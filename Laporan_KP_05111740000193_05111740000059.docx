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C7A6D4" w14:textId="77777777" w:rsidR="009957EC" w:rsidRDefault="00D1442A">
      <w:pPr>
        <w:spacing w:after="0"/>
        <w:ind w:left="-951" w:right="7573"/>
      </w:pPr>
      <w:r>
        <w:rPr>
          <w:noProof/>
        </w:rPr>
        <mc:AlternateContent>
          <mc:Choice Requires="wpg">
            <w:drawing>
              <wp:anchor distT="0" distB="0" distL="114300" distR="114300" simplePos="0" relativeHeight="251658241" behindDoc="0" locked="0" layoutInCell="1" allowOverlap="1" wp14:anchorId="04EEFDFD" wp14:editId="3F988D1E">
                <wp:simplePos x="0" y="0"/>
                <wp:positionH relativeFrom="page">
                  <wp:posOffset>2117</wp:posOffset>
                </wp:positionH>
                <wp:positionV relativeFrom="page">
                  <wp:posOffset>685800</wp:posOffset>
                </wp:positionV>
                <wp:extent cx="5327904" cy="6875396"/>
                <wp:effectExtent l="19050" t="0" r="6350" b="1905"/>
                <wp:wrapTopAndBottom/>
                <wp:docPr id="129618" name="Group 129618"/>
                <wp:cNvGraphicFramePr/>
                <a:graphic xmlns:a="http://schemas.openxmlformats.org/drawingml/2006/main">
                  <a:graphicData uri="http://schemas.microsoft.com/office/word/2010/wordprocessingGroup">
                    <wpg:wgp>
                      <wpg:cNvGrpSpPr/>
                      <wpg:grpSpPr>
                        <a:xfrm>
                          <a:off x="0" y="0"/>
                          <a:ext cx="5327904" cy="6875396"/>
                          <a:chOff x="0" y="0"/>
                          <a:chExt cx="5327904" cy="6875396"/>
                        </a:xfrm>
                      </wpg:grpSpPr>
                      <wps:wsp>
                        <wps:cNvPr id="178157" name="Shape 178157"/>
                        <wps:cNvSpPr/>
                        <wps:spPr>
                          <a:xfrm>
                            <a:off x="0" y="1228979"/>
                            <a:ext cx="5327904" cy="5646417"/>
                          </a:xfrm>
                          <a:custGeom>
                            <a:avLst/>
                            <a:gdLst/>
                            <a:ahLst/>
                            <a:cxnLst/>
                            <a:rect l="0" t="0" r="0" b="0"/>
                            <a:pathLst>
                              <a:path w="5327904" h="5646417">
                                <a:moveTo>
                                  <a:pt x="0" y="0"/>
                                </a:moveTo>
                                <a:lnTo>
                                  <a:pt x="5327904" y="0"/>
                                </a:lnTo>
                                <a:lnTo>
                                  <a:pt x="5327904" y="5646417"/>
                                </a:lnTo>
                                <a:lnTo>
                                  <a:pt x="0" y="5646417"/>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10" name="Shape 10"/>
                        <wps:cNvSpPr/>
                        <wps:spPr>
                          <a:xfrm>
                            <a:off x="0" y="1228979"/>
                            <a:ext cx="5327904" cy="0"/>
                          </a:xfrm>
                          <a:custGeom>
                            <a:avLst/>
                            <a:gdLst/>
                            <a:ahLst/>
                            <a:cxnLst/>
                            <a:rect l="0" t="0" r="0" b="0"/>
                            <a:pathLst>
                              <a:path w="5327904">
                                <a:moveTo>
                                  <a:pt x="5327904" y="0"/>
                                </a:moveTo>
                                <a:lnTo>
                                  <a:pt x="0" y="0"/>
                                </a:lnTo>
                              </a:path>
                            </a:pathLst>
                          </a:custGeom>
                          <a:ln w="38100" cap="flat">
                            <a:round/>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12" name="Picture 12"/>
                          <pic:cNvPicPr/>
                        </pic:nvPicPr>
                        <pic:blipFill>
                          <a:blip r:embed="rId11"/>
                          <a:stretch>
                            <a:fillRect/>
                          </a:stretch>
                        </pic:blipFill>
                        <pic:spPr>
                          <a:xfrm>
                            <a:off x="0" y="1294512"/>
                            <a:ext cx="5327903" cy="5553456"/>
                          </a:xfrm>
                          <a:prstGeom prst="rect">
                            <a:avLst/>
                          </a:prstGeom>
                        </pic:spPr>
                      </pic:pic>
                      <wps:wsp>
                        <wps:cNvPr id="13" name="Rectangle 13"/>
                        <wps:cNvSpPr/>
                        <wps:spPr>
                          <a:xfrm>
                            <a:off x="2795905" y="3915199"/>
                            <a:ext cx="46619" cy="206430"/>
                          </a:xfrm>
                          <a:prstGeom prst="rect">
                            <a:avLst/>
                          </a:prstGeom>
                          <a:ln>
                            <a:noFill/>
                          </a:ln>
                        </wps:spPr>
                        <wps:txbx>
                          <w:txbxContent>
                            <w:p w14:paraId="75296330" w14:textId="77777777" w:rsidR="008456B9" w:rsidRDefault="008456B9">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 name="Rectangle 14"/>
                        <wps:cNvSpPr/>
                        <wps:spPr>
                          <a:xfrm>
                            <a:off x="71628" y="4078267"/>
                            <a:ext cx="46619" cy="206430"/>
                          </a:xfrm>
                          <a:prstGeom prst="rect">
                            <a:avLst/>
                          </a:prstGeom>
                          <a:ln>
                            <a:noFill/>
                          </a:ln>
                        </wps:spPr>
                        <wps:txbx>
                          <w:txbxContent>
                            <w:p w14:paraId="58D87304" w14:textId="77777777" w:rsidR="008456B9" w:rsidRDefault="008456B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7" name="Picture 17"/>
                          <pic:cNvPicPr/>
                        </pic:nvPicPr>
                        <pic:blipFill>
                          <a:blip r:embed="rId12"/>
                          <a:stretch>
                            <a:fillRect/>
                          </a:stretch>
                        </pic:blipFill>
                        <pic:spPr>
                          <a:xfrm>
                            <a:off x="900430" y="0"/>
                            <a:ext cx="1588770" cy="894080"/>
                          </a:xfrm>
                          <a:prstGeom prst="rect">
                            <a:avLst/>
                          </a:prstGeom>
                        </pic:spPr>
                      </pic:pic>
                      <wps:wsp>
                        <wps:cNvPr id="18" name="Rectangle 18"/>
                        <wps:cNvSpPr/>
                        <wps:spPr>
                          <a:xfrm>
                            <a:off x="900989" y="220388"/>
                            <a:ext cx="46619" cy="206429"/>
                          </a:xfrm>
                          <a:prstGeom prst="rect">
                            <a:avLst/>
                          </a:prstGeom>
                          <a:ln>
                            <a:noFill/>
                          </a:ln>
                        </wps:spPr>
                        <wps:txbx>
                          <w:txbxContent>
                            <w:p w14:paraId="494DC7C6" w14:textId="77777777" w:rsidR="008456B9" w:rsidRDefault="008456B9">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19" name="Rectangle 19"/>
                        <wps:cNvSpPr/>
                        <wps:spPr>
                          <a:xfrm>
                            <a:off x="2754503" y="380408"/>
                            <a:ext cx="46619" cy="206430"/>
                          </a:xfrm>
                          <a:prstGeom prst="rect">
                            <a:avLst/>
                          </a:prstGeom>
                          <a:ln>
                            <a:noFill/>
                          </a:ln>
                        </wps:spPr>
                        <wps:txbx>
                          <w:txbxContent>
                            <w:p w14:paraId="3A827352" w14:textId="77777777" w:rsidR="008456B9" w:rsidRDefault="008456B9">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0" name="Rectangle 20"/>
                        <wps:cNvSpPr/>
                        <wps:spPr>
                          <a:xfrm>
                            <a:off x="2754503" y="541952"/>
                            <a:ext cx="46619" cy="206430"/>
                          </a:xfrm>
                          <a:prstGeom prst="rect">
                            <a:avLst/>
                          </a:prstGeom>
                          <a:ln>
                            <a:noFill/>
                          </a:ln>
                        </wps:spPr>
                        <wps:txbx>
                          <w:txbxContent>
                            <w:p w14:paraId="3C4D22D5" w14:textId="77777777" w:rsidR="008456B9" w:rsidRDefault="008456B9">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1" name="Rectangle 21"/>
                        <wps:cNvSpPr/>
                        <wps:spPr>
                          <a:xfrm>
                            <a:off x="2754503" y="701972"/>
                            <a:ext cx="46619" cy="206430"/>
                          </a:xfrm>
                          <a:prstGeom prst="rect">
                            <a:avLst/>
                          </a:prstGeom>
                          <a:ln>
                            <a:noFill/>
                          </a:ln>
                        </wps:spPr>
                        <wps:txbx>
                          <w:txbxContent>
                            <w:p w14:paraId="45EA93EA" w14:textId="77777777" w:rsidR="008456B9" w:rsidRDefault="008456B9">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2" name="Rectangle 22"/>
                        <wps:cNvSpPr/>
                        <wps:spPr>
                          <a:xfrm>
                            <a:off x="4583938" y="701972"/>
                            <a:ext cx="46619" cy="206430"/>
                          </a:xfrm>
                          <a:prstGeom prst="rect">
                            <a:avLst/>
                          </a:prstGeom>
                          <a:ln>
                            <a:noFill/>
                          </a:ln>
                        </wps:spPr>
                        <wps:txbx>
                          <w:txbxContent>
                            <w:p w14:paraId="5AF42D42" w14:textId="77777777" w:rsidR="008456B9" w:rsidRDefault="008456B9">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3" name="Rectangle 23"/>
                        <wps:cNvSpPr/>
                        <wps:spPr>
                          <a:xfrm>
                            <a:off x="815645" y="1945595"/>
                            <a:ext cx="1217680" cy="161417"/>
                          </a:xfrm>
                          <a:prstGeom prst="rect">
                            <a:avLst/>
                          </a:prstGeom>
                          <a:ln>
                            <a:noFill/>
                          </a:ln>
                        </wps:spPr>
                        <wps:txbx>
                          <w:txbxContent>
                            <w:p w14:paraId="175E3FB8" w14:textId="77777777" w:rsidR="008456B9" w:rsidRDefault="008456B9">
                              <w:r>
                                <w:rPr>
                                  <w:rFonts w:ascii="Trebuchet MS" w:eastAsia="Trebuchet MS" w:hAnsi="Trebuchet MS" w:cs="Trebuchet MS"/>
                                  <w:b/>
                                  <w:color w:val="FFFFFF"/>
                                  <w:sz w:val="20"/>
                                </w:rPr>
                                <w:t>KERJA PRAKTIK</w:t>
                              </w:r>
                            </w:p>
                          </w:txbxContent>
                        </wps:txbx>
                        <wps:bodyPr horzOverflow="overflow" vert="horz" lIns="0" tIns="0" rIns="0" bIns="0" rtlCol="0">
                          <a:noAutofit/>
                        </wps:bodyPr>
                      </wps:wsp>
                      <wps:wsp>
                        <wps:cNvPr id="24" name="Rectangle 24"/>
                        <wps:cNvSpPr/>
                        <wps:spPr>
                          <a:xfrm>
                            <a:off x="1731899" y="1945595"/>
                            <a:ext cx="50638" cy="161417"/>
                          </a:xfrm>
                          <a:prstGeom prst="rect">
                            <a:avLst/>
                          </a:prstGeom>
                          <a:ln>
                            <a:noFill/>
                          </a:ln>
                        </wps:spPr>
                        <wps:txbx>
                          <w:txbxContent>
                            <w:p w14:paraId="60BB0ACE" w14:textId="77777777" w:rsidR="008456B9" w:rsidRDefault="008456B9">
                              <w:r>
                                <w:rPr>
                                  <w:rFonts w:ascii="Trebuchet MS" w:eastAsia="Trebuchet MS" w:hAnsi="Trebuchet MS" w:cs="Trebuchet MS"/>
                                  <w:b/>
                                  <w:color w:val="FFFFFF"/>
                                  <w:sz w:val="20"/>
                                </w:rPr>
                                <w:t xml:space="preserve"> </w:t>
                              </w:r>
                            </w:p>
                          </w:txbxContent>
                        </wps:txbx>
                        <wps:bodyPr horzOverflow="overflow" vert="horz" lIns="0" tIns="0" rIns="0" bIns="0" rtlCol="0">
                          <a:noAutofit/>
                        </wps:bodyPr>
                      </wps:wsp>
                      <wps:wsp>
                        <wps:cNvPr id="25" name="Rectangle 25"/>
                        <wps:cNvSpPr/>
                        <wps:spPr>
                          <a:xfrm>
                            <a:off x="1769999" y="1945595"/>
                            <a:ext cx="61742" cy="161417"/>
                          </a:xfrm>
                          <a:prstGeom prst="rect">
                            <a:avLst/>
                          </a:prstGeom>
                          <a:ln>
                            <a:noFill/>
                          </a:ln>
                        </wps:spPr>
                        <wps:txbx>
                          <w:txbxContent>
                            <w:p w14:paraId="79EE09FA" w14:textId="77777777" w:rsidR="008456B9" w:rsidRDefault="008456B9">
                              <w:r>
                                <w:rPr>
                                  <w:rFonts w:ascii="Trebuchet MS" w:eastAsia="Trebuchet MS" w:hAnsi="Trebuchet MS" w:cs="Trebuchet MS"/>
                                  <w:b/>
                                  <w:color w:val="FFFFFF"/>
                                  <w:sz w:val="20"/>
                                </w:rPr>
                                <w:t>–</w:t>
                              </w:r>
                            </w:p>
                          </w:txbxContent>
                        </wps:txbx>
                        <wps:bodyPr horzOverflow="overflow" vert="horz" lIns="0" tIns="0" rIns="0" bIns="0" rtlCol="0">
                          <a:noAutofit/>
                        </wps:bodyPr>
                      </wps:wsp>
                      <wps:wsp>
                        <wps:cNvPr id="26" name="Rectangle 26"/>
                        <wps:cNvSpPr/>
                        <wps:spPr>
                          <a:xfrm>
                            <a:off x="1817243" y="1945595"/>
                            <a:ext cx="50638" cy="161417"/>
                          </a:xfrm>
                          <a:prstGeom prst="rect">
                            <a:avLst/>
                          </a:prstGeom>
                          <a:ln>
                            <a:noFill/>
                          </a:ln>
                        </wps:spPr>
                        <wps:txbx>
                          <w:txbxContent>
                            <w:p w14:paraId="29749C68" w14:textId="77777777" w:rsidR="008456B9" w:rsidRDefault="008456B9">
                              <w:r>
                                <w:rPr>
                                  <w:rFonts w:ascii="Trebuchet MS" w:eastAsia="Trebuchet MS" w:hAnsi="Trebuchet MS" w:cs="Trebuchet MS"/>
                                  <w:b/>
                                  <w:color w:val="FFFFFF"/>
                                  <w:sz w:val="20"/>
                                </w:rPr>
                                <w:t xml:space="preserve"> </w:t>
                              </w:r>
                            </w:p>
                          </w:txbxContent>
                        </wps:txbx>
                        <wps:bodyPr horzOverflow="overflow" vert="horz" lIns="0" tIns="0" rIns="0" bIns="0" rtlCol="0">
                          <a:noAutofit/>
                        </wps:bodyPr>
                      </wps:wsp>
                      <wps:wsp>
                        <wps:cNvPr id="27" name="Rectangle 27"/>
                        <wps:cNvSpPr/>
                        <wps:spPr>
                          <a:xfrm>
                            <a:off x="1855343" y="1945595"/>
                            <a:ext cx="737876" cy="161417"/>
                          </a:xfrm>
                          <a:prstGeom prst="rect">
                            <a:avLst/>
                          </a:prstGeom>
                          <a:ln>
                            <a:noFill/>
                          </a:ln>
                        </wps:spPr>
                        <wps:txbx>
                          <w:txbxContent>
                            <w:p w14:paraId="34E9D1B8" w14:textId="77777777" w:rsidR="008456B9" w:rsidRDefault="008456B9">
                              <w:r>
                                <w:rPr>
                                  <w:rFonts w:ascii="Trebuchet MS" w:eastAsia="Trebuchet MS" w:hAnsi="Trebuchet MS" w:cs="Trebuchet MS"/>
                                  <w:b/>
                                  <w:color w:val="FFFFFF"/>
                                  <w:sz w:val="20"/>
                                </w:rPr>
                                <w:t>IF184801</w:t>
                              </w:r>
                            </w:p>
                          </w:txbxContent>
                        </wps:txbx>
                        <wps:bodyPr horzOverflow="overflow" vert="horz" lIns="0" tIns="0" rIns="0" bIns="0" rtlCol="0">
                          <a:noAutofit/>
                        </wps:bodyPr>
                      </wps:wsp>
                      <wps:wsp>
                        <wps:cNvPr id="28" name="Rectangle 28"/>
                        <wps:cNvSpPr/>
                        <wps:spPr>
                          <a:xfrm>
                            <a:off x="2411603" y="1945595"/>
                            <a:ext cx="50638" cy="161417"/>
                          </a:xfrm>
                          <a:prstGeom prst="rect">
                            <a:avLst/>
                          </a:prstGeom>
                          <a:ln>
                            <a:noFill/>
                          </a:ln>
                        </wps:spPr>
                        <wps:txbx>
                          <w:txbxContent>
                            <w:p w14:paraId="113971D6" w14:textId="77777777" w:rsidR="008456B9" w:rsidRDefault="008456B9">
                              <w:r>
                                <w:rPr>
                                  <w:rFonts w:ascii="Trebuchet MS" w:eastAsia="Trebuchet MS" w:hAnsi="Trebuchet MS" w:cs="Trebuchet MS"/>
                                  <w:b/>
                                  <w:color w:val="FFFFFF"/>
                                  <w:sz w:val="20"/>
                                </w:rPr>
                                <w:t xml:space="preserve"> </w:t>
                              </w:r>
                            </w:p>
                          </w:txbxContent>
                        </wps:txbx>
                        <wps:bodyPr horzOverflow="overflow" vert="horz" lIns="0" tIns="0" rIns="0" bIns="0" rtlCol="0">
                          <a:noAutofit/>
                        </wps:bodyPr>
                      </wps:wsp>
                      <wps:wsp>
                        <wps:cNvPr id="29" name="Rectangle 29"/>
                        <wps:cNvSpPr/>
                        <wps:spPr>
                          <a:xfrm>
                            <a:off x="810956" y="2196156"/>
                            <a:ext cx="4355896" cy="210036"/>
                          </a:xfrm>
                          <a:prstGeom prst="rect">
                            <a:avLst/>
                          </a:prstGeom>
                          <a:ln>
                            <a:noFill/>
                          </a:ln>
                        </wps:spPr>
                        <wps:txbx>
                          <w:txbxContent>
                            <w:p w14:paraId="608D1871" w14:textId="5A6A85F9" w:rsidR="008456B9" w:rsidRDefault="008456B9">
                              <w:pPr>
                                <w:rPr>
                                  <w:rFonts w:ascii="Trebuchet MS" w:eastAsia="Trebuchet MS" w:hAnsi="Trebuchet MS" w:cs="Trebuchet MS"/>
                                  <w:b/>
                                  <w:color w:val="FFFFFF"/>
                                  <w:sz w:val="26"/>
                                  <w:lang w:val="id-ID"/>
                                </w:rPr>
                              </w:pPr>
                              <w:r>
                                <w:rPr>
                                  <w:rFonts w:ascii="Trebuchet MS" w:eastAsia="Trebuchet MS" w:hAnsi="Trebuchet MS" w:cs="Trebuchet MS"/>
                                  <w:b/>
                                  <w:color w:val="FFFFFF"/>
                                  <w:sz w:val="26"/>
                                  <w:lang w:val="id-ID"/>
                                </w:rPr>
                                <w:t>Sistem Informasi Finansial Bank BJB Berbasis Web</w:t>
                              </w:r>
                            </w:p>
                            <w:p w14:paraId="7114E116" w14:textId="77777777" w:rsidR="008456B9" w:rsidRDefault="008456B9" w:rsidP="00D1442A">
                              <w:r>
                                <w:rPr>
                                  <w:rFonts w:ascii="Trebuchet MS" w:eastAsia="Trebuchet MS" w:hAnsi="Trebuchet MS" w:cs="Trebuchet MS"/>
                                  <w:b/>
                                  <w:color w:val="FFFFFF"/>
                                  <w:sz w:val="26"/>
                                </w:rPr>
                                <w:t xml:space="preserve">Menggunakan </w:t>
                              </w:r>
                              <w:r>
                                <w:rPr>
                                  <w:rFonts w:ascii="Trebuchet MS" w:eastAsia="Trebuchet MS" w:hAnsi="Trebuchet MS" w:cs="Trebuchet MS"/>
                                  <w:b/>
                                  <w:color w:val="FFFFFF"/>
                                  <w:sz w:val="26"/>
                                  <w:lang w:val="id-ID"/>
                                </w:rPr>
                                <w:t xml:space="preserve">Framework </w:t>
                              </w:r>
                              <w:r>
                                <w:rPr>
                                  <w:rFonts w:ascii="Trebuchet MS" w:eastAsia="Trebuchet MS" w:hAnsi="Trebuchet MS" w:cs="Trebuchet MS"/>
                                  <w:b/>
                                  <w:color w:val="FFFFFF"/>
                                  <w:sz w:val="26"/>
                                </w:rPr>
                                <w:t>Kerja CodeIgniter</w:t>
                              </w:r>
                            </w:p>
                            <w:p w14:paraId="72779826" w14:textId="77777777" w:rsidR="008456B9" w:rsidRPr="00D1442A" w:rsidRDefault="008456B9">
                              <w:pPr>
                                <w:rPr>
                                  <w:lang w:val="id-ID"/>
                                </w:rPr>
                              </w:pPr>
                            </w:p>
                          </w:txbxContent>
                        </wps:txbx>
                        <wps:bodyPr horzOverflow="overflow" vert="horz" lIns="0" tIns="0" rIns="0" bIns="0" rtlCol="0">
                          <a:noAutofit/>
                        </wps:bodyPr>
                      </wps:wsp>
                      <wps:wsp>
                        <wps:cNvPr id="31" name="Rectangle 31"/>
                        <wps:cNvSpPr/>
                        <wps:spPr>
                          <a:xfrm>
                            <a:off x="811034" y="2388332"/>
                            <a:ext cx="3516728" cy="218480"/>
                          </a:xfrm>
                          <a:prstGeom prst="rect">
                            <a:avLst/>
                          </a:prstGeom>
                          <a:ln>
                            <a:noFill/>
                          </a:ln>
                        </wps:spPr>
                        <wps:txbx>
                          <w:txbxContent>
                            <w:p w14:paraId="5CBC5E5D" w14:textId="42F4C86E" w:rsidR="008456B9" w:rsidRDefault="008456B9" w:rsidP="00D1442A">
                              <w:r>
                                <w:rPr>
                                  <w:rFonts w:ascii="Trebuchet MS" w:eastAsia="Trebuchet MS" w:hAnsi="Trebuchet MS" w:cs="Trebuchet MS"/>
                                  <w:b/>
                                  <w:color w:val="FFFFFF"/>
                                  <w:sz w:val="26"/>
                                </w:rPr>
                                <w:t xml:space="preserve">Menggunakan </w:t>
                              </w:r>
                              <w:r>
                                <w:rPr>
                                  <w:rFonts w:ascii="Trebuchet MS" w:eastAsia="Trebuchet MS" w:hAnsi="Trebuchet MS" w:cs="Trebuchet MS"/>
                                  <w:b/>
                                  <w:color w:val="FFFFFF"/>
                                  <w:sz w:val="26"/>
                                  <w:lang w:val="id-ID"/>
                                </w:rPr>
                                <w:t xml:space="preserve">Kerangka Kerja </w:t>
                              </w:r>
                              <w:r>
                                <w:rPr>
                                  <w:rFonts w:ascii="Trebuchet MS" w:eastAsia="Trebuchet MS" w:hAnsi="Trebuchet MS" w:cs="Trebuchet MS"/>
                                  <w:b/>
                                  <w:color w:val="FFFFFF"/>
                                  <w:sz w:val="26"/>
                                </w:rPr>
                                <w:t>CodeIgniter</w:t>
                              </w:r>
                            </w:p>
                            <w:p w14:paraId="445BAC38" w14:textId="417D0341" w:rsidR="008456B9" w:rsidRDefault="008456B9"/>
                          </w:txbxContent>
                        </wps:txbx>
                        <wps:bodyPr horzOverflow="overflow" vert="horz" lIns="0" tIns="0" rIns="0" bIns="0" rtlCol="0">
                          <a:noAutofit/>
                        </wps:bodyPr>
                      </wps:wsp>
                      <wps:wsp>
                        <wps:cNvPr id="33" name="Rectangle 33"/>
                        <wps:cNvSpPr/>
                        <wps:spPr>
                          <a:xfrm>
                            <a:off x="4023106" y="2388419"/>
                            <a:ext cx="65891" cy="210036"/>
                          </a:xfrm>
                          <a:prstGeom prst="rect">
                            <a:avLst/>
                          </a:prstGeom>
                          <a:ln>
                            <a:noFill/>
                          </a:ln>
                        </wps:spPr>
                        <wps:txbx>
                          <w:txbxContent>
                            <w:p w14:paraId="6F08A37E" w14:textId="77777777" w:rsidR="008456B9" w:rsidRDefault="008456B9">
                              <w:r>
                                <w:rPr>
                                  <w:rFonts w:ascii="Trebuchet MS" w:eastAsia="Trebuchet MS" w:hAnsi="Trebuchet MS" w:cs="Trebuchet MS"/>
                                  <w:b/>
                                  <w:color w:val="FFFFFF"/>
                                  <w:sz w:val="26"/>
                                </w:rPr>
                                <w:t xml:space="preserve"> </w:t>
                              </w:r>
                            </w:p>
                          </w:txbxContent>
                        </wps:txbx>
                        <wps:bodyPr horzOverflow="overflow" vert="horz" lIns="0" tIns="0" rIns="0" bIns="0" rtlCol="0">
                          <a:noAutofit/>
                        </wps:bodyPr>
                      </wps:wsp>
                      <wps:wsp>
                        <wps:cNvPr id="34" name="Rectangle 34"/>
                        <wps:cNvSpPr/>
                        <wps:spPr>
                          <a:xfrm>
                            <a:off x="811073" y="2606907"/>
                            <a:ext cx="71382" cy="227538"/>
                          </a:xfrm>
                          <a:prstGeom prst="rect">
                            <a:avLst/>
                          </a:prstGeom>
                          <a:ln>
                            <a:noFill/>
                          </a:ln>
                        </wps:spPr>
                        <wps:txbx>
                          <w:txbxContent>
                            <w:p w14:paraId="5AE7909A" w14:textId="77777777" w:rsidR="008456B9" w:rsidRDefault="008456B9">
                              <w:r>
                                <w:rPr>
                                  <w:rFonts w:ascii="Trebuchet MS" w:eastAsia="Trebuchet MS" w:hAnsi="Trebuchet MS" w:cs="Trebuchet MS"/>
                                  <w:b/>
                                  <w:color w:val="FFFFFF"/>
                                  <w:sz w:val="28"/>
                                </w:rPr>
                                <w:t xml:space="preserve"> </w:t>
                              </w:r>
                            </w:p>
                          </w:txbxContent>
                        </wps:txbx>
                        <wps:bodyPr horzOverflow="overflow" vert="horz" lIns="0" tIns="0" rIns="0" bIns="0" rtlCol="0">
                          <a:noAutofit/>
                        </wps:bodyPr>
                      </wps:wsp>
                      <wps:wsp>
                        <wps:cNvPr id="35" name="Rectangle 35"/>
                        <wps:cNvSpPr/>
                        <wps:spPr>
                          <a:xfrm>
                            <a:off x="810994" y="2829862"/>
                            <a:ext cx="4356105" cy="261355"/>
                          </a:xfrm>
                          <a:prstGeom prst="rect">
                            <a:avLst/>
                          </a:prstGeom>
                          <a:ln>
                            <a:noFill/>
                          </a:ln>
                        </wps:spPr>
                        <wps:txbx>
                          <w:txbxContent>
                            <w:p w14:paraId="1457993C" w14:textId="2B3B4DBC" w:rsidR="008456B9" w:rsidRPr="003A77D9" w:rsidRDefault="008456B9" w:rsidP="003A77D9">
                              <w:pPr>
                                <w:rPr>
                                  <w:rFonts w:ascii="Trebuchet MS" w:hAnsi="Trebuchet MS"/>
                                  <w:color w:val="FFFFFF" w:themeColor="background1"/>
                                </w:rPr>
                              </w:pPr>
                              <w:r w:rsidRPr="003A77D9">
                                <w:rPr>
                                  <w:rFonts w:ascii="Trebuchet MS" w:hAnsi="Trebuchet MS"/>
                                  <w:color w:val="FFFFFF" w:themeColor="background1"/>
                                </w:rPr>
                                <w:t>PT Bank Pembangunan Daerah Jawa Barat dan Banten, Tbk.</w:t>
                              </w:r>
                            </w:p>
                          </w:txbxContent>
                        </wps:txbx>
                        <wps:bodyPr horzOverflow="overflow" vert="horz" lIns="0" tIns="0" rIns="0" bIns="0" rtlCol="0">
                          <a:noAutofit/>
                        </wps:bodyPr>
                      </wps:wsp>
                      <wps:wsp>
                        <wps:cNvPr id="36" name="Rectangle 36"/>
                        <wps:cNvSpPr/>
                        <wps:spPr>
                          <a:xfrm>
                            <a:off x="1012241" y="2830070"/>
                            <a:ext cx="1388878" cy="178919"/>
                          </a:xfrm>
                          <a:prstGeom prst="rect">
                            <a:avLst/>
                          </a:prstGeom>
                          <a:ln>
                            <a:noFill/>
                          </a:ln>
                        </wps:spPr>
                        <wps:txbx>
                          <w:txbxContent>
                            <w:p w14:paraId="762026EB" w14:textId="40E73D58" w:rsidR="008456B9" w:rsidRDefault="008456B9"/>
                          </w:txbxContent>
                        </wps:txbx>
                        <wps:bodyPr horzOverflow="overflow" vert="horz" lIns="0" tIns="0" rIns="0" bIns="0" rtlCol="0">
                          <a:noAutofit/>
                        </wps:bodyPr>
                      </wps:wsp>
                      <wps:wsp>
                        <wps:cNvPr id="37" name="Rectangle 37"/>
                        <wps:cNvSpPr/>
                        <wps:spPr>
                          <a:xfrm>
                            <a:off x="2056511" y="2830070"/>
                            <a:ext cx="56130" cy="178919"/>
                          </a:xfrm>
                          <a:prstGeom prst="rect">
                            <a:avLst/>
                          </a:prstGeom>
                          <a:ln>
                            <a:noFill/>
                          </a:ln>
                        </wps:spPr>
                        <wps:txbx>
                          <w:txbxContent>
                            <w:p w14:paraId="78FA2BB3" w14:textId="77777777" w:rsidR="008456B9" w:rsidRDefault="008456B9">
                              <w:r>
                                <w:rPr>
                                  <w:rFonts w:ascii="Trebuchet MS" w:eastAsia="Trebuchet MS" w:hAnsi="Trebuchet MS" w:cs="Trebuchet MS"/>
                                  <w:color w:val="FFFFFF"/>
                                </w:rPr>
                                <w:t xml:space="preserve"> </w:t>
                              </w:r>
                            </w:p>
                          </w:txbxContent>
                        </wps:txbx>
                        <wps:bodyPr horzOverflow="overflow" vert="horz" lIns="0" tIns="0" rIns="0" bIns="0" rtlCol="0">
                          <a:noAutofit/>
                        </wps:bodyPr>
                      </wps:wsp>
                      <wps:wsp>
                        <wps:cNvPr id="38" name="Rectangle 38"/>
                        <wps:cNvSpPr/>
                        <wps:spPr>
                          <a:xfrm>
                            <a:off x="811073" y="3017522"/>
                            <a:ext cx="3976241" cy="178919"/>
                          </a:xfrm>
                          <a:prstGeom prst="rect">
                            <a:avLst/>
                          </a:prstGeom>
                          <a:ln>
                            <a:noFill/>
                          </a:ln>
                        </wps:spPr>
                        <wps:txbx>
                          <w:txbxContent>
                            <w:p w14:paraId="21EDD715" w14:textId="403A087D" w:rsidR="008456B9" w:rsidRPr="00D1442A" w:rsidRDefault="008456B9" w:rsidP="00D1442A">
                              <w:pPr>
                                <w:rPr>
                                  <w:rFonts w:ascii="Trebuchet MS" w:hAnsi="Trebuchet MS"/>
                                  <w:color w:val="FFFFFF" w:themeColor="background1"/>
                                </w:rPr>
                              </w:pPr>
                              <w:r w:rsidRPr="00D1442A">
                                <w:rPr>
                                  <w:rFonts w:ascii="Trebuchet MS" w:hAnsi="Trebuchet MS"/>
                                  <w:color w:val="FFFFFF" w:themeColor="background1"/>
                                </w:rPr>
                                <w:t>Jl.</w:t>
                              </w:r>
                              <w:r>
                                <w:rPr>
                                  <w:rFonts w:ascii="Trebuchet MS" w:hAnsi="Trebuchet MS"/>
                                  <w:color w:val="FFFFFF" w:themeColor="background1"/>
                                  <w:lang w:val="id-ID"/>
                                </w:rPr>
                                <w:t xml:space="preserve"> </w:t>
                              </w:r>
                              <w:r w:rsidRPr="00D1442A">
                                <w:rPr>
                                  <w:rFonts w:ascii="Trebuchet MS" w:hAnsi="Trebuchet MS"/>
                                  <w:color w:val="FFFFFF" w:themeColor="background1"/>
                                </w:rPr>
                                <w:t>Naripan No. 12-14 Bandung 40111</w:t>
                              </w:r>
                            </w:p>
                          </w:txbxContent>
                        </wps:txbx>
                        <wps:bodyPr horzOverflow="overflow" vert="horz" lIns="0" tIns="0" rIns="0" bIns="0" rtlCol="0">
                          <a:noAutofit/>
                        </wps:bodyPr>
                      </wps:wsp>
                      <wps:wsp>
                        <wps:cNvPr id="39" name="Rectangle 39"/>
                        <wps:cNvSpPr/>
                        <wps:spPr>
                          <a:xfrm>
                            <a:off x="3801745" y="3017522"/>
                            <a:ext cx="56129" cy="178919"/>
                          </a:xfrm>
                          <a:prstGeom prst="rect">
                            <a:avLst/>
                          </a:prstGeom>
                          <a:ln>
                            <a:noFill/>
                          </a:ln>
                        </wps:spPr>
                        <wps:txbx>
                          <w:txbxContent>
                            <w:p w14:paraId="6F1F9A5D" w14:textId="77777777" w:rsidR="008456B9" w:rsidRDefault="008456B9">
                              <w:r>
                                <w:rPr>
                                  <w:rFonts w:ascii="Trebuchet MS" w:eastAsia="Trebuchet MS" w:hAnsi="Trebuchet MS" w:cs="Trebuchet MS"/>
                                  <w:color w:val="FFFFFF"/>
                                </w:rPr>
                                <w:t xml:space="preserve"> </w:t>
                              </w:r>
                            </w:p>
                          </w:txbxContent>
                        </wps:txbx>
                        <wps:bodyPr horzOverflow="overflow" vert="horz" lIns="0" tIns="0" rIns="0" bIns="0" rtlCol="0">
                          <a:noAutofit/>
                        </wps:bodyPr>
                      </wps:wsp>
                      <wps:wsp>
                        <wps:cNvPr id="40" name="Rectangle 40"/>
                        <wps:cNvSpPr/>
                        <wps:spPr>
                          <a:xfrm>
                            <a:off x="811073" y="3206498"/>
                            <a:ext cx="758960" cy="178919"/>
                          </a:xfrm>
                          <a:prstGeom prst="rect">
                            <a:avLst/>
                          </a:prstGeom>
                          <a:ln>
                            <a:noFill/>
                          </a:ln>
                        </wps:spPr>
                        <wps:txbx>
                          <w:txbxContent>
                            <w:p w14:paraId="6E6D5347" w14:textId="77777777" w:rsidR="008456B9" w:rsidRDefault="008456B9">
                              <w:r>
                                <w:rPr>
                                  <w:rFonts w:ascii="Trebuchet MS" w:eastAsia="Trebuchet MS" w:hAnsi="Trebuchet MS" w:cs="Trebuchet MS"/>
                                  <w:color w:val="FFFFFF"/>
                                </w:rPr>
                                <w:t xml:space="preserve">Periode: </w:t>
                              </w:r>
                            </w:p>
                          </w:txbxContent>
                        </wps:txbx>
                        <wps:bodyPr horzOverflow="overflow" vert="horz" lIns="0" tIns="0" rIns="0" bIns="0" rtlCol="0">
                          <a:noAutofit/>
                        </wps:bodyPr>
                      </wps:wsp>
                      <wps:wsp>
                        <wps:cNvPr id="41" name="Rectangle 41"/>
                        <wps:cNvSpPr/>
                        <wps:spPr>
                          <a:xfrm>
                            <a:off x="1382522" y="3206498"/>
                            <a:ext cx="97714" cy="178919"/>
                          </a:xfrm>
                          <a:prstGeom prst="rect">
                            <a:avLst/>
                          </a:prstGeom>
                          <a:ln>
                            <a:noFill/>
                          </a:ln>
                        </wps:spPr>
                        <wps:txbx>
                          <w:txbxContent>
                            <w:p w14:paraId="49B42601" w14:textId="77777777" w:rsidR="008456B9" w:rsidRDefault="008456B9">
                              <w:r>
                                <w:rPr>
                                  <w:rFonts w:ascii="Trebuchet MS" w:eastAsia="Trebuchet MS" w:hAnsi="Trebuchet MS" w:cs="Trebuchet MS"/>
                                  <w:color w:val="FFFFFF"/>
                                </w:rPr>
                                <w:t>1</w:t>
                              </w:r>
                            </w:p>
                          </w:txbxContent>
                        </wps:txbx>
                        <wps:bodyPr horzOverflow="overflow" vert="horz" lIns="0" tIns="0" rIns="0" bIns="0" rtlCol="0">
                          <a:noAutofit/>
                        </wps:bodyPr>
                      </wps:wsp>
                      <wps:wsp>
                        <wps:cNvPr id="42" name="Rectangle 42"/>
                        <wps:cNvSpPr/>
                        <wps:spPr>
                          <a:xfrm>
                            <a:off x="1455674" y="3206498"/>
                            <a:ext cx="56129" cy="178919"/>
                          </a:xfrm>
                          <a:prstGeom prst="rect">
                            <a:avLst/>
                          </a:prstGeom>
                          <a:ln>
                            <a:noFill/>
                          </a:ln>
                        </wps:spPr>
                        <wps:txbx>
                          <w:txbxContent>
                            <w:p w14:paraId="16A6630C" w14:textId="77777777" w:rsidR="008456B9" w:rsidRDefault="008456B9">
                              <w:r>
                                <w:rPr>
                                  <w:rFonts w:ascii="Trebuchet MS" w:eastAsia="Trebuchet MS" w:hAnsi="Trebuchet MS" w:cs="Trebuchet MS"/>
                                  <w:color w:val="FFFFFF"/>
                                </w:rPr>
                                <w:t xml:space="preserve"> </w:t>
                              </w:r>
                            </w:p>
                          </w:txbxContent>
                        </wps:txbx>
                        <wps:bodyPr horzOverflow="overflow" vert="horz" lIns="0" tIns="0" rIns="0" bIns="0" rtlCol="0">
                          <a:noAutofit/>
                        </wps:bodyPr>
                      </wps:wsp>
                      <wps:wsp>
                        <wps:cNvPr id="43" name="Rectangle 43"/>
                        <wps:cNvSpPr/>
                        <wps:spPr>
                          <a:xfrm>
                            <a:off x="1498346" y="3206498"/>
                            <a:ext cx="68437" cy="178919"/>
                          </a:xfrm>
                          <a:prstGeom prst="rect">
                            <a:avLst/>
                          </a:prstGeom>
                          <a:ln>
                            <a:noFill/>
                          </a:ln>
                        </wps:spPr>
                        <wps:txbx>
                          <w:txbxContent>
                            <w:p w14:paraId="13957AF3" w14:textId="77777777" w:rsidR="008456B9" w:rsidRDefault="008456B9">
                              <w:r>
                                <w:rPr>
                                  <w:rFonts w:ascii="Trebuchet MS" w:eastAsia="Trebuchet MS" w:hAnsi="Trebuchet MS" w:cs="Trebuchet MS"/>
                                  <w:color w:val="FFFFFF"/>
                                </w:rPr>
                                <w:t>-</w:t>
                              </w:r>
                            </w:p>
                          </w:txbxContent>
                        </wps:txbx>
                        <wps:bodyPr horzOverflow="overflow" vert="horz" lIns="0" tIns="0" rIns="0" bIns="0" rtlCol="0">
                          <a:noAutofit/>
                        </wps:bodyPr>
                      </wps:wsp>
                      <wps:wsp>
                        <wps:cNvPr id="44" name="Rectangle 44"/>
                        <wps:cNvSpPr/>
                        <wps:spPr>
                          <a:xfrm>
                            <a:off x="1548638" y="3206498"/>
                            <a:ext cx="56130" cy="178919"/>
                          </a:xfrm>
                          <a:prstGeom prst="rect">
                            <a:avLst/>
                          </a:prstGeom>
                          <a:ln>
                            <a:noFill/>
                          </a:ln>
                        </wps:spPr>
                        <wps:txbx>
                          <w:txbxContent>
                            <w:p w14:paraId="0B4A67EC" w14:textId="77777777" w:rsidR="008456B9" w:rsidRDefault="008456B9">
                              <w:r>
                                <w:rPr>
                                  <w:rFonts w:ascii="Trebuchet MS" w:eastAsia="Trebuchet MS" w:hAnsi="Trebuchet MS" w:cs="Trebuchet MS"/>
                                  <w:color w:val="FFFFFF"/>
                                </w:rPr>
                                <w:t xml:space="preserve"> </w:t>
                              </w:r>
                            </w:p>
                          </w:txbxContent>
                        </wps:txbx>
                        <wps:bodyPr horzOverflow="overflow" vert="horz" lIns="0" tIns="0" rIns="0" bIns="0" rtlCol="0">
                          <a:noAutofit/>
                        </wps:bodyPr>
                      </wps:wsp>
                      <wps:wsp>
                        <wps:cNvPr id="129569" name="Rectangle 129569"/>
                        <wps:cNvSpPr/>
                        <wps:spPr>
                          <a:xfrm>
                            <a:off x="1591310" y="3206498"/>
                            <a:ext cx="195427" cy="178919"/>
                          </a:xfrm>
                          <a:prstGeom prst="rect">
                            <a:avLst/>
                          </a:prstGeom>
                          <a:ln>
                            <a:noFill/>
                          </a:ln>
                        </wps:spPr>
                        <wps:txbx>
                          <w:txbxContent>
                            <w:p w14:paraId="42C63272" w14:textId="77777777" w:rsidR="008456B9" w:rsidRDefault="008456B9">
                              <w:r>
                                <w:rPr>
                                  <w:rFonts w:ascii="Trebuchet MS" w:eastAsia="Trebuchet MS" w:hAnsi="Trebuchet MS" w:cs="Trebuchet MS"/>
                                  <w:color w:val="FFFFFF"/>
                                </w:rPr>
                                <w:t>31</w:t>
                              </w:r>
                            </w:p>
                          </w:txbxContent>
                        </wps:txbx>
                        <wps:bodyPr horzOverflow="overflow" vert="horz" lIns="0" tIns="0" rIns="0" bIns="0" rtlCol="0">
                          <a:noAutofit/>
                        </wps:bodyPr>
                      </wps:wsp>
                      <wps:wsp>
                        <wps:cNvPr id="129570" name="Rectangle 129570"/>
                        <wps:cNvSpPr/>
                        <wps:spPr>
                          <a:xfrm>
                            <a:off x="1737382" y="3206030"/>
                            <a:ext cx="613205" cy="187925"/>
                          </a:xfrm>
                          <a:prstGeom prst="rect">
                            <a:avLst/>
                          </a:prstGeom>
                          <a:ln>
                            <a:noFill/>
                          </a:ln>
                        </wps:spPr>
                        <wps:txbx>
                          <w:txbxContent>
                            <w:p w14:paraId="72CFBD1D" w14:textId="048391BF" w:rsidR="008456B9" w:rsidRPr="00D1442A" w:rsidRDefault="008456B9">
                              <w:pPr>
                                <w:rPr>
                                  <w:lang w:val="id-ID"/>
                                </w:rPr>
                              </w:pPr>
                              <w:r>
                                <w:rPr>
                                  <w:rFonts w:ascii="Trebuchet MS" w:eastAsia="Trebuchet MS" w:hAnsi="Trebuchet MS" w:cs="Trebuchet MS"/>
                                  <w:color w:val="FFFFFF"/>
                                </w:rPr>
                                <w:t xml:space="preserve"> </w:t>
                              </w:r>
                              <w:r>
                                <w:rPr>
                                  <w:rFonts w:ascii="Trebuchet MS" w:eastAsia="Trebuchet MS" w:hAnsi="Trebuchet MS" w:cs="Trebuchet MS"/>
                                  <w:color w:val="FFFFFF"/>
                                  <w:lang w:val="id-ID"/>
                                </w:rPr>
                                <w:t>Agustus</w:t>
                              </w:r>
                            </w:p>
                          </w:txbxContent>
                        </wps:txbx>
                        <wps:bodyPr horzOverflow="overflow" vert="horz" lIns="0" tIns="0" rIns="0" bIns="0" rtlCol="0">
                          <a:noAutofit/>
                        </wps:bodyPr>
                      </wps:wsp>
                      <wps:wsp>
                        <wps:cNvPr id="46" name="Rectangle 46"/>
                        <wps:cNvSpPr/>
                        <wps:spPr>
                          <a:xfrm>
                            <a:off x="1847678" y="3206380"/>
                            <a:ext cx="502909" cy="187699"/>
                          </a:xfrm>
                          <a:prstGeom prst="rect">
                            <a:avLst/>
                          </a:prstGeom>
                          <a:ln>
                            <a:noFill/>
                          </a:ln>
                        </wps:spPr>
                        <wps:txbx>
                          <w:txbxContent>
                            <w:p w14:paraId="07F15B04" w14:textId="28AF1EA1" w:rsidR="008456B9" w:rsidRDefault="008456B9"/>
                          </w:txbxContent>
                        </wps:txbx>
                        <wps:bodyPr horzOverflow="overflow" vert="horz" lIns="0" tIns="0" rIns="0" bIns="0" rtlCol="0">
                          <a:noAutofit/>
                        </wps:bodyPr>
                      </wps:wsp>
                      <wps:wsp>
                        <wps:cNvPr id="47" name="Rectangle 47"/>
                        <wps:cNvSpPr/>
                        <wps:spPr>
                          <a:xfrm>
                            <a:off x="2004695" y="3206498"/>
                            <a:ext cx="56130" cy="178919"/>
                          </a:xfrm>
                          <a:prstGeom prst="rect">
                            <a:avLst/>
                          </a:prstGeom>
                          <a:ln>
                            <a:noFill/>
                          </a:ln>
                        </wps:spPr>
                        <wps:txbx>
                          <w:txbxContent>
                            <w:p w14:paraId="3C834E09" w14:textId="77777777" w:rsidR="008456B9" w:rsidRDefault="008456B9">
                              <w:r>
                                <w:rPr>
                                  <w:rFonts w:ascii="Trebuchet MS" w:eastAsia="Trebuchet MS" w:hAnsi="Trebuchet MS" w:cs="Trebuchet MS"/>
                                  <w:color w:val="FFFFFF"/>
                                </w:rPr>
                                <w:t xml:space="preserve"> </w:t>
                              </w:r>
                            </w:p>
                          </w:txbxContent>
                        </wps:txbx>
                        <wps:bodyPr horzOverflow="overflow" vert="horz" lIns="0" tIns="0" rIns="0" bIns="0" rtlCol="0">
                          <a:noAutofit/>
                        </wps:bodyPr>
                      </wps:wsp>
                      <wps:wsp>
                        <wps:cNvPr id="48" name="Rectangle 48"/>
                        <wps:cNvSpPr/>
                        <wps:spPr>
                          <a:xfrm>
                            <a:off x="2293034" y="3215285"/>
                            <a:ext cx="389588" cy="178919"/>
                          </a:xfrm>
                          <a:prstGeom prst="rect">
                            <a:avLst/>
                          </a:prstGeom>
                          <a:ln>
                            <a:noFill/>
                          </a:ln>
                        </wps:spPr>
                        <wps:txbx>
                          <w:txbxContent>
                            <w:p w14:paraId="2F6E74DF" w14:textId="37EF0D36" w:rsidR="008456B9" w:rsidRPr="00657B98" w:rsidRDefault="008456B9">
                              <w:pPr>
                                <w:rPr>
                                  <w:lang w:val="id-ID"/>
                                </w:rPr>
                              </w:pPr>
                              <w:r>
                                <w:rPr>
                                  <w:rFonts w:ascii="Trebuchet MS" w:eastAsia="Trebuchet MS" w:hAnsi="Trebuchet MS" w:cs="Trebuchet MS"/>
                                  <w:color w:val="FFFFFF"/>
                                </w:rPr>
                                <w:t>20</w:t>
                              </w:r>
                              <w:r w:rsidR="00657B98">
                                <w:rPr>
                                  <w:rFonts w:ascii="Trebuchet MS" w:eastAsia="Trebuchet MS" w:hAnsi="Trebuchet MS" w:cs="Trebuchet MS"/>
                                  <w:color w:val="FFFFFF"/>
                                  <w:lang w:val="id-ID"/>
                                </w:rPr>
                                <w:t>20</w:t>
                              </w:r>
                            </w:p>
                          </w:txbxContent>
                        </wps:txbx>
                        <wps:bodyPr horzOverflow="overflow" vert="horz" lIns="0" tIns="0" rIns="0" bIns="0" rtlCol="0">
                          <a:noAutofit/>
                        </wps:bodyPr>
                      </wps:wsp>
                      <wps:wsp>
                        <wps:cNvPr id="49" name="Rectangle 49"/>
                        <wps:cNvSpPr/>
                        <wps:spPr>
                          <a:xfrm>
                            <a:off x="2338451" y="3206498"/>
                            <a:ext cx="56130" cy="178919"/>
                          </a:xfrm>
                          <a:prstGeom prst="rect">
                            <a:avLst/>
                          </a:prstGeom>
                          <a:ln>
                            <a:noFill/>
                          </a:ln>
                        </wps:spPr>
                        <wps:txbx>
                          <w:txbxContent>
                            <w:p w14:paraId="2E51A64B" w14:textId="77777777" w:rsidR="008456B9" w:rsidRDefault="008456B9">
                              <w:r>
                                <w:rPr>
                                  <w:rFonts w:ascii="Trebuchet MS" w:eastAsia="Trebuchet MS" w:hAnsi="Trebuchet MS" w:cs="Trebuchet MS"/>
                                  <w:color w:val="FFFFFF"/>
                                </w:rPr>
                                <w:t xml:space="preserve"> </w:t>
                              </w:r>
                            </w:p>
                          </w:txbxContent>
                        </wps:txbx>
                        <wps:bodyPr horzOverflow="overflow" vert="horz" lIns="0" tIns="0" rIns="0" bIns="0" rtlCol="0">
                          <a:noAutofit/>
                        </wps:bodyPr>
                      </wps:wsp>
                      <wps:wsp>
                        <wps:cNvPr id="50" name="Rectangle 50"/>
                        <wps:cNvSpPr/>
                        <wps:spPr>
                          <a:xfrm>
                            <a:off x="811073" y="3394204"/>
                            <a:ext cx="56130" cy="178919"/>
                          </a:xfrm>
                          <a:prstGeom prst="rect">
                            <a:avLst/>
                          </a:prstGeom>
                          <a:ln>
                            <a:noFill/>
                          </a:ln>
                        </wps:spPr>
                        <wps:txbx>
                          <w:txbxContent>
                            <w:p w14:paraId="011E25A2" w14:textId="77777777" w:rsidR="008456B9" w:rsidRDefault="008456B9">
                              <w:r>
                                <w:rPr>
                                  <w:rFonts w:ascii="Trebuchet MS" w:eastAsia="Trebuchet MS" w:hAnsi="Trebuchet MS" w:cs="Trebuchet MS"/>
                                  <w:color w:val="FFFFFF"/>
                                </w:rPr>
                                <w:t xml:space="preserve"> </w:t>
                              </w:r>
                            </w:p>
                          </w:txbxContent>
                        </wps:txbx>
                        <wps:bodyPr horzOverflow="overflow" vert="horz" lIns="0" tIns="0" rIns="0" bIns="0" rtlCol="0">
                          <a:noAutofit/>
                        </wps:bodyPr>
                      </wps:wsp>
                      <wps:wsp>
                        <wps:cNvPr id="51" name="Rectangle 51"/>
                        <wps:cNvSpPr/>
                        <wps:spPr>
                          <a:xfrm>
                            <a:off x="800405" y="3920953"/>
                            <a:ext cx="408137" cy="161416"/>
                          </a:xfrm>
                          <a:prstGeom prst="rect">
                            <a:avLst/>
                          </a:prstGeom>
                          <a:ln>
                            <a:noFill/>
                          </a:ln>
                        </wps:spPr>
                        <wps:txbx>
                          <w:txbxContent>
                            <w:p w14:paraId="2F923EDB" w14:textId="77777777" w:rsidR="008456B9" w:rsidRDefault="008456B9">
                              <w:r>
                                <w:rPr>
                                  <w:rFonts w:ascii="Trebuchet MS" w:eastAsia="Trebuchet MS" w:hAnsi="Trebuchet MS" w:cs="Trebuchet MS"/>
                                  <w:color w:val="FFFFFF"/>
                                  <w:sz w:val="20"/>
                                </w:rPr>
                                <w:t>Oleh:</w:t>
                              </w:r>
                            </w:p>
                          </w:txbxContent>
                        </wps:txbx>
                        <wps:bodyPr horzOverflow="overflow" vert="horz" lIns="0" tIns="0" rIns="0" bIns="0" rtlCol="0">
                          <a:noAutofit/>
                        </wps:bodyPr>
                      </wps:wsp>
                      <wps:wsp>
                        <wps:cNvPr id="52" name="Rectangle 52"/>
                        <wps:cNvSpPr/>
                        <wps:spPr>
                          <a:xfrm>
                            <a:off x="1108253" y="3920953"/>
                            <a:ext cx="50639" cy="161416"/>
                          </a:xfrm>
                          <a:prstGeom prst="rect">
                            <a:avLst/>
                          </a:prstGeom>
                          <a:ln>
                            <a:noFill/>
                          </a:ln>
                        </wps:spPr>
                        <wps:txbx>
                          <w:txbxContent>
                            <w:p w14:paraId="55632B17"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53" name="Rectangle 53"/>
                        <wps:cNvSpPr/>
                        <wps:spPr>
                          <a:xfrm>
                            <a:off x="811073" y="4091641"/>
                            <a:ext cx="1159471" cy="161416"/>
                          </a:xfrm>
                          <a:prstGeom prst="rect">
                            <a:avLst/>
                          </a:prstGeom>
                          <a:ln>
                            <a:noFill/>
                          </a:ln>
                        </wps:spPr>
                        <wps:txbx>
                          <w:txbxContent>
                            <w:p w14:paraId="30A1BD52" w14:textId="571E240D" w:rsidR="008456B9" w:rsidRPr="00D1442A" w:rsidRDefault="008456B9">
                              <w:pPr>
                                <w:rPr>
                                  <w:lang w:val="id-ID"/>
                                </w:rPr>
                              </w:pPr>
                              <w:r>
                                <w:rPr>
                                  <w:rFonts w:ascii="Trebuchet MS" w:eastAsia="Trebuchet MS" w:hAnsi="Trebuchet MS" w:cs="Trebuchet MS"/>
                                  <w:color w:val="FFFFFF"/>
                                  <w:sz w:val="20"/>
                                  <w:lang w:val="id-ID"/>
                                </w:rPr>
                                <w:t>Nitama Nurlingga Y.</w:t>
                              </w:r>
                            </w:p>
                          </w:txbxContent>
                        </wps:txbx>
                        <wps:bodyPr horzOverflow="overflow" vert="horz" lIns="0" tIns="0" rIns="0" bIns="0" rtlCol="0">
                          <a:noAutofit/>
                        </wps:bodyPr>
                      </wps:wsp>
                      <wps:wsp>
                        <wps:cNvPr id="54" name="Rectangle 54"/>
                        <wps:cNvSpPr/>
                        <wps:spPr>
                          <a:xfrm>
                            <a:off x="1684274" y="4091641"/>
                            <a:ext cx="50638" cy="161416"/>
                          </a:xfrm>
                          <a:prstGeom prst="rect">
                            <a:avLst/>
                          </a:prstGeom>
                          <a:ln>
                            <a:noFill/>
                          </a:ln>
                        </wps:spPr>
                        <wps:txbx>
                          <w:txbxContent>
                            <w:p w14:paraId="491BCCDE"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55" name="Rectangle 55"/>
                        <wps:cNvSpPr/>
                        <wps:spPr>
                          <a:xfrm>
                            <a:off x="811073" y="4260805"/>
                            <a:ext cx="920410" cy="161416"/>
                          </a:xfrm>
                          <a:prstGeom prst="rect">
                            <a:avLst/>
                          </a:prstGeom>
                          <a:ln>
                            <a:noFill/>
                          </a:ln>
                        </wps:spPr>
                        <wps:txbx>
                          <w:txbxContent>
                            <w:p w14:paraId="734524C5" w14:textId="6A723B3D" w:rsidR="008456B9" w:rsidRPr="00D1442A" w:rsidRDefault="008456B9">
                              <w:pPr>
                                <w:rPr>
                                  <w:lang w:val="id-ID"/>
                                </w:rPr>
                              </w:pPr>
                              <w:r>
                                <w:rPr>
                                  <w:rFonts w:ascii="Trebuchet MS" w:eastAsia="Trebuchet MS" w:hAnsi="Trebuchet MS" w:cs="Trebuchet MS"/>
                                  <w:color w:val="FFFFFF"/>
                                  <w:sz w:val="20"/>
                                  <w:lang w:val="id-ID"/>
                                </w:rPr>
                                <w:t>Vania Cikanindi</w:t>
                              </w:r>
                            </w:p>
                          </w:txbxContent>
                        </wps:txbx>
                        <wps:bodyPr horzOverflow="overflow" vert="horz" lIns="0" tIns="0" rIns="0" bIns="0" rtlCol="0">
                          <a:noAutofit/>
                        </wps:bodyPr>
                      </wps:wsp>
                      <wps:wsp>
                        <wps:cNvPr id="56" name="Rectangle 56"/>
                        <wps:cNvSpPr/>
                        <wps:spPr>
                          <a:xfrm>
                            <a:off x="1505966" y="4260805"/>
                            <a:ext cx="50639" cy="161416"/>
                          </a:xfrm>
                          <a:prstGeom prst="rect">
                            <a:avLst/>
                          </a:prstGeom>
                          <a:ln>
                            <a:noFill/>
                          </a:ln>
                        </wps:spPr>
                        <wps:txbx>
                          <w:txbxContent>
                            <w:p w14:paraId="30943F32"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57" name="Rectangle 57"/>
                        <wps:cNvSpPr/>
                        <wps:spPr>
                          <a:xfrm>
                            <a:off x="2754503" y="4091641"/>
                            <a:ext cx="1239551" cy="161416"/>
                          </a:xfrm>
                          <a:prstGeom prst="rect">
                            <a:avLst/>
                          </a:prstGeom>
                          <a:ln>
                            <a:noFill/>
                          </a:ln>
                        </wps:spPr>
                        <wps:txbx>
                          <w:txbxContent>
                            <w:p w14:paraId="0D91D0BD" w14:textId="1FC2F1A1" w:rsidR="008456B9" w:rsidRPr="00D1442A" w:rsidRDefault="008456B9">
                              <w:pPr>
                                <w:rPr>
                                  <w:lang w:val="id-ID"/>
                                </w:rPr>
                              </w:pPr>
                              <w:r>
                                <w:rPr>
                                  <w:rFonts w:ascii="Trebuchet MS" w:eastAsia="Trebuchet MS" w:hAnsi="Trebuchet MS" w:cs="Trebuchet MS"/>
                                  <w:color w:val="FFFFFF"/>
                                  <w:sz w:val="20"/>
                                </w:rPr>
                                <w:t>05111</w:t>
                              </w:r>
                              <w:r>
                                <w:rPr>
                                  <w:rFonts w:ascii="Trebuchet MS" w:eastAsia="Trebuchet MS" w:hAnsi="Trebuchet MS" w:cs="Trebuchet MS"/>
                                  <w:color w:val="FFFFFF"/>
                                  <w:sz w:val="20"/>
                                  <w:lang w:val="id-ID"/>
                                </w:rPr>
                                <w:t>7</w:t>
                              </w:r>
                              <w:r>
                                <w:rPr>
                                  <w:rFonts w:ascii="Trebuchet MS" w:eastAsia="Trebuchet MS" w:hAnsi="Trebuchet MS" w:cs="Trebuchet MS"/>
                                  <w:color w:val="FFFFFF"/>
                                  <w:sz w:val="20"/>
                                </w:rPr>
                                <w:t>400000</w:t>
                              </w:r>
                              <w:r>
                                <w:rPr>
                                  <w:rFonts w:ascii="Trebuchet MS" w:eastAsia="Trebuchet MS" w:hAnsi="Trebuchet MS" w:cs="Trebuchet MS"/>
                                  <w:color w:val="FFFFFF"/>
                                  <w:sz w:val="20"/>
                                  <w:lang w:val="id-ID"/>
                                </w:rPr>
                                <w:t>59</w:t>
                              </w:r>
                            </w:p>
                          </w:txbxContent>
                        </wps:txbx>
                        <wps:bodyPr horzOverflow="overflow" vert="horz" lIns="0" tIns="0" rIns="0" bIns="0" rtlCol="0">
                          <a:noAutofit/>
                        </wps:bodyPr>
                      </wps:wsp>
                      <wps:wsp>
                        <wps:cNvPr id="58" name="Rectangle 58"/>
                        <wps:cNvSpPr/>
                        <wps:spPr>
                          <a:xfrm>
                            <a:off x="3687445" y="4091641"/>
                            <a:ext cx="50638" cy="161416"/>
                          </a:xfrm>
                          <a:prstGeom prst="rect">
                            <a:avLst/>
                          </a:prstGeom>
                          <a:ln>
                            <a:noFill/>
                          </a:ln>
                        </wps:spPr>
                        <wps:txbx>
                          <w:txbxContent>
                            <w:p w14:paraId="0E2BAB6A"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59" name="Rectangle 59"/>
                        <wps:cNvSpPr/>
                        <wps:spPr>
                          <a:xfrm>
                            <a:off x="2754503" y="4260805"/>
                            <a:ext cx="1239551" cy="161416"/>
                          </a:xfrm>
                          <a:prstGeom prst="rect">
                            <a:avLst/>
                          </a:prstGeom>
                          <a:ln>
                            <a:noFill/>
                          </a:ln>
                        </wps:spPr>
                        <wps:txbx>
                          <w:txbxContent>
                            <w:p w14:paraId="2834B6F3" w14:textId="497D470F" w:rsidR="008456B9" w:rsidRPr="00D1442A" w:rsidRDefault="008456B9">
                              <w:pPr>
                                <w:rPr>
                                  <w:lang w:val="id-ID"/>
                                </w:rPr>
                              </w:pPr>
                              <w:r>
                                <w:rPr>
                                  <w:rFonts w:ascii="Trebuchet MS" w:eastAsia="Trebuchet MS" w:hAnsi="Trebuchet MS" w:cs="Trebuchet MS"/>
                                  <w:color w:val="FFFFFF"/>
                                  <w:sz w:val="20"/>
                                </w:rPr>
                                <w:t>05111</w:t>
                              </w:r>
                              <w:r>
                                <w:rPr>
                                  <w:rFonts w:ascii="Trebuchet MS" w:eastAsia="Trebuchet MS" w:hAnsi="Trebuchet MS" w:cs="Trebuchet MS"/>
                                  <w:color w:val="FFFFFF"/>
                                  <w:sz w:val="20"/>
                                  <w:lang w:val="id-ID"/>
                                </w:rPr>
                                <w:t>7</w:t>
                              </w:r>
                              <w:r>
                                <w:rPr>
                                  <w:rFonts w:ascii="Trebuchet MS" w:eastAsia="Trebuchet MS" w:hAnsi="Trebuchet MS" w:cs="Trebuchet MS"/>
                                  <w:color w:val="FFFFFF"/>
                                  <w:sz w:val="20"/>
                                </w:rPr>
                                <w:t>40000</w:t>
                              </w:r>
                              <w:r>
                                <w:rPr>
                                  <w:rFonts w:ascii="Trebuchet MS" w:eastAsia="Trebuchet MS" w:hAnsi="Trebuchet MS" w:cs="Trebuchet MS"/>
                                  <w:color w:val="FFFFFF"/>
                                  <w:sz w:val="20"/>
                                  <w:lang w:val="id-ID"/>
                                </w:rPr>
                                <w:t>193</w:t>
                              </w:r>
                            </w:p>
                          </w:txbxContent>
                        </wps:txbx>
                        <wps:bodyPr horzOverflow="overflow" vert="horz" lIns="0" tIns="0" rIns="0" bIns="0" rtlCol="0">
                          <a:noAutofit/>
                        </wps:bodyPr>
                      </wps:wsp>
                      <wps:wsp>
                        <wps:cNvPr id="60" name="Rectangle 60"/>
                        <wps:cNvSpPr/>
                        <wps:spPr>
                          <a:xfrm>
                            <a:off x="3687445" y="4260805"/>
                            <a:ext cx="50638" cy="161416"/>
                          </a:xfrm>
                          <a:prstGeom prst="rect">
                            <a:avLst/>
                          </a:prstGeom>
                          <a:ln>
                            <a:noFill/>
                          </a:ln>
                        </wps:spPr>
                        <wps:txbx>
                          <w:txbxContent>
                            <w:p w14:paraId="0F0FAA42"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61" name="Rectangle 61"/>
                        <wps:cNvSpPr/>
                        <wps:spPr>
                          <a:xfrm>
                            <a:off x="800405" y="4429969"/>
                            <a:ext cx="50639" cy="161417"/>
                          </a:xfrm>
                          <a:prstGeom prst="rect">
                            <a:avLst/>
                          </a:prstGeom>
                          <a:ln>
                            <a:noFill/>
                          </a:ln>
                        </wps:spPr>
                        <wps:txbx>
                          <w:txbxContent>
                            <w:p w14:paraId="084ED483"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62" name="Rectangle 62"/>
                        <wps:cNvSpPr/>
                        <wps:spPr>
                          <a:xfrm>
                            <a:off x="800405" y="4577797"/>
                            <a:ext cx="925289" cy="161417"/>
                          </a:xfrm>
                          <a:prstGeom prst="rect">
                            <a:avLst/>
                          </a:prstGeom>
                          <a:ln>
                            <a:noFill/>
                          </a:ln>
                        </wps:spPr>
                        <wps:txbx>
                          <w:txbxContent>
                            <w:p w14:paraId="2789CAB4" w14:textId="77777777" w:rsidR="008456B9" w:rsidRDefault="008456B9">
                              <w:r>
                                <w:rPr>
                                  <w:rFonts w:ascii="Trebuchet MS" w:eastAsia="Trebuchet MS" w:hAnsi="Trebuchet MS" w:cs="Trebuchet MS"/>
                                  <w:color w:val="FFFFFF"/>
                                  <w:sz w:val="20"/>
                                </w:rPr>
                                <w:t>Pembimbing</w:t>
                              </w:r>
                            </w:p>
                          </w:txbxContent>
                        </wps:txbx>
                        <wps:bodyPr horzOverflow="overflow" vert="horz" lIns="0" tIns="0" rIns="0" bIns="0" rtlCol="0">
                          <a:noAutofit/>
                        </wps:bodyPr>
                      </wps:wsp>
                      <wps:wsp>
                        <wps:cNvPr id="63" name="Rectangle 63"/>
                        <wps:cNvSpPr/>
                        <wps:spPr>
                          <a:xfrm>
                            <a:off x="1496822" y="4577797"/>
                            <a:ext cx="50639" cy="161417"/>
                          </a:xfrm>
                          <a:prstGeom prst="rect">
                            <a:avLst/>
                          </a:prstGeom>
                          <a:ln>
                            <a:noFill/>
                          </a:ln>
                        </wps:spPr>
                        <wps:txbx>
                          <w:txbxContent>
                            <w:p w14:paraId="58B5FDB5"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64" name="Rectangle 64"/>
                        <wps:cNvSpPr/>
                        <wps:spPr>
                          <a:xfrm>
                            <a:off x="1534922" y="4577797"/>
                            <a:ext cx="579736" cy="161417"/>
                          </a:xfrm>
                          <a:prstGeom prst="rect">
                            <a:avLst/>
                          </a:prstGeom>
                          <a:ln>
                            <a:noFill/>
                          </a:ln>
                        </wps:spPr>
                        <wps:txbx>
                          <w:txbxContent>
                            <w:p w14:paraId="2C713CB9" w14:textId="77777777" w:rsidR="008456B9" w:rsidRDefault="008456B9">
                              <w:r>
                                <w:rPr>
                                  <w:rFonts w:ascii="Trebuchet MS" w:eastAsia="Trebuchet MS" w:hAnsi="Trebuchet MS" w:cs="Trebuchet MS"/>
                                  <w:color w:val="FFFFFF"/>
                                  <w:sz w:val="20"/>
                                </w:rPr>
                                <w:t>Jurusan</w:t>
                              </w:r>
                            </w:p>
                          </w:txbxContent>
                        </wps:txbx>
                        <wps:bodyPr horzOverflow="overflow" vert="horz" lIns="0" tIns="0" rIns="0" bIns="0" rtlCol="0">
                          <a:noAutofit/>
                        </wps:bodyPr>
                      </wps:wsp>
                      <wps:wsp>
                        <wps:cNvPr id="65" name="Rectangle 65"/>
                        <wps:cNvSpPr/>
                        <wps:spPr>
                          <a:xfrm>
                            <a:off x="1972691" y="4577797"/>
                            <a:ext cx="50638" cy="161417"/>
                          </a:xfrm>
                          <a:prstGeom prst="rect">
                            <a:avLst/>
                          </a:prstGeom>
                          <a:ln>
                            <a:noFill/>
                          </a:ln>
                        </wps:spPr>
                        <wps:txbx>
                          <w:txbxContent>
                            <w:p w14:paraId="3BF29929"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66" name="Rectangle 66"/>
                        <wps:cNvSpPr/>
                        <wps:spPr>
                          <a:xfrm>
                            <a:off x="800405" y="4725625"/>
                            <a:ext cx="3291337" cy="161417"/>
                          </a:xfrm>
                          <a:prstGeom prst="rect">
                            <a:avLst/>
                          </a:prstGeom>
                          <a:ln>
                            <a:noFill/>
                          </a:ln>
                        </wps:spPr>
                        <wps:txbx>
                          <w:txbxContent>
                            <w:p w14:paraId="13F37ED6" w14:textId="469A95FC" w:rsidR="008456B9" w:rsidRPr="00D1442A" w:rsidRDefault="008456B9" w:rsidP="00D1442A">
                              <w:pPr>
                                <w:rPr>
                                  <w:rFonts w:ascii="Trebuchet MS" w:hAnsi="Trebuchet MS"/>
                                  <w:color w:val="FFFFFF" w:themeColor="background1"/>
                                  <w:sz w:val="20"/>
                                  <w:szCs w:val="20"/>
                                </w:rPr>
                              </w:pPr>
                              <w:r>
                                <w:rPr>
                                  <w:rFonts w:ascii="Trebuchet MS" w:hAnsi="Trebuchet MS"/>
                                  <w:color w:val="FFFFFF" w:themeColor="background1"/>
                                  <w:sz w:val="20"/>
                                  <w:szCs w:val="20"/>
                                  <w:lang w:val="id-ID"/>
                                </w:rPr>
                                <w:t>Waskitho</w:t>
                              </w:r>
                              <w:r w:rsidRPr="00D1442A">
                                <w:rPr>
                                  <w:rFonts w:ascii="Trebuchet MS" w:hAnsi="Trebuchet MS"/>
                                  <w:color w:val="FFFFFF" w:themeColor="background1"/>
                                  <w:sz w:val="20"/>
                                  <w:szCs w:val="20"/>
                                </w:rPr>
                                <w:t xml:space="preserve"> W</w:t>
                              </w:r>
                              <w:r>
                                <w:rPr>
                                  <w:rFonts w:ascii="Trebuchet MS" w:hAnsi="Trebuchet MS"/>
                                  <w:color w:val="FFFFFF" w:themeColor="background1"/>
                                  <w:sz w:val="20"/>
                                  <w:szCs w:val="20"/>
                                  <w:lang w:val="id-ID"/>
                                </w:rPr>
                                <w:t>ibisono</w:t>
                              </w:r>
                              <w:r w:rsidRPr="00D1442A">
                                <w:rPr>
                                  <w:rFonts w:ascii="Trebuchet MS" w:hAnsi="Trebuchet MS"/>
                                  <w:color w:val="FFFFFF" w:themeColor="background1"/>
                                  <w:sz w:val="20"/>
                                  <w:szCs w:val="20"/>
                                </w:rPr>
                                <w:t>, S.Kom., M.Eng., Ph.D.</w:t>
                              </w:r>
                            </w:p>
                          </w:txbxContent>
                        </wps:txbx>
                        <wps:bodyPr horzOverflow="overflow" vert="horz" lIns="0" tIns="0" rIns="0" bIns="0" rtlCol="0">
                          <a:noAutofit/>
                        </wps:bodyPr>
                      </wps:wsp>
                      <wps:wsp>
                        <wps:cNvPr id="67" name="Rectangle 67"/>
                        <wps:cNvSpPr/>
                        <wps:spPr>
                          <a:xfrm>
                            <a:off x="3277489" y="4725625"/>
                            <a:ext cx="50638" cy="161417"/>
                          </a:xfrm>
                          <a:prstGeom prst="rect">
                            <a:avLst/>
                          </a:prstGeom>
                          <a:ln>
                            <a:noFill/>
                          </a:ln>
                        </wps:spPr>
                        <wps:txbx>
                          <w:txbxContent>
                            <w:p w14:paraId="128255B9"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68" name="Rectangle 68"/>
                        <wps:cNvSpPr/>
                        <wps:spPr>
                          <a:xfrm>
                            <a:off x="800405" y="4872310"/>
                            <a:ext cx="50639" cy="161417"/>
                          </a:xfrm>
                          <a:prstGeom prst="rect">
                            <a:avLst/>
                          </a:prstGeom>
                          <a:ln>
                            <a:noFill/>
                          </a:ln>
                        </wps:spPr>
                        <wps:txbx>
                          <w:txbxContent>
                            <w:p w14:paraId="24E884C4"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69" name="Rectangle 69"/>
                        <wps:cNvSpPr/>
                        <wps:spPr>
                          <a:xfrm>
                            <a:off x="800405" y="5020138"/>
                            <a:ext cx="925289" cy="161416"/>
                          </a:xfrm>
                          <a:prstGeom prst="rect">
                            <a:avLst/>
                          </a:prstGeom>
                          <a:ln>
                            <a:noFill/>
                          </a:ln>
                        </wps:spPr>
                        <wps:txbx>
                          <w:txbxContent>
                            <w:p w14:paraId="5A863735" w14:textId="77777777" w:rsidR="008456B9" w:rsidRDefault="008456B9">
                              <w:r>
                                <w:rPr>
                                  <w:rFonts w:ascii="Trebuchet MS" w:eastAsia="Trebuchet MS" w:hAnsi="Trebuchet MS" w:cs="Trebuchet MS"/>
                                  <w:color w:val="FFFFFF"/>
                                  <w:sz w:val="20"/>
                                </w:rPr>
                                <w:t>Pembimbing</w:t>
                              </w:r>
                            </w:p>
                          </w:txbxContent>
                        </wps:txbx>
                        <wps:bodyPr horzOverflow="overflow" vert="horz" lIns="0" tIns="0" rIns="0" bIns="0" rtlCol="0">
                          <a:noAutofit/>
                        </wps:bodyPr>
                      </wps:wsp>
                      <wps:wsp>
                        <wps:cNvPr id="70" name="Rectangle 70"/>
                        <wps:cNvSpPr/>
                        <wps:spPr>
                          <a:xfrm>
                            <a:off x="1496822" y="5020138"/>
                            <a:ext cx="50639" cy="161416"/>
                          </a:xfrm>
                          <a:prstGeom prst="rect">
                            <a:avLst/>
                          </a:prstGeom>
                          <a:ln>
                            <a:noFill/>
                          </a:ln>
                        </wps:spPr>
                        <wps:txbx>
                          <w:txbxContent>
                            <w:p w14:paraId="3ABC5864"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71" name="Rectangle 71"/>
                        <wps:cNvSpPr/>
                        <wps:spPr>
                          <a:xfrm>
                            <a:off x="1534922" y="5020138"/>
                            <a:ext cx="622804" cy="161416"/>
                          </a:xfrm>
                          <a:prstGeom prst="rect">
                            <a:avLst/>
                          </a:prstGeom>
                          <a:ln>
                            <a:noFill/>
                          </a:ln>
                        </wps:spPr>
                        <wps:txbx>
                          <w:txbxContent>
                            <w:p w14:paraId="68BBDA11" w14:textId="77777777" w:rsidR="008456B9" w:rsidRDefault="008456B9">
                              <w:r>
                                <w:rPr>
                                  <w:rFonts w:ascii="Trebuchet MS" w:eastAsia="Trebuchet MS" w:hAnsi="Trebuchet MS" w:cs="Trebuchet MS"/>
                                  <w:color w:val="FFFFFF"/>
                                  <w:sz w:val="20"/>
                                </w:rPr>
                                <w:t>Lapanga</w:t>
                              </w:r>
                            </w:p>
                          </w:txbxContent>
                        </wps:txbx>
                        <wps:bodyPr horzOverflow="overflow" vert="horz" lIns="0" tIns="0" rIns="0" bIns="0" rtlCol="0">
                          <a:noAutofit/>
                        </wps:bodyPr>
                      </wps:wsp>
                      <wps:wsp>
                        <wps:cNvPr id="72" name="Rectangle 72"/>
                        <wps:cNvSpPr/>
                        <wps:spPr>
                          <a:xfrm>
                            <a:off x="2004695" y="5020138"/>
                            <a:ext cx="91856" cy="161416"/>
                          </a:xfrm>
                          <a:prstGeom prst="rect">
                            <a:avLst/>
                          </a:prstGeom>
                          <a:ln>
                            <a:noFill/>
                          </a:ln>
                        </wps:spPr>
                        <wps:txbx>
                          <w:txbxContent>
                            <w:p w14:paraId="4DDCF939" w14:textId="77777777" w:rsidR="008456B9" w:rsidRDefault="008456B9">
                              <w:r>
                                <w:rPr>
                                  <w:rFonts w:ascii="Trebuchet MS" w:eastAsia="Trebuchet MS" w:hAnsi="Trebuchet MS" w:cs="Trebuchet MS"/>
                                  <w:color w:val="FFFFFF"/>
                                  <w:sz w:val="20"/>
                                </w:rPr>
                                <w:t>n</w:t>
                              </w:r>
                            </w:p>
                          </w:txbxContent>
                        </wps:txbx>
                        <wps:bodyPr horzOverflow="overflow" vert="horz" lIns="0" tIns="0" rIns="0" bIns="0" rtlCol="0">
                          <a:noAutofit/>
                        </wps:bodyPr>
                      </wps:wsp>
                      <wps:wsp>
                        <wps:cNvPr id="73" name="Rectangle 73"/>
                        <wps:cNvSpPr/>
                        <wps:spPr>
                          <a:xfrm>
                            <a:off x="2074799" y="5020138"/>
                            <a:ext cx="50638" cy="161416"/>
                          </a:xfrm>
                          <a:prstGeom prst="rect">
                            <a:avLst/>
                          </a:prstGeom>
                          <a:ln>
                            <a:noFill/>
                          </a:ln>
                        </wps:spPr>
                        <wps:txbx>
                          <w:txbxContent>
                            <w:p w14:paraId="2D21D560"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74" name="Rectangle 74"/>
                        <wps:cNvSpPr/>
                        <wps:spPr>
                          <a:xfrm>
                            <a:off x="800405" y="5167966"/>
                            <a:ext cx="1243084" cy="161416"/>
                          </a:xfrm>
                          <a:prstGeom prst="rect">
                            <a:avLst/>
                          </a:prstGeom>
                          <a:ln>
                            <a:noFill/>
                          </a:ln>
                        </wps:spPr>
                        <wps:txbx>
                          <w:txbxContent>
                            <w:p w14:paraId="53254E65" w14:textId="2058EAAA" w:rsidR="008456B9" w:rsidRPr="00D1442A" w:rsidRDefault="008456B9">
                              <w:pPr>
                                <w:rPr>
                                  <w:lang w:val="id-ID"/>
                                </w:rPr>
                              </w:pPr>
                              <w:r>
                                <w:rPr>
                                  <w:rFonts w:ascii="Trebuchet MS" w:eastAsia="Trebuchet MS" w:hAnsi="Trebuchet MS" w:cs="Trebuchet MS"/>
                                  <w:color w:val="FFFFFF"/>
                                  <w:sz w:val="20"/>
                                  <w:lang w:val="id-ID"/>
                                </w:rPr>
                                <w:t>Deni Hendriana</w:t>
                              </w:r>
                            </w:p>
                          </w:txbxContent>
                        </wps:txbx>
                        <wps:bodyPr horzOverflow="overflow" vert="horz" lIns="0" tIns="0" rIns="0" bIns="0" rtlCol="0">
                          <a:noAutofit/>
                        </wps:bodyPr>
                      </wps:wsp>
                      <wps:wsp>
                        <wps:cNvPr id="75" name="Rectangle 75"/>
                        <wps:cNvSpPr/>
                        <wps:spPr>
                          <a:xfrm>
                            <a:off x="1736471" y="5167966"/>
                            <a:ext cx="50638" cy="161416"/>
                          </a:xfrm>
                          <a:prstGeom prst="rect">
                            <a:avLst/>
                          </a:prstGeom>
                          <a:ln>
                            <a:noFill/>
                          </a:ln>
                        </wps:spPr>
                        <wps:txbx>
                          <w:txbxContent>
                            <w:p w14:paraId="2099BCD2"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76" name="Rectangle 76"/>
                        <wps:cNvSpPr/>
                        <wps:spPr>
                          <a:xfrm>
                            <a:off x="742493" y="5315794"/>
                            <a:ext cx="50639" cy="161417"/>
                          </a:xfrm>
                          <a:prstGeom prst="rect">
                            <a:avLst/>
                          </a:prstGeom>
                          <a:ln>
                            <a:noFill/>
                          </a:ln>
                        </wps:spPr>
                        <wps:txbx>
                          <w:txbxContent>
                            <w:p w14:paraId="698AB8A9"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77" name="Rectangle 77"/>
                        <wps:cNvSpPr/>
                        <wps:spPr>
                          <a:xfrm>
                            <a:off x="800405" y="5462098"/>
                            <a:ext cx="50639" cy="161417"/>
                          </a:xfrm>
                          <a:prstGeom prst="rect">
                            <a:avLst/>
                          </a:prstGeom>
                          <a:ln>
                            <a:noFill/>
                          </a:ln>
                        </wps:spPr>
                        <wps:txbx>
                          <w:txbxContent>
                            <w:p w14:paraId="34F9C2BA"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78" name="Rectangle 78"/>
                        <wps:cNvSpPr/>
                        <wps:spPr>
                          <a:xfrm>
                            <a:off x="800405" y="5609875"/>
                            <a:ext cx="990396" cy="161416"/>
                          </a:xfrm>
                          <a:prstGeom prst="rect">
                            <a:avLst/>
                          </a:prstGeom>
                          <a:ln>
                            <a:noFill/>
                          </a:ln>
                        </wps:spPr>
                        <wps:txbx>
                          <w:txbxContent>
                            <w:p w14:paraId="3A8F4469" w14:textId="77777777" w:rsidR="008456B9" w:rsidRDefault="008456B9">
                              <w:r>
                                <w:rPr>
                                  <w:rFonts w:ascii="Trebuchet MS" w:eastAsia="Trebuchet MS" w:hAnsi="Trebuchet MS" w:cs="Trebuchet MS"/>
                                  <w:color w:val="FFFFFF"/>
                                  <w:sz w:val="20"/>
                                </w:rPr>
                                <w:t>DEPARTEMEN</w:t>
                              </w:r>
                            </w:p>
                          </w:txbxContent>
                        </wps:txbx>
                        <wps:bodyPr horzOverflow="overflow" vert="horz" lIns="0" tIns="0" rIns="0" bIns="0" rtlCol="0">
                          <a:noAutofit/>
                        </wps:bodyPr>
                      </wps:wsp>
                      <wps:wsp>
                        <wps:cNvPr id="79" name="Rectangle 79"/>
                        <wps:cNvSpPr/>
                        <wps:spPr>
                          <a:xfrm>
                            <a:off x="1545590" y="5609875"/>
                            <a:ext cx="50639" cy="161416"/>
                          </a:xfrm>
                          <a:prstGeom prst="rect">
                            <a:avLst/>
                          </a:prstGeom>
                          <a:ln>
                            <a:noFill/>
                          </a:ln>
                        </wps:spPr>
                        <wps:txbx>
                          <w:txbxContent>
                            <w:p w14:paraId="2BA5B9C7"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80" name="Rectangle 80"/>
                        <wps:cNvSpPr/>
                        <wps:spPr>
                          <a:xfrm>
                            <a:off x="1583690" y="5609875"/>
                            <a:ext cx="1016809" cy="161416"/>
                          </a:xfrm>
                          <a:prstGeom prst="rect">
                            <a:avLst/>
                          </a:prstGeom>
                          <a:ln>
                            <a:noFill/>
                          </a:ln>
                        </wps:spPr>
                        <wps:txbx>
                          <w:txbxContent>
                            <w:p w14:paraId="70331C0B" w14:textId="77777777" w:rsidR="008456B9" w:rsidRDefault="008456B9">
                              <w:r>
                                <w:rPr>
                                  <w:rFonts w:ascii="Trebuchet MS" w:eastAsia="Trebuchet MS" w:hAnsi="Trebuchet MS" w:cs="Trebuchet MS"/>
                                  <w:color w:val="FFFFFF"/>
                                  <w:sz w:val="20"/>
                                </w:rPr>
                                <w:t>INFORMATIKA</w:t>
                              </w:r>
                            </w:p>
                          </w:txbxContent>
                        </wps:txbx>
                        <wps:bodyPr horzOverflow="overflow" vert="horz" lIns="0" tIns="0" rIns="0" bIns="0" rtlCol="0">
                          <a:noAutofit/>
                        </wps:bodyPr>
                      </wps:wsp>
                      <wps:wsp>
                        <wps:cNvPr id="81" name="Rectangle 81"/>
                        <wps:cNvSpPr/>
                        <wps:spPr>
                          <a:xfrm>
                            <a:off x="2350643" y="5609875"/>
                            <a:ext cx="50638" cy="161416"/>
                          </a:xfrm>
                          <a:prstGeom prst="rect">
                            <a:avLst/>
                          </a:prstGeom>
                          <a:ln>
                            <a:noFill/>
                          </a:ln>
                        </wps:spPr>
                        <wps:txbx>
                          <w:txbxContent>
                            <w:p w14:paraId="5405BE34"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82" name="Rectangle 82"/>
                        <wps:cNvSpPr/>
                        <wps:spPr>
                          <a:xfrm>
                            <a:off x="800367" y="5757493"/>
                            <a:ext cx="2886902" cy="161416"/>
                          </a:xfrm>
                          <a:prstGeom prst="rect">
                            <a:avLst/>
                          </a:prstGeom>
                          <a:ln>
                            <a:noFill/>
                          </a:ln>
                        </wps:spPr>
                        <wps:txbx>
                          <w:txbxContent>
                            <w:p w14:paraId="7C637B99" w14:textId="77D66F88" w:rsidR="008456B9" w:rsidRPr="00D1442A" w:rsidRDefault="008456B9">
                              <w:pPr>
                                <w:rPr>
                                  <w:lang w:val="id-ID"/>
                                </w:rPr>
                              </w:pPr>
                              <w:r>
                                <w:rPr>
                                  <w:rFonts w:ascii="Trebuchet MS" w:eastAsia="Trebuchet MS" w:hAnsi="Trebuchet MS" w:cs="Trebuchet MS"/>
                                  <w:color w:val="FFFFFF"/>
                                  <w:sz w:val="20"/>
                                </w:rPr>
                                <w:t xml:space="preserve">Fakultas Teknologi </w:t>
                              </w:r>
                              <w:r>
                                <w:rPr>
                                  <w:rFonts w:ascii="Trebuchet MS" w:eastAsia="Trebuchet MS" w:hAnsi="Trebuchet MS" w:cs="Trebuchet MS"/>
                                  <w:color w:val="FFFFFF"/>
                                  <w:sz w:val="20"/>
                                  <w:lang w:val="id-ID"/>
                                </w:rPr>
                                <w:t>Elektro dan Informatika Cerdas</w:t>
                              </w:r>
                            </w:p>
                          </w:txbxContent>
                        </wps:txbx>
                        <wps:bodyPr horzOverflow="overflow" vert="horz" lIns="0" tIns="0" rIns="0" bIns="0" rtlCol="0">
                          <a:noAutofit/>
                        </wps:bodyPr>
                      </wps:wsp>
                      <wps:wsp>
                        <wps:cNvPr id="83" name="Rectangle 83"/>
                        <wps:cNvSpPr/>
                        <wps:spPr>
                          <a:xfrm>
                            <a:off x="2429891" y="5757703"/>
                            <a:ext cx="50638" cy="161416"/>
                          </a:xfrm>
                          <a:prstGeom prst="rect">
                            <a:avLst/>
                          </a:prstGeom>
                          <a:ln>
                            <a:noFill/>
                          </a:ln>
                        </wps:spPr>
                        <wps:txbx>
                          <w:txbxContent>
                            <w:p w14:paraId="2DB8181D"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86" name="Rectangle 86"/>
                        <wps:cNvSpPr/>
                        <wps:spPr>
                          <a:xfrm>
                            <a:off x="800405" y="5905531"/>
                            <a:ext cx="2799925" cy="161416"/>
                          </a:xfrm>
                          <a:prstGeom prst="rect">
                            <a:avLst/>
                          </a:prstGeom>
                          <a:ln>
                            <a:noFill/>
                          </a:ln>
                        </wps:spPr>
                        <wps:txbx>
                          <w:txbxContent>
                            <w:p w14:paraId="36680227" w14:textId="77777777" w:rsidR="008456B9" w:rsidRDefault="008456B9">
                              <w:r>
                                <w:rPr>
                                  <w:rFonts w:ascii="Trebuchet MS" w:eastAsia="Trebuchet MS" w:hAnsi="Trebuchet MS" w:cs="Trebuchet MS"/>
                                  <w:color w:val="FFFFFF"/>
                                  <w:sz w:val="20"/>
                                </w:rPr>
                                <w:t>Institut Teknologi Sepuluh Nopember</w:t>
                              </w:r>
                            </w:p>
                          </w:txbxContent>
                        </wps:txbx>
                        <wps:bodyPr horzOverflow="overflow" vert="horz" lIns="0" tIns="0" rIns="0" bIns="0" rtlCol="0">
                          <a:noAutofit/>
                        </wps:bodyPr>
                      </wps:wsp>
                      <wps:wsp>
                        <wps:cNvPr id="87" name="Rectangle 87"/>
                        <wps:cNvSpPr/>
                        <wps:spPr>
                          <a:xfrm>
                            <a:off x="2908681" y="5905531"/>
                            <a:ext cx="50638" cy="161416"/>
                          </a:xfrm>
                          <a:prstGeom prst="rect">
                            <a:avLst/>
                          </a:prstGeom>
                          <a:ln>
                            <a:noFill/>
                          </a:ln>
                        </wps:spPr>
                        <wps:txbx>
                          <w:txbxContent>
                            <w:p w14:paraId="345C31F0"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88" name="Rectangle 88"/>
                        <wps:cNvSpPr/>
                        <wps:spPr>
                          <a:xfrm>
                            <a:off x="800405" y="6051836"/>
                            <a:ext cx="1086289" cy="161416"/>
                          </a:xfrm>
                          <a:prstGeom prst="rect">
                            <a:avLst/>
                          </a:prstGeom>
                          <a:ln>
                            <a:noFill/>
                          </a:ln>
                        </wps:spPr>
                        <wps:txbx>
                          <w:txbxContent>
                            <w:p w14:paraId="73B8E2BC" w14:textId="1C7AA503" w:rsidR="008456B9" w:rsidRPr="00D1442A" w:rsidRDefault="008456B9">
                              <w:pPr>
                                <w:rPr>
                                  <w:lang w:val="id-ID"/>
                                </w:rPr>
                              </w:pPr>
                              <w:r>
                                <w:rPr>
                                  <w:rFonts w:ascii="Trebuchet MS" w:eastAsia="Trebuchet MS" w:hAnsi="Trebuchet MS" w:cs="Trebuchet MS"/>
                                  <w:color w:val="FFFFFF"/>
                                  <w:sz w:val="20"/>
                                </w:rPr>
                                <w:t>Surabaya 20</w:t>
                              </w:r>
                              <w:r>
                                <w:rPr>
                                  <w:rFonts w:ascii="Trebuchet MS" w:eastAsia="Trebuchet MS" w:hAnsi="Trebuchet MS" w:cs="Trebuchet MS"/>
                                  <w:color w:val="FFFFFF"/>
                                  <w:sz w:val="20"/>
                                  <w:lang w:val="id-ID"/>
                                </w:rPr>
                                <w:t>20</w:t>
                              </w:r>
                            </w:p>
                          </w:txbxContent>
                        </wps:txbx>
                        <wps:bodyPr horzOverflow="overflow" vert="horz" lIns="0" tIns="0" rIns="0" bIns="0" rtlCol="0">
                          <a:noAutofit/>
                        </wps:bodyPr>
                      </wps:wsp>
                      <wps:wsp>
                        <wps:cNvPr id="89" name="Rectangle 89"/>
                        <wps:cNvSpPr/>
                        <wps:spPr>
                          <a:xfrm>
                            <a:off x="1618742" y="6051836"/>
                            <a:ext cx="50639" cy="161416"/>
                          </a:xfrm>
                          <a:prstGeom prst="rect">
                            <a:avLst/>
                          </a:prstGeom>
                          <a:ln>
                            <a:noFill/>
                          </a:ln>
                        </wps:spPr>
                        <wps:txbx>
                          <w:txbxContent>
                            <w:p w14:paraId="0AD4D9F6" w14:textId="77777777" w:rsidR="008456B9" w:rsidRDefault="008456B9">
                              <w:r>
                                <w:rPr>
                                  <w:rFonts w:ascii="Trebuchet MS" w:eastAsia="Trebuchet MS" w:hAnsi="Trebuchet MS" w:cs="Trebuchet MS"/>
                                  <w:color w:val="FFFFFF"/>
                                  <w:sz w:val="20"/>
                                </w:rPr>
                                <w:t xml:space="preserve"> </w:t>
                              </w:r>
                            </w:p>
                          </w:txbxContent>
                        </wps:txbx>
                        <wps:bodyPr horzOverflow="overflow" vert="horz" lIns="0" tIns="0" rIns="0" bIns="0" rtlCol="0">
                          <a:noAutofit/>
                        </wps:bodyPr>
                      </wps:wsp>
                      <wps:wsp>
                        <wps:cNvPr id="90" name="Rectangle 90"/>
                        <wps:cNvSpPr/>
                        <wps:spPr>
                          <a:xfrm>
                            <a:off x="800405" y="6178669"/>
                            <a:ext cx="46619" cy="206430"/>
                          </a:xfrm>
                          <a:prstGeom prst="rect">
                            <a:avLst/>
                          </a:prstGeom>
                          <a:ln>
                            <a:noFill/>
                          </a:ln>
                        </wps:spPr>
                        <wps:txbx>
                          <w:txbxContent>
                            <w:p w14:paraId="66A22174" w14:textId="77777777" w:rsidR="008456B9" w:rsidRDefault="008456B9">
                              <w:r>
                                <w:rPr>
                                  <w:rFonts w:ascii="Times New Roman" w:eastAsia="Times New Roman" w:hAnsi="Times New Roman" w:cs="Times New Roman"/>
                                  <w:color w:val="FFFFFF"/>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04EEFDFD" id="Group 129618" o:spid="_x0000_s1026" style="position:absolute;left:0;text-align:left;margin-left:.15pt;margin-top:54pt;width:419.5pt;height:541.35pt;z-index:251658241;mso-position-horizontal-relative:page;mso-position-vertical-relative:page;mso-width-relative:margin" coordsize="53279,687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">
                <v:shape id="Shape 178157" o:spid="_x0000_s1027" style="position:absolute;top:12289;width:53279;height:56464;visibility:visible;mso-wrap-style:square;v-text-anchor:top" coordsize="5327904,564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" path="m,l5327904,r,5646417l,5646417,,e" fillcolor="#c0504d" stroked="f" strokeweight="0">
                  <v:stroke miterlimit="83231f" joinstyle="miter"/>
                  <v:path arrowok="t" textboxrect="0,0,5327904,5646417"/>
                </v:shape>
                <v:shape id="Shape 10" o:spid="_x0000_s1028" style="position:absolute;top:12289;width:53279;height:0;visibility:visible;mso-wrap-style:square;v-text-anchor:top" coordsize="5327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" path="m5327904,l,e" filled="f" strokecolor="#f2f2f2" strokeweight="3pt">
                  <v:path arrowok="t" textboxrect="0,0,532790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style="position:absolute;top:12945;width:53279;height:5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">
                  <v:imagedata r:id="rId13" o:title=""/>
                </v:shape>
                <v:rect id="Rectangle 13" o:spid="_x0000_s1030" style="position:absolute;left:27959;top:391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5296330" w14:textId="77777777" w:rsidR="008456B9" w:rsidRDefault="008456B9">
                        <w:r>
                          <w:rPr>
                            <w:rFonts w:ascii="Times New Roman" w:eastAsia="Times New Roman" w:hAnsi="Times New Roman" w:cs="Times New Roman"/>
                          </w:rPr>
                          <w:t xml:space="preserve"> </w:t>
                        </w:r>
                      </w:p>
                    </w:txbxContent>
                  </v:textbox>
                </v:rect>
                <v:rect id="Rectangle 14" o:spid="_x0000_s1031" style="position:absolute;left:716;top:407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8D87304" w14:textId="77777777" w:rsidR="008456B9" w:rsidRDefault="008456B9">
                        <w:r>
                          <w:rPr>
                            <w:rFonts w:ascii="Times New Roman" w:eastAsia="Times New Roman" w:hAnsi="Times New Roman" w:cs="Times New Roman"/>
                          </w:rPr>
                          <w:t xml:space="preserve"> </w:t>
                        </w:r>
                      </w:p>
                    </w:txbxContent>
                  </v:textbox>
                </v:rect>
                <v:shape id="Picture 17" o:spid="_x0000_s1032" type="#_x0000_t75" style="position:absolute;left:9004;width:15888;height:8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">
                  <v:imagedata r:id="rId14" o:title=""/>
                </v:shape>
                <v:rect id="Rectangle 18" o:spid="_x0000_s1033" style="position:absolute;left:9009;top:220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94DC7C6" w14:textId="77777777" w:rsidR="008456B9" w:rsidRDefault="008456B9">
                        <w:r>
                          <w:rPr>
                            <w:rFonts w:ascii="Times New Roman" w:eastAsia="Times New Roman" w:hAnsi="Times New Roman" w:cs="Times New Roman"/>
                            <w:i/>
                          </w:rPr>
                          <w:t xml:space="preserve"> </w:t>
                        </w:r>
                      </w:p>
                    </w:txbxContent>
                  </v:textbox>
                </v:rect>
                <v:rect id="Rectangle 19" o:spid="_x0000_s1034" style="position:absolute;left:27545;top:38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A827352" w14:textId="77777777" w:rsidR="008456B9" w:rsidRDefault="008456B9">
                        <w:r>
                          <w:rPr>
                            <w:rFonts w:ascii="Times New Roman" w:eastAsia="Times New Roman" w:hAnsi="Times New Roman" w:cs="Times New Roman"/>
                            <w:i/>
                          </w:rPr>
                          <w:t xml:space="preserve"> </w:t>
                        </w:r>
                      </w:p>
                    </w:txbxContent>
                  </v:textbox>
                </v:rect>
                <v:rect id="Rectangle 20" o:spid="_x0000_s1035" style="position:absolute;left:27545;top:54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C4D22D5" w14:textId="77777777" w:rsidR="008456B9" w:rsidRDefault="008456B9">
                        <w:r>
                          <w:rPr>
                            <w:rFonts w:ascii="Times New Roman" w:eastAsia="Times New Roman" w:hAnsi="Times New Roman" w:cs="Times New Roman"/>
                            <w:i/>
                          </w:rPr>
                          <w:t xml:space="preserve"> </w:t>
                        </w:r>
                      </w:p>
                    </w:txbxContent>
                  </v:textbox>
                </v:rect>
                <v:rect id="Rectangle 21" o:spid="_x0000_s1036" style="position:absolute;left:27545;top:70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5EA93EA" w14:textId="77777777" w:rsidR="008456B9" w:rsidRDefault="008456B9">
                        <w:r>
                          <w:rPr>
                            <w:rFonts w:ascii="Times New Roman" w:eastAsia="Times New Roman" w:hAnsi="Times New Roman" w:cs="Times New Roman"/>
                            <w:i/>
                          </w:rPr>
                          <w:t xml:space="preserve"> </w:t>
                        </w:r>
                      </w:p>
                    </w:txbxContent>
                  </v:textbox>
                </v:rect>
                <v:rect id="Rectangle 22" o:spid="_x0000_s1037" style="position:absolute;left:45839;top:70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AF42D42" w14:textId="77777777" w:rsidR="008456B9" w:rsidRDefault="008456B9">
                        <w:r>
                          <w:rPr>
                            <w:rFonts w:ascii="Times New Roman" w:eastAsia="Times New Roman" w:hAnsi="Times New Roman" w:cs="Times New Roman"/>
                            <w:i/>
                          </w:rPr>
                          <w:t xml:space="preserve"> </w:t>
                        </w:r>
                      </w:p>
                    </w:txbxContent>
                  </v:textbox>
                </v:rect>
                <v:rect id="Rectangle 23" o:spid="_x0000_s1038" style="position:absolute;left:8156;top:19455;width:12177;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75E3FB8" w14:textId="77777777" w:rsidR="008456B9" w:rsidRDefault="008456B9">
                        <w:r>
                          <w:rPr>
                            <w:rFonts w:ascii="Trebuchet MS" w:eastAsia="Trebuchet MS" w:hAnsi="Trebuchet MS" w:cs="Trebuchet MS"/>
                            <w:b/>
                            <w:color w:val="FFFFFF"/>
                            <w:sz w:val="20"/>
                          </w:rPr>
                          <w:t>KERJA PRAKTIK</w:t>
                        </w:r>
                      </w:p>
                    </w:txbxContent>
                  </v:textbox>
                </v:rect>
                <v:rect id="Rectangle 24" o:spid="_x0000_s1039" style="position:absolute;left:17318;top:19455;width:507;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0BB0ACE" w14:textId="77777777" w:rsidR="008456B9" w:rsidRDefault="008456B9">
                        <w:r>
                          <w:rPr>
                            <w:rFonts w:ascii="Trebuchet MS" w:eastAsia="Trebuchet MS" w:hAnsi="Trebuchet MS" w:cs="Trebuchet MS"/>
                            <w:b/>
                            <w:color w:val="FFFFFF"/>
                            <w:sz w:val="20"/>
                          </w:rPr>
                          <w:t xml:space="preserve"> </w:t>
                        </w:r>
                      </w:p>
                    </w:txbxContent>
                  </v:textbox>
                </v:rect>
                <v:rect id="Rectangle 25" o:spid="_x0000_s1040" style="position:absolute;left:17699;top:19455;width:618;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9EE09FA" w14:textId="77777777" w:rsidR="008456B9" w:rsidRDefault="008456B9">
                        <w:r>
                          <w:rPr>
                            <w:rFonts w:ascii="Trebuchet MS" w:eastAsia="Trebuchet MS" w:hAnsi="Trebuchet MS" w:cs="Trebuchet MS"/>
                            <w:b/>
                            <w:color w:val="FFFFFF"/>
                            <w:sz w:val="20"/>
                          </w:rPr>
                          <w:t>–</w:t>
                        </w:r>
                      </w:p>
                    </w:txbxContent>
                  </v:textbox>
                </v:rect>
                <v:rect id="Rectangle 26" o:spid="_x0000_s1041" style="position:absolute;left:18172;top:19455;width:506;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9749C68" w14:textId="77777777" w:rsidR="008456B9" w:rsidRDefault="008456B9">
                        <w:r>
                          <w:rPr>
                            <w:rFonts w:ascii="Trebuchet MS" w:eastAsia="Trebuchet MS" w:hAnsi="Trebuchet MS" w:cs="Trebuchet MS"/>
                            <w:b/>
                            <w:color w:val="FFFFFF"/>
                            <w:sz w:val="20"/>
                          </w:rPr>
                          <w:t xml:space="preserve"> </w:t>
                        </w:r>
                      </w:p>
                    </w:txbxContent>
                  </v:textbox>
                </v:rect>
                <v:rect id="Rectangle 27" o:spid="_x0000_s1042" style="position:absolute;left:18553;top:19455;width:7379;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4E9D1B8" w14:textId="77777777" w:rsidR="008456B9" w:rsidRDefault="008456B9">
                        <w:r>
                          <w:rPr>
                            <w:rFonts w:ascii="Trebuchet MS" w:eastAsia="Trebuchet MS" w:hAnsi="Trebuchet MS" w:cs="Trebuchet MS"/>
                            <w:b/>
                            <w:color w:val="FFFFFF"/>
                            <w:sz w:val="20"/>
                          </w:rPr>
                          <w:t>IF184801</w:t>
                        </w:r>
                      </w:p>
                    </w:txbxContent>
                  </v:textbox>
                </v:rect>
                <v:rect id="Rectangle 28" o:spid="_x0000_s1043" style="position:absolute;left:24116;top:19455;width:506;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13971D6" w14:textId="77777777" w:rsidR="008456B9" w:rsidRDefault="008456B9">
                        <w:r>
                          <w:rPr>
                            <w:rFonts w:ascii="Trebuchet MS" w:eastAsia="Trebuchet MS" w:hAnsi="Trebuchet MS" w:cs="Trebuchet MS"/>
                            <w:b/>
                            <w:color w:val="FFFFFF"/>
                            <w:sz w:val="20"/>
                          </w:rPr>
                          <w:t xml:space="preserve"> </w:t>
                        </w:r>
                      </w:p>
                    </w:txbxContent>
                  </v:textbox>
                </v:rect>
                <v:rect id="Rectangle 29" o:spid="_x0000_s1044" style="position:absolute;left:8109;top:21961;width:43559;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08D1871" w14:textId="5A6A85F9" w:rsidR="008456B9" w:rsidRDefault="008456B9">
                        <w:pPr>
                          <w:rPr>
                            <w:rFonts w:ascii="Trebuchet MS" w:eastAsia="Trebuchet MS" w:hAnsi="Trebuchet MS" w:cs="Trebuchet MS"/>
                            <w:b/>
                            <w:color w:val="FFFFFF"/>
                            <w:sz w:val="26"/>
                            <w:lang w:val="id-ID"/>
                          </w:rPr>
                        </w:pPr>
                        <w:r>
                          <w:rPr>
                            <w:rFonts w:ascii="Trebuchet MS" w:eastAsia="Trebuchet MS" w:hAnsi="Trebuchet MS" w:cs="Trebuchet MS"/>
                            <w:b/>
                            <w:color w:val="FFFFFF"/>
                            <w:sz w:val="26"/>
                            <w:lang w:val="id-ID"/>
                          </w:rPr>
                          <w:t>Sistem Informasi Finansial Bank BJB Berbasis Web</w:t>
                        </w:r>
                      </w:p>
                      <w:p w14:paraId="7114E116" w14:textId="77777777" w:rsidR="008456B9" w:rsidRDefault="008456B9" w:rsidP="00D1442A">
                        <w:r>
                          <w:rPr>
                            <w:rFonts w:ascii="Trebuchet MS" w:eastAsia="Trebuchet MS" w:hAnsi="Trebuchet MS" w:cs="Trebuchet MS"/>
                            <w:b/>
                            <w:color w:val="FFFFFF"/>
                            <w:sz w:val="26"/>
                          </w:rPr>
                          <w:t xml:space="preserve">Menggunakan </w:t>
                        </w:r>
                        <w:r>
                          <w:rPr>
                            <w:rFonts w:ascii="Trebuchet MS" w:eastAsia="Trebuchet MS" w:hAnsi="Trebuchet MS" w:cs="Trebuchet MS"/>
                            <w:b/>
                            <w:color w:val="FFFFFF"/>
                            <w:sz w:val="26"/>
                            <w:lang w:val="id-ID"/>
                          </w:rPr>
                          <w:t xml:space="preserve">Framework </w:t>
                        </w:r>
                        <w:r>
                          <w:rPr>
                            <w:rFonts w:ascii="Trebuchet MS" w:eastAsia="Trebuchet MS" w:hAnsi="Trebuchet MS" w:cs="Trebuchet MS"/>
                            <w:b/>
                            <w:color w:val="FFFFFF"/>
                            <w:sz w:val="26"/>
                          </w:rPr>
                          <w:t>Kerja CodeIgniter</w:t>
                        </w:r>
                      </w:p>
                      <w:p w14:paraId="72779826" w14:textId="77777777" w:rsidR="008456B9" w:rsidRPr="00D1442A" w:rsidRDefault="008456B9">
                        <w:pPr>
                          <w:rPr>
                            <w:lang w:val="id-ID"/>
                          </w:rPr>
                        </w:pPr>
                      </w:p>
                    </w:txbxContent>
                  </v:textbox>
                </v:rect>
                <v:rect id="Rectangle 31" o:spid="_x0000_s1045" style="position:absolute;left:8110;top:23883;width:35167;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CBC5E5D" w14:textId="42F4C86E" w:rsidR="008456B9" w:rsidRDefault="008456B9" w:rsidP="00D1442A">
                        <w:r>
                          <w:rPr>
                            <w:rFonts w:ascii="Trebuchet MS" w:eastAsia="Trebuchet MS" w:hAnsi="Trebuchet MS" w:cs="Trebuchet MS"/>
                            <w:b/>
                            <w:color w:val="FFFFFF"/>
                            <w:sz w:val="26"/>
                          </w:rPr>
                          <w:t xml:space="preserve">Menggunakan </w:t>
                        </w:r>
                        <w:r>
                          <w:rPr>
                            <w:rFonts w:ascii="Trebuchet MS" w:eastAsia="Trebuchet MS" w:hAnsi="Trebuchet MS" w:cs="Trebuchet MS"/>
                            <w:b/>
                            <w:color w:val="FFFFFF"/>
                            <w:sz w:val="26"/>
                            <w:lang w:val="id-ID"/>
                          </w:rPr>
                          <w:t xml:space="preserve">Kerangka Kerja </w:t>
                        </w:r>
                        <w:r>
                          <w:rPr>
                            <w:rFonts w:ascii="Trebuchet MS" w:eastAsia="Trebuchet MS" w:hAnsi="Trebuchet MS" w:cs="Trebuchet MS"/>
                            <w:b/>
                            <w:color w:val="FFFFFF"/>
                            <w:sz w:val="26"/>
                          </w:rPr>
                          <w:t>CodeIgniter</w:t>
                        </w:r>
                      </w:p>
                      <w:p w14:paraId="445BAC38" w14:textId="417D0341" w:rsidR="008456B9" w:rsidRDefault="008456B9"/>
                    </w:txbxContent>
                  </v:textbox>
                </v:rect>
                <v:rect id="Rectangle 33" o:spid="_x0000_s1046" style="position:absolute;left:40231;top:23884;width:658;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F08A37E" w14:textId="77777777" w:rsidR="008456B9" w:rsidRDefault="008456B9">
                        <w:r>
                          <w:rPr>
                            <w:rFonts w:ascii="Trebuchet MS" w:eastAsia="Trebuchet MS" w:hAnsi="Trebuchet MS" w:cs="Trebuchet MS"/>
                            <w:b/>
                            <w:color w:val="FFFFFF"/>
                            <w:sz w:val="26"/>
                          </w:rPr>
                          <w:t xml:space="preserve"> </w:t>
                        </w:r>
                      </w:p>
                    </w:txbxContent>
                  </v:textbox>
                </v:rect>
                <v:rect id="Rectangle 34" o:spid="_x0000_s1047" style="position:absolute;left:8110;top:26069;width:714;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AE7909A" w14:textId="77777777" w:rsidR="008456B9" w:rsidRDefault="008456B9">
                        <w:r>
                          <w:rPr>
                            <w:rFonts w:ascii="Trebuchet MS" w:eastAsia="Trebuchet MS" w:hAnsi="Trebuchet MS" w:cs="Trebuchet MS"/>
                            <w:b/>
                            <w:color w:val="FFFFFF"/>
                            <w:sz w:val="28"/>
                          </w:rPr>
                          <w:t xml:space="preserve"> </w:t>
                        </w:r>
                      </w:p>
                    </w:txbxContent>
                  </v:textbox>
                </v:rect>
                <v:rect id="Rectangle 35" o:spid="_x0000_s1048" style="position:absolute;left:8109;top:28298;width:43561;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457993C" w14:textId="2B3B4DBC" w:rsidR="008456B9" w:rsidRPr="003A77D9" w:rsidRDefault="008456B9" w:rsidP="003A77D9">
                        <w:pPr>
                          <w:rPr>
                            <w:rFonts w:ascii="Trebuchet MS" w:hAnsi="Trebuchet MS"/>
                            <w:color w:val="FFFFFF" w:themeColor="background1"/>
                          </w:rPr>
                        </w:pPr>
                        <w:r w:rsidRPr="003A77D9">
                          <w:rPr>
                            <w:rFonts w:ascii="Trebuchet MS" w:hAnsi="Trebuchet MS"/>
                            <w:color w:val="FFFFFF" w:themeColor="background1"/>
                          </w:rPr>
                          <w:t>PT Bank Pembangunan Daerah Jawa Barat dan Banten, Tbk.</w:t>
                        </w:r>
                      </w:p>
                    </w:txbxContent>
                  </v:textbox>
                </v:rect>
                <v:rect id="Rectangle 36" o:spid="_x0000_s1049" style="position:absolute;left:10122;top:28300;width:13889;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62026EB" w14:textId="40E73D58" w:rsidR="008456B9" w:rsidRDefault="008456B9"/>
                    </w:txbxContent>
                  </v:textbox>
                </v:rect>
                <v:rect id="Rectangle 37" o:spid="_x0000_s1050" style="position:absolute;left:20565;top:28300;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8FA2BB3" w14:textId="77777777" w:rsidR="008456B9" w:rsidRDefault="008456B9">
                        <w:r>
                          <w:rPr>
                            <w:rFonts w:ascii="Trebuchet MS" w:eastAsia="Trebuchet MS" w:hAnsi="Trebuchet MS" w:cs="Trebuchet MS"/>
                            <w:color w:val="FFFFFF"/>
                          </w:rPr>
                          <w:t xml:space="preserve"> </w:t>
                        </w:r>
                      </w:p>
                    </w:txbxContent>
                  </v:textbox>
                </v:rect>
                <v:rect id="Rectangle 38" o:spid="_x0000_s1051" style="position:absolute;left:8110;top:30175;width:39763;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1EDD715" w14:textId="403A087D" w:rsidR="008456B9" w:rsidRPr="00D1442A" w:rsidRDefault="008456B9" w:rsidP="00D1442A">
                        <w:pPr>
                          <w:rPr>
                            <w:rFonts w:ascii="Trebuchet MS" w:hAnsi="Trebuchet MS"/>
                            <w:color w:val="FFFFFF" w:themeColor="background1"/>
                          </w:rPr>
                        </w:pPr>
                        <w:r w:rsidRPr="00D1442A">
                          <w:rPr>
                            <w:rFonts w:ascii="Trebuchet MS" w:hAnsi="Trebuchet MS"/>
                            <w:color w:val="FFFFFF" w:themeColor="background1"/>
                          </w:rPr>
                          <w:t>Jl.</w:t>
                        </w:r>
                        <w:r>
                          <w:rPr>
                            <w:rFonts w:ascii="Trebuchet MS" w:hAnsi="Trebuchet MS"/>
                            <w:color w:val="FFFFFF" w:themeColor="background1"/>
                            <w:lang w:val="id-ID"/>
                          </w:rPr>
                          <w:t xml:space="preserve"> </w:t>
                        </w:r>
                        <w:r w:rsidRPr="00D1442A">
                          <w:rPr>
                            <w:rFonts w:ascii="Trebuchet MS" w:hAnsi="Trebuchet MS"/>
                            <w:color w:val="FFFFFF" w:themeColor="background1"/>
                          </w:rPr>
                          <w:t>Naripan No. 12-14 Bandung 40111</w:t>
                        </w:r>
                      </w:p>
                    </w:txbxContent>
                  </v:textbox>
                </v:rect>
                <v:rect id="Rectangle 39" o:spid="_x0000_s1052" style="position:absolute;left:38017;top:30175;width:561;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F1F9A5D" w14:textId="77777777" w:rsidR="008456B9" w:rsidRDefault="008456B9">
                        <w:r>
                          <w:rPr>
                            <w:rFonts w:ascii="Trebuchet MS" w:eastAsia="Trebuchet MS" w:hAnsi="Trebuchet MS" w:cs="Trebuchet MS"/>
                            <w:color w:val="FFFFFF"/>
                          </w:rPr>
                          <w:t xml:space="preserve"> </w:t>
                        </w:r>
                      </w:p>
                    </w:txbxContent>
                  </v:textbox>
                </v:rect>
                <v:rect id="Rectangle 40" o:spid="_x0000_s1053" style="position:absolute;left:8110;top:32064;width:75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E6D5347" w14:textId="77777777" w:rsidR="008456B9" w:rsidRDefault="008456B9">
                        <w:r>
                          <w:rPr>
                            <w:rFonts w:ascii="Trebuchet MS" w:eastAsia="Trebuchet MS" w:hAnsi="Trebuchet MS" w:cs="Trebuchet MS"/>
                            <w:color w:val="FFFFFF"/>
                          </w:rPr>
                          <w:t xml:space="preserve">Periode: </w:t>
                        </w:r>
                      </w:p>
                    </w:txbxContent>
                  </v:textbox>
                </v:rect>
                <v:rect id="Rectangle 41" o:spid="_x0000_s1054" style="position:absolute;left:13825;top:32064;width:97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9B42601" w14:textId="77777777" w:rsidR="008456B9" w:rsidRDefault="008456B9">
                        <w:r>
                          <w:rPr>
                            <w:rFonts w:ascii="Trebuchet MS" w:eastAsia="Trebuchet MS" w:hAnsi="Trebuchet MS" w:cs="Trebuchet MS"/>
                            <w:color w:val="FFFFFF"/>
                          </w:rPr>
                          <w:t>1</w:t>
                        </w:r>
                      </w:p>
                    </w:txbxContent>
                  </v:textbox>
                </v:rect>
                <v:rect id="Rectangle 42" o:spid="_x0000_s1055" style="position:absolute;left:14556;top:32064;width:56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16A6630C" w14:textId="77777777" w:rsidR="008456B9" w:rsidRDefault="008456B9">
                        <w:r>
                          <w:rPr>
                            <w:rFonts w:ascii="Trebuchet MS" w:eastAsia="Trebuchet MS" w:hAnsi="Trebuchet MS" w:cs="Trebuchet MS"/>
                            <w:color w:val="FFFFFF"/>
                          </w:rPr>
                          <w:t xml:space="preserve"> </w:t>
                        </w:r>
                      </w:p>
                    </w:txbxContent>
                  </v:textbox>
                </v:rect>
                <v:rect id="Rectangle 43" o:spid="_x0000_s1056" style="position:absolute;left:14983;top:32064;width:68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3957AF3" w14:textId="77777777" w:rsidR="008456B9" w:rsidRDefault="008456B9">
                        <w:r>
                          <w:rPr>
                            <w:rFonts w:ascii="Trebuchet MS" w:eastAsia="Trebuchet MS" w:hAnsi="Trebuchet MS" w:cs="Trebuchet MS"/>
                            <w:color w:val="FFFFFF"/>
                          </w:rPr>
                          <w:t>-</w:t>
                        </w:r>
                      </w:p>
                    </w:txbxContent>
                  </v:textbox>
                </v:rect>
                <v:rect id="Rectangle 44" o:spid="_x0000_s1057" style="position:absolute;left:15486;top:32064;width:56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B4A67EC" w14:textId="77777777" w:rsidR="008456B9" w:rsidRDefault="008456B9">
                        <w:r>
                          <w:rPr>
                            <w:rFonts w:ascii="Trebuchet MS" w:eastAsia="Trebuchet MS" w:hAnsi="Trebuchet MS" w:cs="Trebuchet MS"/>
                            <w:color w:val="FFFFFF"/>
                          </w:rPr>
                          <w:t xml:space="preserve"> </w:t>
                        </w:r>
                      </w:p>
                    </w:txbxContent>
                  </v:textbox>
                </v:rect>
                <v:rect id="Rectangle 129569" o:spid="_x0000_s1058" style="position:absolute;left:15913;top:32064;width:195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" filled="f" stroked="f">
                  <v:textbox inset="0,0,0,0">
                    <w:txbxContent>
                      <w:p w14:paraId="42C63272" w14:textId="77777777" w:rsidR="008456B9" w:rsidRDefault="008456B9">
                        <w:r>
                          <w:rPr>
                            <w:rFonts w:ascii="Trebuchet MS" w:eastAsia="Trebuchet MS" w:hAnsi="Trebuchet MS" w:cs="Trebuchet MS"/>
                            <w:color w:val="FFFFFF"/>
                          </w:rPr>
                          <w:t>31</w:t>
                        </w:r>
                      </w:p>
                    </w:txbxContent>
                  </v:textbox>
                </v:rect>
                <v:rect id="Rectangle 129570" o:spid="_x0000_s1059" style="position:absolute;left:17373;top:32060;width:6132;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" filled="f" stroked="f">
                  <v:textbox inset="0,0,0,0">
                    <w:txbxContent>
                      <w:p w14:paraId="72CFBD1D" w14:textId="048391BF" w:rsidR="008456B9" w:rsidRPr="00D1442A" w:rsidRDefault="008456B9">
                        <w:pPr>
                          <w:rPr>
                            <w:lang w:val="id-ID"/>
                          </w:rPr>
                        </w:pPr>
                        <w:r>
                          <w:rPr>
                            <w:rFonts w:ascii="Trebuchet MS" w:eastAsia="Trebuchet MS" w:hAnsi="Trebuchet MS" w:cs="Trebuchet MS"/>
                            <w:color w:val="FFFFFF"/>
                          </w:rPr>
                          <w:t xml:space="preserve"> </w:t>
                        </w:r>
                        <w:r>
                          <w:rPr>
                            <w:rFonts w:ascii="Trebuchet MS" w:eastAsia="Trebuchet MS" w:hAnsi="Trebuchet MS" w:cs="Trebuchet MS"/>
                            <w:color w:val="FFFFFF"/>
                            <w:lang w:val="id-ID"/>
                          </w:rPr>
                          <w:t>Agustus</w:t>
                        </w:r>
                      </w:p>
                    </w:txbxContent>
                  </v:textbox>
                </v:rect>
                <v:rect id="Rectangle 46" o:spid="_x0000_s1060" style="position:absolute;left:18476;top:32063;width:5029;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F15B04" w14:textId="28AF1EA1" w:rsidR="008456B9" w:rsidRDefault="008456B9"/>
                    </w:txbxContent>
                  </v:textbox>
                </v:rect>
                <v:rect id="Rectangle 47" o:spid="_x0000_s1061" style="position:absolute;left:20046;top:32064;width:56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C834E09" w14:textId="77777777" w:rsidR="008456B9" w:rsidRDefault="008456B9">
                        <w:r>
                          <w:rPr>
                            <w:rFonts w:ascii="Trebuchet MS" w:eastAsia="Trebuchet MS" w:hAnsi="Trebuchet MS" w:cs="Trebuchet MS"/>
                            <w:color w:val="FFFFFF"/>
                          </w:rPr>
                          <w:t xml:space="preserve"> </w:t>
                        </w:r>
                      </w:p>
                    </w:txbxContent>
                  </v:textbox>
                </v:rect>
                <v:rect id="Rectangle 48" o:spid="_x0000_s1062" style="position:absolute;left:22930;top:32152;width:389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2F6E74DF" w14:textId="37EF0D36" w:rsidR="008456B9" w:rsidRPr="00657B98" w:rsidRDefault="008456B9">
                        <w:pPr>
                          <w:rPr>
                            <w:lang w:val="id-ID"/>
                          </w:rPr>
                        </w:pPr>
                        <w:r>
                          <w:rPr>
                            <w:rFonts w:ascii="Trebuchet MS" w:eastAsia="Trebuchet MS" w:hAnsi="Trebuchet MS" w:cs="Trebuchet MS"/>
                            <w:color w:val="FFFFFF"/>
                          </w:rPr>
                          <w:t>20</w:t>
                        </w:r>
                        <w:r w:rsidR="00657B98">
                          <w:rPr>
                            <w:rFonts w:ascii="Trebuchet MS" w:eastAsia="Trebuchet MS" w:hAnsi="Trebuchet MS" w:cs="Trebuchet MS"/>
                            <w:color w:val="FFFFFF"/>
                            <w:lang w:val="id-ID"/>
                          </w:rPr>
                          <w:t>20</w:t>
                        </w:r>
                      </w:p>
                    </w:txbxContent>
                  </v:textbox>
                </v:rect>
                <v:rect id="Rectangle 49" o:spid="_x0000_s1063" style="position:absolute;left:23384;top:32064;width:56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E51A64B" w14:textId="77777777" w:rsidR="008456B9" w:rsidRDefault="008456B9">
                        <w:r>
                          <w:rPr>
                            <w:rFonts w:ascii="Trebuchet MS" w:eastAsia="Trebuchet MS" w:hAnsi="Trebuchet MS" w:cs="Trebuchet MS"/>
                            <w:color w:val="FFFFFF"/>
                          </w:rPr>
                          <w:t xml:space="preserve"> </w:t>
                        </w:r>
                      </w:p>
                    </w:txbxContent>
                  </v:textbox>
                </v:rect>
                <v:rect id="Rectangle 50" o:spid="_x0000_s1064" style="position:absolute;left:8110;top:33942;width:562;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11E25A2" w14:textId="77777777" w:rsidR="008456B9" w:rsidRDefault="008456B9">
                        <w:r>
                          <w:rPr>
                            <w:rFonts w:ascii="Trebuchet MS" w:eastAsia="Trebuchet MS" w:hAnsi="Trebuchet MS" w:cs="Trebuchet MS"/>
                            <w:color w:val="FFFFFF"/>
                          </w:rPr>
                          <w:t xml:space="preserve"> </w:t>
                        </w:r>
                      </w:p>
                    </w:txbxContent>
                  </v:textbox>
                </v:rect>
                <v:rect id="Rectangle 51" o:spid="_x0000_s1065" style="position:absolute;left:8004;top:39209;width:4081;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F923EDB" w14:textId="77777777" w:rsidR="008456B9" w:rsidRDefault="008456B9">
                        <w:r>
                          <w:rPr>
                            <w:rFonts w:ascii="Trebuchet MS" w:eastAsia="Trebuchet MS" w:hAnsi="Trebuchet MS" w:cs="Trebuchet MS"/>
                            <w:color w:val="FFFFFF"/>
                            <w:sz w:val="20"/>
                          </w:rPr>
                          <w:t>Oleh:</w:t>
                        </w:r>
                      </w:p>
                    </w:txbxContent>
                  </v:textbox>
                </v:rect>
                <v:rect id="Rectangle 52" o:spid="_x0000_s1066" style="position:absolute;left:11082;top:39209;width:506;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5632B17" w14:textId="77777777" w:rsidR="008456B9" w:rsidRDefault="008456B9">
                        <w:r>
                          <w:rPr>
                            <w:rFonts w:ascii="Trebuchet MS" w:eastAsia="Trebuchet MS" w:hAnsi="Trebuchet MS" w:cs="Trebuchet MS"/>
                            <w:color w:val="FFFFFF"/>
                            <w:sz w:val="20"/>
                          </w:rPr>
                          <w:t xml:space="preserve"> </w:t>
                        </w:r>
                      </w:p>
                    </w:txbxContent>
                  </v:textbox>
                </v:rect>
                <v:rect id="Rectangle 53" o:spid="_x0000_s1067" style="position:absolute;left:8110;top:40916;width:11595;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0A1BD52" w14:textId="571E240D" w:rsidR="008456B9" w:rsidRPr="00D1442A" w:rsidRDefault="008456B9">
                        <w:pPr>
                          <w:rPr>
                            <w:lang w:val="id-ID"/>
                          </w:rPr>
                        </w:pPr>
                        <w:r>
                          <w:rPr>
                            <w:rFonts w:ascii="Trebuchet MS" w:eastAsia="Trebuchet MS" w:hAnsi="Trebuchet MS" w:cs="Trebuchet MS"/>
                            <w:color w:val="FFFFFF"/>
                            <w:sz w:val="20"/>
                            <w:lang w:val="id-ID"/>
                          </w:rPr>
                          <w:t>Nitama Nurlingga Y.</w:t>
                        </w:r>
                      </w:p>
                    </w:txbxContent>
                  </v:textbox>
                </v:rect>
                <v:rect id="Rectangle 54" o:spid="_x0000_s1068" style="position:absolute;left:16842;top:40916;width:507;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91BCCDE" w14:textId="77777777" w:rsidR="008456B9" w:rsidRDefault="008456B9">
                        <w:r>
                          <w:rPr>
                            <w:rFonts w:ascii="Trebuchet MS" w:eastAsia="Trebuchet MS" w:hAnsi="Trebuchet MS" w:cs="Trebuchet MS"/>
                            <w:color w:val="FFFFFF"/>
                            <w:sz w:val="20"/>
                          </w:rPr>
                          <w:t xml:space="preserve"> </w:t>
                        </w:r>
                      </w:p>
                    </w:txbxContent>
                  </v:textbox>
                </v:rect>
                <v:rect id="Rectangle 55" o:spid="_x0000_s1069" style="position:absolute;left:8110;top:42608;width:9204;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34524C5" w14:textId="6A723B3D" w:rsidR="008456B9" w:rsidRPr="00D1442A" w:rsidRDefault="008456B9">
                        <w:pPr>
                          <w:rPr>
                            <w:lang w:val="id-ID"/>
                          </w:rPr>
                        </w:pPr>
                        <w:r>
                          <w:rPr>
                            <w:rFonts w:ascii="Trebuchet MS" w:eastAsia="Trebuchet MS" w:hAnsi="Trebuchet MS" w:cs="Trebuchet MS"/>
                            <w:color w:val="FFFFFF"/>
                            <w:sz w:val="20"/>
                            <w:lang w:val="id-ID"/>
                          </w:rPr>
                          <w:t>Vania Cikanindi</w:t>
                        </w:r>
                      </w:p>
                    </w:txbxContent>
                  </v:textbox>
                </v:rect>
                <v:rect id="Rectangle 56" o:spid="_x0000_s1070" style="position:absolute;left:15059;top:42608;width:507;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0943F32" w14:textId="77777777" w:rsidR="008456B9" w:rsidRDefault="008456B9">
                        <w:r>
                          <w:rPr>
                            <w:rFonts w:ascii="Trebuchet MS" w:eastAsia="Trebuchet MS" w:hAnsi="Trebuchet MS" w:cs="Trebuchet MS"/>
                            <w:color w:val="FFFFFF"/>
                            <w:sz w:val="20"/>
                          </w:rPr>
                          <w:t xml:space="preserve"> </w:t>
                        </w:r>
                      </w:p>
                    </w:txbxContent>
                  </v:textbox>
                </v:rect>
                <v:rect id="Rectangle 57" o:spid="_x0000_s1071" style="position:absolute;left:27545;top:40916;width:12395;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D91D0BD" w14:textId="1FC2F1A1" w:rsidR="008456B9" w:rsidRPr="00D1442A" w:rsidRDefault="008456B9">
                        <w:pPr>
                          <w:rPr>
                            <w:lang w:val="id-ID"/>
                          </w:rPr>
                        </w:pPr>
                        <w:r>
                          <w:rPr>
                            <w:rFonts w:ascii="Trebuchet MS" w:eastAsia="Trebuchet MS" w:hAnsi="Trebuchet MS" w:cs="Trebuchet MS"/>
                            <w:color w:val="FFFFFF"/>
                            <w:sz w:val="20"/>
                          </w:rPr>
                          <w:t>05111</w:t>
                        </w:r>
                        <w:r>
                          <w:rPr>
                            <w:rFonts w:ascii="Trebuchet MS" w:eastAsia="Trebuchet MS" w:hAnsi="Trebuchet MS" w:cs="Trebuchet MS"/>
                            <w:color w:val="FFFFFF"/>
                            <w:sz w:val="20"/>
                            <w:lang w:val="id-ID"/>
                          </w:rPr>
                          <w:t>7</w:t>
                        </w:r>
                        <w:r>
                          <w:rPr>
                            <w:rFonts w:ascii="Trebuchet MS" w:eastAsia="Trebuchet MS" w:hAnsi="Trebuchet MS" w:cs="Trebuchet MS"/>
                            <w:color w:val="FFFFFF"/>
                            <w:sz w:val="20"/>
                          </w:rPr>
                          <w:t>400000</w:t>
                        </w:r>
                        <w:r>
                          <w:rPr>
                            <w:rFonts w:ascii="Trebuchet MS" w:eastAsia="Trebuchet MS" w:hAnsi="Trebuchet MS" w:cs="Trebuchet MS"/>
                            <w:color w:val="FFFFFF"/>
                            <w:sz w:val="20"/>
                            <w:lang w:val="id-ID"/>
                          </w:rPr>
                          <w:t>59</w:t>
                        </w:r>
                      </w:p>
                    </w:txbxContent>
                  </v:textbox>
                </v:rect>
                <v:rect id="Rectangle 58" o:spid="_x0000_s1072" style="position:absolute;left:36874;top:40916;width:506;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E2BAB6A" w14:textId="77777777" w:rsidR="008456B9" w:rsidRDefault="008456B9">
                        <w:r>
                          <w:rPr>
                            <w:rFonts w:ascii="Trebuchet MS" w:eastAsia="Trebuchet MS" w:hAnsi="Trebuchet MS" w:cs="Trebuchet MS"/>
                            <w:color w:val="FFFFFF"/>
                            <w:sz w:val="20"/>
                          </w:rPr>
                          <w:t xml:space="preserve"> </w:t>
                        </w:r>
                      </w:p>
                    </w:txbxContent>
                  </v:textbox>
                </v:rect>
                <v:rect id="Rectangle 59" o:spid="_x0000_s1073" style="position:absolute;left:27545;top:42608;width:12395;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2834B6F3" w14:textId="497D470F" w:rsidR="008456B9" w:rsidRPr="00D1442A" w:rsidRDefault="008456B9">
                        <w:pPr>
                          <w:rPr>
                            <w:lang w:val="id-ID"/>
                          </w:rPr>
                        </w:pPr>
                        <w:r>
                          <w:rPr>
                            <w:rFonts w:ascii="Trebuchet MS" w:eastAsia="Trebuchet MS" w:hAnsi="Trebuchet MS" w:cs="Trebuchet MS"/>
                            <w:color w:val="FFFFFF"/>
                            <w:sz w:val="20"/>
                          </w:rPr>
                          <w:t>05111</w:t>
                        </w:r>
                        <w:r>
                          <w:rPr>
                            <w:rFonts w:ascii="Trebuchet MS" w:eastAsia="Trebuchet MS" w:hAnsi="Trebuchet MS" w:cs="Trebuchet MS"/>
                            <w:color w:val="FFFFFF"/>
                            <w:sz w:val="20"/>
                            <w:lang w:val="id-ID"/>
                          </w:rPr>
                          <w:t>7</w:t>
                        </w:r>
                        <w:r>
                          <w:rPr>
                            <w:rFonts w:ascii="Trebuchet MS" w:eastAsia="Trebuchet MS" w:hAnsi="Trebuchet MS" w:cs="Trebuchet MS"/>
                            <w:color w:val="FFFFFF"/>
                            <w:sz w:val="20"/>
                          </w:rPr>
                          <w:t>40000</w:t>
                        </w:r>
                        <w:r>
                          <w:rPr>
                            <w:rFonts w:ascii="Trebuchet MS" w:eastAsia="Trebuchet MS" w:hAnsi="Trebuchet MS" w:cs="Trebuchet MS"/>
                            <w:color w:val="FFFFFF"/>
                            <w:sz w:val="20"/>
                            <w:lang w:val="id-ID"/>
                          </w:rPr>
                          <w:t>193</w:t>
                        </w:r>
                      </w:p>
                    </w:txbxContent>
                  </v:textbox>
                </v:rect>
                <v:rect id="Rectangle 60" o:spid="_x0000_s1074" style="position:absolute;left:36874;top:42608;width:506;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F0FAA42" w14:textId="77777777" w:rsidR="008456B9" w:rsidRDefault="008456B9">
                        <w:r>
                          <w:rPr>
                            <w:rFonts w:ascii="Trebuchet MS" w:eastAsia="Trebuchet MS" w:hAnsi="Trebuchet MS" w:cs="Trebuchet MS"/>
                            <w:color w:val="FFFFFF"/>
                            <w:sz w:val="20"/>
                          </w:rPr>
                          <w:t xml:space="preserve"> </w:t>
                        </w:r>
                      </w:p>
                    </w:txbxContent>
                  </v:textbox>
                </v:rect>
                <v:rect id="Rectangle 61" o:spid="_x0000_s1075" style="position:absolute;left:8004;top:44299;width:506;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84ED483" w14:textId="77777777" w:rsidR="008456B9" w:rsidRDefault="008456B9">
                        <w:r>
                          <w:rPr>
                            <w:rFonts w:ascii="Trebuchet MS" w:eastAsia="Trebuchet MS" w:hAnsi="Trebuchet MS" w:cs="Trebuchet MS"/>
                            <w:color w:val="FFFFFF"/>
                            <w:sz w:val="20"/>
                          </w:rPr>
                          <w:t xml:space="preserve"> </w:t>
                        </w:r>
                      </w:p>
                    </w:txbxContent>
                  </v:textbox>
                </v:rect>
                <v:rect id="Rectangle 62" o:spid="_x0000_s1076" style="position:absolute;left:8004;top:45777;width:9252;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789CAB4" w14:textId="77777777" w:rsidR="008456B9" w:rsidRDefault="008456B9">
                        <w:r>
                          <w:rPr>
                            <w:rFonts w:ascii="Trebuchet MS" w:eastAsia="Trebuchet MS" w:hAnsi="Trebuchet MS" w:cs="Trebuchet MS"/>
                            <w:color w:val="FFFFFF"/>
                            <w:sz w:val="20"/>
                          </w:rPr>
                          <w:t>Pembimbing</w:t>
                        </w:r>
                      </w:p>
                    </w:txbxContent>
                  </v:textbox>
                </v:rect>
                <v:rect id="Rectangle 63" o:spid="_x0000_s1077" style="position:absolute;left:14968;top:45777;width:506;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8B5FDB5" w14:textId="77777777" w:rsidR="008456B9" w:rsidRDefault="008456B9">
                        <w:r>
                          <w:rPr>
                            <w:rFonts w:ascii="Trebuchet MS" w:eastAsia="Trebuchet MS" w:hAnsi="Trebuchet MS" w:cs="Trebuchet MS"/>
                            <w:color w:val="FFFFFF"/>
                            <w:sz w:val="20"/>
                          </w:rPr>
                          <w:t xml:space="preserve"> </w:t>
                        </w:r>
                      </w:p>
                    </w:txbxContent>
                  </v:textbox>
                </v:rect>
                <v:rect id="Rectangle 64" o:spid="_x0000_s1078" style="position:absolute;left:15349;top:45777;width:5797;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2C713CB9" w14:textId="77777777" w:rsidR="008456B9" w:rsidRDefault="008456B9">
                        <w:r>
                          <w:rPr>
                            <w:rFonts w:ascii="Trebuchet MS" w:eastAsia="Trebuchet MS" w:hAnsi="Trebuchet MS" w:cs="Trebuchet MS"/>
                            <w:color w:val="FFFFFF"/>
                            <w:sz w:val="20"/>
                          </w:rPr>
                          <w:t>Jurusan</w:t>
                        </w:r>
                      </w:p>
                    </w:txbxContent>
                  </v:textbox>
                </v:rect>
                <v:rect id="Rectangle 65" o:spid="_x0000_s1079" style="position:absolute;left:19726;top:45777;width:507;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BF29929" w14:textId="77777777" w:rsidR="008456B9" w:rsidRDefault="008456B9">
                        <w:r>
                          <w:rPr>
                            <w:rFonts w:ascii="Trebuchet MS" w:eastAsia="Trebuchet MS" w:hAnsi="Trebuchet MS" w:cs="Trebuchet MS"/>
                            <w:color w:val="FFFFFF"/>
                            <w:sz w:val="20"/>
                          </w:rPr>
                          <w:t xml:space="preserve"> </w:t>
                        </w:r>
                      </w:p>
                    </w:txbxContent>
                  </v:textbox>
                </v:rect>
                <v:rect id="Rectangle 66" o:spid="_x0000_s1080" style="position:absolute;left:8004;top:47256;width:32913;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3F37ED6" w14:textId="469A95FC" w:rsidR="008456B9" w:rsidRPr="00D1442A" w:rsidRDefault="008456B9" w:rsidP="00D1442A">
                        <w:pPr>
                          <w:rPr>
                            <w:rFonts w:ascii="Trebuchet MS" w:hAnsi="Trebuchet MS"/>
                            <w:color w:val="FFFFFF" w:themeColor="background1"/>
                            <w:sz w:val="20"/>
                            <w:szCs w:val="20"/>
                          </w:rPr>
                        </w:pPr>
                        <w:r>
                          <w:rPr>
                            <w:rFonts w:ascii="Trebuchet MS" w:hAnsi="Trebuchet MS"/>
                            <w:color w:val="FFFFFF" w:themeColor="background1"/>
                            <w:sz w:val="20"/>
                            <w:szCs w:val="20"/>
                            <w:lang w:val="id-ID"/>
                          </w:rPr>
                          <w:t>Waskitho</w:t>
                        </w:r>
                        <w:r w:rsidRPr="00D1442A">
                          <w:rPr>
                            <w:rFonts w:ascii="Trebuchet MS" w:hAnsi="Trebuchet MS"/>
                            <w:color w:val="FFFFFF" w:themeColor="background1"/>
                            <w:sz w:val="20"/>
                            <w:szCs w:val="20"/>
                          </w:rPr>
                          <w:t xml:space="preserve"> W</w:t>
                        </w:r>
                        <w:r>
                          <w:rPr>
                            <w:rFonts w:ascii="Trebuchet MS" w:hAnsi="Trebuchet MS"/>
                            <w:color w:val="FFFFFF" w:themeColor="background1"/>
                            <w:sz w:val="20"/>
                            <w:szCs w:val="20"/>
                            <w:lang w:val="id-ID"/>
                          </w:rPr>
                          <w:t>ibisono</w:t>
                        </w:r>
                        <w:r w:rsidRPr="00D1442A">
                          <w:rPr>
                            <w:rFonts w:ascii="Trebuchet MS" w:hAnsi="Trebuchet MS"/>
                            <w:color w:val="FFFFFF" w:themeColor="background1"/>
                            <w:sz w:val="20"/>
                            <w:szCs w:val="20"/>
                          </w:rPr>
                          <w:t>, S.Kom., M.Eng., Ph.D.</w:t>
                        </w:r>
                      </w:p>
                    </w:txbxContent>
                  </v:textbox>
                </v:rect>
                <v:rect id="Rectangle 67" o:spid="_x0000_s1081" style="position:absolute;left:32774;top:47256;width:507;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128255B9" w14:textId="77777777" w:rsidR="008456B9" w:rsidRDefault="008456B9">
                        <w:r>
                          <w:rPr>
                            <w:rFonts w:ascii="Trebuchet MS" w:eastAsia="Trebuchet MS" w:hAnsi="Trebuchet MS" w:cs="Trebuchet MS"/>
                            <w:color w:val="FFFFFF"/>
                            <w:sz w:val="20"/>
                          </w:rPr>
                          <w:t xml:space="preserve"> </w:t>
                        </w:r>
                      </w:p>
                    </w:txbxContent>
                  </v:textbox>
                </v:rect>
                <v:rect id="Rectangle 68" o:spid="_x0000_s1082" style="position:absolute;left:8004;top:48723;width:506;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4E884C4" w14:textId="77777777" w:rsidR="008456B9" w:rsidRDefault="008456B9">
                        <w:r>
                          <w:rPr>
                            <w:rFonts w:ascii="Trebuchet MS" w:eastAsia="Trebuchet MS" w:hAnsi="Trebuchet MS" w:cs="Trebuchet MS"/>
                            <w:color w:val="FFFFFF"/>
                            <w:sz w:val="20"/>
                          </w:rPr>
                          <w:t xml:space="preserve"> </w:t>
                        </w:r>
                      </w:p>
                    </w:txbxContent>
                  </v:textbox>
                </v:rect>
                <v:rect id="Rectangle 69" o:spid="_x0000_s1083" style="position:absolute;left:8004;top:50201;width:9252;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A863735" w14:textId="77777777" w:rsidR="008456B9" w:rsidRDefault="008456B9">
                        <w:r>
                          <w:rPr>
                            <w:rFonts w:ascii="Trebuchet MS" w:eastAsia="Trebuchet MS" w:hAnsi="Trebuchet MS" w:cs="Trebuchet MS"/>
                            <w:color w:val="FFFFFF"/>
                            <w:sz w:val="20"/>
                          </w:rPr>
                          <w:t>Pembimbing</w:t>
                        </w:r>
                      </w:p>
                    </w:txbxContent>
                  </v:textbox>
                </v:rect>
                <v:rect id="Rectangle 70" o:spid="_x0000_s1084" style="position:absolute;left:14968;top:50201;width:506;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ABC5864" w14:textId="77777777" w:rsidR="008456B9" w:rsidRDefault="008456B9">
                        <w:r>
                          <w:rPr>
                            <w:rFonts w:ascii="Trebuchet MS" w:eastAsia="Trebuchet MS" w:hAnsi="Trebuchet MS" w:cs="Trebuchet MS"/>
                            <w:color w:val="FFFFFF"/>
                            <w:sz w:val="20"/>
                          </w:rPr>
                          <w:t xml:space="preserve"> </w:t>
                        </w:r>
                      </w:p>
                    </w:txbxContent>
                  </v:textbox>
                </v:rect>
                <v:rect id="Rectangle 71" o:spid="_x0000_s1085" style="position:absolute;left:15349;top:50201;width:6228;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68BBDA11" w14:textId="77777777" w:rsidR="008456B9" w:rsidRDefault="008456B9">
                        <w:r>
                          <w:rPr>
                            <w:rFonts w:ascii="Trebuchet MS" w:eastAsia="Trebuchet MS" w:hAnsi="Trebuchet MS" w:cs="Trebuchet MS"/>
                            <w:color w:val="FFFFFF"/>
                            <w:sz w:val="20"/>
                          </w:rPr>
                          <w:t>Lapanga</w:t>
                        </w:r>
                      </w:p>
                    </w:txbxContent>
                  </v:textbox>
                </v:rect>
                <v:rect id="Rectangle 72" o:spid="_x0000_s1086" style="position:absolute;left:20046;top:50201;width:919;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4DDCF939" w14:textId="77777777" w:rsidR="008456B9" w:rsidRDefault="008456B9">
                        <w:r>
                          <w:rPr>
                            <w:rFonts w:ascii="Trebuchet MS" w:eastAsia="Trebuchet MS" w:hAnsi="Trebuchet MS" w:cs="Trebuchet MS"/>
                            <w:color w:val="FFFFFF"/>
                            <w:sz w:val="20"/>
                          </w:rPr>
                          <w:t>n</w:t>
                        </w:r>
                      </w:p>
                    </w:txbxContent>
                  </v:textbox>
                </v:rect>
                <v:rect id="Rectangle 73" o:spid="_x0000_s1087" style="position:absolute;left:20747;top:50201;width:507;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2D21D560" w14:textId="77777777" w:rsidR="008456B9" w:rsidRDefault="008456B9">
                        <w:r>
                          <w:rPr>
                            <w:rFonts w:ascii="Trebuchet MS" w:eastAsia="Trebuchet MS" w:hAnsi="Trebuchet MS" w:cs="Trebuchet MS"/>
                            <w:color w:val="FFFFFF"/>
                            <w:sz w:val="20"/>
                          </w:rPr>
                          <w:t xml:space="preserve"> </w:t>
                        </w:r>
                      </w:p>
                    </w:txbxContent>
                  </v:textbox>
                </v:rect>
                <v:rect id="Rectangle 74" o:spid="_x0000_s1088" style="position:absolute;left:8004;top:51679;width:12430;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53254E65" w14:textId="2058EAAA" w:rsidR="008456B9" w:rsidRPr="00D1442A" w:rsidRDefault="008456B9">
                        <w:pPr>
                          <w:rPr>
                            <w:lang w:val="id-ID"/>
                          </w:rPr>
                        </w:pPr>
                        <w:r>
                          <w:rPr>
                            <w:rFonts w:ascii="Trebuchet MS" w:eastAsia="Trebuchet MS" w:hAnsi="Trebuchet MS" w:cs="Trebuchet MS"/>
                            <w:color w:val="FFFFFF"/>
                            <w:sz w:val="20"/>
                            <w:lang w:val="id-ID"/>
                          </w:rPr>
                          <w:t>Deni Hendriana</w:t>
                        </w:r>
                      </w:p>
                    </w:txbxContent>
                  </v:textbox>
                </v:rect>
                <v:rect id="Rectangle 75" o:spid="_x0000_s1089" style="position:absolute;left:17364;top:51679;width:507;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2099BCD2" w14:textId="77777777" w:rsidR="008456B9" w:rsidRDefault="008456B9">
                        <w:r>
                          <w:rPr>
                            <w:rFonts w:ascii="Trebuchet MS" w:eastAsia="Trebuchet MS" w:hAnsi="Trebuchet MS" w:cs="Trebuchet MS"/>
                            <w:color w:val="FFFFFF"/>
                            <w:sz w:val="20"/>
                          </w:rPr>
                          <w:t xml:space="preserve"> </w:t>
                        </w:r>
                      </w:p>
                    </w:txbxContent>
                  </v:textbox>
                </v:rect>
                <v:rect id="Rectangle 76" o:spid="_x0000_s1090" style="position:absolute;left:7424;top:53157;width:507;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98AB8A9" w14:textId="77777777" w:rsidR="008456B9" w:rsidRDefault="008456B9">
                        <w:r>
                          <w:rPr>
                            <w:rFonts w:ascii="Trebuchet MS" w:eastAsia="Trebuchet MS" w:hAnsi="Trebuchet MS" w:cs="Trebuchet MS"/>
                            <w:color w:val="FFFFFF"/>
                            <w:sz w:val="20"/>
                          </w:rPr>
                          <w:t xml:space="preserve"> </w:t>
                        </w:r>
                      </w:p>
                    </w:txbxContent>
                  </v:textbox>
                </v:rect>
                <v:rect id="Rectangle 77" o:spid="_x0000_s1091" style="position:absolute;left:8004;top:54620;width:506;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34F9C2BA" w14:textId="77777777" w:rsidR="008456B9" w:rsidRDefault="008456B9">
                        <w:r>
                          <w:rPr>
                            <w:rFonts w:ascii="Trebuchet MS" w:eastAsia="Trebuchet MS" w:hAnsi="Trebuchet MS" w:cs="Trebuchet MS"/>
                            <w:color w:val="FFFFFF"/>
                            <w:sz w:val="20"/>
                          </w:rPr>
                          <w:t xml:space="preserve"> </w:t>
                        </w:r>
                      </w:p>
                    </w:txbxContent>
                  </v:textbox>
                </v:rect>
                <v:rect id="Rectangle 78" o:spid="_x0000_s1092" style="position:absolute;left:8004;top:56098;width:9904;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A8F4469" w14:textId="77777777" w:rsidR="008456B9" w:rsidRDefault="008456B9">
                        <w:r>
                          <w:rPr>
                            <w:rFonts w:ascii="Trebuchet MS" w:eastAsia="Trebuchet MS" w:hAnsi="Trebuchet MS" w:cs="Trebuchet MS"/>
                            <w:color w:val="FFFFFF"/>
                            <w:sz w:val="20"/>
                          </w:rPr>
                          <w:t>DEPARTEMEN</w:t>
                        </w:r>
                      </w:p>
                    </w:txbxContent>
                  </v:textbox>
                </v:rect>
                <v:rect id="Rectangle 79" o:spid="_x0000_s1093" style="position:absolute;left:15455;top:56098;width:507;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BA5B9C7" w14:textId="77777777" w:rsidR="008456B9" w:rsidRDefault="008456B9">
                        <w:r>
                          <w:rPr>
                            <w:rFonts w:ascii="Trebuchet MS" w:eastAsia="Trebuchet MS" w:hAnsi="Trebuchet MS" w:cs="Trebuchet MS"/>
                            <w:color w:val="FFFFFF"/>
                            <w:sz w:val="20"/>
                          </w:rPr>
                          <w:t xml:space="preserve"> </w:t>
                        </w:r>
                      </w:p>
                    </w:txbxContent>
                  </v:textbox>
                </v:rect>
                <v:rect id="Rectangle 80" o:spid="_x0000_s1094" style="position:absolute;left:15836;top:56098;width:10168;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70331C0B" w14:textId="77777777" w:rsidR="008456B9" w:rsidRDefault="008456B9">
                        <w:r>
                          <w:rPr>
                            <w:rFonts w:ascii="Trebuchet MS" w:eastAsia="Trebuchet MS" w:hAnsi="Trebuchet MS" w:cs="Trebuchet MS"/>
                            <w:color w:val="FFFFFF"/>
                            <w:sz w:val="20"/>
                          </w:rPr>
                          <w:t>INFORMATIKA</w:t>
                        </w:r>
                      </w:p>
                    </w:txbxContent>
                  </v:textbox>
                </v:rect>
                <v:rect id="Rectangle 81" o:spid="_x0000_s1095" style="position:absolute;left:23506;top:56098;width:506;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405BE34" w14:textId="77777777" w:rsidR="008456B9" w:rsidRDefault="008456B9">
                        <w:r>
                          <w:rPr>
                            <w:rFonts w:ascii="Trebuchet MS" w:eastAsia="Trebuchet MS" w:hAnsi="Trebuchet MS" w:cs="Trebuchet MS"/>
                            <w:color w:val="FFFFFF"/>
                            <w:sz w:val="20"/>
                          </w:rPr>
                          <w:t xml:space="preserve"> </w:t>
                        </w:r>
                      </w:p>
                    </w:txbxContent>
                  </v:textbox>
                </v:rect>
                <v:rect id="Rectangle 82" o:spid="_x0000_s1096" style="position:absolute;left:8003;top:57574;width:28869;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7C637B99" w14:textId="77D66F88" w:rsidR="008456B9" w:rsidRPr="00D1442A" w:rsidRDefault="008456B9">
                        <w:pPr>
                          <w:rPr>
                            <w:lang w:val="id-ID"/>
                          </w:rPr>
                        </w:pPr>
                        <w:r>
                          <w:rPr>
                            <w:rFonts w:ascii="Trebuchet MS" w:eastAsia="Trebuchet MS" w:hAnsi="Trebuchet MS" w:cs="Trebuchet MS"/>
                            <w:color w:val="FFFFFF"/>
                            <w:sz w:val="20"/>
                          </w:rPr>
                          <w:t xml:space="preserve">Fakultas Teknologi </w:t>
                        </w:r>
                        <w:r>
                          <w:rPr>
                            <w:rFonts w:ascii="Trebuchet MS" w:eastAsia="Trebuchet MS" w:hAnsi="Trebuchet MS" w:cs="Trebuchet MS"/>
                            <w:color w:val="FFFFFF"/>
                            <w:sz w:val="20"/>
                            <w:lang w:val="id-ID"/>
                          </w:rPr>
                          <w:t>Elektro dan Informatika Cerdas</w:t>
                        </w:r>
                      </w:p>
                    </w:txbxContent>
                  </v:textbox>
                </v:rect>
                <v:rect id="Rectangle 83" o:spid="_x0000_s1097" style="position:absolute;left:24298;top:57577;width:507;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2DB8181D" w14:textId="77777777" w:rsidR="008456B9" w:rsidRDefault="008456B9">
                        <w:r>
                          <w:rPr>
                            <w:rFonts w:ascii="Trebuchet MS" w:eastAsia="Trebuchet MS" w:hAnsi="Trebuchet MS" w:cs="Trebuchet MS"/>
                            <w:color w:val="FFFFFF"/>
                            <w:sz w:val="20"/>
                          </w:rPr>
                          <w:t xml:space="preserve"> </w:t>
                        </w:r>
                      </w:p>
                    </w:txbxContent>
                  </v:textbox>
                </v:rect>
                <v:rect id="Rectangle 86" o:spid="_x0000_s1098" style="position:absolute;left:8004;top:59055;width:27999;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36680227" w14:textId="77777777" w:rsidR="008456B9" w:rsidRDefault="008456B9">
                        <w:r>
                          <w:rPr>
                            <w:rFonts w:ascii="Trebuchet MS" w:eastAsia="Trebuchet MS" w:hAnsi="Trebuchet MS" w:cs="Trebuchet MS"/>
                            <w:color w:val="FFFFFF"/>
                            <w:sz w:val="20"/>
                          </w:rPr>
                          <w:t>Institut Teknologi Sepuluh Nopember</w:t>
                        </w:r>
                      </w:p>
                    </w:txbxContent>
                  </v:textbox>
                </v:rect>
                <v:rect id="Rectangle 87" o:spid="_x0000_s1099" style="position:absolute;left:29086;top:59055;width:507;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345C31F0" w14:textId="77777777" w:rsidR="008456B9" w:rsidRDefault="008456B9">
                        <w:r>
                          <w:rPr>
                            <w:rFonts w:ascii="Trebuchet MS" w:eastAsia="Trebuchet MS" w:hAnsi="Trebuchet MS" w:cs="Trebuchet MS"/>
                            <w:color w:val="FFFFFF"/>
                            <w:sz w:val="20"/>
                          </w:rPr>
                          <w:t xml:space="preserve"> </w:t>
                        </w:r>
                      </w:p>
                    </w:txbxContent>
                  </v:textbox>
                </v:rect>
                <v:rect id="Rectangle 88" o:spid="_x0000_s1100" style="position:absolute;left:8004;top:60518;width:10862;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3B8E2BC" w14:textId="1C7AA503" w:rsidR="008456B9" w:rsidRPr="00D1442A" w:rsidRDefault="008456B9">
                        <w:pPr>
                          <w:rPr>
                            <w:lang w:val="id-ID"/>
                          </w:rPr>
                        </w:pPr>
                        <w:r>
                          <w:rPr>
                            <w:rFonts w:ascii="Trebuchet MS" w:eastAsia="Trebuchet MS" w:hAnsi="Trebuchet MS" w:cs="Trebuchet MS"/>
                            <w:color w:val="FFFFFF"/>
                            <w:sz w:val="20"/>
                          </w:rPr>
                          <w:t>Surabaya 20</w:t>
                        </w:r>
                        <w:r>
                          <w:rPr>
                            <w:rFonts w:ascii="Trebuchet MS" w:eastAsia="Trebuchet MS" w:hAnsi="Trebuchet MS" w:cs="Trebuchet MS"/>
                            <w:color w:val="FFFFFF"/>
                            <w:sz w:val="20"/>
                            <w:lang w:val="id-ID"/>
                          </w:rPr>
                          <w:t>20</w:t>
                        </w:r>
                      </w:p>
                    </w:txbxContent>
                  </v:textbox>
                </v:rect>
                <v:rect id="Rectangle 89" o:spid="_x0000_s1101" style="position:absolute;left:16187;top:60518;width:506;height:1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AD4D9F6" w14:textId="77777777" w:rsidR="008456B9" w:rsidRDefault="008456B9">
                        <w:r>
                          <w:rPr>
                            <w:rFonts w:ascii="Trebuchet MS" w:eastAsia="Trebuchet MS" w:hAnsi="Trebuchet MS" w:cs="Trebuchet MS"/>
                            <w:color w:val="FFFFFF"/>
                            <w:sz w:val="20"/>
                          </w:rPr>
                          <w:t xml:space="preserve"> </w:t>
                        </w:r>
                      </w:p>
                    </w:txbxContent>
                  </v:textbox>
                </v:rect>
                <v:rect id="Rectangle 90" o:spid="_x0000_s1102" style="position:absolute;left:8004;top:617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66A22174" w14:textId="77777777" w:rsidR="008456B9" w:rsidRDefault="008456B9">
                        <w:r>
                          <w:rPr>
                            <w:rFonts w:ascii="Times New Roman" w:eastAsia="Times New Roman" w:hAnsi="Times New Roman" w:cs="Times New Roman"/>
                            <w:color w:val="FFFFFF"/>
                          </w:rPr>
                          <w:t xml:space="preserve"> </w:t>
                        </w:r>
                      </w:p>
                    </w:txbxContent>
                  </v:textbox>
                </v:rect>
                <w10:wrap type="topAndBottom" anchorx="page" anchory="page"/>
              </v:group>
            </w:pict>
          </mc:Fallback>
        </mc:AlternateContent>
      </w:r>
      <w:r>
        <w:br w:type="page"/>
      </w:r>
    </w:p>
    <w:p w14:paraId="7657D7CC" w14:textId="77777777" w:rsidR="009957EC" w:rsidRDefault="00D1442A">
      <w:pPr>
        <w:spacing w:after="1048"/>
        <w:ind w:left="467"/>
      </w:pPr>
      <w:r>
        <w:rPr>
          <w:noProof/>
        </w:rPr>
        <w:lastRenderedPageBreak/>
        <w:drawing>
          <wp:anchor distT="0" distB="0" distL="114300" distR="114300" simplePos="0" relativeHeight="251658240" behindDoc="1" locked="0" layoutInCell="1" allowOverlap="1" wp14:anchorId="154B3DD8" wp14:editId="6DD437DE">
            <wp:simplePos x="0" y="0"/>
            <wp:positionH relativeFrom="column">
              <wp:posOffset>298289</wp:posOffset>
            </wp:positionH>
            <wp:positionV relativeFrom="paragraph">
              <wp:posOffset>322</wp:posOffset>
            </wp:positionV>
            <wp:extent cx="1588770" cy="894080"/>
            <wp:effectExtent l="0" t="0" r="0" b="1270"/>
            <wp:wrapTight wrapText="bothSides">
              <wp:wrapPolygon edited="0">
                <wp:start x="0" y="0"/>
                <wp:lineTo x="0" y="21170"/>
                <wp:lineTo x="21237" y="21170"/>
                <wp:lineTo x="21237" y="0"/>
                <wp:lineTo x="0" y="0"/>
              </wp:wrapPolygon>
            </wp:wrapTight>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2">
                      <a:extLst>
                        <a:ext uri="{28A0092B-C50C-407E-A947-70E740481C1C}">
                          <a14:useLocalDpi xmlns:a14="http://schemas.microsoft.com/office/drawing/2010/main" val="0"/>
                        </a:ext>
                      </a:extLst>
                    </a:blip>
                    <a:stretch>
                      <a:fillRect/>
                    </a:stretch>
                  </pic:blipFill>
                  <pic:spPr>
                    <a:xfrm>
                      <a:off x="0" y="0"/>
                      <a:ext cx="1588770" cy="894080"/>
                    </a:xfrm>
                    <a:prstGeom prst="rect">
                      <a:avLst/>
                    </a:prstGeom>
                  </pic:spPr>
                </pic:pic>
              </a:graphicData>
            </a:graphic>
          </wp:anchor>
        </w:drawing>
      </w:r>
    </w:p>
    <w:p w14:paraId="4AE3D937" w14:textId="77777777" w:rsidR="003A77D9" w:rsidRDefault="003A77D9" w:rsidP="00774DD7">
      <w:pPr>
        <w:spacing w:after="161"/>
        <w:rPr>
          <w:rFonts w:ascii="Trebuchet MS" w:eastAsia="Trebuchet MS" w:hAnsi="Trebuchet MS" w:cs="Trebuchet MS"/>
          <w:b/>
          <w:sz w:val="20"/>
        </w:rPr>
      </w:pPr>
    </w:p>
    <w:p w14:paraId="01B58AC3" w14:textId="77777777" w:rsidR="003A77D9" w:rsidRDefault="003A77D9" w:rsidP="00774DD7">
      <w:pPr>
        <w:spacing w:after="161"/>
        <w:rPr>
          <w:rFonts w:ascii="Trebuchet MS" w:eastAsia="Trebuchet MS" w:hAnsi="Trebuchet MS" w:cs="Trebuchet MS"/>
          <w:b/>
          <w:sz w:val="20"/>
        </w:rPr>
      </w:pPr>
    </w:p>
    <w:p w14:paraId="22FEA393" w14:textId="2211033A" w:rsidR="009957EC" w:rsidRDefault="00D1442A" w:rsidP="00774DD7">
      <w:pPr>
        <w:spacing w:after="161"/>
      </w:pPr>
      <w:r>
        <w:rPr>
          <w:rFonts w:ascii="Trebuchet MS" w:eastAsia="Trebuchet MS" w:hAnsi="Trebuchet MS" w:cs="Trebuchet MS"/>
          <w:b/>
          <w:sz w:val="20"/>
        </w:rPr>
        <w:t xml:space="preserve">KERJA PRAKTIK – IF184801 </w:t>
      </w:r>
    </w:p>
    <w:p w14:paraId="34AFCAC6" w14:textId="1609B956" w:rsidR="009957EC" w:rsidRDefault="00D1442A" w:rsidP="00F778C5">
      <w:pPr>
        <w:spacing w:after="0"/>
      </w:pPr>
      <w:r>
        <w:rPr>
          <w:rFonts w:ascii="Trebuchet MS" w:eastAsia="Trebuchet MS" w:hAnsi="Trebuchet MS" w:cs="Trebuchet MS"/>
          <w:b/>
          <w:sz w:val="26"/>
          <w:lang w:val="id-ID"/>
        </w:rPr>
        <w:t>Sistem Informasi Finansial Bank BJB Berbasis Web</w:t>
      </w:r>
      <w:r w:rsidR="00F778C5">
        <w:rPr>
          <w:rFonts w:ascii="Trebuchet MS" w:eastAsia="Trebuchet MS" w:hAnsi="Trebuchet MS" w:cs="Trebuchet MS"/>
          <w:b/>
          <w:sz w:val="26"/>
          <w:lang w:val="id-ID"/>
        </w:rPr>
        <w:t xml:space="preserve"> </w:t>
      </w:r>
      <w:r>
        <w:rPr>
          <w:rFonts w:ascii="Trebuchet MS" w:eastAsia="Trebuchet MS" w:hAnsi="Trebuchet MS" w:cs="Trebuchet MS"/>
          <w:b/>
          <w:sz w:val="26"/>
        </w:rPr>
        <w:t xml:space="preserve">Menggunakan Kerangka Kerja CodeIgniter </w:t>
      </w:r>
    </w:p>
    <w:p w14:paraId="5702CDB1" w14:textId="77777777" w:rsidR="009957EC" w:rsidRDefault="00D1442A" w:rsidP="00774DD7">
      <w:pPr>
        <w:spacing w:after="0"/>
      </w:pPr>
      <w:r>
        <w:rPr>
          <w:rFonts w:ascii="Trebuchet MS" w:eastAsia="Trebuchet MS" w:hAnsi="Trebuchet MS" w:cs="Trebuchet MS"/>
          <w:b/>
          <w:color w:val="FF0000"/>
          <w:sz w:val="28"/>
        </w:rPr>
        <w:t xml:space="preserve"> </w:t>
      </w:r>
    </w:p>
    <w:p w14:paraId="08B0D071" w14:textId="5F485FCE" w:rsidR="003A77D9" w:rsidRPr="00F778C5" w:rsidRDefault="003A77D9" w:rsidP="003A77D9">
      <w:pPr>
        <w:tabs>
          <w:tab w:val="left" w:pos="284"/>
        </w:tabs>
        <w:spacing w:after="0"/>
        <w:rPr>
          <w:rFonts w:ascii="Trebuchet MS" w:hAnsi="Trebuchet MS"/>
          <w:color w:val="000000" w:themeColor="text1"/>
        </w:rPr>
      </w:pPr>
      <w:r w:rsidRPr="00F778C5">
        <w:rPr>
          <w:rFonts w:ascii="Trebuchet MS" w:hAnsi="Trebuchet MS"/>
          <w:color w:val="000000" w:themeColor="text1"/>
        </w:rPr>
        <w:t xml:space="preserve">PT Bank Pembangunan Daerah Jawa Barat dan </w:t>
      </w:r>
      <w:r w:rsidRPr="00F778C5">
        <w:rPr>
          <w:rFonts w:ascii="Trebuchet MS" w:hAnsi="Trebuchet MS"/>
          <w:color w:val="000000" w:themeColor="text1"/>
          <w:lang w:val="id-ID"/>
        </w:rPr>
        <w:t>B</w:t>
      </w:r>
      <w:r w:rsidRPr="00F778C5">
        <w:rPr>
          <w:rFonts w:ascii="Trebuchet MS" w:hAnsi="Trebuchet MS"/>
          <w:color w:val="000000" w:themeColor="text1"/>
        </w:rPr>
        <w:t>anten, Tbk.</w:t>
      </w:r>
    </w:p>
    <w:p w14:paraId="297C059A" w14:textId="6035EA69" w:rsidR="009957EC" w:rsidRPr="00D1442A" w:rsidRDefault="00D1442A" w:rsidP="003A77D9">
      <w:pPr>
        <w:spacing w:after="0"/>
        <w:rPr>
          <w:lang w:val="id-ID"/>
        </w:rPr>
      </w:pPr>
      <w:r>
        <w:rPr>
          <w:rFonts w:ascii="Trebuchet MS" w:eastAsia="Trebuchet MS" w:hAnsi="Trebuchet MS" w:cs="Trebuchet MS"/>
        </w:rPr>
        <w:t xml:space="preserve">Jl. </w:t>
      </w:r>
      <w:r>
        <w:rPr>
          <w:rFonts w:ascii="Trebuchet MS" w:eastAsia="Trebuchet MS" w:hAnsi="Trebuchet MS" w:cs="Trebuchet MS"/>
          <w:lang w:val="id-ID"/>
        </w:rPr>
        <w:t>Naripan No. 12-14 Bandung 40111</w:t>
      </w:r>
    </w:p>
    <w:p w14:paraId="15EFA3E3" w14:textId="4475D335" w:rsidR="009957EC" w:rsidRPr="00D1442A" w:rsidRDefault="00D1442A" w:rsidP="003A77D9">
      <w:pPr>
        <w:spacing w:after="0"/>
        <w:rPr>
          <w:lang w:val="id-ID"/>
        </w:rPr>
      </w:pPr>
      <w:r>
        <w:rPr>
          <w:rFonts w:ascii="Trebuchet MS" w:eastAsia="Trebuchet MS" w:hAnsi="Trebuchet MS" w:cs="Trebuchet MS"/>
        </w:rPr>
        <w:t xml:space="preserve">Periode: 1 - 31 </w:t>
      </w:r>
      <w:r>
        <w:rPr>
          <w:rFonts w:ascii="Trebuchet MS" w:eastAsia="Trebuchet MS" w:hAnsi="Trebuchet MS" w:cs="Trebuchet MS"/>
          <w:lang w:val="id-ID"/>
        </w:rPr>
        <w:t xml:space="preserve">Agustus </w:t>
      </w:r>
      <w:r>
        <w:rPr>
          <w:rFonts w:ascii="Trebuchet MS" w:eastAsia="Trebuchet MS" w:hAnsi="Trebuchet MS" w:cs="Trebuchet MS"/>
        </w:rPr>
        <w:t>20</w:t>
      </w:r>
      <w:r>
        <w:rPr>
          <w:rFonts w:ascii="Trebuchet MS" w:eastAsia="Trebuchet MS" w:hAnsi="Trebuchet MS" w:cs="Trebuchet MS"/>
          <w:lang w:val="id-ID"/>
        </w:rPr>
        <w:t>20</w:t>
      </w:r>
    </w:p>
    <w:p w14:paraId="256F051F" w14:textId="77777777" w:rsidR="009957EC" w:rsidRDefault="00D1442A" w:rsidP="00774DD7">
      <w:pPr>
        <w:spacing w:after="16"/>
      </w:pPr>
      <w:r>
        <w:rPr>
          <w:rFonts w:ascii="Trebuchet MS" w:eastAsia="Trebuchet MS" w:hAnsi="Trebuchet MS" w:cs="Trebuchet MS"/>
        </w:rPr>
        <w:t xml:space="preserve"> </w:t>
      </w:r>
    </w:p>
    <w:p w14:paraId="2F243EF2" w14:textId="1DFB35EC" w:rsidR="009957EC" w:rsidRPr="00667D94" w:rsidRDefault="00667D94" w:rsidP="00774DD7">
      <w:pPr>
        <w:spacing w:after="0"/>
        <w:rPr>
          <w:color w:val="000000" w:themeColor="text1"/>
          <w:sz w:val="20"/>
          <w:szCs w:val="20"/>
          <w:lang w:val="id-ID"/>
        </w:rPr>
      </w:pPr>
      <w:r w:rsidRPr="00667D94">
        <w:rPr>
          <w:rFonts w:ascii="Trebuchet MS" w:eastAsia="Trebuchet MS" w:hAnsi="Trebuchet MS" w:cs="Trebuchet MS"/>
          <w:color w:val="000000" w:themeColor="text1"/>
          <w:sz w:val="20"/>
          <w:szCs w:val="20"/>
          <w:lang w:val="id-ID"/>
        </w:rPr>
        <w:t>Oleh:</w:t>
      </w:r>
    </w:p>
    <w:tbl>
      <w:tblPr>
        <w:tblStyle w:val="TableGrid1"/>
        <w:tblW w:w="4698" w:type="dxa"/>
        <w:tblInd w:w="360" w:type="dxa"/>
        <w:tblLook w:val="04A0" w:firstRow="1" w:lastRow="0" w:firstColumn="1" w:lastColumn="0" w:noHBand="0" w:noVBand="1"/>
      </w:tblPr>
      <w:tblGrid>
        <w:gridCol w:w="3169"/>
        <w:gridCol w:w="1529"/>
      </w:tblGrid>
      <w:tr w:rsidR="009957EC" w14:paraId="6B678512" w14:textId="77777777">
        <w:trPr>
          <w:trHeight w:val="495"/>
        </w:trPr>
        <w:tc>
          <w:tcPr>
            <w:tcW w:w="3169" w:type="dxa"/>
            <w:tcBorders>
              <w:top w:val="nil"/>
              <w:left w:val="nil"/>
              <w:bottom w:val="nil"/>
              <w:right w:val="nil"/>
            </w:tcBorders>
          </w:tcPr>
          <w:p w14:paraId="4B93826D" w14:textId="0DAB5116" w:rsidR="009957EC" w:rsidRPr="00D1442A" w:rsidRDefault="00CE6278" w:rsidP="00774DD7">
            <w:pPr>
              <w:spacing w:after="15"/>
              <w:rPr>
                <w:lang w:val="id-ID"/>
              </w:rPr>
            </w:pPr>
            <w:r>
              <w:rPr>
                <w:rFonts w:ascii="Trebuchet MS" w:eastAsia="Trebuchet MS" w:hAnsi="Trebuchet MS" w:cs="Trebuchet MS"/>
                <w:sz w:val="20"/>
                <w:lang w:val="id-ID"/>
              </w:rPr>
              <w:t>Nitama Nurlingga Y.</w:t>
            </w:r>
            <w:r w:rsidR="00AB7ACB">
              <w:rPr>
                <w:rFonts w:ascii="Trebuchet MS" w:eastAsia="Trebuchet MS" w:hAnsi="Trebuchet MS" w:cs="Trebuchet MS"/>
                <w:sz w:val="20"/>
              </w:rPr>
              <w:t xml:space="preserve"> </w:t>
            </w:r>
          </w:p>
          <w:p w14:paraId="74FF5B7F" w14:textId="0D137D32" w:rsidR="009957EC" w:rsidRDefault="00CE6278" w:rsidP="00774DD7">
            <w:r>
              <w:rPr>
                <w:rFonts w:ascii="Trebuchet MS" w:eastAsia="Trebuchet MS" w:hAnsi="Trebuchet MS" w:cs="Trebuchet MS"/>
                <w:sz w:val="20"/>
                <w:lang w:val="id-ID"/>
              </w:rPr>
              <w:t>Vania Cikanindi</w:t>
            </w:r>
            <w:r w:rsidR="00D1442A">
              <w:rPr>
                <w:rFonts w:ascii="Trebuchet MS" w:eastAsia="Trebuchet MS" w:hAnsi="Trebuchet MS" w:cs="Trebuchet MS"/>
                <w:sz w:val="20"/>
              </w:rPr>
              <w:t xml:space="preserve"> </w:t>
            </w:r>
          </w:p>
        </w:tc>
        <w:tc>
          <w:tcPr>
            <w:tcW w:w="1529" w:type="dxa"/>
            <w:tcBorders>
              <w:top w:val="nil"/>
              <w:left w:val="nil"/>
              <w:bottom w:val="nil"/>
              <w:right w:val="nil"/>
            </w:tcBorders>
          </w:tcPr>
          <w:p w14:paraId="0366176B" w14:textId="403476A6" w:rsidR="009957EC" w:rsidRPr="00CE6278" w:rsidRDefault="00D1442A" w:rsidP="00774DD7">
            <w:pPr>
              <w:spacing w:after="15"/>
              <w:jc w:val="both"/>
              <w:rPr>
                <w:lang w:val="id-ID"/>
              </w:rPr>
            </w:pPr>
            <w:r>
              <w:rPr>
                <w:rFonts w:ascii="Trebuchet MS" w:eastAsia="Trebuchet MS" w:hAnsi="Trebuchet MS" w:cs="Trebuchet MS"/>
                <w:sz w:val="20"/>
              </w:rPr>
              <w:t>05111</w:t>
            </w:r>
            <w:r w:rsidR="00CE6278">
              <w:rPr>
                <w:rFonts w:ascii="Trebuchet MS" w:eastAsia="Trebuchet MS" w:hAnsi="Trebuchet MS" w:cs="Trebuchet MS"/>
                <w:sz w:val="20"/>
                <w:lang w:val="id-ID"/>
              </w:rPr>
              <w:t>7</w:t>
            </w:r>
            <w:r>
              <w:rPr>
                <w:rFonts w:ascii="Trebuchet MS" w:eastAsia="Trebuchet MS" w:hAnsi="Trebuchet MS" w:cs="Trebuchet MS"/>
                <w:sz w:val="20"/>
              </w:rPr>
              <w:t>400000</w:t>
            </w:r>
            <w:r w:rsidR="00CE6278">
              <w:rPr>
                <w:rFonts w:ascii="Trebuchet MS" w:eastAsia="Trebuchet MS" w:hAnsi="Trebuchet MS" w:cs="Trebuchet MS"/>
                <w:sz w:val="20"/>
                <w:lang w:val="id-ID"/>
              </w:rPr>
              <w:t>59</w:t>
            </w:r>
          </w:p>
          <w:p w14:paraId="7E9D1625" w14:textId="3A2A5199" w:rsidR="009957EC" w:rsidRDefault="00D1442A" w:rsidP="00774DD7">
            <w:pPr>
              <w:jc w:val="both"/>
            </w:pPr>
            <w:r>
              <w:rPr>
                <w:rFonts w:ascii="Trebuchet MS" w:eastAsia="Trebuchet MS" w:hAnsi="Trebuchet MS" w:cs="Trebuchet MS"/>
                <w:sz w:val="20"/>
              </w:rPr>
              <w:t>05111</w:t>
            </w:r>
            <w:r w:rsidR="00CE6278">
              <w:rPr>
                <w:rFonts w:ascii="Trebuchet MS" w:eastAsia="Trebuchet MS" w:hAnsi="Trebuchet MS" w:cs="Trebuchet MS"/>
                <w:sz w:val="20"/>
                <w:lang w:val="id-ID"/>
              </w:rPr>
              <w:t>7</w:t>
            </w:r>
            <w:r>
              <w:rPr>
                <w:rFonts w:ascii="Trebuchet MS" w:eastAsia="Trebuchet MS" w:hAnsi="Trebuchet MS" w:cs="Trebuchet MS"/>
                <w:sz w:val="20"/>
              </w:rPr>
              <w:t>40000</w:t>
            </w:r>
            <w:r w:rsidR="00CE6278">
              <w:rPr>
                <w:rFonts w:ascii="Trebuchet MS" w:eastAsia="Trebuchet MS" w:hAnsi="Trebuchet MS" w:cs="Trebuchet MS"/>
                <w:sz w:val="20"/>
                <w:lang w:val="id-ID"/>
              </w:rPr>
              <w:t>193</w:t>
            </w:r>
            <w:r>
              <w:rPr>
                <w:rFonts w:ascii="Trebuchet MS" w:eastAsia="Trebuchet MS" w:hAnsi="Trebuchet MS" w:cs="Trebuchet MS"/>
                <w:sz w:val="20"/>
              </w:rPr>
              <w:t xml:space="preserve"> </w:t>
            </w:r>
          </w:p>
        </w:tc>
      </w:tr>
    </w:tbl>
    <w:p w14:paraId="7D68F8A6" w14:textId="77777777" w:rsidR="009957EC" w:rsidRDefault="00D1442A" w:rsidP="00774DD7">
      <w:pPr>
        <w:spacing w:after="0"/>
      </w:pPr>
      <w:r>
        <w:rPr>
          <w:rFonts w:ascii="Trebuchet MS" w:eastAsia="Trebuchet MS" w:hAnsi="Trebuchet MS" w:cs="Trebuchet MS"/>
          <w:b/>
          <w:sz w:val="20"/>
        </w:rPr>
        <w:t xml:space="preserve"> </w:t>
      </w:r>
    </w:p>
    <w:p w14:paraId="3F17F4E9" w14:textId="77777777" w:rsidR="009957EC" w:rsidRDefault="00D1442A" w:rsidP="00774DD7">
      <w:pPr>
        <w:spacing w:after="0"/>
      </w:pPr>
      <w:r>
        <w:rPr>
          <w:rFonts w:ascii="Trebuchet MS" w:eastAsia="Trebuchet MS" w:hAnsi="Trebuchet MS" w:cs="Trebuchet MS"/>
          <w:b/>
          <w:sz w:val="20"/>
        </w:rPr>
        <w:t xml:space="preserve">Pembimbing Jurusan </w:t>
      </w:r>
    </w:p>
    <w:p w14:paraId="151B6B2F" w14:textId="590C25A0" w:rsidR="009957EC" w:rsidRPr="00CE6278" w:rsidRDefault="00CE6278" w:rsidP="00774DD7">
      <w:pPr>
        <w:spacing w:after="0"/>
        <w:rPr>
          <w:lang w:val="id-ID"/>
        </w:rPr>
      </w:pPr>
      <w:r>
        <w:rPr>
          <w:rFonts w:ascii="Trebuchet MS" w:eastAsia="Trebuchet MS" w:hAnsi="Trebuchet MS" w:cs="Trebuchet MS"/>
          <w:sz w:val="20"/>
          <w:lang w:val="id-ID"/>
        </w:rPr>
        <w:t>Waskitho Wibisono, S.Kom., M.Eng., Ph.D.</w:t>
      </w:r>
    </w:p>
    <w:p w14:paraId="57EBAA10" w14:textId="77777777" w:rsidR="009957EC" w:rsidRDefault="00D1442A" w:rsidP="00774DD7">
      <w:pPr>
        <w:spacing w:after="0"/>
      </w:pPr>
      <w:r>
        <w:rPr>
          <w:rFonts w:ascii="Trebuchet MS" w:eastAsia="Trebuchet MS" w:hAnsi="Trebuchet MS" w:cs="Trebuchet MS"/>
          <w:sz w:val="20"/>
        </w:rPr>
        <w:t xml:space="preserve"> </w:t>
      </w:r>
    </w:p>
    <w:p w14:paraId="06E8064D" w14:textId="77777777" w:rsidR="009957EC" w:rsidRDefault="00D1442A" w:rsidP="00774DD7">
      <w:pPr>
        <w:spacing w:after="0"/>
      </w:pPr>
      <w:r>
        <w:rPr>
          <w:rFonts w:ascii="Trebuchet MS" w:eastAsia="Trebuchet MS" w:hAnsi="Trebuchet MS" w:cs="Trebuchet MS"/>
          <w:b/>
          <w:sz w:val="20"/>
        </w:rPr>
        <w:t xml:space="preserve">Pembimbing Lapangan </w:t>
      </w:r>
    </w:p>
    <w:p w14:paraId="0E466D53" w14:textId="55A250A0" w:rsidR="009957EC" w:rsidRDefault="00CE6278" w:rsidP="00774DD7">
      <w:pPr>
        <w:spacing w:after="0"/>
      </w:pPr>
      <w:r>
        <w:rPr>
          <w:rFonts w:ascii="Trebuchet MS" w:eastAsia="Trebuchet MS" w:hAnsi="Trebuchet MS" w:cs="Trebuchet MS"/>
          <w:sz w:val="20"/>
          <w:lang w:val="id-ID"/>
        </w:rPr>
        <w:t>Deni Hendriana</w:t>
      </w:r>
      <w:r w:rsidR="00D1442A">
        <w:rPr>
          <w:rFonts w:ascii="Trebuchet MS" w:eastAsia="Trebuchet MS" w:hAnsi="Trebuchet MS" w:cs="Trebuchet MS"/>
          <w:sz w:val="20"/>
        </w:rPr>
        <w:t xml:space="preserve"> </w:t>
      </w:r>
    </w:p>
    <w:p w14:paraId="3EDCC937" w14:textId="77777777" w:rsidR="009957EC" w:rsidRDefault="00D1442A" w:rsidP="00774DD7">
      <w:pPr>
        <w:spacing w:after="0"/>
      </w:pPr>
      <w:r>
        <w:rPr>
          <w:rFonts w:ascii="Trebuchet MS" w:eastAsia="Trebuchet MS" w:hAnsi="Trebuchet MS" w:cs="Trebuchet MS"/>
          <w:sz w:val="20"/>
        </w:rPr>
        <w:t xml:space="preserve"> </w:t>
      </w:r>
    </w:p>
    <w:p w14:paraId="67BC01EA" w14:textId="3E9F37A9" w:rsidR="009957EC" w:rsidRPr="00B06E01" w:rsidRDefault="00D1442A" w:rsidP="00774DD7">
      <w:pPr>
        <w:spacing w:after="0"/>
        <w:rPr>
          <w:rFonts w:ascii="Trebuchet MS" w:eastAsia="Trebuchet MS" w:hAnsi="Trebuchet MS" w:cs="Trebuchet MS"/>
          <w:sz w:val="20"/>
        </w:rPr>
      </w:pPr>
      <w:r>
        <w:rPr>
          <w:rFonts w:ascii="Trebuchet MS" w:eastAsia="Trebuchet MS" w:hAnsi="Trebuchet MS" w:cs="Trebuchet MS"/>
          <w:sz w:val="20"/>
        </w:rPr>
        <w:t xml:space="preserve">DEPARTEMEN INFORMATIKA </w:t>
      </w:r>
    </w:p>
    <w:p w14:paraId="32A254D0" w14:textId="2A8482ED" w:rsidR="009957EC" w:rsidRPr="00CE6278" w:rsidRDefault="00D1442A" w:rsidP="00774DD7">
      <w:pPr>
        <w:spacing w:after="0"/>
        <w:rPr>
          <w:lang w:val="id-ID"/>
        </w:rPr>
      </w:pPr>
      <w:r>
        <w:rPr>
          <w:rFonts w:ascii="Trebuchet MS" w:eastAsia="Trebuchet MS" w:hAnsi="Trebuchet MS" w:cs="Trebuchet MS"/>
          <w:sz w:val="20"/>
        </w:rPr>
        <w:t xml:space="preserve">Fakultas Teknologi </w:t>
      </w:r>
      <w:r w:rsidR="00CE6278">
        <w:rPr>
          <w:rFonts w:ascii="Trebuchet MS" w:eastAsia="Trebuchet MS" w:hAnsi="Trebuchet MS" w:cs="Trebuchet MS"/>
          <w:sz w:val="20"/>
          <w:lang w:val="id-ID"/>
        </w:rPr>
        <w:t>Elektro dan Informatika Cerdas</w:t>
      </w:r>
    </w:p>
    <w:p w14:paraId="189C6B22" w14:textId="77777777" w:rsidR="009957EC" w:rsidRDefault="00D1442A" w:rsidP="00774DD7">
      <w:pPr>
        <w:spacing w:after="0"/>
      </w:pPr>
      <w:r>
        <w:rPr>
          <w:rFonts w:ascii="Trebuchet MS" w:eastAsia="Trebuchet MS" w:hAnsi="Trebuchet MS" w:cs="Trebuchet MS"/>
          <w:sz w:val="20"/>
        </w:rPr>
        <w:t xml:space="preserve">Institut Teknologi Sepuluh Nopember </w:t>
      </w:r>
    </w:p>
    <w:p w14:paraId="43C6BA56" w14:textId="5B448DE0" w:rsidR="009957EC" w:rsidRPr="008E4071" w:rsidRDefault="00D1442A" w:rsidP="00774DD7">
      <w:pPr>
        <w:spacing w:after="0"/>
        <w:ind w:hanging="10"/>
        <w:rPr>
          <w:lang w:val="id-ID"/>
        </w:rPr>
      </w:pPr>
      <w:r>
        <w:rPr>
          <w:rFonts w:ascii="Trebuchet MS" w:eastAsia="Trebuchet MS" w:hAnsi="Trebuchet MS" w:cs="Trebuchet MS"/>
          <w:sz w:val="20"/>
        </w:rPr>
        <w:t>Surabaya 20</w:t>
      </w:r>
      <w:r w:rsidR="008E4071">
        <w:rPr>
          <w:rFonts w:ascii="Trebuchet MS" w:eastAsia="Trebuchet MS" w:hAnsi="Trebuchet MS" w:cs="Trebuchet MS"/>
          <w:sz w:val="20"/>
          <w:lang w:val="id-ID"/>
        </w:rPr>
        <w:t>20</w:t>
      </w:r>
    </w:p>
    <w:p w14:paraId="7EAE8480" w14:textId="77777777" w:rsidR="00AC758D" w:rsidRDefault="00D1442A" w:rsidP="00AC758D">
      <w:pPr>
        <w:spacing w:after="0"/>
        <w:ind w:right="26"/>
        <w:jc w:val="center"/>
      </w:pPr>
      <w:r>
        <w:rPr>
          <w:rFonts w:ascii="Times New Roman" w:eastAsia="Times New Roman" w:hAnsi="Times New Roman" w:cs="Times New Roman"/>
          <w:color w:val="FFFFFF"/>
        </w:rPr>
        <w:lastRenderedPageBreak/>
        <w:t xml:space="preserve"> </w:t>
      </w:r>
      <w:r w:rsidR="00AC758D">
        <w:rPr>
          <w:rFonts w:ascii="Times New Roman" w:eastAsia="Times New Roman" w:hAnsi="Times New Roman" w:cs="Times New Roman"/>
          <w:i/>
        </w:rPr>
        <w:t>[Halaman ini sengaja dikosongkan]</w:t>
      </w:r>
    </w:p>
    <w:p w14:paraId="39E75DEB" w14:textId="081E1ECF" w:rsidR="00980FA9" w:rsidRDefault="00980FA9">
      <w:pPr>
        <w:spacing w:after="0"/>
        <w:rPr>
          <w:rFonts w:ascii="Times New Roman" w:eastAsia="Times New Roman" w:hAnsi="Times New Roman" w:cs="Times New Roman"/>
          <w:color w:val="FFFFFF"/>
        </w:rPr>
      </w:pPr>
    </w:p>
    <w:p w14:paraId="17511059" w14:textId="77777777" w:rsidR="00980FA9" w:rsidRDefault="00980FA9">
      <w:pPr>
        <w:rPr>
          <w:rFonts w:ascii="Times New Roman" w:eastAsia="Times New Roman" w:hAnsi="Times New Roman" w:cs="Times New Roman"/>
          <w:color w:val="FFFFFF"/>
        </w:rPr>
      </w:pPr>
      <w:r>
        <w:rPr>
          <w:rFonts w:ascii="Times New Roman" w:eastAsia="Times New Roman" w:hAnsi="Times New Roman" w:cs="Times New Roman"/>
          <w:color w:val="FFFFFF"/>
        </w:rPr>
        <w:br w:type="page"/>
      </w:r>
    </w:p>
    <w:p w14:paraId="35D886C4" w14:textId="77777777" w:rsidR="009C22D0" w:rsidRDefault="009C22D0" w:rsidP="00774DD7">
      <w:pPr>
        <w:pStyle w:val="Heading1"/>
        <w:spacing w:after="0" w:line="240" w:lineRule="auto"/>
        <w:ind w:left="0" w:right="101"/>
        <w:rPr>
          <w:b w:val="0"/>
          <w:bCs/>
          <w:i/>
          <w:iCs/>
          <w:szCs w:val="28"/>
        </w:rPr>
      </w:pPr>
      <w:bookmarkStart w:id="0" w:name="_Toc167153"/>
      <w:bookmarkStart w:id="1" w:name="_Toc49504056"/>
      <w:bookmarkStart w:id="2" w:name="_Toc51503829"/>
      <w:r>
        <w:rPr>
          <w:bCs/>
          <w:iCs/>
          <w:szCs w:val="28"/>
          <w:lang w:val="id-ID"/>
        </w:rPr>
        <w:lastRenderedPageBreak/>
        <w:t>L</w:t>
      </w:r>
      <w:r w:rsidR="00980FA9" w:rsidRPr="00980FA9">
        <w:rPr>
          <w:bCs/>
          <w:iCs/>
          <w:szCs w:val="28"/>
        </w:rPr>
        <w:t>EMBAR</w:t>
      </w:r>
      <w:r w:rsidR="00980FA9" w:rsidRPr="00980FA9">
        <w:rPr>
          <w:bCs/>
          <w:iCs/>
          <w:sz w:val="22"/>
          <w:szCs w:val="28"/>
        </w:rPr>
        <w:t xml:space="preserve"> </w:t>
      </w:r>
      <w:r w:rsidR="00980FA9" w:rsidRPr="00980FA9">
        <w:rPr>
          <w:bCs/>
          <w:iCs/>
          <w:szCs w:val="28"/>
        </w:rPr>
        <w:t>PENGESAHAN</w:t>
      </w:r>
      <w:bookmarkEnd w:id="0"/>
      <w:bookmarkEnd w:id="1"/>
      <w:bookmarkEnd w:id="2"/>
    </w:p>
    <w:p w14:paraId="68A7ED68" w14:textId="10FA71E0" w:rsidR="00980FA9" w:rsidRPr="009C22D0" w:rsidRDefault="00980FA9" w:rsidP="00774DD7">
      <w:pPr>
        <w:jc w:val="center"/>
        <w:rPr>
          <w:rFonts w:asciiTheme="majorBidi" w:hAnsiTheme="majorBidi" w:cstheme="majorBidi"/>
          <w:b/>
          <w:bCs/>
          <w:sz w:val="24"/>
          <w:szCs w:val="28"/>
        </w:rPr>
      </w:pPr>
      <w:r w:rsidRPr="009C22D0">
        <w:rPr>
          <w:rFonts w:asciiTheme="majorBidi" w:hAnsiTheme="majorBidi" w:cstheme="majorBidi"/>
          <w:b/>
          <w:bCs/>
        </w:rPr>
        <w:t>KERJA PRAKTIK</w:t>
      </w:r>
    </w:p>
    <w:p w14:paraId="0D4BA1CD" w14:textId="77777777" w:rsidR="00980FA9" w:rsidRPr="00980FA9" w:rsidRDefault="00980FA9" w:rsidP="00774DD7">
      <w:pPr>
        <w:spacing w:after="26" w:line="240" w:lineRule="auto"/>
        <w:ind w:right="101"/>
        <w:rPr>
          <w:rFonts w:asciiTheme="majorBidi" w:hAnsiTheme="majorBidi" w:cstheme="majorBidi"/>
        </w:rPr>
      </w:pPr>
      <w:r w:rsidRPr="00980FA9">
        <w:rPr>
          <w:rFonts w:asciiTheme="majorBidi" w:eastAsia="Cambria" w:hAnsiTheme="majorBidi" w:cstheme="majorBidi"/>
          <w:b/>
        </w:rPr>
        <w:t xml:space="preserve"> </w:t>
      </w:r>
    </w:p>
    <w:p w14:paraId="298AE1FB" w14:textId="77777777" w:rsidR="00980FA9" w:rsidRPr="00980FA9" w:rsidRDefault="00980FA9" w:rsidP="00774DD7">
      <w:pPr>
        <w:spacing w:after="0" w:line="240" w:lineRule="auto"/>
        <w:ind w:right="101"/>
        <w:jc w:val="center"/>
        <w:rPr>
          <w:rFonts w:asciiTheme="majorBidi" w:hAnsiTheme="majorBidi" w:cstheme="majorBidi"/>
          <w:lang w:val="id-ID"/>
        </w:rPr>
      </w:pPr>
      <w:r w:rsidRPr="00980FA9">
        <w:rPr>
          <w:rFonts w:asciiTheme="majorBidi" w:hAnsiTheme="majorBidi" w:cstheme="majorBidi"/>
          <w:b/>
          <w:sz w:val="28"/>
        </w:rPr>
        <w:t xml:space="preserve">Sistem Informasi </w:t>
      </w:r>
      <w:r w:rsidRPr="00980FA9">
        <w:rPr>
          <w:rFonts w:asciiTheme="majorBidi" w:hAnsiTheme="majorBidi" w:cstheme="majorBidi"/>
          <w:b/>
          <w:sz w:val="28"/>
          <w:lang w:val="id-ID"/>
        </w:rPr>
        <w:t>Finansial Bank BJB</w:t>
      </w:r>
    </w:p>
    <w:p w14:paraId="7E9962D5" w14:textId="2F49F817" w:rsidR="00980FA9" w:rsidRPr="00980FA9" w:rsidRDefault="00980FA9" w:rsidP="00774DD7">
      <w:pPr>
        <w:spacing w:after="0" w:line="240" w:lineRule="auto"/>
        <w:ind w:right="101"/>
        <w:jc w:val="center"/>
        <w:rPr>
          <w:rFonts w:asciiTheme="majorBidi" w:hAnsiTheme="majorBidi" w:cstheme="majorBidi"/>
          <w:lang w:val="id-ID"/>
        </w:rPr>
      </w:pPr>
      <w:r w:rsidRPr="00980FA9">
        <w:rPr>
          <w:rFonts w:asciiTheme="majorBidi" w:hAnsiTheme="majorBidi" w:cstheme="majorBidi"/>
          <w:b/>
          <w:sz w:val="28"/>
        </w:rPr>
        <w:t xml:space="preserve">Berbasis Web Menggunakan </w:t>
      </w:r>
      <w:r w:rsidRPr="00980FA9">
        <w:rPr>
          <w:rFonts w:asciiTheme="majorBidi" w:hAnsiTheme="majorBidi" w:cstheme="majorBidi"/>
          <w:b/>
          <w:sz w:val="28"/>
          <w:lang w:val="id-ID"/>
        </w:rPr>
        <w:t>Kerang</w:t>
      </w:r>
      <w:r w:rsidR="000F5937">
        <w:rPr>
          <w:rFonts w:asciiTheme="majorBidi" w:hAnsiTheme="majorBidi" w:cstheme="majorBidi"/>
          <w:b/>
          <w:sz w:val="28"/>
          <w:lang w:val="id-ID"/>
        </w:rPr>
        <w:t>k</w:t>
      </w:r>
      <w:r w:rsidRPr="00980FA9">
        <w:rPr>
          <w:rFonts w:asciiTheme="majorBidi" w:hAnsiTheme="majorBidi" w:cstheme="majorBidi"/>
          <w:b/>
          <w:sz w:val="28"/>
          <w:lang w:val="id-ID"/>
        </w:rPr>
        <w:t>a Kerja</w:t>
      </w:r>
      <w:r w:rsidR="00774DD7">
        <w:rPr>
          <w:rFonts w:asciiTheme="majorBidi" w:hAnsiTheme="majorBidi" w:cstheme="majorBidi"/>
          <w:b/>
          <w:sz w:val="28"/>
          <w:lang w:val="id-ID"/>
        </w:rPr>
        <w:t xml:space="preserve"> </w:t>
      </w:r>
      <w:r w:rsidRPr="00980FA9">
        <w:rPr>
          <w:rFonts w:asciiTheme="majorBidi" w:hAnsiTheme="majorBidi" w:cstheme="majorBidi"/>
          <w:b/>
          <w:sz w:val="28"/>
          <w:lang w:val="id-ID"/>
        </w:rPr>
        <w:t>Codeigniter</w:t>
      </w:r>
    </w:p>
    <w:p w14:paraId="5D717D7D" w14:textId="77777777" w:rsidR="00980FA9" w:rsidRPr="00980FA9" w:rsidRDefault="00980FA9" w:rsidP="00774DD7">
      <w:pPr>
        <w:spacing w:after="0" w:line="240" w:lineRule="auto"/>
        <w:ind w:right="101"/>
        <w:jc w:val="center"/>
        <w:rPr>
          <w:rFonts w:asciiTheme="majorBidi" w:hAnsiTheme="majorBidi" w:cstheme="majorBidi"/>
        </w:rPr>
      </w:pPr>
      <w:r w:rsidRPr="00980FA9">
        <w:rPr>
          <w:rFonts w:asciiTheme="majorBidi" w:hAnsiTheme="majorBidi" w:cstheme="majorBidi"/>
          <w:b/>
          <w:sz w:val="28"/>
        </w:rPr>
        <w:t xml:space="preserve"> </w:t>
      </w:r>
    </w:p>
    <w:p w14:paraId="65E804D7" w14:textId="77777777" w:rsidR="00980FA9" w:rsidRPr="00980FA9" w:rsidRDefault="00980FA9" w:rsidP="00774DD7">
      <w:pPr>
        <w:spacing w:after="29" w:line="240" w:lineRule="auto"/>
        <w:ind w:right="101"/>
        <w:jc w:val="center"/>
        <w:rPr>
          <w:rFonts w:asciiTheme="majorBidi" w:hAnsiTheme="majorBidi" w:cstheme="majorBidi"/>
        </w:rPr>
      </w:pPr>
      <w:r w:rsidRPr="00980FA9">
        <w:rPr>
          <w:rFonts w:asciiTheme="majorBidi" w:hAnsiTheme="majorBidi" w:cstheme="majorBidi"/>
        </w:rPr>
        <w:t>Diajukan Guna Memenuhi Salah Satu Syarat Lulus</w:t>
      </w:r>
    </w:p>
    <w:p w14:paraId="110EA38B" w14:textId="77777777" w:rsidR="00980FA9" w:rsidRPr="00980FA9" w:rsidRDefault="00980FA9" w:rsidP="00774DD7">
      <w:pPr>
        <w:spacing w:after="1" w:line="240" w:lineRule="auto"/>
        <w:ind w:right="101"/>
        <w:jc w:val="center"/>
        <w:rPr>
          <w:rFonts w:asciiTheme="majorBidi" w:hAnsiTheme="majorBidi" w:cstheme="majorBidi"/>
        </w:rPr>
      </w:pPr>
      <w:r w:rsidRPr="00980FA9">
        <w:rPr>
          <w:rFonts w:asciiTheme="majorBidi" w:hAnsiTheme="majorBidi" w:cstheme="majorBidi"/>
        </w:rPr>
        <w:t>Pada Mata Kuliah Kerja Praktik</w:t>
      </w:r>
    </w:p>
    <w:p w14:paraId="79A4D380" w14:textId="77777777" w:rsidR="00980FA9" w:rsidRPr="00980FA9" w:rsidRDefault="00980FA9" w:rsidP="00774DD7">
      <w:pPr>
        <w:spacing w:after="0" w:line="240" w:lineRule="auto"/>
        <w:ind w:right="101"/>
        <w:jc w:val="center"/>
        <w:rPr>
          <w:rFonts w:asciiTheme="majorBidi" w:hAnsiTheme="majorBidi" w:cstheme="majorBidi"/>
        </w:rPr>
      </w:pPr>
      <w:r w:rsidRPr="00980FA9">
        <w:rPr>
          <w:rFonts w:asciiTheme="majorBidi" w:hAnsiTheme="majorBidi" w:cstheme="majorBidi"/>
        </w:rPr>
        <w:t xml:space="preserve"> </w:t>
      </w:r>
    </w:p>
    <w:p w14:paraId="4352C4B2" w14:textId="4C5C3D21" w:rsidR="00980FA9" w:rsidRPr="00980FA9" w:rsidRDefault="00980FA9" w:rsidP="00774DD7">
      <w:pPr>
        <w:spacing w:after="1" w:line="240" w:lineRule="auto"/>
        <w:ind w:right="101" w:firstLine="11"/>
        <w:jc w:val="center"/>
        <w:rPr>
          <w:rFonts w:asciiTheme="majorBidi" w:hAnsiTheme="majorBidi" w:cstheme="majorBidi"/>
        </w:rPr>
      </w:pPr>
      <w:r w:rsidRPr="00980FA9">
        <w:rPr>
          <w:rFonts w:asciiTheme="majorBidi" w:hAnsiTheme="majorBidi" w:cstheme="majorBidi"/>
        </w:rPr>
        <w:t>Oleh:</w:t>
      </w:r>
    </w:p>
    <w:p w14:paraId="5950A96B" w14:textId="77777777" w:rsidR="00980FA9" w:rsidRPr="00980FA9" w:rsidRDefault="00980FA9" w:rsidP="00774DD7">
      <w:pPr>
        <w:spacing w:after="1" w:line="240" w:lineRule="auto"/>
        <w:ind w:right="101"/>
        <w:jc w:val="center"/>
        <w:rPr>
          <w:rFonts w:asciiTheme="majorBidi" w:eastAsia="Cambria" w:hAnsiTheme="majorBidi" w:cstheme="majorBidi"/>
          <w:b/>
          <w:lang w:val="id-ID"/>
        </w:rPr>
      </w:pPr>
      <w:r w:rsidRPr="00980FA9">
        <w:rPr>
          <w:rFonts w:asciiTheme="majorBidi" w:eastAsia="Cambria" w:hAnsiTheme="majorBidi" w:cstheme="majorBidi"/>
          <w:b/>
          <w:lang w:val="id-ID"/>
        </w:rPr>
        <w:t>Nitama Nurlingga Y.</w:t>
      </w:r>
      <w:r w:rsidRPr="00980FA9">
        <w:rPr>
          <w:rFonts w:asciiTheme="majorBidi" w:eastAsia="Cambria" w:hAnsiTheme="majorBidi" w:cstheme="majorBidi"/>
          <w:b/>
          <w:lang w:val="id-ID"/>
        </w:rPr>
        <w:tab/>
        <w:t xml:space="preserve">   </w:t>
      </w:r>
      <w:r w:rsidRPr="00980FA9">
        <w:rPr>
          <w:rFonts w:asciiTheme="majorBidi" w:eastAsia="Cambria" w:hAnsiTheme="majorBidi" w:cstheme="majorBidi"/>
          <w:bCs/>
          <w:lang w:val="id-ID"/>
        </w:rPr>
        <w:t>05111740000059</w:t>
      </w:r>
    </w:p>
    <w:p w14:paraId="06805606" w14:textId="168A6123" w:rsidR="00980FA9" w:rsidRPr="00980FA9" w:rsidRDefault="00D620CA" w:rsidP="00774DD7">
      <w:pPr>
        <w:tabs>
          <w:tab w:val="center" w:pos="391"/>
          <w:tab w:val="center" w:pos="3140"/>
        </w:tabs>
        <w:spacing w:after="245" w:line="240" w:lineRule="auto"/>
        <w:ind w:right="101"/>
        <w:jc w:val="center"/>
        <w:rPr>
          <w:rFonts w:asciiTheme="majorBidi" w:hAnsiTheme="majorBidi" w:cstheme="majorBidi"/>
          <w:szCs w:val="24"/>
        </w:rPr>
      </w:pPr>
      <w:r>
        <w:rPr>
          <w:rFonts w:asciiTheme="majorBidi" w:hAnsiTheme="majorBidi" w:cstheme="majorBidi"/>
          <w:b/>
          <w:noProof/>
          <w:lang w:val="id-ID"/>
        </w:rPr>
        <w:drawing>
          <wp:anchor distT="0" distB="0" distL="114300" distR="114300" simplePos="0" relativeHeight="251655680" behindDoc="0" locked="0" layoutInCell="1" allowOverlap="1" wp14:anchorId="25E514C2" wp14:editId="0023ED57">
            <wp:simplePos x="0" y="0"/>
            <wp:positionH relativeFrom="column">
              <wp:posOffset>1612265</wp:posOffset>
            </wp:positionH>
            <wp:positionV relativeFrom="paragraph">
              <wp:posOffset>234103</wp:posOffset>
            </wp:positionV>
            <wp:extent cx="2445090" cy="1066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alphaModFix/>
                      <a:extLst>
                        <a:ext uri="{BEBA8EAE-BF5A-486C-A8C5-ECC9F3942E4B}">
                          <a14:imgProps xmlns:a14="http://schemas.microsoft.com/office/drawing/2010/main">
                            <a14:imgLayer r:embed="rId1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4865"/>
                    <a:stretch/>
                  </pic:blipFill>
                  <pic:spPr bwMode="auto">
                    <a:xfrm>
                      <a:off x="0" y="0"/>
                      <a:ext cx="2445090" cy="106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0FA9" w:rsidRPr="00980FA9">
        <w:rPr>
          <w:rFonts w:asciiTheme="majorBidi" w:hAnsiTheme="majorBidi" w:cstheme="majorBidi"/>
          <w:b/>
          <w:bCs/>
          <w:szCs w:val="24"/>
          <w:lang w:val="id-ID"/>
        </w:rPr>
        <w:t>Vania Cikanindi</w:t>
      </w:r>
      <w:r w:rsidR="00980FA9" w:rsidRPr="00980FA9">
        <w:rPr>
          <w:rFonts w:asciiTheme="majorBidi" w:hAnsiTheme="majorBidi" w:cstheme="majorBidi"/>
          <w:b/>
          <w:bCs/>
          <w:szCs w:val="24"/>
          <w:lang w:val="id-ID"/>
        </w:rPr>
        <w:tab/>
      </w:r>
      <w:r w:rsidR="00980FA9" w:rsidRPr="00980FA9">
        <w:rPr>
          <w:rFonts w:asciiTheme="majorBidi" w:hAnsiTheme="majorBidi" w:cstheme="majorBidi"/>
          <w:szCs w:val="24"/>
          <w:lang w:val="id-ID"/>
        </w:rPr>
        <w:t>05111740000193</w:t>
      </w:r>
    </w:p>
    <w:p w14:paraId="0470EA17" w14:textId="750D475B" w:rsidR="00980FA9" w:rsidRPr="00980FA9" w:rsidRDefault="00980FA9" w:rsidP="00774DD7">
      <w:pPr>
        <w:spacing w:after="179" w:line="240" w:lineRule="auto"/>
        <w:ind w:right="101"/>
        <w:rPr>
          <w:rFonts w:asciiTheme="majorBidi" w:hAnsiTheme="majorBidi" w:cstheme="majorBidi"/>
        </w:rPr>
      </w:pPr>
      <w:r w:rsidRPr="00980FA9">
        <w:rPr>
          <w:rFonts w:asciiTheme="majorBidi" w:hAnsiTheme="majorBidi" w:cstheme="majorBidi"/>
        </w:rPr>
        <w:t xml:space="preserve">Diketahui oleh Pembimbing Lapangan: </w:t>
      </w:r>
    </w:p>
    <w:p w14:paraId="7AD139E3" w14:textId="6305B391" w:rsidR="00980FA9" w:rsidRPr="00980FA9" w:rsidRDefault="00980FA9" w:rsidP="00774DD7">
      <w:pPr>
        <w:spacing w:after="0" w:line="240" w:lineRule="auto"/>
        <w:ind w:right="101"/>
        <w:rPr>
          <w:rFonts w:asciiTheme="majorBidi" w:hAnsiTheme="majorBidi" w:cstheme="majorBidi"/>
        </w:rPr>
      </w:pPr>
      <w:r w:rsidRPr="00980FA9">
        <w:rPr>
          <w:rFonts w:asciiTheme="majorBidi" w:hAnsiTheme="majorBidi" w:cstheme="majorBidi"/>
        </w:rPr>
        <w:t xml:space="preserve"> </w:t>
      </w:r>
      <w:r w:rsidRPr="00980FA9">
        <w:rPr>
          <w:rFonts w:asciiTheme="majorBidi" w:hAnsiTheme="majorBidi" w:cstheme="majorBidi"/>
        </w:rPr>
        <w:tab/>
        <w:t xml:space="preserve"> </w:t>
      </w:r>
    </w:p>
    <w:p w14:paraId="67D2A280" w14:textId="3C7012DD" w:rsidR="00774DD7" w:rsidRPr="00980FA9" w:rsidRDefault="009C68CC" w:rsidP="002070B2">
      <w:pPr>
        <w:numPr>
          <w:ilvl w:val="0"/>
          <w:numId w:val="11"/>
        </w:numPr>
        <w:spacing w:after="1" w:line="240" w:lineRule="auto"/>
        <w:ind w:left="0" w:right="101" w:hanging="451"/>
        <w:rPr>
          <w:rFonts w:asciiTheme="majorBidi" w:hAnsiTheme="majorBidi" w:cstheme="majorBidi"/>
        </w:rPr>
      </w:pPr>
      <w:r>
        <w:rPr>
          <w:rFonts w:asciiTheme="majorBidi" w:hAnsiTheme="majorBidi" w:cstheme="majorBidi"/>
          <w:b/>
          <w:lang w:val="id-ID"/>
        </w:rPr>
        <w:t>Den</w:t>
      </w:r>
      <w:r w:rsidR="001649E4">
        <w:rPr>
          <w:rFonts w:asciiTheme="majorBidi" w:hAnsiTheme="majorBidi" w:cstheme="majorBidi"/>
          <w:b/>
          <w:lang w:val="id-ID"/>
        </w:rPr>
        <w:t>i Hendriana</w:t>
      </w:r>
      <w:r w:rsidR="00980FA9">
        <w:rPr>
          <w:rFonts w:asciiTheme="majorBidi" w:hAnsiTheme="majorBidi" w:cstheme="majorBidi"/>
          <w:b/>
        </w:rPr>
        <w:tab/>
      </w:r>
      <w:r w:rsidR="00980FA9">
        <w:rPr>
          <w:rFonts w:asciiTheme="majorBidi" w:hAnsiTheme="majorBidi" w:cstheme="majorBidi"/>
          <w:b/>
        </w:rPr>
        <w:tab/>
      </w:r>
      <w:r w:rsidR="00980FA9" w:rsidRPr="00980FA9">
        <w:rPr>
          <w:rFonts w:asciiTheme="majorBidi" w:hAnsiTheme="majorBidi" w:cstheme="majorBidi"/>
          <w:b/>
        </w:rPr>
        <w:t xml:space="preserve"> </w:t>
      </w:r>
      <w:r w:rsidR="00774DD7" w:rsidRPr="005222BF">
        <w:rPr>
          <w:rFonts w:asciiTheme="majorBidi" w:eastAsia="Trebuchet MS" w:hAnsiTheme="majorBidi" w:cstheme="majorBidi"/>
          <w:b/>
          <w:bCs/>
          <w:szCs w:val="24"/>
          <w:lang w:val="id-ID"/>
        </w:rPr>
        <w:t xml:space="preserve"> </w:t>
      </w:r>
      <w:r w:rsidR="001C0919">
        <w:rPr>
          <w:lang w:val="id-ID"/>
        </w:rPr>
        <w:t xml:space="preserve">    </w:t>
      </w:r>
      <w:r w:rsidR="00774DD7" w:rsidRPr="00980FA9">
        <w:rPr>
          <w:rFonts w:asciiTheme="majorBidi" w:hAnsiTheme="majorBidi" w:cstheme="majorBidi"/>
        </w:rPr>
        <w:t xml:space="preserve">................................ </w:t>
      </w:r>
    </w:p>
    <w:p w14:paraId="5FA9C3D6" w14:textId="2513C8DF" w:rsidR="00980FA9" w:rsidRPr="00980FA9" w:rsidRDefault="00980FA9" w:rsidP="00774DD7">
      <w:pPr>
        <w:spacing w:after="0" w:line="240" w:lineRule="auto"/>
        <w:ind w:right="101"/>
        <w:jc w:val="right"/>
        <w:rPr>
          <w:rFonts w:asciiTheme="majorBidi" w:hAnsiTheme="majorBidi" w:cstheme="majorBidi"/>
        </w:rPr>
      </w:pPr>
      <w:r w:rsidRPr="00980FA9">
        <w:rPr>
          <w:rFonts w:asciiTheme="majorBidi" w:hAnsiTheme="majorBidi" w:cstheme="majorBidi"/>
        </w:rPr>
        <w:t xml:space="preserve">(Pembimbing Lapangan) </w:t>
      </w:r>
    </w:p>
    <w:p w14:paraId="0ECACB80" w14:textId="13F30B21" w:rsidR="00980FA9" w:rsidRPr="00980FA9" w:rsidRDefault="0026022F" w:rsidP="00774DD7">
      <w:pPr>
        <w:spacing w:after="177" w:line="240" w:lineRule="auto"/>
        <w:ind w:right="101"/>
        <w:rPr>
          <w:rFonts w:asciiTheme="majorBidi" w:hAnsiTheme="majorBidi" w:cstheme="majorBidi"/>
        </w:rPr>
      </w:pPr>
      <w:r>
        <w:rPr>
          <w:rFonts w:asciiTheme="majorBidi" w:hAnsiTheme="majorBidi" w:cstheme="majorBidi"/>
          <w:noProof/>
        </w:rPr>
        <w:drawing>
          <wp:anchor distT="0" distB="0" distL="114300" distR="114300" simplePos="0" relativeHeight="251659776" behindDoc="1" locked="0" layoutInCell="1" allowOverlap="1" wp14:anchorId="40FD0422" wp14:editId="41755161">
            <wp:simplePos x="0" y="0"/>
            <wp:positionH relativeFrom="column">
              <wp:posOffset>1887997</wp:posOffset>
            </wp:positionH>
            <wp:positionV relativeFrom="paragraph">
              <wp:posOffset>225396</wp:posOffset>
            </wp:positionV>
            <wp:extent cx="1664970" cy="944245"/>
            <wp:effectExtent l="0" t="0" r="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4970" cy="944245"/>
                    </a:xfrm>
                    <a:prstGeom prst="rect">
                      <a:avLst/>
                    </a:prstGeom>
                    <a:noFill/>
                    <a:ln>
                      <a:noFill/>
                    </a:ln>
                  </pic:spPr>
                </pic:pic>
              </a:graphicData>
            </a:graphic>
          </wp:anchor>
        </w:drawing>
      </w:r>
      <w:r w:rsidR="00980FA9" w:rsidRPr="00980FA9">
        <w:rPr>
          <w:rFonts w:asciiTheme="majorBidi" w:hAnsiTheme="majorBidi" w:cstheme="majorBidi"/>
        </w:rPr>
        <w:t xml:space="preserve"> </w:t>
      </w:r>
    </w:p>
    <w:p w14:paraId="14EDB06A" w14:textId="361D0FC7" w:rsidR="00980FA9" w:rsidRPr="00916EE3" w:rsidRDefault="00980FA9" w:rsidP="00774DD7">
      <w:pPr>
        <w:spacing w:after="179" w:line="240" w:lineRule="auto"/>
        <w:ind w:right="101"/>
        <w:rPr>
          <w:rFonts w:asciiTheme="majorBidi" w:hAnsiTheme="majorBidi" w:cstheme="majorBidi"/>
          <w:lang w:val="id-ID"/>
        </w:rPr>
      </w:pPr>
      <w:r w:rsidRPr="00980FA9">
        <w:rPr>
          <w:rFonts w:asciiTheme="majorBidi" w:hAnsiTheme="majorBidi" w:cstheme="majorBidi"/>
        </w:rPr>
        <w:t>Disetujui oleh Pembimbing Kerja Praktik:</w:t>
      </w:r>
    </w:p>
    <w:p w14:paraId="7D958DD9" w14:textId="66305413" w:rsidR="00980FA9" w:rsidRPr="00980FA9" w:rsidRDefault="00980FA9" w:rsidP="00774DD7">
      <w:pPr>
        <w:spacing w:after="0" w:line="240" w:lineRule="auto"/>
        <w:ind w:right="101"/>
        <w:rPr>
          <w:rFonts w:asciiTheme="majorBidi" w:hAnsiTheme="majorBidi" w:cstheme="majorBidi"/>
        </w:rPr>
      </w:pPr>
      <w:r w:rsidRPr="00980FA9">
        <w:rPr>
          <w:rFonts w:asciiTheme="majorBidi" w:hAnsiTheme="majorBidi" w:cstheme="majorBidi"/>
        </w:rPr>
        <w:t xml:space="preserve"> </w:t>
      </w:r>
      <w:r w:rsidRPr="00980FA9">
        <w:rPr>
          <w:rFonts w:asciiTheme="majorBidi" w:hAnsiTheme="majorBidi" w:cstheme="majorBidi"/>
        </w:rPr>
        <w:tab/>
        <w:t xml:space="preserve"> </w:t>
      </w:r>
    </w:p>
    <w:p w14:paraId="0DB35034" w14:textId="546639BA" w:rsidR="00774DD7" w:rsidRPr="001C0919" w:rsidRDefault="005222BF" w:rsidP="002070B2">
      <w:pPr>
        <w:numPr>
          <w:ilvl w:val="0"/>
          <w:numId w:val="11"/>
        </w:numPr>
        <w:spacing w:after="1" w:line="240" w:lineRule="auto"/>
        <w:ind w:left="0" w:right="101" w:hanging="451"/>
        <w:rPr>
          <w:rFonts w:asciiTheme="majorBidi" w:hAnsiTheme="majorBidi" w:cstheme="majorBidi"/>
        </w:rPr>
      </w:pPr>
      <w:r w:rsidRPr="00774DD7">
        <w:rPr>
          <w:rFonts w:asciiTheme="majorBidi" w:eastAsia="Trebuchet MS" w:hAnsiTheme="majorBidi" w:cstheme="majorBidi"/>
          <w:b/>
          <w:bCs/>
          <w:szCs w:val="24"/>
          <w:lang w:val="id-ID"/>
        </w:rPr>
        <w:t xml:space="preserve">Waskitho Wibisono, S.Kom., </w:t>
      </w:r>
      <w:r w:rsidR="00774DD7">
        <w:rPr>
          <w:rFonts w:asciiTheme="majorBidi" w:eastAsia="Trebuchet MS" w:hAnsiTheme="majorBidi" w:cstheme="majorBidi"/>
          <w:b/>
          <w:bCs/>
          <w:szCs w:val="24"/>
          <w:lang w:val="id-ID"/>
        </w:rPr>
        <w:t xml:space="preserve">       </w:t>
      </w:r>
      <w:r w:rsidR="00774DD7" w:rsidRPr="00980FA9">
        <w:rPr>
          <w:rFonts w:asciiTheme="majorBidi" w:hAnsiTheme="majorBidi" w:cstheme="majorBidi"/>
        </w:rPr>
        <w:t xml:space="preserve">................................ </w:t>
      </w:r>
    </w:p>
    <w:p w14:paraId="6D6FB8A3" w14:textId="16499513" w:rsidR="00980FA9" w:rsidRPr="00774DD7" w:rsidRDefault="005222BF" w:rsidP="00774DD7">
      <w:pPr>
        <w:spacing w:after="0" w:line="240" w:lineRule="auto"/>
        <w:ind w:right="101"/>
        <w:rPr>
          <w:rFonts w:asciiTheme="majorBidi" w:hAnsiTheme="majorBidi" w:cstheme="majorBidi"/>
        </w:rPr>
      </w:pPr>
      <w:r w:rsidRPr="00774DD7">
        <w:rPr>
          <w:rFonts w:asciiTheme="majorBidi" w:eastAsia="Trebuchet MS" w:hAnsiTheme="majorBidi" w:cstheme="majorBidi"/>
          <w:b/>
          <w:bCs/>
          <w:szCs w:val="24"/>
          <w:lang w:val="id-ID"/>
        </w:rPr>
        <w:t>M.Eng.,</w:t>
      </w:r>
      <w:r w:rsidR="00774DD7" w:rsidRPr="00774DD7">
        <w:rPr>
          <w:rFonts w:asciiTheme="majorBidi" w:eastAsia="Trebuchet MS" w:hAnsiTheme="majorBidi" w:cstheme="majorBidi"/>
          <w:b/>
          <w:bCs/>
          <w:szCs w:val="24"/>
          <w:lang w:val="id-ID"/>
        </w:rPr>
        <w:t xml:space="preserve"> </w:t>
      </w:r>
      <w:r w:rsidRPr="00774DD7">
        <w:rPr>
          <w:rFonts w:asciiTheme="majorBidi" w:eastAsia="Trebuchet MS" w:hAnsiTheme="majorBidi" w:cstheme="majorBidi"/>
          <w:b/>
          <w:bCs/>
          <w:szCs w:val="24"/>
          <w:lang w:val="id-ID"/>
        </w:rPr>
        <w:t>Ph.D.</w:t>
      </w:r>
      <w:r w:rsidR="00980FA9" w:rsidRPr="00774DD7">
        <w:rPr>
          <w:rFonts w:asciiTheme="majorBidi" w:hAnsiTheme="majorBidi" w:cstheme="majorBidi"/>
          <w:b/>
          <w:sz w:val="24"/>
          <w:szCs w:val="24"/>
        </w:rPr>
        <w:t xml:space="preserve"> </w:t>
      </w:r>
      <w:r w:rsidR="00980FA9" w:rsidRPr="00774DD7">
        <w:rPr>
          <w:rFonts w:asciiTheme="majorBidi" w:hAnsiTheme="majorBidi" w:cstheme="majorBidi"/>
          <w:b/>
        </w:rPr>
        <w:t xml:space="preserve"> </w:t>
      </w:r>
      <w:r w:rsidRPr="00774DD7">
        <w:rPr>
          <w:rFonts w:asciiTheme="majorBidi" w:hAnsiTheme="majorBidi" w:cstheme="majorBidi"/>
          <w:b/>
        </w:rPr>
        <w:tab/>
      </w:r>
      <w:r w:rsidRPr="00774DD7">
        <w:rPr>
          <w:rFonts w:asciiTheme="majorBidi" w:hAnsiTheme="majorBidi" w:cstheme="majorBidi"/>
          <w:b/>
        </w:rPr>
        <w:tab/>
      </w:r>
      <w:r w:rsidR="001C0919">
        <w:rPr>
          <w:rFonts w:asciiTheme="majorBidi" w:hAnsiTheme="majorBidi" w:cstheme="majorBidi"/>
          <w:b/>
          <w:lang w:val="id-ID"/>
        </w:rPr>
        <w:t xml:space="preserve">    </w:t>
      </w:r>
      <w:r w:rsidRPr="00774DD7">
        <w:rPr>
          <w:rFonts w:asciiTheme="majorBidi" w:hAnsiTheme="majorBidi" w:cstheme="majorBidi"/>
        </w:rPr>
        <w:t xml:space="preserve">(Pembimbing Jurusan) </w:t>
      </w:r>
    </w:p>
    <w:p w14:paraId="720B3A53" w14:textId="31CF8D64" w:rsidR="00980FA9" w:rsidRPr="00980FA9" w:rsidRDefault="00980FA9" w:rsidP="00BB1D2A">
      <w:pPr>
        <w:tabs>
          <w:tab w:val="center" w:pos="1975"/>
          <w:tab w:val="right" w:pos="6797"/>
        </w:tabs>
        <w:spacing w:after="0" w:line="240" w:lineRule="auto"/>
        <w:ind w:right="101"/>
        <w:rPr>
          <w:rFonts w:asciiTheme="majorBidi" w:hAnsiTheme="majorBidi" w:cstheme="majorBidi"/>
        </w:rPr>
      </w:pPr>
      <w:r w:rsidRPr="00980FA9">
        <w:rPr>
          <w:rFonts w:asciiTheme="majorBidi" w:hAnsiTheme="majorBidi" w:cstheme="majorBidi"/>
        </w:rPr>
        <w:t xml:space="preserve">NIP. </w:t>
      </w:r>
      <w:r w:rsidRPr="00BB1D2A">
        <w:rPr>
          <w:rFonts w:asciiTheme="majorBidi" w:hAnsiTheme="majorBidi" w:cstheme="majorBidi"/>
        </w:rPr>
        <w:t>19</w:t>
      </w:r>
      <w:r w:rsidR="00BB1D2A" w:rsidRPr="00BB1D2A">
        <w:rPr>
          <w:rFonts w:asciiTheme="majorBidi" w:hAnsiTheme="majorBidi" w:cstheme="majorBidi"/>
          <w:lang w:val="id-ID"/>
        </w:rPr>
        <w:t>74</w:t>
      </w:r>
      <w:r w:rsidRPr="00BB1D2A">
        <w:rPr>
          <w:rFonts w:asciiTheme="majorBidi" w:hAnsiTheme="majorBidi" w:cstheme="majorBidi"/>
        </w:rPr>
        <w:t>10</w:t>
      </w:r>
      <w:r w:rsidR="00BB1D2A" w:rsidRPr="00BB1D2A">
        <w:rPr>
          <w:rFonts w:asciiTheme="majorBidi" w:hAnsiTheme="majorBidi" w:cstheme="majorBidi"/>
          <w:lang w:val="id-ID"/>
        </w:rPr>
        <w:t>222000031</w:t>
      </w:r>
      <w:r w:rsidRPr="00BB1D2A">
        <w:rPr>
          <w:rFonts w:asciiTheme="majorBidi" w:hAnsiTheme="majorBidi" w:cstheme="majorBidi"/>
        </w:rPr>
        <w:t>001</w:t>
      </w:r>
      <w:r w:rsidRPr="00980FA9">
        <w:rPr>
          <w:rFonts w:asciiTheme="majorBidi" w:hAnsiTheme="majorBidi" w:cstheme="majorBidi"/>
        </w:rPr>
        <w:t xml:space="preserve"> </w:t>
      </w:r>
      <w:r w:rsidRPr="00980FA9">
        <w:rPr>
          <w:rFonts w:asciiTheme="majorBidi" w:hAnsiTheme="majorBidi" w:cstheme="majorBidi"/>
        </w:rPr>
        <w:tab/>
        <w:t xml:space="preserve"> </w:t>
      </w:r>
    </w:p>
    <w:p w14:paraId="33C97EC2" w14:textId="77777777" w:rsidR="00980FA9" w:rsidRPr="00980FA9" w:rsidRDefault="00980FA9" w:rsidP="00774DD7">
      <w:pPr>
        <w:spacing w:after="0" w:line="240" w:lineRule="auto"/>
        <w:ind w:right="101"/>
        <w:rPr>
          <w:rFonts w:asciiTheme="majorBidi" w:hAnsiTheme="majorBidi" w:cstheme="majorBidi"/>
        </w:rPr>
      </w:pPr>
      <w:r w:rsidRPr="00980FA9">
        <w:rPr>
          <w:rFonts w:asciiTheme="majorBidi" w:hAnsiTheme="majorBidi" w:cstheme="majorBidi"/>
        </w:rPr>
        <w:t xml:space="preserve"> </w:t>
      </w:r>
    </w:p>
    <w:p w14:paraId="5410B503" w14:textId="7B9F62D2" w:rsidR="00980FA9" w:rsidRDefault="00980FA9" w:rsidP="00774DD7">
      <w:pPr>
        <w:spacing w:after="0" w:line="240" w:lineRule="auto"/>
        <w:ind w:right="101"/>
        <w:rPr>
          <w:rFonts w:asciiTheme="majorBidi" w:hAnsiTheme="majorBidi" w:cstheme="majorBidi"/>
        </w:rPr>
      </w:pPr>
      <w:r w:rsidRPr="00980FA9">
        <w:rPr>
          <w:rFonts w:asciiTheme="majorBidi" w:hAnsiTheme="majorBidi" w:cstheme="majorBidi"/>
        </w:rPr>
        <w:t xml:space="preserve"> </w:t>
      </w:r>
    </w:p>
    <w:p w14:paraId="2C9F0455" w14:textId="3909F9E1" w:rsidR="00533A11" w:rsidRDefault="00533A11" w:rsidP="00774DD7">
      <w:pPr>
        <w:spacing w:after="0" w:line="240" w:lineRule="auto"/>
        <w:ind w:right="101"/>
        <w:rPr>
          <w:rFonts w:asciiTheme="majorBidi" w:hAnsiTheme="majorBidi" w:cstheme="majorBidi"/>
        </w:rPr>
      </w:pPr>
    </w:p>
    <w:p w14:paraId="276CAA36" w14:textId="77777777" w:rsidR="00533A11" w:rsidRPr="00980FA9" w:rsidRDefault="00533A11" w:rsidP="00774DD7">
      <w:pPr>
        <w:spacing w:after="0" w:line="240" w:lineRule="auto"/>
        <w:ind w:right="101"/>
        <w:rPr>
          <w:rFonts w:asciiTheme="majorBidi" w:hAnsiTheme="majorBidi" w:cstheme="majorBidi"/>
        </w:rPr>
      </w:pPr>
    </w:p>
    <w:p w14:paraId="4BEC3F89" w14:textId="332476F5" w:rsidR="00980FA9" w:rsidRPr="00C025A0" w:rsidRDefault="00980FA9" w:rsidP="00C025A0">
      <w:pPr>
        <w:spacing w:after="0" w:line="240" w:lineRule="auto"/>
        <w:ind w:right="101"/>
        <w:rPr>
          <w:rFonts w:asciiTheme="majorBidi" w:hAnsiTheme="majorBidi" w:cstheme="majorBidi"/>
          <w:b/>
        </w:rPr>
      </w:pPr>
      <w:r w:rsidRPr="00980FA9">
        <w:rPr>
          <w:rFonts w:asciiTheme="majorBidi" w:hAnsiTheme="majorBidi" w:cstheme="majorBidi"/>
          <w:b/>
        </w:rPr>
        <w:t xml:space="preserve">  </w:t>
      </w:r>
    </w:p>
    <w:p w14:paraId="414E467B" w14:textId="77777777" w:rsidR="00980FA9" w:rsidRPr="00980FA9" w:rsidRDefault="00980FA9" w:rsidP="00774DD7">
      <w:pPr>
        <w:spacing w:after="17" w:line="240" w:lineRule="auto"/>
        <w:ind w:right="101"/>
        <w:jc w:val="center"/>
        <w:rPr>
          <w:rFonts w:asciiTheme="majorBidi" w:hAnsiTheme="majorBidi" w:cstheme="majorBidi"/>
        </w:rPr>
      </w:pPr>
      <w:r w:rsidRPr="00980FA9">
        <w:rPr>
          <w:rFonts w:asciiTheme="majorBidi" w:hAnsiTheme="majorBidi" w:cstheme="majorBidi"/>
          <w:b/>
        </w:rPr>
        <w:t>SURABAYA</w:t>
      </w:r>
    </w:p>
    <w:p w14:paraId="72F2C31C" w14:textId="0ABB3F51" w:rsidR="00980FA9" w:rsidRPr="00917261" w:rsidRDefault="005222BF" w:rsidP="00774DD7">
      <w:pPr>
        <w:spacing w:after="17" w:line="240" w:lineRule="auto"/>
        <w:ind w:right="101"/>
        <w:jc w:val="center"/>
        <w:rPr>
          <w:lang w:val="id-ID"/>
        </w:rPr>
      </w:pPr>
      <w:r>
        <w:rPr>
          <w:rFonts w:asciiTheme="majorBidi" w:hAnsiTheme="majorBidi" w:cstheme="majorBidi"/>
          <w:b/>
          <w:lang w:val="id-ID"/>
        </w:rPr>
        <w:t>AGUSTUS</w:t>
      </w:r>
      <w:r w:rsidR="00980FA9" w:rsidRPr="00980FA9">
        <w:rPr>
          <w:rFonts w:asciiTheme="majorBidi" w:hAnsiTheme="majorBidi" w:cstheme="majorBidi"/>
          <w:b/>
        </w:rPr>
        <w:t xml:space="preserve">  20</w:t>
      </w:r>
      <w:r w:rsidR="00980FA9" w:rsidRPr="00980FA9">
        <w:rPr>
          <w:rFonts w:asciiTheme="majorBidi" w:hAnsiTheme="majorBidi" w:cstheme="majorBidi"/>
          <w:b/>
          <w:lang w:val="id-ID"/>
        </w:rPr>
        <w:t>20</w:t>
      </w:r>
    </w:p>
    <w:p w14:paraId="0690ABDE" w14:textId="77777777" w:rsidR="00AC758D" w:rsidRDefault="00AC758D" w:rsidP="00AC758D">
      <w:pPr>
        <w:spacing w:after="0"/>
        <w:ind w:right="26"/>
        <w:jc w:val="center"/>
      </w:pPr>
      <w:r>
        <w:rPr>
          <w:rFonts w:ascii="Times New Roman" w:eastAsia="Times New Roman" w:hAnsi="Times New Roman" w:cs="Times New Roman"/>
          <w:i/>
        </w:rPr>
        <w:lastRenderedPageBreak/>
        <w:t>[Halaman ini sengaja dikosongkan]</w:t>
      </w:r>
    </w:p>
    <w:p w14:paraId="6633EE9F" w14:textId="77777777" w:rsidR="00980FA9" w:rsidRPr="00917261" w:rsidRDefault="00980FA9" w:rsidP="005222BF">
      <w:pPr>
        <w:spacing w:line="240" w:lineRule="auto"/>
        <w:ind w:left="709"/>
        <w:rPr>
          <w:lang w:val="id-ID"/>
        </w:rPr>
      </w:pPr>
    </w:p>
    <w:p w14:paraId="55F06F07" w14:textId="14176F5A" w:rsidR="009C22D0" w:rsidRPr="00B06E01" w:rsidRDefault="00D1442A" w:rsidP="00B06E01">
      <w:pPr>
        <w:spacing w:after="0"/>
        <w:ind w:left="468"/>
        <w:jc w:val="both"/>
      </w:pPr>
      <w:r>
        <w:rPr>
          <w:rFonts w:ascii="Times New Roman" w:eastAsia="Times New Roman" w:hAnsi="Times New Roman" w:cs="Times New Roman"/>
          <w:i/>
          <w:color w:val="FF0000"/>
        </w:rPr>
        <w:t xml:space="preserve"> </w:t>
      </w:r>
      <w:r>
        <w:br w:type="page"/>
      </w:r>
    </w:p>
    <w:p w14:paraId="12CAA309" w14:textId="4EB6CD57" w:rsidR="006A49DB" w:rsidRPr="009C22D0" w:rsidRDefault="006A49DB" w:rsidP="001C0919">
      <w:pPr>
        <w:ind w:right="26"/>
        <w:jc w:val="center"/>
        <w:rPr>
          <w:rFonts w:asciiTheme="majorBidi" w:hAnsiTheme="majorBidi" w:cstheme="majorBidi"/>
          <w:b/>
          <w:bCs/>
          <w:sz w:val="24"/>
          <w:szCs w:val="24"/>
          <w:lang w:val="id-ID"/>
        </w:rPr>
      </w:pPr>
      <w:r w:rsidRPr="009C22D0">
        <w:rPr>
          <w:rFonts w:asciiTheme="majorBidi" w:hAnsiTheme="majorBidi" w:cstheme="majorBidi"/>
          <w:b/>
          <w:bCs/>
          <w:sz w:val="24"/>
          <w:szCs w:val="24"/>
        </w:rPr>
        <w:lastRenderedPageBreak/>
        <w:t>Sistem Informasi Finansial Bank BJB Berbasis Web</w:t>
      </w:r>
      <w:r w:rsidR="009C22D0" w:rsidRPr="009C22D0">
        <w:rPr>
          <w:rFonts w:asciiTheme="majorBidi" w:hAnsiTheme="majorBidi" w:cstheme="majorBidi"/>
          <w:b/>
          <w:bCs/>
          <w:sz w:val="24"/>
          <w:szCs w:val="24"/>
        </w:rPr>
        <w:t xml:space="preserve"> </w:t>
      </w:r>
      <w:r w:rsidRPr="009C22D0">
        <w:rPr>
          <w:rFonts w:asciiTheme="majorBidi" w:hAnsiTheme="majorBidi" w:cstheme="majorBidi"/>
          <w:b/>
          <w:bCs/>
          <w:sz w:val="24"/>
          <w:szCs w:val="24"/>
        </w:rPr>
        <w:t>Menggunakan Kerangka Kerja CodeIgniter</w:t>
      </w:r>
    </w:p>
    <w:p w14:paraId="4AECC028" w14:textId="618AEE07" w:rsidR="009957EC" w:rsidRDefault="00D1442A" w:rsidP="00CA7D4F">
      <w:pPr>
        <w:pStyle w:val="Heading3"/>
        <w:ind w:left="0" w:right="26" w:firstLine="0"/>
      </w:pPr>
      <w:r>
        <w:rPr>
          <w:b w:val="0"/>
        </w:rPr>
        <w:t xml:space="preserve">  </w:t>
      </w:r>
    </w:p>
    <w:tbl>
      <w:tblPr>
        <w:tblStyle w:val="TableGrid1"/>
        <w:tblW w:w="5245" w:type="dxa"/>
        <w:tblInd w:w="0" w:type="dxa"/>
        <w:tblLook w:val="04A0" w:firstRow="1" w:lastRow="0" w:firstColumn="1" w:lastColumn="0" w:noHBand="0" w:noVBand="1"/>
      </w:tblPr>
      <w:tblGrid>
        <w:gridCol w:w="2881"/>
        <w:gridCol w:w="2364"/>
      </w:tblGrid>
      <w:tr w:rsidR="009957EC" w14:paraId="680CA07E" w14:textId="77777777" w:rsidTr="00B942B2">
        <w:trPr>
          <w:trHeight w:val="269"/>
        </w:trPr>
        <w:tc>
          <w:tcPr>
            <w:tcW w:w="2881" w:type="dxa"/>
            <w:tcBorders>
              <w:top w:val="nil"/>
              <w:left w:val="nil"/>
              <w:bottom w:val="nil"/>
              <w:right w:val="nil"/>
            </w:tcBorders>
          </w:tcPr>
          <w:p w14:paraId="77949B24" w14:textId="77777777" w:rsidR="009957EC" w:rsidRDefault="00D1442A" w:rsidP="001C0919">
            <w:pPr>
              <w:tabs>
                <w:tab w:val="center" w:pos="1985"/>
              </w:tabs>
              <w:ind w:right="26"/>
            </w:pPr>
            <w:r>
              <w:rPr>
                <w:rFonts w:ascii="Times New Roman" w:eastAsia="Times New Roman" w:hAnsi="Times New Roman" w:cs="Times New Roman"/>
              </w:rPr>
              <w:t xml:space="preserve">Nama Mahasiswa  </w:t>
            </w:r>
            <w:r>
              <w:rPr>
                <w:rFonts w:ascii="Times New Roman" w:eastAsia="Times New Roman" w:hAnsi="Times New Roman" w:cs="Times New Roman"/>
              </w:rPr>
              <w:tab/>
              <w:t xml:space="preserve">  </w:t>
            </w:r>
          </w:p>
        </w:tc>
        <w:tc>
          <w:tcPr>
            <w:tcW w:w="2364" w:type="dxa"/>
            <w:tcBorders>
              <w:top w:val="nil"/>
              <w:left w:val="nil"/>
              <w:bottom w:val="nil"/>
              <w:right w:val="nil"/>
            </w:tcBorders>
          </w:tcPr>
          <w:p w14:paraId="1B10A167" w14:textId="4D7EDD37" w:rsidR="009957EC" w:rsidRPr="006A49DB" w:rsidRDefault="00D1442A" w:rsidP="001C0919">
            <w:pPr>
              <w:ind w:right="26"/>
              <w:rPr>
                <w:lang w:val="id-ID"/>
              </w:rPr>
            </w:pPr>
            <w:r>
              <w:rPr>
                <w:rFonts w:ascii="Times New Roman" w:eastAsia="Times New Roman" w:hAnsi="Times New Roman" w:cs="Times New Roman"/>
              </w:rPr>
              <w:t xml:space="preserve">: </w:t>
            </w:r>
            <w:r w:rsidR="006A49DB">
              <w:rPr>
                <w:rFonts w:ascii="Times New Roman" w:eastAsia="Times New Roman" w:hAnsi="Times New Roman" w:cs="Times New Roman"/>
                <w:lang w:val="id-ID"/>
              </w:rPr>
              <w:t>Nitama Nurlingga</w:t>
            </w:r>
          </w:p>
        </w:tc>
      </w:tr>
      <w:tr w:rsidR="009957EC" w14:paraId="5B78C4B2" w14:textId="77777777" w:rsidTr="00B942B2">
        <w:trPr>
          <w:trHeight w:val="293"/>
        </w:trPr>
        <w:tc>
          <w:tcPr>
            <w:tcW w:w="2881" w:type="dxa"/>
            <w:tcBorders>
              <w:top w:val="nil"/>
              <w:left w:val="nil"/>
              <w:bottom w:val="nil"/>
              <w:right w:val="nil"/>
            </w:tcBorders>
          </w:tcPr>
          <w:p w14:paraId="4775E4D4" w14:textId="77777777" w:rsidR="009957EC" w:rsidRDefault="00D1442A" w:rsidP="001C0919">
            <w:pPr>
              <w:tabs>
                <w:tab w:val="center" w:pos="1985"/>
              </w:tabs>
              <w:ind w:right="26"/>
            </w:pPr>
            <w:r>
              <w:rPr>
                <w:rFonts w:ascii="Times New Roman" w:eastAsia="Times New Roman" w:hAnsi="Times New Roman" w:cs="Times New Roman"/>
              </w:rPr>
              <w:t xml:space="preserve">NRP </w:t>
            </w:r>
            <w:r>
              <w:rPr>
                <w:rFonts w:ascii="Times New Roman" w:eastAsia="Times New Roman" w:hAnsi="Times New Roman" w:cs="Times New Roman"/>
              </w:rPr>
              <w:tab/>
              <w:t xml:space="preserve">  </w:t>
            </w:r>
          </w:p>
        </w:tc>
        <w:tc>
          <w:tcPr>
            <w:tcW w:w="2364" w:type="dxa"/>
            <w:tcBorders>
              <w:top w:val="nil"/>
              <w:left w:val="nil"/>
              <w:bottom w:val="nil"/>
              <w:right w:val="nil"/>
            </w:tcBorders>
          </w:tcPr>
          <w:p w14:paraId="10D877CE" w14:textId="47667C1C" w:rsidR="009957EC" w:rsidRPr="006A49DB" w:rsidRDefault="00D1442A" w:rsidP="001C0919">
            <w:pPr>
              <w:ind w:right="26"/>
              <w:rPr>
                <w:lang w:val="id-ID"/>
              </w:rPr>
            </w:pPr>
            <w:r>
              <w:rPr>
                <w:rFonts w:ascii="Times New Roman" w:eastAsia="Times New Roman" w:hAnsi="Times New Roman" w:cs="Times New Roman"/>
              </w:rPr>
              <w:t>: 05111</w:t>
            </w:r>
            <w:r w:rsidR="006A49DB">
              <w:rPr>
                <w:rFonts w:ascii="Times New Roman" w:eastAsia="Times New Roman" w:hAnsi="Times New Roman" w:cs="Times New Roman"/>
                <w:lang w:val="id-ID"/>
              </w:rPr>
              <w:t>7</w:t>
            </w:r>
            <w:r>
              <w:rPr>
                <w:rFonts w:ascii="Times New Roman" w:eastAsia="Times New Roman" w:hAnsi="Times New Roman" w:cs="Times New Roman"/>
              </w:rPr>
              <w:t>400000</w:t>
            </w:r>
            <w:r w:rsidR="006A49DB">
              <w:rPr>
                <w:rFonts w:ascii="Times New Roman" w:eastAsia="Times New Roman" w:hAnsi="Times New Roman" w:cs="Times New Roman"/>
                <w:lang w:val="id-ID"/>
              </w:rPr>
              <w:t>59</w:t>
            </w:r>
          </w:p>
        </w:tc>
      </w:tr>
      <w:tr w:rsidR="009957EC" w14:paraId="7D97B6D7" w14:textId="77777777" w:rsidTr="00B942B2">
        <w:trPr>
          <w:trHeight w:val="293"/>
        </w:trPr>
        <w:tc>
          <w:tcPr>
            <w:tcW w:w="2881" w:type="dxa"/>
            <w:tcBorders>
              <w:top w:val="nil"/>
              <w:left w:val="nil"/>
              <w:bottom w:val="nil"/>
              <w:right w:val="nil"/>
            </w:tcBorders>
          </w:tcPr>
          <w:p w14:paraId="431EB69B" w14:textId="77777777" w:rsidR="009957EC" w:rsidRDefault="00D1442A" w:rsidP="001C0919">
            <w:pPr>
              <w:tabs>
                <w:tab w:val="center" w:pos="1985"/>
              </w:tabs>
              <w:ind w:right="26"/>
            </w:pPr>
            <w:r>
              <w:rPr>
                <w:rFonts w:ascii="Times New Roman" w:eastAsia="Times New Roman" w:hAnsi="Times New Roman" w:cs="Times New Roman"/>
              </w:rPr>
              <w:t xml:space="preserve">Nama Mahasiswa </w:t>
            </w:r>
            <w:r>
              <w:rPr>
                <w:rFonts w:ascii="Times New Roman" w:eastAsia="Times New Roman" w:hAnsi="Times New Roman" w:cs="Times New Roman"/>
              </w:rPr>
              <w:tab/>
              <w:t xml:space="preserve">  </w:t>
            </w:r>
          </w:p>
        </w:tc>
        <w:tc>
          <w:tcPr>
            <w:tcW w:w="2364" w:type="dxa"/>
            <w:tcBorders>
              <w:top w:val="nil"/>
              <w:left w:val="nil"/>
              <w:bottom w:val="nil"/>
              <w:right w:val="nil"/>
            </w:tcBorders>
          </w:tcPr>
          <w:p w14:paraId="0C503F43" w14:textId="321F44FA" w:rsidR="009957EC" w:rsidRDefault="00D1442A" w:rsidP="001C0919">
            <w:pPr>
              <w:ind w:right="26"/>
            </w:pPr>
            <w:r>
              <w:rPr>
                <w:rFonts w:ascii="Times New Roman" w:eastAsia="Times New Roman" w:hAnsi="Times New Roman" w:cs="Times New Roman"/>
              </w:rPr>
              <w:t xml:space="preserve">: </w:t>
            </w:r>
            <w:r w:rsidR="006A49DB">
              <w:rPr>
                <w:rFonts w:ascii="Times New Roman" w:eastAsia="Times New Roman" w:hAnsi="Times New Roman" w:cs="Times New Roman"/>
                <w:lang w:val="id-ID"/>
              </w:rPr>
              <w:t>Vania Cikanindi</w:t>
            </w:r>
            <w:r>
              <w:rPr>
                <w:rFonts w:ascii="Times New Roman" w:eastAsia="Times New Roman" w:hAnsi="Times New Roman" w:cs="Times New Roman"/>
              </w:rPr>
              <w:t xml:space="preserve"> </w:t>
            </w:r>
          </w:p>
        </w:tc>
      </w:tr>
      <w:tr w:rsidR="009957EC" w14:paraId="61ADC34B" w14:textId="77777777" w:rsidTr="00B942B2">
        <w:trPr>
          <w:trHeight w:val="294"/>
        </w:trPr>
        <w:tc>
          <w:tcPr>
            <w:tcW w:w="2881" w:type="dxa"/>
            <w:tcBorders>
              <w:top w:val="nil"/>
              <w:left w:val="nil"/>
              <w:bottom w:val="nil"/>
              <w:right w:val="nil"/>
            </w:tcBorders>
          </w:tcPr>
          <w:p w14:paraId="404E5D93" w14:textId="77777777" w:rsidR="009957EC" w:rsidRDefault="00D1442A" w:rsidP="001C0919">
            <w:pPr>
              <w:tabs>
                <w:tab w:val="center" w:pos="1985"/>
              </w:tabs>
              <w:ind w:right="26"/>
            </w:pPr>
            <w:r>
              <w:rPr>
                <w:rFonts w:ascii="Times New Roman" w:eastAsia="Times New Roman" w:hAnsi="Times New Roman" w:cs="Times New Roman"/>
              </w:rPr>
              <w:t xml:space="preserve">NRP </w:t>
            </w:r>
            <w:r>
              <w:rPr>
                <w:rFonts w:ascii="Times New Roman" w:eastAsia="Times New Roman" w:hAnsi="Times New Roman" w:cs="Times New Roman"/>
              </w:rPr>
              <w:tab/>
              <w:t xml:space="preserve">  </w:t>
            </w:r>
          </w:p>
        </w:tc>
        <w:tc>
          <w:tcPr>
            <w:tcW w:w="2364" w:type="dxa"/>
            <w:tcBorders>
              <w:top w:val="nil"/>
              <w:left w:val="nil"/>
              <w:bottom w:val="nil"/>
              <w:right w:val="nil"/>
            </w:tcBorders>
          </w:tcPr>
          <w:p w14:paraId="1968B9D4" w14:textId="2D780091" w:rsidR="009957EC" w:rsidRPr="006A49DB" w:rsidRDefault="00D1442A" w:rsidP="001C0919">
            <w:pPr>
              <w:ind w:right="26"/>
              <w:rPr>
                <w:lang w:val="id-ID"/>
              </w:rPr>
            </w:pPr>
            <w:r>
              <w:rPr>
                <w:rFonts w:ascii="Times New Roman" w:eastAsia="Times New Roman" w:hAnsi="Times New Roman" w:cs="Times New Roman"/>
              </w:rPr>
              <w:t>: 05111</w:t>
            </w:r>
            <w:r w:rsidR="006A49DB">
              <w:rPr>
                <w:rFonts w:ascii="Times New Roman" w:eastAsia="Times New Roman" w:hAnsi="Times New Roman" w:cs="Times New Roman"/>
                <w:lang w:val="id-ID"/>
              </w:rPr>
              <w:t>7</w:t>
            </w:r>
            <w:r>
              <w:rPr>
                <w:rFonts w:ascii="Times New Roman" w:eastAsia="Times New Roman" w:hAnsi="Times New Roman" w:cs="Times New Roman"/>
              </w:rPr>
              <w:t>40000</w:t>
            </w:r>
            <w:r w:rsidR="006A49DB">
              <w:rPr>
                <w:rFonts w:ascii="Times New Roman" w:eastAsia="Times New Roman" w:hAnsi="Times New Roman" w:cs="Times New Roman"/>
                <w:lang w:val="id-ID"/>
              </w:rPr>
              <w:t>193</w:t>
            </w:r>
          </w:p>
        </w:tc>
      </w:tr>
      <w:tr w:rsidR="009957EC" w14:paraId="14B53A12" w14:textId="77777777" w:rsidTr="00B942B2">
        <w:trPr>
          <w:trHeight w:val="293"/>
        </w:trPr>
        <w:tc>
          <w:tcPr>
            <w:tcW w:w="2881" w:type="dxa"/>
            <w:tcBorders>
              <w:top w:val="nil"/>
              <w:left w:val="nil"/>
              <w:bottom w:val="nil"/>
              <w:right w:val="nil"/>
            </w:tcBorders>
          </w:tcPr>
          <w:p w14:paraId="622A06CF" w14:textId="77777777" w:rsidR="009957EC" w:rsidRDefault="00D1442A" w:rsidP="001C0919">
            <w:pPr>
              <w:tabs>
                <w:tab w:val="center" w:pos="1985"/>
              </w:tabs>
              <w:ind w:right="26"/>
            </w:pPr>
            <w:r>
              <w:rPr>
                <w:rFonts w:ascii="Times New Roman" w:eastAsia="Times New Roman" w:hAnsi="Times New Roman" w:cs="Times New Roman"/>
              </w:rPr>
              <w:t xml:space="preserve">Departemen </w:t>
            </w:r>
            <w:r>
              <w:rPr>
                <w:rFonts w:ascii="Times New Roman" w:eastAsia="Times New Roman" w:hAnsi="Times New Roman" w:cs="Times New Roman"/>
              </w:rPr>
              <w:tab/>
              <w:t xml:space="preserve">  </w:t>
            </w:r>
          </w:p>
        </w:tc>
        <w:tc>
          <w:tcPr>
            <w:tcW w:w="2364" w:type="dxa"/>
            <w:tcBorders>
              <w:top w:val="nil"/>
              <w:left w:val="nil"/>
              <w:bottom w:val="nil"/>
              <w:right w:val="nil"/>
            </w:tcBorders>
          </w:tcPr>
          <w:p w14:paraId="015428FE" w14:textId="5453A7F5" w:rsidR="009957EC" w:rsidRDefault="00D1442A" w:rsidP="001C0919">
            <w:pPr>
              <w:ind w:right="26"/>
            </w:pPr>
            <w:r>
              <w:rPr>
                <w:rFonts w:ascii="Times New Roman" w:eastAsia="Times New Roman" w:hAnsi="Times New Roman" w:cs="Times New Roman"/>
              </w:rPr>
              <w:t xml:space="preserve">: Informatika </w:t>
            </w:r>
            <w:r w:rsidR="005A775B">
              <w:rPr>
                <w:rFonts w:ascii="Times New Roman" w:eastAsia="Times New Roman" w:hAnsi="Times New Roman" w:cs="Times New Roman"/>
                <w:lang w:val="id-ID"/>
              </w:rPr>
              <w:t>ELECTICS</w:t>
            </w:r>
            <w:r>
              <w:rPr>
                <w:rFonts w:ascii="Times New Roman" w:eastAsia="Times New Roman" w:hAnsi="Times New Roman" w:cs="Times New Roman"/>
              </w:rPr>
              <w:t>-</w:t>
            </w:r>
            <w:r w:rsidR="00B942B2">
              <w:rPr>
                <w:rFonts w:ascii="Times New Roman" w:eastAsia="Times New Roman" w:hAnsi="Times New Roman" w:cs="Times New Roman"/>
                <w:lang w:val="id-ID"/>
              </w:rPr>
              <w:t xml:space="preserve"> </w:t>
            </w:r>
            <w:r>
              <w:rPr>
                <w:rFonts w:ascii="Times New Roman" w:eastAsia="Times New Roman" w:hAnsi="Times New Roman" w:cs="Times New Roman"/>
              </w:rPr>
              <w:t xml:space="preserve">ITS </w:t>
            </w:r>
          </w:p>
        </w:tc>
      </w:tr>
      <w:tr w:rsidR="009957EC" w14:paraId="478502A5" w14:textId="77777777" w:rsidTr="00B942B2">
        <w:trPr>
          <w:trHeight w:val="546"/>
        </w:trPr>
        <w:tc>
          <w:tcPr>
            <w:tcW w:w="2881" w:type="dxa"/>
            <w:tcBorders>
              <w:top w:val="nil"/>
              <w:left w:val="nil"/>
              <w:bottom w:val="nil"/>
              <w:right w:val="nil"/>
            </w:tcBorders>
          </w:tcPr>
          <w:p w14:paraId="078174F3" w14:textId="77777777" w:rsidR="009957EC" w:rsidRDefault="00D1442A" w:rsidP="001C0919">
            <w:pPr>
              <w:ind w:right="26"/>
            </w:pPr>
            <w:r>
              <w:rPr>
                <w:rFonts w:ascii="Times New Roman" w:eastAsia="Times New Roman" w:hAnsi="Times New Roman" w:cs="Times New Roman"/>
              </w:rPr>
              <w:t xml:space="preserve">Pembimbing Departemen </w:t>
            </w:r>
          </w:p>
        </w:tc>
        <w:tc>
          <w:tcPr>
            <w:tcW w:w="2364" w:type="dxa"/>
            <w:tcBorders>
              <w:top w:val="nil"/>
              <w:left w:val="nil"/>
              <w:bottom w:val="nil"/>
              <w:right w:val="nil"/>
            </w:tcBorders>
          </w:tcPr>
          <w:p w14:paraId="0C7033EF" w14:textId="600164C9" w:rsidR="009957EC" w:rsidRDefault="00D1442A" w:rsidP="001C0919">
            <w:pPr>
              <w:ind w:right="26"/>
            </w:pPr>
            <w:r>
              <w:rPr>
                <w:rFonts w:ascii="Times New Roman" w:eastAsia="Times New Roman" w:hAnsi="Times New Roman" w:cs="Times New Roman"/>
              </w:rPr>
              <w:t xml:space="preserve">: </w:t>
            </w:r>
            <w:r w:rsidR="006A49DB" w:rsidRPr="006A49DB">
              <w:rPr>
                <w:rFonts w:asciiTheme="majorBidi" w:eastAsia="Trebuchet MS" w:hAnsiTheme="majorBidi" w:cstheme="majorBidi"/>
                <w:lang w:val="id-ID"/>
              </w:rPr>
              <w:t>Waskitho Wibisono, S.Kom., M.Eng., Ph.D.</w:t>
            </w:r>
            <w:r>
              <w:rPr>
                <w:rFonts w:ascii="Times New Roman" w:eastAsia="Times New Roman" w:hAnsi="Times New Roman" w:cs="Times New Roman"/>
              </w:rPr>
              <w:t xml:space="preserve"> </w:t>
            </w:r>
          </w:p>
        </w:tc>
      </w:tr>
      <w:tr w:rsidR="009957EC" w14:paraId="5C24DC9E" w14:textId="77777777" w:rsidTr="00B942B2">
        <w:trPr>
          <w:trHeight w:val="269"/>
        </w:trPr>
        <w:tc>
          <w:tcPr>
            <w:tcW w:w="2881" w:type="dxa"/>
            <w:tcBorders>
              <w:top w:val="nil"/>
              <w:left w:val="nil"/>
              <w:bottom w:val="nil"/>
              <w:right w:val="nil"/>
            </w:tcBorders>
          </w:tcPr>
          <w:p w14:paraId="54C35995" w14:textId="77777777" w:rsidR="009957EC" w:rsidRDefault="00D1442A" w:rsidP="001C0919">
            <w:pPr>
              <w:ind w:right="26"/>
            </w:pPr>
            <w:r>
              <w:rPr>
                <w:rFonts w:ascii="Times New Roman" w:eastAsia="Times New Roman" w:hAnsi="Times New Roman" w:cs="Times New Roman"/>
              </w:rPr>
              <w:t xml:space="preserve">Pembimbing Lapangan  </w:t>
            </w:r>
          </w:p>
        </w:tc>
        <w:tc>
          <w:tcPr>
            <w:tcW w:w="2364" w:type="dxa"/>
            <w:tcBorders>
              <w:top w:val="nil"/>
              <w:left w:val="nil"/>
              <w:bottom w:val="nil"/>
              <w:right w:val="nil"/>
            </w:tcBorders>
          </w:tcPr>
          <w:p w14:paraId="65507EFF" w14:textId="083C370E" w:rsidR="009957EC" w:rsidRDefault="00D1442A" w:rsidP="001C0919">
            <w:pPr>
              <w:ind w:right="26"/>
            </w:pPr>
            <w:r>
              <w:rPr>
                <w:rFonts w:ascii="Times New Roman" w:eastAsia="Times New Roman" w:hAnsi="Times New Roman" w:cs="Times New Roman"/>
              </w:rPr>
              <w:t xml:space="preserve">: </w:t>
            </w:r>
            <w:r w:rsidR="006A49DB">
              <w:rPr>
                <w:rFonts w:ascii="Times New Roman" w:eastAsia="Times New Roman" w:hAnsi="Times New Roman" w:cs="Times New Roman"/>
                <w:lang w:val="id-ID"/>
              </w:rPr>
              <w:t>Deni Hendriana</w:t>
            </w:r>
            <w:r>
              <w:rPr>
                <w:rFonts w:ascii="Times New Roman" w:eastAsia="Times New Roman" w:hAnsi="Times New Roman" w:cs="Times New Roman"/>
              </w:rPr>
              <w:t xml:space="preserve"> </w:t>
            </w:r>
          </w:p>
        </w:tc>
      </w:tr>
    </w:tbl>
    <w:p w14:paraId="0D308D64" w14:textId="77777777" w:rsidR="009957EC" w:rsidRDefault="00D1442A" w:rsidP="001C0919">
      <w:pPr>
        <w:spacing w:after="56"/>
        <w:ind w:right="26"/>
      </w:pPr>
      <w:r>
        <w:rPr>
          <w:rFonts w:ascii="Times New Roman" w:eastAsia="Times New Roman" w:hAnsi="Times New Roman" w:cs="Times New Roman"/>
          <w:i/>
          <w:sz w:val="16"/>
        </w:rPr>
        <w:t xml:space="preserve"> </w:t>
      </w:r>
    </w:p>
    <w:p w14:paraId="77746C9B" w14:textId="0AF2CCB9" w:rsidR="009957EC" w:rsidRPr="00774DD7" w:rsidRDefault="00D1442A" w:rsidP="001C0919">
      <w:pPr>
        <w:pStyle w:val="Heading1"/>
        <w:ind w:left="0" w:right="26" w:firstLine="0"/>
        <w:rPr>
          <w:b w:val="0"/>
          <w:bCs/>
          <w:i/>
          <w:iCs/>
          <w:szCs w:val="24"/>
        </w:rPr>
      </w:pPr>
      <w:bookmarkStart w:id="3" w:name="_Toc49504057"/>
      <w:bookmarkStart w:id="4" w:name="_Toc51503830"/>
      <w:r w:rsidRPr="00B06E01">
        <w:rPr>
          <w:bCs/>
          <w:iCs/>
          <w:szCs w:val="24"/>
        </w:rPr>
        <w:t>ABSTRAK</w:t>
      </w:r>
      <w:bookmarkEnd w:id="3"/>
      <w:bookmarkEnd w:id="4"/>
      <w:r w:rsidRPr="00B06E01">
        <w:rPr>
          <w:bCs/>
          <w:iCs/>
          <w:szCs w:val="24"/>
        </w:rPr>
        <w:t xml:space="preserve"> </w:t>
      </w:r>
      <w:r>
        <w:rPr>
          <w:sz w:val="16"/>
        </w:rPr>
        <w:t xml:space="preserve"> </w:t>
      </w:r>
    </w:p>
    <w:p w14:paraId="78E6205B" w14:textId="6D07D5CF" w:rsidR="00084FC1" w:rsidRDefault="007B0A58" w:rsidP="00D26DC0">
      <w:pPr>
        <w:tabs>
          <w:tab w:val="left" w:pos="284"/>
        </w:tabs>
        <w:spacing w:after="0"/>
        <w:jc w:val="both"/>
        <w:rPr>
          <w:rFonts w:asciiTheme="majorBidi" w:hAnsiTheme="majorBidi" w:cstheme="majorBidi"/>
          <w:color w:val="000000" w:themeColor="text1"/>
          <w:lang w:val="id-ID"/>
        </w:rPr>
      </w:pPr>
      <w:r>
        <w:rPr>
          <w:rFonts w:asciiTheme="majorBidi" w:hAnsiTheme="majorBidi" w:cstheme="majorBidi"/>
          <w:color w:val="000000" w:themeColor="text1"/>
        </w:rPr>
        <w:tab/>
      </w:r>
      <w:r w:rsidR="00084FC1" w:rsidRPr="00084FC1">
        <w:rPr>
          <w:rFonts w:asciiTheme="majorBidi" w:hAnsiTheme="majorBidi" w:cstheme="majorBidi"/>
          <w:color w:val="000000" w:themeColor="text1"/>
        </w:rPr>
        <w:t xml:space="preserve">PT Bank Pembangunan Daerah Jawa Barat dan </w:t>
      </w:r>
      <w:r w:rsidR="00084FC1" w:rsidRPr="00084FC1">
        <w:rPr>
          <w:rFonts w:asciiTheme="majorBidi" w:hAnsiTheme="majorBidi" w:cstheme="majorBidi"/>
          <w:color w:val="000000" w:themeColor="text1"/>
          <w:lang w:val="id-ID"/>
        </w:rPr>
        <w:t>B</w:t>
      </w:r>
      <w:r w:rsidR="00084FC1" w:rsidRPr="00084FC1">
        <w:rPr>
          <w:rFonts w:asciiTheme="majorBidi" w:hAnsiTheme="majorBidi" w:cstheme="majorBidi"/>
          <w:color w:val="000000" w:themeColor="text1"/>
        </w:rPr>
        <w:t>anten, Tbk.</w:t>
      </w:r>
      <w:r w:rsidR="00084FC1" w:rsidRPr="00084FC1">
        <w:rPr>
          <w:rFonts w:asciiTheme="majorBidi" w:hAnsiTheme="majorBidi" w:cstheme="majorBidi"/>
          <w:color w:val="000000" w:themeColor="text1"/>
          <w:lang w:val="id-ID"/>
        </w:rPr>
        <w:t xml:space="preserve"> </w:t>
      </w:r>
      <w:r w:rsidR="00E039B8">
        <w:rPr>
          <w:rFonts w:asciiTheme="majorBidi" w:hAnsiTheme="majorBidi" w:cstheme="majorBidi"/>
          <w:color w:val="000000" w:themeColor="text1"/>
          <w:lang w:val="id-ID"/>
        </w:rPr>
        <w:t xml:space="preserve">atau yang dikenal dengan Bank BJB </w:t>
      </w:r>
      <w:r>
        <w:rPr>
          <w:rFonts w:asciiTheme="majorBidi" w:hAnsiTheme="majorBidi" w:cstheme="majorBidi"/>
          <w:color w:val="000000" w:themeColor="text1"/>
          <w:lang w:val="id-ID"/>
        </w:rPr>
        <w:t xml:space="preserve">merupakan perusahaan yang </w:t>
      </w:r>
      <w:r w:rsidR="0008640D">
        <w:rPr>
          <w:rFonts w:asciiTheme="majorBidi" w:hAnsiTheme="majorBidi" w:cstheme="majorBidi"/>
          <w:color w:val="000000" w:themeColor="text1"/>
          <w:lang w:val="id-ID"/>
        </w:rPr>
        <w:t>bergerak pada bidang perbankan</w:t>
      </w:r>
      <w:r w:rsidR="00E039B8">
        <w:rPr>
          <w:rFonts w:asciiTheme="majorBidi" w:hAnsiTheme="majorBidi" w:cstheme="majorBidi"/>
          <w:color w:val="000000" w:themeColor="text1"/>
          <w:lang w:val="id-ID"/>
        </w:rPr>
        <w:t xml:space="preserve">. </w:t>
      </w:r>
      <w:r w:rsidR="00891872">
        <w:rPr>
          <w:rFonts w:asciiTheme="majorBidi" w:hAnsiTheme="majorBidi" w:cstheme="majorBidi"/>
          <w:color w:val="000000" w:themeColor="text1"/>
          <w:lang w:val="id-ID"/>
        </w:rPr>
        <w:t>RBB (</w:t>
      </w:r>
      <w:r w:rsidR="00C94512">
        <w:rPr>
          <w:rFonts w:asciiTheme="majorBidi" w:hAnsiTheme="majorBidi" w:cstheme="majorBidi"/>
          <w:color w:val="000000" w:themeColor="text1"/>
          <w:lang w:val="id-ID"/>
        </w:rPr>
        <w:t>R</w:t>
      </w:r>
      <w:r w:rsidR="00084FC1" w:rsidRPr="00084FC1">
        <w:rPr>
          <w:rFonts w:asciiTheme="majorBidi" w:hAnsiTheme="majorBidi" w:cstheme="majorBidi"/>
          <w:color w:val="000000" w:themeColor="text1"/>
          <w:lang w:val="id-ID"/>
        </w:rPr>
        <w:t xml:space="preserve">encana </w:t>
      </w:r>
      <w:r w:rsidR="00C94512">
        <w:rPr>
          <w:rFonts w:asciiTheme="majorBidi" w:hAnsiTheme="majorBidi" w:cstheme="majorBidi"/>
          <w:color w:val="000000" w:themeColor="text1"/>
          <w:lang w:val="id-ID"/>
        </w:rPr>
        <w:t>B</w:t>
      </w:r>
      <w:r w:rsidR="00084FC1" w:rsidRPr="00084FC1">
        <w:rPr>
          <w:rFonts w:asciiTheme="majorBidi" w:hAnsiTheme="majorBidi" w:cstheme="majorBidi"/>
          <w:color w:val="000000" w:themeColor="text1"/>
          <w:lang w:val="id-ID"/>
        </w:rPr>
        <w:t xml:space="preserve">isnis </w:t>
      </w:r>
      <w:r w:rsidR="00C94512">
        <w:rPr>
          <w:rFonts w:asciiTheme="majorBidi" w:hAnsiTheme="majorBidi" w:cstheme="majorBidi"/>
          <w:color w:val="000000" w:themeColor="text1"/>
          <w:lang w:val="id-ID"/>
        </w:rPr>
        <w:t>B</w:t>
      </w:r>
      <w:r w:rsidR="00084FC1" w:rsidRPr="00084FC1">
        <w:rPr>
          <w:rFonts w:asciiTheme="majorBidi" w:hAnsiTheme="majorBidi" w:cstheme="majorBidi"/>
          <w:color w:val="000000" w:themeColor="text1"/>
          <w:lang w:val="id-ID"/>
        </w:rPr>
        <w:t>ank</w:t>
      </w:r>
      <w:r w:rsidR="00891872">
        <w:rPr>
          <w:rFonts w:asciiTheme="majorBidi" w:hAnsiTheme="majorBidi" w:cstheme="majorBidi"/>
          <w:color w:val="000000" w:themeColor="text1"/>
          <w:lang w:val="id-ID"/>
        </w:rPr>
        <w:t>)</w:t>
      </w:r>
      <w:r w:rsidR="00084FC1" w:rsidRPr="00084FC1">
        <w:rPr>
          <w:rFonts w:asciiTheme="majorBidi" w:hAnsiTheme="majorBidi" w:cstheme="majorBidi"/>
          <w:color w:val="000000" w:themeColor="text1"/>
          <w:lang w:val="id-ID"/>
        </w:rPr>
        <w:t xml:space="preserve"> dibuat setiap tahun</w:t>
      </w:r>
      <w:r w:rsidR="00C94512">
        <w:rPr>
          <w:rFonts w:asciiTheme="majorBidi" w:hAnsiTheme="majorBidi" w:cstheme="majorBidi"/>
          <w:color w:val="000000" w:themeColor="text1"/>
          <w:lang w:val="id-ID"/>
        </w:rPr>
        <w:t xml:space="preserve"> dan dikelola oleh bagian finansial</w:t>
      </w:r>
      <w:r w:rsidR="00084FC1" w:rsidRPr="00084FC1">
        <w:rPr>
          <w:rFonts w:asciiTheme="majorBidi" w:hAnsiTheme="majorBidi" w:cstheme="majorBidi"/>
          <w:color w:val="000000" w:themeColor="text1"/>
          <w:lang w:val="id-ID"/>
        </w:rPr>
        <w:t>.</w:t>
      </w:r>
      <w:r w:rsidR="00C94512">
        <w:rPr>
          <w:rFonts w:asciiTheme="majorBidi" w:hAnsiTheme="majorBidi" w:cstheme="majorBidi"/>
          <w:color w:val="000000" w:themeColor="text1"/>
          <w:lang w:val="id-ID"/>
        </w:rPr>
        <w:t xml:space="preserve"> </w:t>
      </w:r>
      <w:r w:rsidR="00084FC1" w:rsidRPr="00084FC1">
        <w:rPr>
          <w:rFonts w:asciiTheme="majorBidi" w:hAnsiTheme="majorBidi" w:cstheme="majorBidi"/>
          <w:color w:val="000000" w:themeColor="text1"/>
          <w:lang w:val="id-ID"/>
        </w:rPr>
        <w:t xml:space="preserve">Anggaran dari </w:t>
      </w:r>
      <w:r w:rsidR="00891872">
        <w:rPr>
          <w:rFonts w:asciiTheme="majorBidi" w:hAnsiTheme="majorBidi" w:cstheme="majorBidi"/>
          <w:color w:val="000000" w:themeColor="text1"/>
          <w:lang w:val="id-ID"/>
        </w:rPr>
        <w:t xml:space="preserve">RBB </w:t>
      </w:r>
      <w:r w:rsidR="00084FC1" w:rsidRPr="00084FC1">
        <w:rPr>
          <w:rFonts w:asciiTheme="majorBidi" w:hAnsiTheme="majorBidi" w:cstheme="majorBidi"/>
          <w:color w:val="000000" w:themeColor="text1"/>
          <w:lang w:val="id-ID"/>
        </w:rPr>
        <w:t xml:space="preserve">tersebut digunakan untuk </w:t>
      </w:r>
      <w:r w:rsidR="00FF0528">
        <w:rPr>
          <w:rFonts w:asciiTheme="majorBidi" w:hAnsiTheme="majorBidi" w:cstheme="majorBidi"/>
          <w:color w:val="000000" w:themeColor="text1"/>
          <w:lang w:val="id-ID"/>
        </w:rPr>
        <w:t>PKS (</w:t>
      </w:r>
      <w:r w:rsidR="00C94512">
        <w:rPr>
          <w:rFonts w:asciiTheme="majorBidi" w:hAnsiTheme="majorBidi" w:cstheme="majorBidi"/>
          <w:color w:val="000000" w:themeColor="text1"/>
          <w:lang w:val="id-ID"/>
        </w:rPr>
        <w:t>P</w:t>
      </w:r>
      <w:r w:rsidR="00084FC1" w:rsidRPr="00084FC1">
        <w:rPr>
          <w:rFonts w:asciiTheme="majorBidi" w:hAnsiTheme="majorBidi" w:cstheme="majorBidi"/>
          <w:color w:val="000000" w:themeColor="text1"/>
          <w:lang w:val="id-ID"/>
        </w:rPr>
        <w:t xml:space="preserve">erjanjian </w:t>
      </w:r>
      <w:r w:rsidR="00C94512">
        <w:rPr>
          <w:rFonts w:asciiTheme="majorBidi" w:hAnsiTheme="majorBidi" w:cstheme="majorBidi"/>
          <w:color w:val="000000" w:themeColor="text1"/>
          <w:lang w:val="id-ID"/>
        </w:rPr>
        <w:t>K</w:t>
      </w:r>
      <w:r w:rsidR="00084FC1" w:rsidRPr="00084FC1">
        <w:rPr>
          <w:rFonts w:asciiTheme="majorBidi" w:hAnsiTheme="majorBidi" w:cstheme="majorBidi"/>
          <w:color w:val="000000" w:themeColor="text1"/>
          <w:lang w:val="id-ID"/>
        </w:rPr>
        <w:t>erja</w:t>
      </w:r>
      <w:r w:rsidR="00C94512">
        <w:rPr>
          <w:rFonts w:asciiTheme="majorBidi" w:hAnsiTheme="majorBidi" w:cstheme="majorBidi"/>
          <w:color w:val="000000" w:themeColor="text1"/>
          <w:lang w:val="id-ID"/>
        </w:rPr>
        <w:t xml:space="preserve"> </w:t>
      </w:r>
      <w:r w:rsidR="00DD34D1">
        <w:rPr>
          <w:rFonts w:asciiTheme="majorBidi" w:hAnsiTheme="majorBidi" w:cstheme="majorBidi"/>
          <w:color w:val="000000" w:themeColor="text1"/>
          <w:lang w:val="id-ID"/>
        </w:rPr>
        <w:t>S</w:t>
      </w:r>
      <w:r w:rsidR="00084FC1" w:rsidRPr="00084FC1">
        <w:rPr>
          <w:rFonts w:asciiTheme="majorBidi" w:hAnsiTheme="majorBidi" w:cstheme="majorBidi"/>
          <w:color w:val="000000" w:themeColor="text1"/>
          <w:lang w:val="id-ID"/>
        </w:rPr>
        <w:t>ama</w:t>
      </w:r>
      <w:r w:rsidR="00FF0528">
        <w:rPr>
          <w:rFonts w:asciiTheme="majorBidi" w:hAnsiTheme="majorBidi" w:cstheme="majorBidi"/>
          <w:color w:val="000000" w:themeColor="text1"/>
          <w:lang w:val="id-ID"/>
        </w:rPr>
        <w:t>)</w:t>
      </w:r>
      <w:r w:rsidR="00DD34D1">
        <w:rPr>
          <w:rFonts w:asciiTheme="majorBidi" w:hAnsiTheme="majorBidi" w:cstheme="majorBidi"/>
          <w:color w:val="000000" w:themeColor="text1"/>
          <w:lang w:val="id-ID"/>
        </w:rPr>
        <w:t xml:space="preserve"> dan</w:t>
      </w:r>
      <w:r w:rsidR="00084FC1">
        <w:rPr>
          <w:rFonts w:asciiTheme="majorBidi" w:hAnsiTheme="majorBidi" w:cstheme="majorBidi"/>
          <w:color w:val="000000" w:themeColor="text1"/>
          <w:lang w:val="id-ID"/>
        </w:rPr>
        <w:t xml:space="preserve"> </w:t>
      </w:r>
      <w:r w:rsidR="00DD34D1">
        <w:rPr>
          <w:rFonts w:asciiTheme="majorBidi" w:hAnsiTheme="majorBidi" w:cstheme="majorBidi"/>
          <w:color w:val="000000" w:themeColor="text1"/>
          <w:lang w:val="id-ID"/>
        </w:rPr>
        <w:t>s</w:t>
      </w:r>
      <w:r w:rsidR="00084FC1">
        <w:rPr>
          <w:rFonts w:asciiTheme="majorBidi" w:hAnsiTheme="majorBidi" w:cstheme="majorBidi"/>
          <w:color w:val="000000" w:themeColor="text1"/>
          <w:lang w:val="id-ID"/>
        </w:rPr>
        <w:t xml:space="preserve">etiap </w:t>
      </w:r>
      <w:r w:rsidR="00FF0528">
        <w:rPr>
          <w:rFonts w:asciiTheme="majorBidi" w:hAnsiTheme="majorBidi" w:cstheme="majorBidi"/>
          <w:color w:val="000000" w:themeColor="text1"/>
          <w:lang w:val="id-ID"/>
        </w:rPr>
        <w:t xml:space="preserve">PKS </w:t>
      </w:r>
      <w:r w:rsidR="00DD34D1">
        <w:rPr>
          <w:rFonts w:asciiTheme="majorBidi" w:hAnsiTheme="majorBidi" w:cstheme="majorBidi"/>
          <w:color w:val="000000" w:themeColor="text1"/>
          <w:lang w:val="id-ID"/>
        </w:rPr>
        <w:t>t</w:t>
      </w:r>
      <w:r w:rsidR="00084FC1">
        <w:rPr>
          <w:rFonts w:asciiTheme="majorBidi" w:hAnsiTheme="majorBidi" w:cstheme="majorBidi"/>
          <w:color w:val="000000" w:themeColor="text1"/>
          <w:lang w:val="id-ID"/>
        </w:rPr>
        <w:t xml:space="preserve">ersebut terdapat </w:t>
      </w:r>
      <w:r w:rsidR="00FF0528" w:rsidRPr="00FF0528">
        <w:rPr>
          <w:rFonts w:asciiTheme="majorBidi" w:hAnsiTheme="majorBidi" w:cstheme="majorBidi"/>
          <w:i/>
          <w:iCs/>
          <w:color w:val="000000" w:themeColor="text1"/>
          <w:lang w:val="id-ID"/>
        </w:rPr>
        <w:t>invoice</w:t>
      </w:r>
      <w:r w:rsidR="00FF0528">
        <w:rPr>
          <w:rFonts w:asciiTheme="majorBidi" w:hAnsiTheme="majorBidi" w:cstheme="majorBidi"/>
          <w:color w:val="000000" w:themeColor="text1"/>
          <w:lang w:val="id-ID"/>
        </w:rPr>
        <w:t xml:space="preserve"> dan </w:t>
      </w:r>
      <w:r w:rsidR="00084FC1">
        <w:rPr>
          <w:rFonts w:asciiTheme="majorBidi" w:hAnsiTheme="majorBidi" w:cstheme="majorBidi"/>
          <w:color w:val="000000" w:themeColor="text1"/>
          <w:lang w:val="id-ID"/>
        </w:rPr>
        <w:t xml:space="preserve">pembayaran yang </w:t>
      </w:r>
      <w:r w:rsidR="001D21FF">
        <w:rPr>
          <w:rFonts w:asciiTheme="majorBidi" w:hAnsiTheme="majorBidi" w:cstheme="majorBidi"/>
          <w:color w:val="000000" w:themeColor="text1"/>
          <w:lang w:val="id-ID"/>
        </w:rPr>
        <w:t xml:space="preserve">dapat </w:t>
      </w:r>
      <w:r w:rsidR="00084FC1">
        <w:rPr>
          <w:rFonts w:asciiTheme="majorBidi" w:hAnsiTheme="majorBidi" w:cstheme="majorBidi"/>
          <w:color w:val="000000" w:themeColor="text1"/>
          <w:lang w:val="id-ID"/>
        </w:rPr>
        <w:t xml:space="preserve">dilakukan </w:t>
      </w:r>
      <w:r w:rsidR="001D21FF">
        <w:rPr>
          <w:rFonts w:asciiTheme="majorBidi" w:hAnsiTheme="majorBidi" w:cstheme="majorBidi"/>
          <w:color w:val="000000" w:themeColor="text1"/>
          <w:lang w:val="id-ID"/>
        </w:rPr>
        <w:t>sek</w:t>
      </w:r>
      <w:r w:rsidR="00D26DC0">
        <w:rPr>
          <w:rFonts w:asciiTheme="majorBidi" w:hAnsiTheme="majorBidi" w:cstheme="majorBidi"/>
          <w:color w:val="000000" w:themeColor="text1"/>
          <w:lang w:val="id-ID"/>
        </w:rPr>
        <w:t>ali</w:t>
      </w:r>
      <w:r w:rsidR="00622DCE">
        <w:rPr>
          <w:rFonts w:asciiTheme="majorBidi" w:hAnsiTheme="majorBidi" w:cstheme="majorBidi"/>
          <w:color w:val="000000" w:themeColor="text1"/>
          <w:lang w:val="id-ID"/>
        </w:rPr>
        <w:t xml:space="preserve"> atau bertahap</w:t>
      </w:r>
      <w:r w:rsidR="00084FC1">
        <w:rPr>
          <w:rFonts w:asciiTheme="majorBidi" w:hAnsiTheme="majorBidi" w:cstheme="majorBidi"/>
          <w:color w:val="000000" w:themeColor="text1"/>
          <w:lang w:val="id-ID"/>
        </w:rPr>
        <w:t xml:space="preserve">. </w:t>
      </w:r>
    </w:p>
    <w:p w14:paraId="2F022F6A" w14:textId="62709629" w:rsidR="00C94512" w:rsidRDefault="00D26DC0" w:rsidP="000B2A81">
      <w:pPr>
        <w:tabs>
          <w:tab w:val="left" w:pos="284"/>
        </w:tabs>
        <w:spacing w:after="0"/>
        <w:jc w:val="both"/>
        <w:rPr>
          <w:rFonts w:asciiTheme="majorBidi" w:hAnsiTheme="majorBidi" w:cstheme="majorBidi"/>
          <w:color w:val="000000" w:themeColor="text1"/>
          <w:lang w:val="id-ID"/>
        </w:rPr>
      </w:pPr>
      <w:r>
        <w:rPr>
          <w:rFonts w:asciiTheme="majorBidi" w:hAnsiTheme="majorBidi" w:cstheme="majorBidi"/>
          <w:color w:val="000000" w:themeColor="text1"/>
          <w:lang w:val="id-ID"/>
        </w:rPr>
        <w:tab/>
      </w:r>
      <w:r w:rsidR="00084FC1">
        <w:rPr>
          <w:rFonts w:asciiTheme="majorBidi" w:hAnsiTheme="majorBidi" w:cstheme="majorBidi"/>
          <w:color w:val="000000" w:themeColor="text1"/>
          <w:lang w:val="id-ID"/>
        </w:rPr>
        <w:t>Sistem pengelolaan finansial</w:t>
      </w:r>
      <w:r w:rsidR="00C94512">
        <w:rPr>
          <w:rFonts w:asciiTheme="majorBidi" w:hAnsiTheme="majorBidi" w:cstheme="majorBidi"/>
          <w:color w:val="000000" w:themeColor="text1"/>
          <w:lang w:val="id-ID"/>
        </w:rPr>
        <w:t xml:space="preserve"> </w:t>
      </w:r>
      <w:r w:rsidR="00622DCE">
        <w:rPr>
          <w:rFonts w:asciiTheme="majorBidi" w:hAnsiTheme="majorBidi" w:cstheme="majorBidi"/>
          <w:color w:val="000000" w:themeColor="text1"/>
          <w:lang w:val="id-ID"/>
        </w:rPr>
        <w:t xml:space="preserve">untuk mengelola data-data </w:t>
      </w:r>
      <w:r w:rsidR="000B2A81">
        <w:rPr>
          <w:rFonts w:asciiTheme="majorBidi" w:hAnsiTheme="majorBidi" w:cstheme="majorBidi"/>
          <w:color w:val="000000" w:themeColor="text1"/>
          <w:lang w:val="id-ID"/>
        </w:rPr>
        <w:t xml:space="preserve">RBB, PKS, dan pembayaran tersebut </w:t>
      </w:r>
      <w:r w:rsidR="00C94512">
        <w:rPr>
          <w:rFonts w:asciiTheme="majorBidi" w:hAnsiTheme="majorBidi" w:cstheme="majorBidi"/>
          <w:color w:val="000000" w:themeColor="text1"/>
          <w:lang w:val="id-ID"/>
        </w:rPr>
        <w:t xml:space="preserve">belum pernah dibuat. Oleh karena itu, penulis mengembangkan sistem informasi finansial Bank BJB berbasis web dengan menggunakan kerangka kerja CodeIgniter. Dengan adanya sistem informasi ini diharapkan dapat </w:t>
      </w:r>
      <w:r w:rsidR="00891872">
        <w:rPr>
          <w:rFonts w:asciiTheme="majorBidi" w:hAnsiTheme="majorBidi" w:cstheme="majorBidi"/>
          <w:color w:val="000000" w:themeColor="text1"/>
          <w:lang w:val="id-ID"/>
        </w:rPr>
        <w:t xml:space="preserve">membantu kegiatan </w:t>
      </w:r>
      <w:r w:rsidR="000B7A6A">
        <w:rPr>
          <w:rFonts w:asciiTheme="majorBidi" w:hAnsiTheme="majorBidi" w:cstheme="majorBidi"/>
          <w:color w:val="000000" w:themeColor="text1"/>
          <w:lang w:val="id-ID"/>
        </w:rPr>
        <w:t>manajemen</w:t>
      </w:r>
      <w:r w:rsidR="00891872">
        <w:rPr>
          <w:rFonts w:asciiTheme="majorBidi" w:hAnsiTheme="majorBidi" w:cstheme="majorBidi"/>
          <w:color w:val="000000" w:themeColor="text1"/>
          <w:lang w:val="id-ID"/>
        </w:rPr>
        <w:t xml:space="preserve"> anggaran RBB</w:t>
      </w:r>
      <w:r w:rsidR="00BE5FBE">
        <w:rPr>
          <w:rFonts w:asciiTheme="majorBidi" w:hAnsiTheme="majorBidi" w:cstheme="majorBidi"/>
          <w:color w:val="000000" w:themeColor="text1"/>
          <w:lang w:val="id-ID"/>
        </w:rPr>
        <w:t xml:space="preserve">, PKS, dan pembayaran dari </w:t>
      </w:r>
      <w:r w:rsidR="00BE5FBE" w:rsidRPr="00EB0C39">
        <w:rPr>
          <w:rFonts w:asciiTheme="majorBidi" w:hAnsiTheme="majorBidi" w:cstheme="majorBidi"/>
          <w:i/>
          <w:iCs/>
          <w:color w:val="000000" w:themeColor="text1"/>
          <w:lang w:val="id-ID"/>
        </w:rPr>
        <w:t>invoice</w:t>
      </w:r>
      <w:r w:rsidR="00EB0C39">
        <w:rPr>
          <w:rFonts w:asciiTheme="majorBidi" w:hAnsiTheme="majorBidi" w:cstheme="majorBidi"/>
          <w:color w:val="000000" w:themeColor="text1"/>
          <w:lang w:val="id-ID"/>
        </w:rPr>
        <w:t>.</w:t>
      </w:r>
    </w:p>
    <w:p w14:paraId="755ADDF0" w14:textId="532B6A85" w:rsidR="00C94512" w:rsidRPr="00C94512" w:rsidRDefault="00C94512" w:rsidP="00084FC1">
      <w:pPr>
        <w:tabs>
          <w:tab w:val="left" w:pos="284"/>
        </w:tabs>
        <w:spacing w:after="0"/>
        <w:jc w:val="both"/>
        <w:rPr>
          <w:rFonts w:asciiTheme="majorBidi" w:hAnsiTheme="majorBidi" w:cstheme="majorBidi"/>
          <w:b/>
          <w:bCs/>
          <w:i/>
          <w:iCs/>
          <w:color w:val="000000" w:themeColor="text1"/>
          <w:lang w:val="id-ID"/>
        </w:rPr>
      </w:pPr>
      <w:r w:rsidRPr="00C94512">
        <w:rPr>
          <w:rFonts w:asciiTheme="majorBidi" w:hAnsiTheme="majorBidi" w:cstheme="majorBidi"/>
          <w:b/>
          <w:bCs/>
          <w:i/>
          <w:iCs/>
          <w:color w:val="000000" w:themeColor="text1"/>
          <w:lang w:val="id-ID"/>
        </w:rPr>
        <w:t>Kata Kunci: Website, CodeIgniter, Finansial</w:t>
      </w:r>
      <w:r w:rsidR="000B7A6A">
        <w:rPr>
          <w:rFonts w:asciiTheme="majorBidi" w:hAnsiTheme="majorBidi" w:cstheme="majorBidi"/>
          <w:b/>
          <w:bCs/>
          <w:i/>
          <w:iCs/>
          <w:color w:val="000000" w:themeColor="text1"/>
          <w:lang w:val="id-ID"/>
        </w:rPr>
        <w:t>, Perbankan</w:t>
      </w:r>
    </w:p>
    <w:p w14:paraId="56E9C5D1" w14:textId="77777777" w:rsidR="007616BA" w:rsidRDefault="007616BA" w:rsidP="007616BA">
      <w:pPr>
        <w:spacing w:after="0"/>
        <w:ind w:right="26"/>
        <w:jc w:val="center"/>
      </w:pPr>
      <w:r>
        <w:rPr>
          <w:rFonts w:ascii="Times New Roman" w:eastAsia="Times New Roman" w:hAnsi="Times New Roman" w:cs="Times New Roman"/>
          <w:i/>
        </w:rPr>
        <w:lastRenderedPageBreak/>
        <w:t>[Halaman ini sengaja dikosongkan]</w:t>
      </w:r>
    </w:p>
    <w:p w14:paraId="75F6BCD0" w14:textId="77777777" w:rsidR="00084FC1" w:rsidRPr="00084FC1" w:rsidRDefault="00084FC1" w:rsidP="00084FC1">
      <w:pPr>
        <w:tabs>
          <w:tab w:val="left" w:pos="284"/>
        </w:tabs>
        <w:spacing w:after="0"/>
        <w:jc w:val="both"/>
        <w:rPr>
          <w:rFonts w:asciiTheme="majorBidi" w:hAnsiTheme="majorBidi" w:cstheme="majorBidi"/>
          <w:color w:val="000000" w:themeColor="text1"/>
          <w:lang w:val="id-ID"/>
        </w:rPr>
      </w:pPr>
    </w:p>
    <w:p w14:paraId="75325C69" w14:textId="77777777" w:rsidR="007B0A58" w:rsidRDefault="007B0A58">
      <w:pPr>
        <w:rPr>
          <w:rFonts w:ascii="Times New Roman" w:eastAsia="Times New Roman" w:hAnsi="Times New Roman" w:cs="Times New Roman"/>
          <w:b/>
          <w:sz w:val="24"/>
          <w:szCs w:val="28"/>
        </w:rPr>
      </w:pPr>
      <w:bookmarkStart w:id="5" w:name="_Toc49504058"/>
      <w:r>
        <w:rPr>
          <w:szCs w:val="28"/>
        </w:rPr>
        <w:br w:type="page"/>
      </w:r>
    </w:p>
    <w:p w14:paraId="1DA482C7" w14:textId="31611A15" w:rsidR="009957EC" w:rsidRPr="00774DD7" w:rsidRDefault="00D1442A" w:rsidP="001C0919">
      <w:pPr>
        <w:pStyle w:val="Heading1"/>
        <w:ind w:left="0" w:right="29"/>
        <w:rPr>
          <w:b w:val="0"/>
          <w:bCs/>
          <w:i/>
          <w:iCs/>
        </w:rPr>
      </w:pPr>
      <w:bookmarkStart w:id="6" w:name="_Toc51503831"/>
      <w:r w:rsidRPr="00774DD7">
        <w:rPr>
          <w:bCs/>
          <w:iCs/>
          <w:szCs w:val="28"/>
        </w:rPr>
        <w:lastRenderedPageBreak/>
        <w:t>KATA PENGANTAR</w:t>
      </w:r>
      <w:bookmarkEnd w:id="5"/>
      <w:bookmarkEnd w:id="6"/>
      <w:r w:rsidRPr="00774DD7">
        <w:rPr>
          <w:bCs/>
          <w:iCs/>
        </w:rPr>
        <w:t xml:space="preserve"> </w:t>
      </w:r>
    </w:p>
    <w:p w14:paraId="30883166" w14:textId="1A478858" w:rsidR="00AD4FB2" w:rsidRDefault="00D1442A" w:rsidP="00A47AB4">
      <w:pPr>
        <w:spacing w:after="0"/>
        <w:ind w:firstLine="284"/>
        <w:jc w:val="both"/>
        <w:rPr>
          <w:rFonts w:ascii="Times New Roman" w:eastAsia="Times New Roman" w:hAnsi="Times New Roman" w:cs="Times New Roman"/>
          <w:bCs/>
          <w:color w:val="000000" w:themeColor="text1"/>
          <w:lang w:val="en-US"/>
        </w:rPr>
      </w:pPr>
      <w:r>
        <w:rPr>
          <w:rFonts w:ascii="Times New Roman" w:eastAsia="Times New Roman" w:hAnsi="Times New Roman" w:cs="Times New Roman"/>
          <w:b/>
          <w:color w:val="FF0000"/>
        </w:rPr>
        <w:t xml:space="preserve"> </w:t>
      </w:r>
      <w:r w:rsidR="00017F3C">
        <w:rPr>
          <w:rFonts w:ascii="Times New Roman" w:eastAsia="Times New Roman" w:hAnsi="Times New Roman" w:cs="Times New Roman"/>
          <w:bCs/>
          <w:color w:val="000000" w:themeColor="text1"/>
          <w:lang w:val="id-ID"/>
        </w:rPr>
        <w:t>Puji syukur pen</w:t>
      </w:r>
      <w:r w:rsidR="007C57B7">
        <w:rPr>
          <w:rFonts w:ascii="Times New Roman" w:eastAsia="Times New Roman" w:hAnsi="Times New Roman" w:cs="Times New Roman"/>
          <w:bCs/>
          <w:color w:val="000000" w:themeColor="text1"/>
          <w:lang w:val="id-ID"/>
        </w:rPr>
        <w:t xml:space="preserve">ulis kehadirat Allah SWT atas rahmat dan bimbingan-Nya penulis dapat menyelesaikan </w:t>
      </w:r>
      <w:r w:rsidR="0072561E">
        <w:rPr>
          <w:rFonts w:ascii="Times New Roman" w:eastAsia="Times New Roman" w:hAnsi="Times New Roman" w:cs="Times New Roman"/>
          <w:bCs/>
          <w:color w:val="000000" w:themeColor="text1"/>
          <w:lang w:val="en-US"/>
        </w:rPr>
        <w:t xml:space="preserve">laporan </w:t>
      </w:r>
      <w:r w:rsidR="007C57B7">
        <w:rPr>
          <w:rFonts w:ascii="Times New Roman" w:eastAsia="Times New Roman" w:hAnsi="Times New Roman" w:cs="Times New Roman"/>
          <w:bCs/>
          <w:color w:val="000000" w:themeColor="text1"/>
          <w:lang w:val="en-US"/>
        </w:rPr>
        <w:t xml:space="preserve">kerja praktik </w:t>
      </w:r>
      <w:r w:rsidR="00954F75">
        <w:rPr>
          <w:rFonts w:ascii="Times New Roman" w:eastAsia="Times New Roman" w:hAnsi="Times New Roman" w:cs="Times New Roman"/>
          <w:bCs/>
          <w:color w:val="000000" w:themeColor="text1"/>
          <w:lang w:val="en-US"/>
        </w:rPr>
        <w:t>dengan judul “</w:t>
      </w:r>
      <w:r w:rsidR="00954F75" w:rsidRPr="00954F75">
        <w:rPr>
          <w:rFonts w:ascii="Times New Roman" w:eastAsia="Times New Roman" w:hAnsi="Times New Roman" w:cs="Times New Roman"/>
          <w:bCs/>
          <w:color w:val="000000" w:themeColor="text1"/>
          <w:lang w:val="en-US"/>
        </w:rPr>
        <w:t>Sistem Informasi Finansial Bank BJB Berbasis Web</w:t>
      </w:r>
      <w:r w:rsidR="00A47AB4">
        <w:rPr>
          <w:rFonts w:ascii="Times New Roman" w:eastAsia="Times New Roman" w:hAnsi="Times New Roman" w:cs="Times New Roman"/>
          <w:bCs/>
          <w:color w:val="000000" w:themeColor="text1"/>
          <w:lang w:val="en-US"/>
        </w:rPr>
        <w:t xml:space="preserve"> </w:t>
      </w:r>
      <w:r w:rsidR="00954F75" w:rsidRPr="00954F75">
        <w:rPr>
          <w:rFonts w:ascii="Times New Roman" w:eastAsia="Times New Roman" w:hAnsi="Times New Roman" w:cs="Times New Roman"/>
          <w:bCs/>
          <w:color w:val="000000" w:themeColor="text1"/>
          <w:lang w:val="en-US"/>
        </w:rPr>
        <w:t>Menggunakan Kerangka Kerja CodeIgniter</w:t>
      </w:r>
      <w:r w:rsidR="00954F75">
        <w:rPr>
          <w:rFonts w:ascii="Times New Roman" w:eastAsia="Times New Roman" w:hAnsi="Times New Roman" w:cs="Times New Roman"/>
          <w:bCs/>
          <w:color w:val="000000" w:themeColor="text1"/>
          <w:lang w:val="en-US"/>
        </w:rPr>
        <w:t>”</w:t>
      </w:r>
      <w:r w:rsidR="0036765A">
        <w:rPr>
          <w:rFonts w:ascii="Times New Roman" w:eastAsia="Times New Roman" w:hAnsi="Times New Roman" w:cs="Times New Roman"/>
          <w:bCs/>
          <w:color w:val="000000" w:themeColor="text1"/>
          <w:lang w:val="en-US"/>
        </w:rPr>
        <w:t xml:space="preserve"> sebagai syarat menyelesaikan mata kuliah Kerja Praktik</w:t>
      </w:r>
      <w:r w:rsidR="00A47AB4">
        <w:rPr>
          <w:rFonts w:ascii="Times New Roman" w:eastAsia="Times New Roman" w:hAnsi="Times New Roman" w:cs="Times New Roman"/>
          <w:bCs/>
          <w:color w:val="000000" w:themeColor="text1"/>
          <w:lang w:val="en-US"/>
        </w:rPr>
        <w:t>.</w:t>
      </w:r>
    </w:p>
    <w:p w14:paraId="50AF5C97" w14:textId="77777777" w:rsidR="00A53476" w:rsidRDefault="001F612F" w:rsidP="00A53476">
      <w:pPr>
        <w:spacing w:after="0"/>
        <w:ind w:firstLine="284"/>
        <w:jc w:val="both"/>
        <w:rPr>
          <w:rFonts w:ascii="Times New Roman" w:eastAsia="Times New Roman" w:hAnsi="Times New Roman" w:cs="Times New Roman"/>
          <w:bCs/>
          <w:color w:val="000000" w:themeColor="text1"/>
          <w:lang w:val="en-US"/>
        </w:rPr>
      </w:pPr>
      <w:r>
        <w:rPr>
          <w:rFonts w:ascii="Times New Roman" w:eastAsia="Times New Roman" w:hAnsi="Times New Roman" w:cs="Times New Roman"/>
          <w:bCs/>
          <w:color w:val="000000" w:themeColor="text1"/>
          <w:lang w:val="en-US"/>
        </w:rPr>
        <w:t xml:space="preserve">Penulis menyadari </w:t>
      </w:r>
      <w:r w:rsidR="00DD397C">
        <w:rPr>
          <w:rFonts w:ascii="Times New Roman" w:eastAsia="Times New Roman" w:hAnsi="Times New Roman" w:cs="Times New Roman"/>
          <w:bCs/>
          <w:color w:val="000000" w:themeColor="text1"/>
          <w:lang w:val="en-US"/>
        </w:rPr>
        <w:t>dalam pelaksanaan kerja praktik dan penyusunan laporan kerja praktik</w:t>
      </w:r>
      <w:r w:rsidR="002D78ED">
        <w:rPr>
          <w:rFonts w:ascii="Times New Roman" w:eastAsia="Times New Roman" w:hAnsi="Times New Roman" w:cs="Times New Roman"/>
          <w:bCs/>
          <w:color w:val="000000" w:themeColor="text1"/>
          <w:lang w:val="en-US"/>
        </w:rPr>
        <w:t xml:space="preserve"> ini tidak </w:t>
      </w:r>
      <w:r w:rsidR="00FA1942">
        <w:rPr>
          <w:rFonts w:ascii="Times New Roman" w:eastAsia="Times New Roman" w:hAnsi="Times New Roman" w:cs="Times New Roman"/>
          <w:bCs/>
          <w:color w:val="000000" w:themeColor="text1"/>
          <w:lang w:val="en-US"/>
        </w:rPr>
        <w:t>lepas</w:t>
      </w:r>
      <w:r w:rsidR="002D78ED">
        <w:rPr>
          <w:rFonts w:ascii="Times New Roman" w:eastAsia="Times New Roman" w:hAnsi="Times New Roman" w:cs="Times New Roman"/>
          <w:bCs/>
          <w:color w:val="000000" w:themeColor="text1"/>
          <w:lang w:val="en-US"/>
        </w:rPr>
        <w:t xml:space="preserve"> dari dukungan berbagai pihak</w:t>
      </w:r>
      <w:r w:rsidR="002E282F">
        <w:rPr>
          <w:rFonts w:ascii="Times New Roman" w:eastAsia="Times New Roman" w:hAnsi="Times New Roman" w:cs="Times New Roman"/>
          <w:bCs/>
          <w:color w:val="000000" w:themeColor="text1"/>
          <w:lang w:val="en-US"/>
        </w:rPr>
        <w:t>, terlebih atas bimbingan, saran, dan masukan yang diberikan</w:t>
      </w:r>
      <w:r w:rsidR="00FA1942">
        <w:rPr>
          <w:rFonts w:ascii="Times New Roman" w:eastAsia="Times New Roman" w:hAnsi="Times New Roman" w:cs="Times New Roman"/>
          <w:bCs/>
          <w:color w:val="000000" w:themeColor="text1"/>
          <w:lang w:val="en-US"/>
        </w:rPr>
        <w:t xml:space="preserve"> kepada penulis</w:t>
      </w:r>
      <w:r w:rsidR="002E282F">
        <w:rPr>
          <w:rFonts w:ascii="Times New Roman" w:eastAsia="Times New Roman" w:hAnsi="Times New Roman" w:cs="Times New Roman"/>
          <w:bCs/>
          <w:color w:val="000000" w:themeColor="text1"/>
          <w:lang w:val="en-US"/>
        </w:rPr>
        <w:t xml:space="preserve">. </w:t>
      </w:r>
      <w:r w:rsidR="009D6721">
        <w:rPr>
          <w:rFonts w:ascii="Times New Roman" w:eastAsia="Times New Roman" w:hAnsi="Times New Roman" w:cs="Times New Roman"/>
          <w:bCs/>
          <w:color w:val="000000" w:themeColor="text1"/>
          <w:lang w:val="en-US"/>
        </w:rPr>
        <w:t>Oleh karena itu, penulis ingin menyampaikan ucapan terima kasih</w:t>
      </w:r>
      <w:r w:rsidR="008079E5">
        <w:rPr>
          <w:rFonts w:ascii="Times New Roman" w:eastAsia="Times New Roman" w:hAnsi="Times New Roman" w:cs="Times New Roman"/>
          <w:bCs/>
          <w:color w:val="000000" w:themeColor="text1"/>
          <w:lang w:val="en-US"/>
        </w:rPr>
        <w:t xml:space="preserve"> kepada </w:t>
      </w:r>
      <w:r w:rsidR="00A53476">
        <w:rPr>
          <w:rFonts w:ascii="Times New Roman" w:eastAsia="Times New Roman" w:hAnsi="Times New Roman" w:cs="Times New Roman"/>
          <w:bCs/>
          <w:color w:val="000000" w:themeColor="text1"/>
          <w:lang w:val="en-US"/>
        </w:rPr>
        <w:t>:</w:t>
      </w:r>
    </w:p>
    <w:p w14:paraId="58B07940" w14:textId="12736779" w:rsidR="00D96EA7" w:rsidRPr="005B1649" w:rsidRDefault="005127C3" w:rsidP="005B1649">
      <w:pPr>
        <w:pStyle w:val="ListParagraph"/>
        <w:numPr>
          <w:ilvl w:val="0"/>
          <w:numId w:val="122"/>
        </w:numPr>
        <w:spacing w:after="0"/>
        <w:jc w:val="both"/>
        <w:rPr>
          <w:rFonts w:ascii="Times New Roman" w:eastAsia="Times New Roman" w:hAnsi="Times New Roman" w:cs="Times New Roman"/>
          <w:bCs/>
          <w:color w:val="000000" w:themeColor="text1"/>
          <w:lang w:val="en-US"/>
        </w:rPr>
      </w:pPr>
      <w:r w:rsidRPr="005B1649">
        <w:rPr>
          <w:rFonts w:ascii="Times New Roman" w:eastAsia="Times New Roman" w:hAnsi="Times New Roman" w:cs="Times New Roman"/>
          <w:bCs/>
          <w:color w:val="000000" w:themeColor="text1"/>
          <w:lang w:val="en-US"/>
        </w:rPr>
        <w:t>Allah Subhanahu Wa Ta’ala</w:t>
      </w:r>
    </w:p>
    <w:p w14:paraId="79B37397" w14:textId="7190790E" w:rsidR="005127C3" w:rsidRDefault="005127C3" w:rsidP="00D96EA7">
      <w:pPr>
        <w:pStyle w:val="ListParagraph"/>
        <w:numPr>
          <w:ilvl w:val="0"/>
          <w:numId w:val="122"/>
        </w:numPr>
        <w:spacing w:after="0"/>
        <w:jc w:val="both"/>
        <w:rPr>
          <w:rFonts w:ascii="Times New Roman" w:eastAsia="Times New Roman" w:hAnsi="Times New Roman" w:cs="Times New Roman"/>
          <w:bCs/>
          <w:color w:val="000000" w:themeColor="text1"/>
          <w:lang w:val="en-US"/>
        </w:rPr>
      </w:pPr>
      <w:r>
        <w:rPr>
          <w:rFonts w:ascii="Times New Roman" w:eastAsia="Times New Roman" w:hAnsi="Times New Roman" w:cs="Times New Roman"/>
          <w:bCs/>
          <w:color w:val="000000" w:themeColor="text1"/>
          <w:lang w:val="en-US"/>
        </w:rPr>
        <w:t>Kedua orang tua penulis</w:t>
      </w:r>
    </w:p>
    <w:p w14:paraId="4E81030C" w14:textId="0AE8481F" w:rsidR="005127C3" w:rsidRDefault="00975D11" w:rsidP="00D96EA7">
      <w:pPr>
        <w:pStyle w:val="ListParagraph"/>
        <w:numPr>
          <w:ilvl w:val="0"/>
          <w:numId w:val="122"/>
        </w:numPr>
        <w:spacing w:after="0"/>
        <w:jc w:val="both"/>
        <w:rPr>
          <w:rFonts w:ascii="Times New Roman" w:eastAsia="Times New Roman" w:hAnsi="Times New Roman" w:cs="Times New Roman"/>
          <w:bCs/>
          <w:color w:val="000000" w:themeColor="text1"/>
          <w:lang w:val="en-US"/>
        </w:rPr>
      </w:pPr>
      <w:r w:rsidRPr="00975D11">
        <w:rPr>
          <w:rFonts w:ascii="Times New Roman" w:eastAsia="Times New Roman" w:hAnsi="Times New Roman" w:cs="Times New Roman"/>
          <w:bCs/>
          <w:color w:val="000000" w:themeColor="text1"/>
          <w:lang w:val="en-US"/>
        </w:rPr>
        <w:t>Waskitho Wibisono, S.Kom., M.Eng., Ph.D.</w:t>
      </w:r>
      <w:r w:rsidR="00BD69EC">
        <w:rPr>
          <w:rFonts w:ascii="Times New Roman" w:eastAsia="Times New Roman" w:hAnsi="Times New Roman" w:cs="Times New Roman"/>
          <w:bCs/>
          <w:color w:val="000000" w:themeColor="text1"/>
          <w:lang w:val="en-US"/>
        </w:rPr>
        <w:t xml:space="preserve"> selaku dosen pembimbing</w:t>
      </w:r>
    </w:p>
    <w:p w14:paraId="0C23883C" w14:textId="3044B274" w:rsidR="00BD69EC" w:rsidRDefault="00BD69EC" w:rsidP="00D96EA7">
      <w:pPr>
        <w:pStyle w:val="ListParagraph"/>
        <w:numPr>
          <w:ilvl w:val="0"/>
          <w:numId w:val="122"/>
        </w:numPr>
        <w:spacing w:after="0"/>
        <w:jc w:val="both"/>
        <w:rPr>
          <w:rFonts w:ascii="Times New Roman" w:eastAsia="Times New Roman" w:hAnsi="Times New Roman" w:cs="Times New Roman"/>
          <w:bCs/>
          <w:color w:val="000000" w:themeColor="text1"/>
          <w:lang w:val="en-US"/>
        </w:rPr>
      </w:pPr>
      <w:r>
        <w:rPr>
          <w:rFonts w:ascii="Times New Roman" w:eastAsia="Times New Roman" w:hAnsi="Times New Roman" w:cs="Times New Roman"/>
          <w:bCs/>
          <w:color w:val="000000" w:themeColor="text1"/>
          <w:lang w:val="en-US"/>
        </w:rPr>
        <w:t xml:space="preserve">Deni Hendriana selaku pembimbing lapangan </w:t>
      </w:r>
      <w:r w:rsidR="00087CBC">
        <w:rPr>
          <w:rFonts w:ascii="Times New Roman" w:eastAsia="Times New Roman" w:hAnsi="Times New Roman" w:cs="Times New Roman"/>
          <w:bCs/>
          <w:color w:val="000000" w:themeColor="text1"/>
          <w:lang w:val="en-US"/>
        </w:rPr>
        <w:t>di Bank BJB</w:t>
      </w:r>
    </w:p>
    <w:p w14:paraId="40F92824" w14:textId="77777777" w:rsidR="00E605C9" w:rsidRDefault="00087CBC" w:rsidP="00B1425C">
      <w:pPr>
        <w:pStyle w:val="ListParagraph"/>
        <w:numPr>
          <w:ilvl w:val="0"/>
          <w:numId w:val="122"/>
        </w:numPr>
        <w:spacing w:after="0"/>
        <w:jc w:val="both"/>
        <w:rPr>
          <w:rFonts w:ascii="Times New Roman" w:eastAsia="Times New Roman" w:hAnsi="Times New Roman" w:cs="Times New Roman"/>
          <w:bCs/>
          <w:color w:val="000000" w:themeColor="text1"/>
          <w:lang w:val="en-US"/>
        </w:rPr>
      </w:pPr>
      <w:r>
        <w:rPr>
          <w:rFonts w:ascii="Times New Roman" w:eastAsia="Times New Roman" w:hAnsi="Times New Roman" w:cs="Times New Roman"/>
          <w:bCs/>
          <w:color w:val="000000" w:themeColor="text1"/>
          <w:lang w:val="en-US"/>
        </w:rPr>
        <w:t xml:space="preserve">Seluruh </w:t>
      </w:r>
      <w:r w:rsidR="00E605C9">
        <w:rPr>
          <w:rFonts w:ascii="Times New Roman" w:eastAsia="Times New Roman" w:hAnsi="Times New Roman" w:cs="Times New Roman"/>
          <w:bCs/>
          <w:color w:val="000000" w:themeColor="text1"/>
          <w:lang w:val="en-US"/>
        </w:rPr>
        <w:t>staff dan karyawan</w:t>
      </w:r>
      <w:r>
        <w:rPr>
          <w:rFonts w:ascii="Times New Roman" w:eastAsia="Times New Roman" w:hAnsi="Times New Roman" w:cs="Times New Roman"/>
          <w:bCs/>
          <w:color w:val="000000" w:themeColor="text1"/>
          <w:lang w:val="en-US"/>
        </w:rPr>
        <w:t xml:space="preserve"> Divisi Teknologi Informasi</w:t>
      </w:r>
    </w:p>
    <w:p w14:paraId="34AA8BF7" w14:textId="28EB230A" w:rsidR="0025729C" w:rsidRDefault="0025729C" w:rsidP="00745AB8">
      <w:pPr>
        <w:spacing w:after="0"/>
        <w:ind w:firstLine="284"/>
        <w:jc w:val="both"/>
        <w:rPr>
          <w:rFonts w:ascii="Times New Roman" w:eastAsia="Times New Roman" w:hAnsi="Times New Roman" w:cs="Times New Roman"/>
          <w:bCs/>
          <w:color w:val="000000" w:themeColor="text1"/>
          <w:lang w:val="en-US"/>
        </w:rPr>
      </w:pPr>
      <w:r>
        <w:rPr>
          <w:rFonts w:ascii="Times New Roman" w:eastAsia="Times New Roman" w:hAnsi="Times New Roman" w:cs="Times New Roman"/>
          <w:bCs/>
          <w:color w:val="000000" w:themeColor="text1"/>
          <w:lang w:val="en-US"/>
        </w:rPr>
        <w:t xml:space="preserve">Penulis menyadari bahwa </w:t>
      </w:r>
      <w:r w:rsidR="00EB60F6">
        <w:rPr>
          <w:rFonts w:ascii="Times New Roman" w:eastAsia="Times New Roman" w:hAnsi="Times New Roman" w:cs="Times New Roman"/>
          <w:bCs/>
          <w:color w:val="000000" w:themeColor="text1"/>
          <w:lang w:val="en-US"/>
        </w:rPr>
        <w:t xml:space="preserve">pelaksanaan dan laporan kerja praktik </w:t>
      </w:r>
      <w:r>
        <w:rPr>
          <w:rFonts w:ascii="Times New Roman" w:eastAsia="Times New Roman" w:hAnsi="Times New Roman" w:cs="Times New Roman"/>
          <w:bCs/>
          <w:color w:val="000000" w:themeColor="text1"/>
          <w:lang w:val="en-US"/>
        </w:rPr>
        <w:t>ini masih jauh dari kata sempurna</w:t>
      </w:r>
      <w:r w:rsidR="00156B8C">
        <w:rPr>
          <w:rFonts w:ascii="Times New Roman" w:eastAsia="Times New Roman" w:hAnsi="Times New Roman" w:cs="Times New Roman"/>
          <w:bCs/>
          <w:color w:val="000000" w:themeColor="text1"/>
          <w:lang w:val="en-US"/>
        </w:rPr>
        <w:t xml:space="preserve"> karena keterbatasan pengetahuan dan pengalaman penulis</w:t>
      </w:r>
      <w:r w:rsidR="00EB60F6">
        <w:rPr>
          <w:rFonts w:ascii="Times New Roman" w:eastAsia="Times New Roman" w:hAnsi="Times New Roman" w:cs="Times New Roman"/>
          <w:bCs/>
          <w:color w:val="000000" w:themeColor="text1"/>
          <w:lang w:val="en-US"/>
        </w:rPr>
        <w:t>.</w:t>
      </w:r>
      <w:r w:rsidR="00D510C7">
        <w:rPr>
          <w:rFonts w:ascii="Times New Roman" w:eastAsia="Times New Roman" w:hAnsi="Times New Roman" w:cs="Times New Roman"/>
          <w:bCs/>
          <w:color w:val="000000" w:themeColor="text1"/>
          <w:lang w:val="en-US"/>
        </w:rPr>
        <w:t xml:space="preserve"> Oleh karena itu</w:t>
      </w:r>
      <w:r w:rsidR="00A04F76">
        <w:rPr>
          <w:rFonts w:ascii="Times New Roman" w:eastAsia="Times New Roman" w:hAnsi="Times New Roman" w:cs="Times New Roman"/>
          <w:bCs/>
          <w:color w:val="000000" w:themeColor="text1"/>
          <w:lang w:val="en-US"/>
        </w:rPr>
        <w:t>,</w:t>
      </w:r>
      <w:r w:rsidR="00D510C7">
        <w:rPr>
          <w:rFonts w:ascii="Times New Roman" w:eastAsia="Times New Roman" w:hAnsi="Times New Roman" w:cs="Times New Roman"/>
          <w:bCs/>
          <w:color w:val="000000" w:themeColor="text1"/>
          <w:lang w:val="en-US"/>
        </w:rPr>
        <w:t xml:space="preserve"> besar harapan kami atas </w:t>
      </w:r>
      <w:r w:rsidR="000C292E">
        <w:rPr>
          <w:rFonts w:ascii="Times New Roman" w:eastAsia="Times New Roman" w:hAnsi="Times New Roman" w:cs="Times New Roman"/>
          <w:bCs/>
          <w:color w:val="000000" w:themeColor="text1"/>
          <w:lang w:val="en-US"/>
        </w:rPr>
        <w:t xml:space="preserve">masukan, saran, dan kritik yang membangun </w:t>
      </w:r>
      <w:r w:rsidR="005E6E69">
        <w:rPr>
          <w:rFonts w:ascii="Times New Roman" w:eastAsia="Times New Roman" w:hAnsi="Times New Roman" w:cs="Times New Roman"/>
          <w:bCs/>
          <w:color w:val="000000" w:themeColor="text1"/>
          <w:lang w:val="en-US"/>
        </w:rPr>
        <w:t xml:space="preserve">agar menjadi pelajaran bagi penulis dan pembaca sekalian. Semoga laporan ini </w:t>
      </w:r>
      <w:r w:rsidR="008540A6">
        <w:rPr>
          <w:rFonts w:ascii="Times New Roman" w:eastAsia="Times New Roman" w:hAnsi="Times New Roman" w:cs="Times New Roman"/>
          <w:bCs/>
          <w:color w:val="000000" w:themeColor="text1"/>
          <w:lang w:val="en-US"/>
        </w:rPr>
        <w:t xml:space="preserve">dapat menambah pengetahuan dan </w:t>
      </w:r>
      <w:r w:rsidR="00A04F76">
        <w:rPr>
          <w:rFonts w:ascii="Times New Roman" w:eastAsia="Times New Roman" w:hAnsi="Times New Roman" w:cs="Times New Roman"/>
          <w:bCs/>
          <w:color w:val="000000" w:themeColor="text1"/>
          <w:lang w:val="en-US"/>
        </w:rPr>
        <w:t>membawa ke</w:t>
      </w:r>
      <w:r w:rsidR="00745AB8">
        <w:rPr>
          <w:rFonts w:ascii="Times New Roman" w:eastAsia="Times New Roman" w:hAnsi="Times New Roman" w:cs="Times New Roman"/>
          <w:bCs/>
          <w:color w:val="000000" w:themeColor="text1"/>
          <w:lang w:val="en-US"/>
        </w:rPr>
        <w:t>bermanfaat</w:t>
      </w:r>
      <w:r w:rsidR="00A04F76">
        <w:rPr>
          <w:rFonts w:ascii="Times New Roman" w:eastAsia="Times New Roman" w:hAnsi="Times New Roman" w:cs="Times New Roman"/>
          <w:bCs/>
          <w:color w:val="000000" w:themeColor="text1"/>
          <w:lang w:val="en-US"/>
        </w:rPr>
        <w:t>an</w:t>
      </w:r>
      <w:r w:rsidR="00745AB8">
        <w:rPr>
          <w:rFonts w:ascii="Times New Roman" w:eastAsia="Times New Roman" w:hAnsi="Times New Roman" w:cs="Times New Roman"/>
          <w:bCs/>
          <w:color w:val="000000" w:themeColor="text1"/>
          <w:lang w:val="en-US"/>
        </w:rPr>
        <w:t xml:space="preserve"> bagi pembaca.</w:t>
      </w:r>
    </w:p>
    <w:p w14:paraId="66C74637" w14:textId="0BFB59C3" w:rsidR="00A04F76" w:rsidRDefault="0025729C" w:rsidP="00745AB8">
      <w:pPr>
        <w:spacing w:after="0"/>
        <w:jc w:val="both"/>
        <w:rPr>
          <w:rFonts w:ascii="Times New Roman" w:eastAsia="Times New Roman" w:hAnsi="Times New Roman" w:cs="Times New Roman"/>
          <w:bCs/>
          <w:color w:val="000000" w:themeColor="text1"/>
          <w:lang w:val="en-US"/>
        </w:rPr>
      </w:pPr>
      <w:r>
        <w:rPr>
          <w:rFonts w:ascii="Times New Roman" w:eastAsia="Times New Roman" w:hAnsi="Times New Roman" w:cs="Times New Roman"/>
          <w:bCs/>
          <w:color w:val="000000" w:themeColor="text1"/>
          <w:lang w:val="en-US"/>
        </w:rPr>
        <w:tab/>
      </w:r>
      <w:r w:rsidR="000E3B32" w:rsidRPr="00E605C9">
        <w:rPr>
          <w:rFonts w:ascii="Times New Roman" w:eastAsia="Times New Roman" w:hAnsi="Times New Roman" w:cs="Times New Roman"/>
          <w:bCs/>
          <w:color w:val="000000" w:themeColor="text1"/>
          <w:lang w:val="en-US"/>
        </w:rPr>
        <w:tab/>
      </w:r>
    </w:p>
    <w:p w14:paraId="1F2CD1E9" w14:textId="77777777" w:rsidR="00A04F76" w:rsidRPr="00745AB8" w:rsidRDefault="00A04F76" w:rsidP="00745AB8">
      <w:pPr>
        <w:spacing w:after="0"/>
        <w:jc w:val="both"/>
        <w:rPr>
          <w:rFonts w:ascii="Times New Roman" w:eastAsia="Times New Roman" w:hAnsi="Times New Roman" w:cs="Times New Roman"/>
          <w:bCs/>
          <w:color w:val="000000" w:themeColor="text1"/>
          <w:lang w:val="en-US"/>
        </w:rPr>
      </w:pPr>
    </w:p>
    <w:p w14:paraId="4A159958" w14:textId="55697F1B" w:rsidR="009957EC" w:rsidRPr="00980FA9" w:rsidRDefault="00D1442A" w:rsidP="001C0919">
      <w:pPr>
        <w:spacing w:after="0"/>
        <w:ind w:right="29" w:firstLine="895"/>
        <w:jc w:val="right"/>
        <w:rPr>
          <w:lang w:val="id-ID"/>
        </w:rPr>
      </w:pPr>
      <w:r>
        <w:rPr>
          <w:rFonts w:ascii="Times New Roman" w:eastAsia="Times New Roman" w:hAnsi="Times New Roman" w:cs="Times New Roman"/>
        </w:rPr>
        <w:t xml:space="preserve">Surabaya, </w:t>
      </w:r>
      <w:r w:rsidR="00980FA9">
        <w:rPr>
          <w:rFonts w:ascii="Times New Roman" w:eastAsia="Times New Roman" w:hAnsi="Times New Roman" w:cs="Times New Roman"/>
          <w:lang w:val="id-ID"/>
        </w:rPr>
        <w:t>Agustus</w:t>
      </w:r>
      <w:r>
        <w:rPr>
          <w:rFonts w:ascii="Times New Roman" w:eastAsia="Times New Roman" w:hAnsi="Times New Roman" w:cs="Times New Roman"/>
        </w:rPr>
        <w:t xml:space="preserve"> 20</w:t>
      </w:r>
      <w:r w:rsidR="00980FA9">
        <w:rPr>
          <w:rFonts w:ascii="Times New Roman" w:eastAsia="Times New Roman" w:hAnsi="Times New Roman" w:cs="Times New Roman"/>
          <w:lang w:val="id-ID"/>
        </w:rPr>
        <w:t>20</w:t>
      </w:r>
    </w:p>
    <w:p w14:paraId="39A8A806" w14:textId="1FFC2E77" w:rsidR="009957EC" w:rsidRPr="006A49DB" w:rsidRDefault="00D1442A" w:rsidP="001C0919">
      <w:pPr>
        <w:spacing w:after="0"/>
        <w:ind w:right="29" w:firstLine="895"/>
        <w:jc w:val="right"/>
        <w:rPr>
          <w:lang w:val="id-ID"/>
        </w:rPr>
      </w:pPr>
      <w:r>
        <w:rPr>
          <w:rFonts w:ascii="Times New Roman" w:eastAsia="Times New Roman" w:hAnsi="Times New Roman" w:cs="Times New Roman"/>
        </w:rPr>
        <w:t>N</w:t>
      </w:r>
      <w:r w:rsidR="006A49DB">
        <w:rPr>
          <w:rFonts w:ascii="Times New Roman" w:eastAsia="Times New Roman" w:hAnsi="Times New Roman" w:cs="Times New Roman"/>
          <w:lang w:val="id-ID"/>
        </w:rPr>
        <w:t>itama Nurl</w:t>
      </w:r>
      <w:r w:rsidR="00036DDA">
        <w:rPr>
          <w:rFonts w:ascii="Times New Roman" w:eastAsia="Times New Roman" w:hAnsi="Times New Roman" w:cs="Times New Roman"/>
          <w:lang w:val="id-ID"/>
        </w:rPr>
        <w:t>i</w:t>
      </w:r>
      <w:r w:rsidR="006A49DB">
        <w:rPr>
          <w:rFonts w:ascii="Times New Roman" w:eastAsia="Times New Roman" w:hAnsi="Times New Roman" w:cs="Times New Roman"/>
          <w:lang w:val="id-ID"/>
        </w:rPr>
        <w:t>ngga</w:t>
      </w:r>
      <w:r w:rsidR="00036DDA">
        <w:rPr>
          <w:rFonts w:ascii="Times New Roman" w:eastAsia="Times New Roman" w:hAnsi="Times New Roman" w:cs="Times New Roman"/>
          <w:lang w:val="id-ID"/>
        </w:rPr>
        <w:t xml:space="preserve"> Y.</w:t>
      </w:r>
    </w:p>
    <w:p w14:paraId="1642CCF8" w14:textId="3BC54268" w:rsidR="009957EC" w:rsidRDefault="006A49DB" w:rsidP="001C0919">
      <w:pPr>
        <w:spacing w:after="0"/>
        <w:ind w:right="29" w:firstLine="895"/>
        <w:jc w:val="right"/>
      </w:pPr>
      <w:r>
        <w:rPr>
          <w:rFonts w:ascii="Times New Roman" w:eastAsia="Times New Roman" w:hAnsi="Times New Roman" w:cs="Times New Roman"/>
          <w:lang w:val="id-ID"/>
        </w:rPr>
        <w:t>Vania Cikanindi</w:t>
      </w:r>
      <w:r w:rsidR="00D1442A">
        <w:rPr>
          <w:rFonts w:ascii="Times New Roman" w:eastAsia="Times New Roman" w:hAnsi="Times New Roman" w:cs="Times New Roman"/>
          <w:b/>
          <w:color w:val="FF0000"/>
        </w:rPr>
        <w:t xml:space="preserve"> </w:t>
      </w:r>
    </w:p>
    <w:p w14:paraId="6156C588" w14:textId="77777777" w:rsidR="007616BA" w:rsidRDefault="00D1442A" w:rsidP="007616BA">
      <w:pPr>
        <w:spacing w:after="0"/>
        <w:ind w:right="26"/>
        <w:jc w:val="center"/>
      </w:pPr>
      <w:r>
        <w:rPr>
          <w:rFonts w:ascii="Times New Roman" w:eastAsia="Times New Roman" w:hAnsi="Times New Roman" w:cs="Times New Roman"/>
          <w:color w:val="FF0000"/>
        </w:rPr>
        <w:lastRenderedPageBreak/>
        <w:t xml:space="preserve"> </w:t>
      </w:r>
      <w:r>
        <w:rPr>
          <w:rFonts w:ascii="Times New Roman" w:eastAsia="Times New Roman" w:hAnsi="Times New Roman" w:cs="Times New Roman"/>
          <w:color w:val="FF0000"/>
        </w:rPr>
        <w:tab/>
        <w:t xml:space="preserve"> </w:t>
      </w:r>
      <w:r w:rsidR="007616BA">
        <w:rPr>
          <w:rFonts w:ascii="Times New Roman" w:eastAsia="Times New Roman" w:hAnsi="Times New Roman" w:cs="Times New Roman"/>
          <w:i/>
        </w:rPr>
        <w:t>[Halaman ini sengaja dikosongkan]</w:t>
      </w:r>
    </w:p>
    <w:p w14:paraId="1BBDF0F5" w14:textId="58E4E4BF" w:rsidR="009957EC" w:rsidRDefault="009957EC" w:rsidP="00774DD7">
      <w:pPr>
        <w:spacing w:after="0"/>
        <w:ind w:left="426"/>
      </w:pPr>
    </w:p>
    <w:p w14:paraId="60D19695" w14:textId="77777777" w:rsidR="009957EC" w:rsidRDefault="00D1442A" w:rsidP="00774DD7">
      <w:pPr>
        <w:spacing w:after="0"/>
        <w:ind w:left="426"/>
        <w:jc w:val="both"/>
      </w:pPr>
      <w:r>
        <w:rPr>
          <w:rFonts w:ascii="Times New Roman" w:eastAsia="Times New Roman" w:hAnsi="Times New Roman" w:cs="Times New Roman"/>
          <w:i/>
          <w:color w:val="FF0000"/>
        </w:rPr>
        <w:t xml:space="preserve"> </w:t>
      </w:r>
      <w:r>
        <w:rPr>
          <w:rFonts w:ascii="Times New Roman" w:eastAsia="Times New Roman" w:hAnsi="Times New Roman" w:cs="Times New Roman"/>
          <w:i/>
          <w:color w:val="FF0000"/>
        </w:rPr>
        <w:tab/>
        <w:t xml:space="preserve"> </w:t>
      </w:r>
      <w:r>
        <w:br w:type="page"/>
      </w:r>
    </w:p>
    <w:p w14:paraId="25EFCBF6" w14:textId="77777777" w:rsidR="00A2421E" w:rsidRDefault="00D1442A" w:rsidP="00FA55A2">
      <w:pPr>
        <w:pStyle w:val="Heading1"/>
        <w:spacing w:after="0" w:line="240" w:lineRule="auto"/>
        <w:ind w:left="0" w:right="29"/>
        <w:rPr>
          <w:rFonts w:asciiTheme="majorBidi" w:hAnsiTheme="majorBidi" w:cstheme="majorBidi"/>
        </w:rPr>
      </w:pPr>
      <w:bookmarkStart w:id="7" w:name="_Toc49504059"/>
      <w:bookmarkStart w:id="8" w:name="_Toc51503832"/>
      <w:r w:rsidRPr="00A2421E">
        <w:rPr>
          <w:rFonts w:asciiTheme="majorBidi" w:hAnsiTheme="majorBidi" w:cstheme="majorBidi"/>
          <w:bCs/>
          <w:iCs/>
          <w:szCs w:val="28"/>
        </w:rPr>
        <w:lastRenderedPageBreak/>
        <w:t>DAFTAR ISI</w:t>
      </w:r>
      <w:bookmarkEnd w:id="7"/>
      <w:bookmarkEnd w:id="8"/>
      <w:r w:rsidRPr="00A2421E">
        <w:rPr>
          <w:rFonts w:asciiTheme="majorBidi" w:hAnsiTheme="majorBidi" w:cstheme="majorBidi"/>
          <w:bCs/>
          <w:iCs/>
        </w:rPr>
        <w:t xml:space="preserve"> </w:t>
      </w:r>
      <w:r w:rsidRPr="00A2421E">
        <w:rPr>
          <w:rFonts w:asciiTheme="majorBidi" w:hAnsiTheme="majorBidi" w:cstheme="majorBidi"/>
        </w:rPr>
        <w:t xml:space="preserve"> </w:t>
      </w:r>
    </w:p>
    <w:p w14:paraId="31D05D9A" w14:textId="77777777" w:rsidR="00BF388F" w:rsidRPr="009F689E" w:rsidRDefault="00BF388F" w:rsidP="00BF388F">
      <w:pPr>
        <w:pStyle w:val="TOC1"/>
        <w:tabs>
          <w:tab w:val="right" w:leader="dot" w:pos="5261"/>
        </w:tabs>
        <w:ind w:left="0" w:firstLine="0"/>
        <w:rPr>
          <w:rFonts w:asciiTheme="majorBidi" w:hAnsiTheme="majorBidi" w:cstheme="majorBidi"/>
        </w:rPr>
      </w:pPr>
    </w:p>
    <w:p w14:paraId="266F1F34" w14:textId="422AF07F" w:rsidR="009F689E" w:rsidRPr="008456B9" w:rsidRDefault="00896644">
      <w:pPr>
        <w:pStyle w:val="TOC1"/>
        <w:tabs>
          <w:tab w:val="right" w:leader="dot" w:pos="5261"/>
        </w:tabs>
        <w:rPr>
          <w:rFonts w:asciiTheme="majorBidi" w:eastAsiaTheme="minorEastAsia" w:hAnsiTheme="majorBidi" w:cstheme="majorBidi"/>
          <w:noProof/>
          <w:color w:val="auto"/>
        </w:rPr>
      </w:pPr>
      <w:r w:rsidRPr="008456B9">
        <w:rPr>
          <w:rFonts w:asciiTheme="majorBidi" w:hAnsiTheme="majorBidi" w:cstheme="majorBidi"/>
        </w:rPr>
        <w:fldChar w:fldCharType="begin"/>
      </w:r>
      <w:r w:rsidRPr="008456B9">
        <w:rPr>
          <w:rFonts w:asciiTheme="majorBidi" w:hAnsiTheme="majorBidi" w:cstheme="majorBidi"/>
        </w:rPr>
        <w:instrText xml:space="preserve"> TOC \o "1-3" \h \z \u </w:instrText>
      </w:r>
      <w:r w:rsidRPr="008456B9">
        <w:rPr>
          <w:rFonts w:asciiTheme="majorBidi" w:hAnsiTheme="majorBidi" w:cstheme="majorBidi"/>
        </w:rPr>
        <w:fldChar w:fldCharType="separate"/>
      </w:r>
      <w:hyperlink w:anchor="_Toc51503829" w:history="1">
        <w:r w:rsidR="009F689E" w:rsidRPr="008456B9">
          <w:rPr>
            <w:rStyle w:val="Hyperlink"/>
            <w:rFonts w:asciiTheme="majorBidi" w:hAnsiTheme="majorBidi" w:cstheme="majorBidi"/>
            <w:bCs/>
            <w:iCs/>
            <w:noProof/>
            <w:lang w:val="id-ID"/>
          </w:rPr>
          <w:t>L</w:t>
        </w:r>
        <w:r w:rsidR="009F689E" w:rsidRPr="008456B9">
          <w:rPr>
            <w:rStyle w:val="Hyperlink"/>
            <w:rFonts w:asciiTheme="majorBidi" w:hAnsiTheme="majorBidi" w:cstheme="majorBidi"/>
            <w:bCs/>
            <w:iCs/>
            <w:noProof/>
          </w:rPr>
          <w:t>EMBAR PENGESAHAN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_Toc51503829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iv</w:t>
        </w:r>
        <w:r w:rsidR="009F689E" w:rsidRPr="008456B9">
          <w:rPr>
            <w:rFonts w:asciiTheme="majorBidi" w:hAnsiTheme="majorBidi" w:cstheme="majorBidi"/>
            <w:noProof/>
            <w:webHidden/>
          </w:rPr>
          <w:fldChar w:fldCharType="end"/>
        </w:r>
      </w:hyperlink>
    </w:p>
    <w:p w14:paraId="100CC7F7" w14:textId="5FB82B85"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30" w:history="1">
        <w:r w:rsidR="009F689E" w:rsidRPr="008456B9">
          <w:rPr>
            <w:rStyle w:val="Hyperlink"/>
            <w:rFonts w:asciiTheme="majorBidi" w:hAnsiTheme="majorBidi" w:cstheme="majorBidi"/>
            <w:bCs/>
            <w:iCs/>
            <w:noProof/>
          </w:rPr>
          <w:t>ABSTRAK</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_Toc51503830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vi</w:t>
        </w:r>
        <w:r w:rsidR="009F689E" w:rsidRPr="008456B9">
          <w:rPr>
            <w:rFonts w:asciiTheme="majorBidi" w:hAnsiTheme="majorBidi" w:cstheme="majorBidi"/>
            <w:noProof/>
            <w:webHidden/>
          </w:rPr>
          <w:fldChar w:fldCharType="end"/>
        </w:r>
      </w:hyperlink>
    </w:p>
    <w:p w14:paraId="555FF970" w14:textId="095D2BB0"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31" w:history="1">
        <w:r w:rsidR="009F689E" w:rsidRPr="008456B9">
          <w:rPr>
            <w:rStyle w:val="Hyperlink"/>
            <w:rFonts w:asciiTheme="majorBidi" w:hAnsiTheme="majorBidi" w:cstheme="majorBidi"/>
            <w:bCs/>
            <w:iCs/>
            <w:noProof/>
          </w:rPr>
          <w:t>KATA PENGANTAR</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_Toc51503831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viii</w:t>
        </w:r>
        <w:r w:rsidR="009F689E" w:rsidRPr="008456B9">
          <w:rPr>
            <w:rFonts w:asciiTheme="majorBidi" w:hAnsiTheme="majorBidi" w:cstheme="majorBidi"/>
            <w:noProof/>
            <w:webHidden/>
          </w:rPr>
          <w:fldChar w:fldCharType="end"/>
        </w:r>
      </w:hyperlink>
    </w:p>
    <w:p w14:paraId="5DF12C0E" w14:textId="7D9617B6"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32" w:history="1">
        <w:r w:rsidR="009F689E" w:rsidRPr="008456B9">
          <w:rPr>
            <w:rStyle w:val="Hyperlink"/>
            <w:rFonts w:asciiTheme="majorBidi" w:hAnsiTheme="majorBidi" w:cstheme="majorBidi"/>
            <w:bCs/>
            <w:iCs/>
            <w:noProof/>
          </w:rPr>
          <w:t>DAFTAR ISI</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_Toc51503832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x</w:t>
        </w:r>
        <w:r w:rsidR="009F689E" w:rsidRPr="008456B9">
          <w:rPr>
            <w:rFonts w:asciiTheme="majorBidi" w:hAnsiTheme="majorBidi" w:cstheme="majorBidi"/>
            <w:noProof/>
            <w:webHidden/>
          </w:rPr>
          <w:fldChar w:fldCharType="end"/>
        </w:r>
      </w:hyperlink>
    </w:p>
    <w:p w14:paraId="08340449" w14:textId="03BE31E3"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33" w:history="1">
        <w:r w:rsidR="009F689E" w:rsidRPr="008456B9">
          <w:rPr>
            <w:rStyle w:val="Hyperlink"/>
            <w:rFonts w:asciiTheme="majorBidi" w:hAnsiTheme="majorBidi" w:cstheme="majorBidi"/>
            <w:bCs/>
            <w:iCs/>
            <w:noProof/>
          </w:rPr>
          <w:t>DAFTAR GAMBAR</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_Toc51503833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xiv</w:t>
        </w:r>
        <w:r w:rsidR="009F689E" w:rsidRPr="008456B9">
          <w:rPr>
            <w:rFonts w:asciiTheme="majorBidi" w:hAnsiTheme="majorBidi" w:cstheme="majorBidi"/>
            <w:noProof/>
            <w:webHidden/>
          </w:rPr>
          <w:fldChar w:fldCharType="end"/>
        </w:r>
      </w:hyperlink>
    </w:p>
    <w:p w14:paraId="4E9506E9" w14:textId="551F8B58"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34" w:history="1">
        <w:r w:rsidR="009F689E" w:rsidRPr="008456B9">
          <w:rPr>
            <w:rStyle w:val="Hyperlink"/>
            <w:rFonts w:asciiTheme="majorBidi" w:hAnsiTheme="majorBidi" w:cstheme="majorBidi"/>
            <w:noProof/>
          </w:rPr>
          <w:t>DAFTAR TABEL</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_Toc51503834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xviii</w:t>
        </w:r>
        <w:r w:rsidR="009F689E" w:rsidRPr="008456B9">
          <w:rPr>
            <w:rFonts w:asciiTheme="majorBidi" w:hAnsiTheme="majorBidi" w:cstheme="majorBidi"/>
            <w:noProof/>
            <w:webHidden/>
          </w:rPr>
          <w:fldChar w:fldCharType="end"/>
        </w:r>
      </w:hyperlink>
    </w:p>
    <w:p w14:paraId="463700CB" w14:textId="255BAEC5"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35" w:history="1">
        <w:r w:rsidR="009F689E" w:rsidRPr="008456B9">
          <w:rPr>
            <w:rStyle w:val="Hyperlink"/>
            <w:rFonts w:asciiTheme="majorBidi" w:hAnsiTheme="majorBidi" w:cstheme="majorBidi"/>
            <w:bCs/>
            <w:iCs/>
            <w:noProof/>
            <w:lang w:val="id-ID"/>
          </w:rPr>
          <w:t>DAFTAR KODE SUMBER</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_Toc51503835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xx</w:t>
        </w:r>
        <w:r w:rsidR="009F689E" w:rsidRPr="008456B9">
          <w:rPr>
            <w:rFonts w:asciiTheme="majorBidi" w:hAnsiTheme="majorBidi" w:cstheme="majorBidi"/>
            <w:noProof/>
            <w:webHidden/>
          </w:rPr>
          <w:fldChar w:fldCharType="end"/>
        </w:r>
      </w:hyperlink>
    </w:p>
    <w:p w14:paraId="47265804" w14:textId="192692CD"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36" w:history="1">
        <w:r w:rsidR="009F689E" w:rsidRPr="008456B9">
          <w:rPr>
            <w:rStyle w:val="Hyperlink"/>
            <w:rFonts w:asciiTheme="majorBidi" w:hAnsiTheme="majorBidi" w:cstheme="majorBidi"/>
            <w:noProof/>
          </w:rPr>
          <w:t>BAB 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 PENDAHULUAN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_Toc51503836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w:t>
        </w:r>
        <w:r w:rsidR="009F689E" w:rsidRPr="008456B9">
          <w:rPr>
            <w:rFonts w:asciiTheme="majorBidi" w:hAnsiTheme="majorBidi" w:cstheme="majorBidi"/>
            <w:noProof/>
            <w:webHidden/>
          </w:rPr>
          <w:fldChar w:fldCharType="end"/>
        </w:r>
      </w:hyperlink>
    </w:p>
    <w:p w14:paraId="250B7D5A" w14:textId="1644566A"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37" w:history="1">
        <w:r w:rsidR="009F689E" w:rsidRPr="008456B9">
          <w:rPr>
            <w:rStyle w:val="Hyperlink"/>
            <w:rFonts w:asciiTheme="majorBidi" w:hAnsiTheme="majorBidi" w:cstheme="majorBidi"/>
            <w:noProof/>
          </w:rPr>
          <w:t>1.1.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eastAsia="Calibri" w:hAnsiTheme="majorBidi" w:cstheme="majorBidi"/>
            <w:bCs/>
            <w:noProof/>
          </w:rPr>
          <w:t>Latar Belakang</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_Toc51503837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w:t>
        </w:r>
        <w:r w:rsidR="009F689E" w:rsidRPr="008456B9">
          <w:rPr>
            <w:rFonts w:asciiTheme="majorBidi" w:hAnsiTheme="majorBidi" w:cstheme="majorBidi"/>
            <w:noProof/>
            <w:webHidden/>
          </w:rPr>
          <w:fldChar w:fldCharType="end"/>
        </w:r>
      </w:hyperlink>
    </w:p>
    <w:p w14:paraId="44D4AEC0" w14:textId="4BB5BDC5"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38" w:history="1">
        <w:r w:rsidR="009F689E" w:rsidRPr="008456B9">
          <w:rPr>
            <w:rStyle w:val="Hyperlink"/>
            <w:rFonts w:asciiTheme="majorBidi" w:hAnsiTheme="majorBidi" w:cstheme="majorBidi"/>
            <w:noProof/>
          </w:rPr>
          <w:t>1.2.</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Tujuan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_Toc51503838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w:t>
        </w:r>
        <w:r w:rsidR="009F689E" w:rsidRPr="008456B9">
          <w:rPr>
            <w:rFonts w:asciiTheme="majorBidi" w:hAnsiTheme="majorBidi" w:cstheme="majorBidi"/>
            <w:noProof/>
            <w:webHidden/>
          </w:rPr>
          <w:fldChar w:fldCharType="end"/>
        </w:r>
      </w:hyperlink>
    </w:p>
    <w:p w14:paraId="2E40D969" w14:textId="666D7D16"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39" w:history="1">
        <w:r w:rsidR="009F689E" w:rsidRPr="008456B9">
          <w:rPr>
            <w:rStyle w:val="Hyperlink"/>
            <w:rFonts w:asciiTheme="majorBidi" w:hAnsiTheme="majorBidi" w:cstheme="majorBidi"/>
            <w:noProof/>
          </w:rPr>
          <w:t>1.3.</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Manfaat</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_Toc51503839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3</w:t>
        </w:r>
        <w:r w:rsidR="009F689E" w:rsidRPr="008456B9">
          <w:rPr>
            <w:rFonts w:asciiTheme="majorBidi" w:hAnsiTheme="majorBidi" w:cstheme="majorBidi"/>
            <w:noProof/>
            <w:webHidden/>
          </w:rPr>
          <w:fldChar w:fldCharType="end"/>
        </w:r>
      </w:hyperlink>
    </w:p>
    <w:p w14:paraId="08E16CEF" w14:textId="5E01226C"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40" w:history="1">
        <w:r w:rsidR="009F689E" w:rsidRPr="008456B9">
          <w:rPr>
            <w:rStyle w:val="Hyperlink"/>
            <w:rFonts w:asciiTheme="majorBidi" w:hAnsiTheme="majorBidi" w:cstheme="majorBidi"/>
            <w:noProof/>
          </w:rPr>
          <w:t>1.4.</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Rumusan Masalah</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_Toc51503840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3</w:t>
        </w:r>
        <w:r w:rsidR="009F689E" w:rsidRPr="008456B9">
          <w:rPr>
            <w:rFonts w:asciiTheme="majorBidi" w:hAnsiTheme="majorBidi" w:cstheme="majorBidi"/>
            <w:noProof/>
            <w:webHidden/>
          </w:rPr>
          <w:fldChar w:fldCharType="end"/>
        </w:r>
      </w:hyperlink>
    </w:p>
    <w:p w14:paraId="4B1CD3DB" w14:textId="4A5F3A00"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41" w:history="1">
        <w:r w:rsidR="009F689E" w:rsidRPr="008456B9">
          <w:rPr>
            <w:rStyle w:val="Hyperlink"/>
            <w:rFonts w:asciiTheme="majorBidi" w:hAnsiTheme="majorBidi" w:cstheme="majorBidi"/>
            <w:noProof/>
          </w:rPr>
          <w:t>1.5.</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Lokasi dan Waktu Kerja Praktik</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_Toc51503841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3</w:t>
        </w:r>
        <w:r w:rsidR="009F689E" w:rsidRPr="008456B9">
          <w:rPr>
            <w:rFonts w:asciiTheme="majorBidi" w:hAnsiTheme="majorBidi" w:cstheme="majorBidi"/>
            <w:noProof/>
            <w:webHidden/>
          </w:rPr>
          <w:fldChar w:fldCharType="end"/>
        </w:r>
      </w:hyperlink>
    </w:p>
    <w:p w14:paraId="2BF859E4" w14:textId="5050E104"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42" w:history="1">
        <w:r w:rsidR="009F689E" w:rsidRPr="008456B9">
          <w:rPr>
            <w:rStyle w:val="Hyperlink"/>
            <w:rFonts w:asciiTheme="majorBidi" w:hAnsiTheme="majorBidi" w:cstheme="majorBidi"/>
            <w:noProof/>
          </w:rPr>
          <w:t>1.6.</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Metodologi Kerja Praktik</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_Toc51503842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3</w:t>
        </w:r>
        <w:r w:rsidR="009F689E" w:rsidRPr="008456B9">
          <w:rPr>
            <w:rFonts w:asciiTheme="majorBidi" w:hAnsiTheme="majorBidi" w:cstheme="majorBidi"/>
            <w:noProof/>
            <w:webHidden/>
          </w:rPr>
          <w:fldChar w:fldCharType="end"/>
        </w:r>
      </w:hyperlink>
    </w:p>
    <w:p w14:paraId="719D57CB" w14:textId="15C99AF8"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43" w:history="1">
        <w:r w:rsidR="009F689E" w:rsidRPr="008456B9">
          <w:rPr>
            <w:rStyle w:val="Hyperlink"/>
            <w:rFonts w:asciiTheme="majorBidi" w:hAnsiTheme="majorBidi" w:cstheme="majorBidi"/>
            <w:noProof/>
          </w:rPr>
          <w:t>1.7.</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Sistematika Laporan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_Toc51503843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6</w:t>
        </w:r>
        <w:r w:rsidR="009F689E" w:rsidRPr="008456B9">
          <w:rPr>
            <w:rFonts w:asciiTheme="majorBidi" w:hAnsiTheme="majorBidi" w:cstheme="majorBidi"/>
            <w:noProof/>
            <w:webHidden/>
          </w:rPr>
          <w:fldChar w:fldCharType="end"/>
        </w:r>
      </w:hyperlink>
    </w:p>
    <w:p w14:paraId="3C3DEA07" w14:textId="3BC1DD6F"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44" w:history="1">
        <w:r w:rsidR="009F689E" w:rsidRPr="008456B9">
          <w:rPr>
            <w:rStyle w:val="Hyperlink"/>
            <w:rFonts w:asciiTheme="majorBidi" w:hAnsiTheme="majorBidi" w:cstheme="majorBidi"/>
            <w:noProof/>
          </w:rPr>
          <w:t>BAB 2.</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 PROFIL PERUSAHAAN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_Toc51503844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8</w:t>
        </w:r>
        <w:r w:rsidR="009F689E" w:rsidRPr="008456B9">
          <w:rPr>
            <w:rFonts w:asciiTheme="majorBidi" w:hAnsiTheme="majorBidi" w:cstheme="majorBidi"/>
            <w:noProof/>
            <w:webHidden/>
          </w:rPr>
          <w:fldChar w:fldCharType="end"/>
        </w:r>
      </w:hyperlink>
    </w:p>
    <w:p w14:paraId="2E47DBF2" w14:textId="443D262C"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45" w:history="1">
        <w:r w:rsidR="009F689E" w:rsidRPr="008456B9">
          <w:rPr>
            <w:rStyle w:val="Hyperlink"/>
            <w:rFonts w:asciiTheme="majorBidi" w:hAnsiTheme="majorBidi" w:cstheme="majorBidi"/>
            <w:noProof/>
          </w:rPr>
          <w:t>2.1.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Sejarah Perusahaan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_Toc51503845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8</w:t>
        </w:r>
        <w:r w:rsidR="009F689E" w:rsidRPr="008456B9">
          <w:rPr>
            <w:rFonts w:asciiTheme="majorBidi" w:hAnsiTheme="majorBidi" w:cstheme="majorBidi"/>
            <w:noProof/>
            <w:webHidden/>
          </w:rPr>
          <w:fldChar w:fldCharType="end"/>
        </w:r>
      </w:hyperlink>
    </w:p>
    <w:p w14:paraId="15CD9EBF" w14:textId="6472B196"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46" w:history="1">
        <w:r w:rsidR="009F689E" w:rsidRPr="008456B9">
          <w:rPr>
            <w:rStyle w:val="Hyperlink"/>
            <w:rFonts w:asciiTheme="majorBidi" w:hAnsiTheme="majorBidi" w:cstheme="majorBidi"/>
            <w:noProof/>
          </w:rPr>
          <w:t>2.2.</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Profil Bank BJB</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_Toc51503846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9</w:t>
        </w:r>
        <w:r w:rsidR="009F689E" w:rsidRPr="008456B9">
          <w:rPr>
            <w:rFonts w:asciiTheme="majorBidi" w:hAnsiTheme="majorBidi" w:cstheme="majorBidi"/>
            <w:noProof/>
            <w:webHidden/>
          </w:rPr>
          <w:fldChar w:fldCharType="end"/>
        </w:r>
      </w:hyperlink>
    </w:p>
    <w:p w14:paraId="0C4FB1F9" w14:textId="4FD90346"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47" w:history="1">
        <w:r w:rsidR="009F689E" w:rsidRPr="008456B9">
          <w:rPr>
            <w:rStyle w:val="Hyperlink"/>
            <w:rFonts w:asciiTheme="majorBidi" w:hAnsiTheme="majorBidi" w:cstheme="majorBidi"/>
            <w:noProof/>
          </w:rPr>
          <w:t>2.3.</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Visi dan Misi Perusahaan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_Toc51503847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9</w:t>
        </w:r>
        <w:r w:rsidR="009F689E" w:rsidRPr="008456B9">
          <w:rPr>
            <w:rFonts w:asciiTheme="majorBidi" w:hAnsiTheme="majorBidi" w:cstheme="majorBidi"/>
            <w:noProof/>
            <w:webHidden/>
          </w:rPr>
          <w:fldChar w:fldCharType="end"/>
        </w:r>
      </w:hyperlink>
    </w:p>
    <w:p w14:paraId="686B53DA" w14:textId="0FBCD73E"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48" w:history="1">
        <w:r w:rsidR="009F689E" w:rsidRPr="008456B9">
          <w:rPr>
            <w:rStyle w:val="Hyperlink"/>
            <w:rFonts w:asciiTheme="majorBidi" w:hAnsiTheme="majorBidi" w:cstheme="majorBidi"/>
            <w:noProof/>
          </w:rPr>
          <w:t>2.4.</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bCs/>
            <w:noProof/>
            <w:lang w:val="id-ID"/>
          </w:rPr>
          <w:t>Divisi Teknologi Informasi</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_Toc51503848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10</w:t>
        </w:r>
        <w:r w:rsidR="009F689E" w:rsidRPr="008456B9">
          <w:rPr>
            <w:rFonts w:asciiTheme="majorBidi" w:hAnsiTheme="majorBidi" w:cstheme="majorBidi"/>
            <w:noProof/>
            <w:webHidden/>
          </w:rPr>
          <w:fldChar w:fldCharType="end"/>
        </w:r>
      </w:hyperlink>
    </w:p>
    <w:p w14:paraId="787CCD73" w14:textId="635976B5"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49" w:history="1">
        <w:r w:rsidR="009F689E" w:rsidRPr="008456B9">
          <w:rPr>
            <w:rStyle w:val="Hyperlink"/>
            <w:rFonts w:asciiTheme="majorBidi" w:hAnsiTheme="majorBidi" w:cstheme="majorBidi"/>
            <w:noProof/>
          </w:rPr>
          <w:t>2.5.</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Struktur Organisasi </w:t>
        </w:r>
        <w:r w:rsidR="009F689E" w:rsidRPr="008456B9">
          <w:rPr>
            <w:rStyle w:val="Hyperlink"/>
            <w:rFonts w:asciiTheme="majorBidi" w:hAnsiTheme="majorBidi" w:cstheme="majorBidi"/>
            <w:noProof/>
            <w:lang w:val="id-ID"/>
          </w:rPr>
          <w:t>Divisi TI</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_Toc51503849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11</w:t>
        </w:r>
        <w:r w:rsidR="009F689E" w:rsidRPr="008456B9">
          <w:rPr>
            <w:rFonts w:asciiTheme="majorBidi" w:hAnsiTheme="majorBidi" w:cstheme="majorBidi"/>
            <w:noProof/>
            <w:webHidden/>
          </w:rPr>
          <w:fldChar w:fldCharType="end"/>
        </w:r>
      </w:hyperlink>
    </w:p>
    <w:p w14:paraId="66E2AD43" w14:textId="00C0DF76"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50" w:history="1">
        <w:r w:rsidR="009F689E" w:rsidRPr="008456B9">
          <w:rPr>
            <w:rStyle w:val="Hyperlink"/>
            <w:rFonts w:asciiTheme="majorBidi" w:hAnsiTheme="majorBidi" w:cstheme="majorBidi"/>
            <w:noProof/>
          </w:rPr>
          <w:t>BAB 3.</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 TINJAUAN PUSTAKA</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_Toc51503850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12</w:t>
        </w:r>
        <w:r w:rsidR="009F689E" w:rsidRPr="008456B9">
          <w:rPr>
            <w:rFonts w:asciiTheme="majorBidi" w:hAnsiTheme="majorBidi" w:cstheme="majorBidi"/>
            <w:noProof/>
            <w:webHidden/>
          </w:rPr>
          <w:fldChar w:fldCharType="end"/>
        </w:r>
      </w:hyperlink>
    </w:p>
    <w:p w14:paraId="211DC02E" w14:textId="54D8B19B"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51" w:history="1">
        <w:r w:rsidR="009F689E" w:rsidRPr="008456B9">
          <w:rPr>
            <w:rStyle w:val="Hyperlink"/>
            <w:rFonts w:asciiTheme="majorBidi" w:hAnsiTheme="majorBidi" w:cstheme="majorBidi"/>
            <w:noProof/>
            <w:lang w:val="id-ID"/>
          </w:rPr>
          <w:t>3.1.</w:t>
        </w:r>
        <w:r w:rsidR="009F689E" w:rsidRPr="008456B9">
          <w:rPr>
            <w:rStyle w:val="Hyperlink"/>
            <w:rFonts w:asciiTheme="majorBidi" w:eastAsia="Arial" w:hAnsiTheme="majorBidi" w:cstheme="majorBidi"/>
            <w:noProof/>
            <w:lang w:val="id-ID"/>
          </w:rPr>
          <w:t xml:space="preserve"> </w:t>
        </w:r>
        <w:r w:rsidR="009F689E" w:rsidRPr="008456B9">
          <w:rPr>
            <w:rStyle w:val="Hyperlink"/>
            <w:rFonts w:asciiTheme="majorBidi" w:hAnsiTheme="majorBidi" w:cstheme="majorBidi"/>
            <w:noProof/>
            <w:lang w:val="id-ID"/>
          </w:rPr>
          <w:t>Pemrograman Web</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_Toc51503851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12</w:t>
        </w:r>
        <w:r w:rsidR="009F689E" w:rsidRPr="008456B9">
          <w:rPr>
            <w:rFonts w:asciiTheme="majorBidi" w:hAnsiTheme="majorBidi" w:cstheme="majorBidi"/>
            <w:noProof/>
            <w:webHidden/>
          </w:rPr>
          <w:fldChar w:fldCharType="end"/>
        </w:r>
      </w:hyperlink>
    </w:p>
    <w:p w14:paraId="0D625A37" w14:textId="7C6C9D1F"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52" w:history="1">
        <w:r w:rsidR="009F689E" w:rsidRPr="008456B9">
          <w:rPr>
            <w:rStyle w:val="Hyperlink"/>
            <w:rFonts w:asciiTheme="majorBidi" w:hAnsiTheme="majorBidi" w:cstheme="majorBidi"/>
            <w:noProof/>
          </w:rPr>
          <w:t>3.1.1</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HTML</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_Toc51503852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12</w:t>
        </w:r>
        <w:r w:rsidR="009F689E" w:rsidRPr="008456B9">
          <w:rPr>
            <w:rFonts w:asciiTheme="majorBidi" w:hAnsiTheme="majorBidi" w:cstheme="majorBidi"/>
            <w:noProof/>
            <w:webHidden/>
          </w:rPr>
          <w:fldChar w:fldCharType="end"/>
        </w:r>
      </w:hyperlink>
    </w:p>
    <w:p w14:paraId="112B979F" w14:textId="11B1CE5D"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53" w:history="1">
        <w:r w:rsidR="009F689E" w:rsidRPr="008456B9">
          <w:rPr>
            <w:rStyle w:val="Hyperlink"/>
            <w:rFonts w:asciiTheme="majorBidi" w:hAnsiTheme="majorBidi" w:cstheme="majorBidi"/>
            <w:noProof/>
          </w:rPr>
          <w:t>3.1.2</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CSS</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_Toc51503853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12</w:t>
        </w:r>
        <w:r w:rsidR="009F689E" w:rsidRPr="008456B9">
          <w:rPr>
            <w:rFonts w:asciiTheme="majorBidi" w:hAnsiTheme="majorBidi" w:cstheme="majorBidi"/>
            <w:noProof/>
            <w:webHidden/>
          </w:rPr>
          <w:fldChar w:fldCharType="end"/>
        </w:r>
      </w:hyperlink>
    </w:p>
    <w:p w14:paraId="5064659C" w14:textId="467B306C"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54" w:history="1">
        <w:r w:rsidR="009F689E" w:rsidRPr="008456B9">
          <w:rPr>
            <w:rStyle w:val="Hyperlink"/>
            <w:rFonts w:asciiTheme="majorBidi" w:hAnsiTheme="majorBidi" w:cstheme="majorBidi"/>
            <w:noProof/>
          </w:rPr>
          <w:t>3.1.3</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Javascript</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_Toc51503854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12</w:t>
        </w:r>
        <w:r w:rsidR="009F689E" w:rsidRPr="008456B9">
          <w:rPr>
            <w:rFonts w:asciiTheme="majorBidi" w:hAnsiTheme="majorBidi" w:cstheme="majorBidi"/>
            <w:noProof/>
            <w:webHidden/>
          </w:rPr>
          <w:fldChar w:fldCharType="end"/>
        </w:r>
      </w:hyperlink>
    </w:p>
    <w:p w14:paraId="369AEA03" w14:textId="5CA7A4BF"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55" w:history="1">
        <w:r w:rsidR="009F689E" w:rsidRPr="008456B9">
          <w:rPr>
            <w:rStyle w:val="Hyperlink"/>
            <w:rFonts w:asciiTheme="majorBidi" w:hAnsiTheme="majorBidi" w:cstheme="majorBidi"/>
            <w:noProof/>
          </w:rPr>
          <w:t>3.1.4</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PHP</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_Toc51503855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13</w:t>
        </w:r>
        <w:r w:rsidR="009F689E" w:rsidRPr="008456B9">
          <w:rPr>
            <w:rFonts w:asciiTheme="majorBidi" w:hAnsiTheme="majorBidi" w:cstheme="majorBidi"/>
            <w:noProof/>
            <w:webHidden/>
          </w:rPr>
          <w:fldChar w:fldCharType="end"/>
        </w:r>
      </w:hyperlink>
    </w:p>
    <w:p w14:paraId="701054D8" w14:textId="0279A89B"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56" w:history="1">
        <w:r w:rsidR="009F689E" w:rsidRPr="008456B9">
          <w:rPr>
            <w:rStyle w:val="Hyperlink"/>
            <w:rFonts w:asciiTheme="majorBidi" w:hAnsiTheme="majorBidi" w:cstheme="majorBidi"/>
            <w:noProof/>
          </w:rPr>
          <w:t>3.1.5</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MySQL</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_Toc51503856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13</w:t>
        </w:r>
        <w:r w:rsidR="009F689E" w:rsidRPr="008456B9">
          <w:rPr>
            <w:rFonts w:asciiTheme="majorBidi" w:hAnsiTheme="majorBidi" w:cstheme="majorBidi"/>
            <w:noProof/>
            <w:webHidden/>
          </w:rPr>
          <w:fldChar w:fldCharType="end"/>
        </w:r>
      </w:hyperlink>
    </w:p>
    <w:p w14:paraId="3D93E7EB" w14:textId="67772BBE"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57" w:history="1">
        <w:r w:rsidR="009F689E" w:rsidRPr="008456B9">
          <w:rPr>
            <w:rStyle w:val="Hyperlink"/>
            <w:rFonts w:asciiTheme="majorBidi" w:hAnsiTheme="majorBidi" w:cstheme="majorBidi"/>
            <w:noProof/>
          </w:rPr>
          <w:t>3.1.6</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MVC</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_Toc51503857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13</w:t>
        </w:r>
        <w:r w:rsidR="009F689E" w:rsidRPr="008456B9">
          <w:rPr>
            <w:rFonts w:asciiTheme="majorBidi" w:hAnsiTheme="majorBidi" w:cstheme="majorBidi"/>
            <w:noProof/>
            <w:webHidden/>
          </w:rPr>
          <w:fldChar w:fldCharType="end"/>
        </w:r>
      </w:hyperlink>
    </w:p>
    <w:p w14:paraId="6E34E92D" w14:textId="6B63F226"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58" w:history="1">
        <w:r w:rsidR="009F689E" w:rsidRPr="008456B9">
          <w:rPr>
            <w:rStyle w:val="Hyperlink"/>
            <w:rFonts w:asciiTheme="majorBidi" w:hAnsiTheme="majorBidi" w:cstheme="majorBidi"/>
            <w:noProof/>
          </w:rPr>
          <w:t>3.1.7</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CodeIgniter</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_Toc51503858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14</w:t>
        </w:r>
        <w:r w:rsidR="009F689E" w:rsidRPr="008456B9">
          <w:rPr>
            <w:rFonts w:asciiTheme="majorBidi" w:hAnsiTheme="majorBidi" w:cstheme="majorBidi"/>
            <w:noProof/>
            <w:webHidden/>
          </w:rPr>
          <w:fldChar w:fldCharType="end"/>
        </w:r>
      </w:hyperlink>
    </w:p>
    <w:p w14:paraId="7EE25622" w14:textId="5D225008"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59" w:history="1">
        <w:r w:rsidR="009F689E" w:rsidRPr="008456B9">
          <w:rPr>
            <w:rStyle w:val="Hyperlink"/>
            <w:rFonts w:asciiTheme="majorBidi" w:hAnsiTheme="majorBidi" w:cstheme="majorBidi"/>
            <w:noProof/>
          </w:rPr>
          <w:t>BAB 4.</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 ANALISIS DAN </w:t>
        </w:r>
        <w:r w:rsidR="009F689E" w:rsidRPr="008456B9">
          <w:rPr>
            <w:rStyle w:val="Hyperlink"/>
            <w:rFonts w:asciiTheme="majorBidi" w:hAnsiTheme="majorBidi" w:cstheme="majorBidi"/>
            <w:noProof/>
            <w:lang w:val="id-ID"/>
          </w:rPr>
          <w:t>P</w:t>
        </w:r>
        <w:r w:rsidR="009F689E" w:rsidRPr="008456B9">
          <w:rPr>
            <w:rStyle w:val="Hyperlink"/>
            <w:rFonts w:asciiTheme="majorBidi" w:hAnsiTheme="majorBidi" w:cstheme="majorBidi"/>
            <w:noProof/>
          </w:rPr>
          <w:t>ERANCANGAN SISTEM</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_Toc51503859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16</w:t>
        </w:r>
        <w:r w:rsidR="009F689E" w:rsidRPr="008456B9">
          <w:rPr>
            <w:rFonts w:asciiTheme="majorBidi" w:hAnsiTheme="majorBidi" w:cstheme="majorBidi"/>
            <w:noProof/>
            <w:webHidden/>
          </w:rPr>
          <w:fldChar w:fldCharType="end"/>
        </w:r>
      </w:hyperlink>
    </w:p>
    <w:p w14:paraId="4C0F610B" w14:textId="2B7C8C82"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60" w:history="1">
        <w:r w:rsidR="009F689E" w:rsidRPr="008456B9">
          <w:rPr>
            <w:rStyle w:val="Hyperlink"/>
            <w:rFonts w:asciiTheme="majorBidi" w:hAnsiTheme="majorBidi" w:cstheme="majorBidi"/>
            <w:noProof/>
          </w:rPr>
          <w:t>4.1.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Analisis Sistem</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_Toc51503860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16</w:t>
        </w:r>
        <w:r w:rsidR="009F689E" w:rsidRPr="008456B9">
          <w:rPr>
            <w:rFonts w:asciiTheme="majorBidi" w:hAnsiTheme="majorBidi" w:cstheme="majorBidi"/>
            <w:noProof/>
            <w:webHidden/>
          </w:rPr>
          <w:fldChar w:fldCharType="end"/>
        </w:r>
      </w:hyperlink>
    </w:p>
    <w:p w14:paraId="050AC53B" w14:textId="4A311D49"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61" w:history="1">
        <w:r w:rsidR="009F689E" w:rsidRPr="008456B9">
          <w:rPr>
            <w:rStyle w:val="Hyperlink"/>
            <w:rFonts w:asciiTheme="majorBidi" w:hAnsiTheme="majorBidi" w:cstheme="majorBidi"/>
            <w:noProof/>
          </w:rPr>
          <w:t>4.1.1.</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Definisi Umum Aplikasi</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_Toc51503861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16</w:t>
        </w:r>
        <w:r w:rsidR="009F689E" w:rsidRPr="008456B9">
          <w:rPr>
            <w:rFonts w:asciiTheme="majorBidi" w:hAnsiTheme="majorBidi" w:cstheme="majorBidi"/>
            <w:noProof/>
            <w:webHidden/>
          </w:rPr>
          <w:fldChar w:fldCharType="end"/>
        </w:r>
      </w:hyperlink>
    </w:p>
    <w:p w14:paraId="093D20EF" w14:textId="200749DB"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62" w:history="1">
        <w:r w:rsidR="009F689E" w:rsidRPr="008456B9">
          <w:rPr>
            <w:rStyle w:val="Hyperlink"/>
            <w:rFonts w:asciiTheme="majorBidi" w:hAnsiTheme="majorBidi" w:cstheme="majorBidi"/>
            <w:noProof/>
          </w:rPr>
          <w:t>4.1.2.</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Analisis Kebutuhan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_Toc51503862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16</w:t>
        </w:r>
        <w:r w:rsidR="009F689E" w:rsidRPr="008456B9">
          <w:rPr>
            <w:rFonts w:asciiTheme="majorBidi" w:hAnsiTheme="majorBidi" w:cstheme="majorBidi"/>
            <w:noProof/>
            <w:webHidden/>
          </w:rPr>
          <w:fldChar w:fldCharType="end"/>
        </w:r>
      </w:hyperlink>
    </w:p>
    <w:p w14:paraId="092522A8" w14:textId="3C70F03B" w:rsidR="009F689E" w:rsidRPr="008456B9" w:rsidRDefault="00BA4D8C">
      <w:pPr>
        <w:pStyle w:val="TOC2"/>
        <w:tabs>
          <w:tab w:val="left" w:pos="660"/>
          <w:tab w:val="right" w:leader="dot" w:pos="5261"/>
        </w:tabs>
        <w:rPr>
          <w:rFonts w:asciiTheme="majorBidi" w:eastAsiaTheme="minorEastAsia" w:hAnsiTheme="majorBidi" w:cstheme="majorBidi"/>
          <w:noProof/>
          <w:color w:val="auto"/>
        </w:rPr>
      </w:pPr>
      <w:hyperlink w:anchor="_Toc51503863" w:history="1">
        <w:r w:rsidR="009F689E" w:rsidRPr="008456B9">
          <w:rPr>
            <w:rStyle w:val="Hyperlink"/>
            <w:rFonts w:asciiTheme="majorBidi" w:hAnsiTheme="majorBidi" w:cstheme="majorBidi"/>
            <w:noProof/>
          </w:rPr>
          <w:t>4.2.</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Perancangan Sistem</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_Toc51503863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20</w:t>
        </w:r>
        <w:r w:rsidR="009F689E" w:rsidRPr="008456B9">
          <w:rPr>
            <w:rFonts w:asciiTheme="majorBidi" w:hAnsiTheme="majorBidi" w:cstheme="majorBidi"/>
            <w:noProof/>
            <w:webHidden/>
          </w:rPr>
          <w:fldChar w:fldCharType="end"/>
        </w:r>
      </w:hyperlink>
    </w:p>
    <w:p w14:paraId="70AF327D" w14:textId="10EA02CB" w:rsidR="009F689E" w:rsidRPr="008456B9" w:rsidRDefault="00BA4D8C">
      <w:pPr>
        <w:pStyle w:val="TOC3"/>
        <w:tabs>
          <w:tab w:val="left" w:pos="1320"/>
          <w:tab w:val="right" w:leader="dot" w:pos="5261"/>
        </w:tabs>
        <w:rPr>
          <w:rFonts w:asciiTheme="majorBidi" w:eastAsiaTheme="minorEastAsia" w:hAnsiTheme="majorBidi" w:cstheme="majorBidi"/>
          <w:noProof/>
          <w:color w:val="auto"/>
        </w:rPr>
      </w:pPr>
      <w:hyperlink w:anchor="_Toc51503864" w:history="1">
        <w:r w:rsidR="009F689E" w:rsidRPr="008456B9">
          <w:rPr>
            <w:rStyle w:val="Hyperlink"/>
            <w:rFonts w:asciiTheme="majorBidi" w:hAnsiTheme="majorBidi" w:cstheme="majorBidi"/>
            <w:noProof/>
          </w:rPr>
          <w:t>4.2.1</w:t>
        </w:r>
        <w:r w:rsidR="009F689E" w:rsidRPr="008456B9">
          <w:rPr>
            <w:rStyle w:val="Hyperlink"/>
            <w:rFonts w:asciiTheme="majorBidi" w:eastAsia="Arial" w:hAnsiTheme="majorBidi" w:cstheme="majorBidi"/>
            <w:noProof/>
          </w:rPr>
          <w:t xml:space="preserve"> </w:t>
        </w:r>
        <w:r w:rsidR="009F689E" w:rsidRPr="008456B9">
          <w:rPr>
            <w:rFonts w:asciiTheme="majorBidi" w:eastAsiaTheme="minorEastAsia" w:hAnsiTheme="majorBidi" w:cstheme="majorBidi"/>
            <w:noProof/>
            <w:color w:val="auto"/>
          </w:rPr>
          <w:tab/>
        </w:r>
        <w:r w:rsidR="009F689E" w:rsidRPr="008456B9">
          <w:rPr>
            <w:rStyle w:val="Hyperlink"/>
            <w:rFonts w:asciiTheme="majorBidi" w:hAnsiTheme="majorBidi" w:cstheme="majorBidi"/>
            <w:noProof/>
          </w:rPr>
          <w:t>Desain Sistem</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_Toc51503864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20</w:t>
        </w:r>
        <w:r w:rsidR="009F689E" w:rsidRPr="008456B9">
          <w:rPr>
            <w:rFonts w:asciiTheme="majorBidi" w:hAnsiTheme="majorBidi" w:cstheme="majorBidi"/>
            <w:noProof/>
            <w:webHidden/>
          </w:rPr>
          <w:fldChar w:fldCharType="end"/>
        </w:r>
      </w:hyperlink>
    </w:p>
    <w:p w14:paraId="0C30CCBD" w14:textId="6B04E090"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65" w:history="1">
        <w:r w:rsidR="009F689E" w:rsidRPr="008456B9">
          <w:rPr>
            <w:rStyle w:val="Hyperlink"/>
            <w:rFonts w:asciiTheme="majorBidi" w:hAnsiTheme="majorBidi" w:cstheme="majorBidi"/>
            <w:noProof/>
          </w:rPr>
          <w:t>BAB 5.</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 IMPLEMENTASI SISTEM</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_Toc51503865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83</w:t>
        </w:r>
        <w:r w:rsidR="009F689E" w:rsidRPr="008456B9">
          <w:rPr>
            <w:rFonts w:asciiTheme="majorBidi" w:hAnsiTheme="majorBidi" w:cstheme="majorBidi"/>
            <w:noProof/>
            <w:webHidden/>
          </w:rPr>
          <w:fldChar w:fldCharType="end"/>
        </w:r>
      </w:hyperlink>
    </w:p>
    <w:p w14:paraId="472B34B8" w14:textId="58FEBC26"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66" w:history="1">
        <w:r w:rsidR="009F689E" w:rsidRPr="008456B9">
          <w:rPr>
            <w:rStyle w:val="Hyperlink"/>
            <w:rFonts w:asciiTheme="majorBidi" w:hAnsiTheme="majorBidi" w:cstheme="majorBidi"/>
            <w:noProof/>
          </w:rPr>
          <w:t>5.1.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Implementasi Model</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_Toc51503866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83</w:t>
        </w:r>
        <w:r w:rsidR="009F689E" w:rsidRPr="008456B9">
          <w:rPr>
            <w:rFonts w:asciiTheme="majorBidi" w:hAnsiTheme="majorBidi" w:cstheme="majorBidi"/>
            <w:noProof/>
            <w:webHidden/>
          </w:rPr>
          <w:fldChar w:fldCharType="end"/>
        </w:r>
      </w:hyperlink>
    </w:p>
    <w:p w14:paraId="5F924A50" w14:textId="65A24E80"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67" w:history="1">
        <w:r w:rsidR="009F689E" w:rsidRPr="008456B9">
          <w:rPr>
            <w:rStyle w:val="Hyperlink"/>
            <w:rFonts w:asciiTheme="majorBidi" w:hAnsiTheme="majorBidi" w:cstheme="majorBidi"/>
            <w:noProof/>
          </w:rPr>
          <w:t>5.1.1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Lapisan </w:t>
        </w:r>
        <w:r w:rsidR="009F689E" w:rsidRPr="008456B9">
          <w:rPr>
            <w:rStyle w:val="Hyperlink"/>
            <w:rFonts w:asciiTheme="majorBidi" w:hAnsiTheme="majorBidi" w:cstheme="majorBidi"/>
            <w:noProof/>
            <w:lang w:val="id-ID"/>
          </w:rPr>
          <w:t>Model User</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_Toc51503867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83</w:t>
        </w:r>
        <w:r w:rsidR="009F689E" w:rsidRPr="008456B9">
          <w:rPr>
            <w:rFonts w:asciiTheme="majorBidi" w:hAnsiTheme="majorBidi" w:cstheme="majorBidi"/>
            <w:noProof/>
            <w:webHidden/>
          </w:rPr>
          <w:fldChar w:fldCharType="end"/>
        </w:r>
      </w:hyperlink>
    </w:p>
    <w:p w14:paraId="0A39C63E" w14:textId="0C0E3D75"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68" w:history="1">
        <w:r w:rsidR="009F689E" w:rsidRPr="008456B9">
          <w:rPr>
            <w:rStyle w:val="Hyperlink"/>
            <w:rFonts w:asciiTheme="majorBidi" w:hAnsiTheme="majorBidi" w:cstheme="majorBidi"/>
            <w:noProof/>
          </w:rPr>
          <w:t>5.1.2</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Lapisan Model </w:t>
        </w:r>
        <w:r w:rsidR="009F689E" w:rsidRPr="008456B9">
          <w:rPr>
            <w:rStyle w:val="Hyperlink"/>
            <w:rFonts w:asciiTheme="majorBidi" w:hAnsiTheme="majorBidi" w:cstheme="majorBidi"/>
            <w:noProof/>
            <w:lang w:val="id-ID"/>
          </w:rPr>
          <w:t>RBB</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_Toc51503868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86</w:t>
        </w:r>
        <w:r w:rsidR="009F689E" w:rsidRPr="008456B9">
          <w:rPr>
            <w:rFonts w:asciiTheme="majorBidi" w:hAnsiTheme="majorBidi" w:cstheme="majorBidi"/>
            <w:noProof/>
            <w:webHidden/>
          </w:rPr>
          <w:fldChar w:fldCharType="end"/>
        </w:r>
      </w:hyperlink>
    </w:p>
    <w:p w14:paraId="6576F091" w14:textId="707CD377"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69" w:history="1">
        <w:r w:rsidR="009F689E" w:rsidRPr="008456B9">
          <w:rPr>
            <w:rStyle w:val="Hyperlink"/>
            <w:rFonts w:asciiTheme="majorBidi" w:hAnsiTheme="majorBidi" w:cstheme="majorBidi"/>
            <w:noProof/>
          </w:rPr>
          <w:t>5.1.3</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Lapisan Model </w:t>
        </w:r>
        <w:r w:rsidR="009F689E" w:rsidRPr="008456B9">
          <w:rPr>
            <w:rStyle w:val="Hyperlink"/>
            <w:rFonts w:asciiTheme="majorBidi" w:hAnsiTheme="majorBidi" w:cstheme="majorBidi"/>
            <w:noProof/>
            <w:lang w:val="id-ID"/>
          </w:rPr>
          <w:t>PKS</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_Toc51503869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91</w:t>
        </w:r>
        <w:r w:rsidR="009F689E" w:rsidRPr="008456B9">
          <w:rPr>
            <w:rFonts w:asciiTheme="majorBidi" w:hAnsiTheme="majorBidi" w:cstheme="majorBidi"/>
            <w:noProof/>
            <w:webHidden/>
          </w:rPr>
          <w:fldChar w:fldCharType="end"/>
        </w:r>
      </w:hyperlink>
    </w:p>
    <w:p w14:paraId="1EF7E5C9" w14:textId="6B2594A1"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70" w:history="1">
        <w:r w:rsidR="009F689E" w:rsidRPr="008456B9">
          <w:rPr>
            <w:rStyle w:val="Hyperlink"/>
            <w:rFonts w:asciiTheme="majorBidi" w:hAnsiTheme="majorBidi" w:cstheme="majorBidi"/>
            <w:noProof/>
          </w:rPr>
          <w:t>5.1.4</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Lapisan Model </w:t>
        </w:r>
        <w:r w:rsidR="009F689E" w:rsidRPr="008456B9">
          <w:rPr>
            <w:rStyle w:val="Hyperlink"/>
            <w:rFonts w:asciiTheme="majorBidi" w:hAnsiTheme="majorBidi" w:cstheme="majorBidi"/>
            <w:noProof/>
            <w:lang w:val="id-ID"/>
          </w:rPr>
          <w:t>Termin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_Toc51503870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94</w:t>
        </w:r>
        <w:r w:rsidR="009F689E" w:rsidRPr="008456B9">
          <w:rPr>
            <w:rFonts w:asciiTheme="majorBidi" w:hAnsiTheme="majorBidi" w:cstheme="majorBidi"/>
            <w:noProof/>
            <w:webHidden/>
          </w:rPr>
          <w:fldChar w:fldCharType="end"/>
        </w:r>
      </w:hyperlink>
    </w:p>
    <w:p w14:paraId="27371435" w14:textId="437FBF30"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71" w:history="1">
        <w:r w:rsidR="009F689E" w:rsidRPr="008456B9">
          <w:rPr>
            <w:rStyle w:val="Hyperlink"/>
            <w:rFonts w:asciiTheme="majorBidi" w:hAnsiTheme="majorBidi" w:cstheme="majorBidi"/>
            <w:noProof/>
          </w:rPr>
          <w:t>5.1.5</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Lapisan Model </w:t>
        </w:r>
        <w:r w:rsidR="009F689E" w:rsidRPr="008456B9">
          <w:rPr>
            <w:rStyle w:val="Hyperlink"/>
            <w:rFonts w:asciiTheme="majorBidi" w:hAnsiTheme="majorBidi" w:cstheme="majorBidi"/>
            <w:i/>
            <w:noProof/>
            <w:lang w:val="id-ID"/>
          </w:rPr>
          <w:t>Invoice</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_Toc51503871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101</w:t>
        </w:r>
        <w:r w:rsidR="009F689E" w:rsidRPr="008456B9">
          <w:rPr>
            <w:rFonts w:asciiTheme="majorBidi" w:hAnsiTheme="majorBidi" w:cstheme="majorBidi"/>
            <w:noProof/>
            <w:webHidden/>
          </w:rPr>
          <w:fldChar w:fldCharType="end"/>
        </w:r>
      </w:hyperlink>
    </w:p>
    <w:p w14:paraId="070EF3F9" w14:textId="3BB606F0"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72" w:history="1">
        <w:r w:rsidR="009F689E" w:rsidRPr="008456B9">
          <w:rPr>
            <w:rStyle w:val="Hyperlink"/>
            <w:rFonts w:asciiTheme="majorBidi" w:hAnsiTheme="majorBidi" w:cstheme="majorBidi"/>
            <w:noProof/>
          </w:rPr>
          <w:t>5.1.6</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Lapisan Model </w:t>
        </w:r>
        <w:r w:rsidR="009F689E" w:rsidRPr="008456B9">
          <w:rPr>
            <w:rStyle w:val="Hyperlink"/>
            <w:rFonts w:asciiTheme="majorBidi" w:hAnsiTheme="majorBidi" w:cstheme="majorBidi"/>
            <w:noProof/>
            <w:lang w:val="id-ID"/>
          </w:rPr>
          <w:t>Vendor</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_Toc51503872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104</w:t>
        </w:r>
        <w:r w:rsidR="009F689E" w:rsidRPr="008456B9">
          <w:rPr>
            <w:rFonts w:asciiTheme="majorBidi" w:hAnsiTheme="majorBidi" w:cstheme="majorBidi"/>
            <w:noProof/>
            <w:webHidden/>
          </w:rPr>
          <w:fldChar w:fldCharType="end"/>
        </w:r>
      </w:hyperlink>
    </w:p>
    <w:p w14:paraId="63B24C34" w14:textId="7A78D215"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73" w:history="1">
        <w:r w:rsidR="009F689E" w:rsidRPr="008456B9">
          <w:rPr>
            <w:rStyle w:val="Hyperlink"/>
            <w:rFonts w:asciiTheme="majorBidi" w:hAnsiTheme="majorBidi" w:cstheme="majorBidi"/>
            <w:noProof/>
          </w:rPr>
          <w:t>5.1.7</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Lapisan Model </w:t>
        </w:r>
        <w:r w:rsidR="009F689E" w:rsidRPr="008456B9">
          <w:rPr>
            <w:rStyle w:val="Hyperlink"/>
            <w:rFonts w:asciiTheme="majorBidi" w:hAnsiTheme="majorBidi" w:cstheme="majorBidi"/>
            <w:iCs/>
            <w:noProof/>
            <w:lang w:val="id-ID"/>
          </w:rPr>
          <w:t xml:space="preserve">Jenis </w:t>
        </w:r>
        <w:r w:rsidR="009F689E" w:rsidRPr="008456B9">
          <w:rPr>
            <w:rStyle w:val="Hyperlink"/>
            <w:rFonts w:asciiTheme="majorBidi" w:hAnsiTheme="majorBidi" w:cstheme="majorBidi"/>
            <w:i/>
            <w:noProof/>
            <w:lang w:val="id-ID"/>
          </w:rPr>
          <w:t>Project</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_Toc51503873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108</w:t>
        </w:r>
        <w:r w:rsidR="009F689E" w:rsidRPr="008456B9">
          <w:rPr>
            <w:rFonts w:asciiTheme="majorBidi" w:hAnsiTheme="majorBidi" w:cstheme="majorBidi"/>
            <w:noProof/>
            <w:webHidden/>
          </w:rPr>
          <w:fldChar w:fldCharType="end"/>
        </w:r>
      </w:hyperlink>
    </w:p>
    <w:p w14:paraId="4A22624C" w14:textId="5C19569C"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74" w:history="1">
        <w:r w:rsidR="009F689E" w:rsidRPr="008456B9">
          <w:rPr>
            <w:rStyle w:val="Hyperlink"/>
            <w:rFonts w:asciiTheme="majorBidi" w:hAnsiTheme="majorBidi" w:cstheme="majorBidi"/>
            <w:noProof/>
            <w:lang w:val="id-ID"/>
          </w:rPr>
          <w:t xml:space="preserve">5.1.8 </w:t>
        </w:r>
        <w:r w:rsidR="009F689E" w:rsidRPr="008456B9">
          <w:rPr>
            <w:rStyle w:val="Hyperlink"/>
            <w:rFonts w:asciiTheme="majorBidi" w:hAnsiTheme="majorBidi" w:cstheme="majorBidi"/>
            <w:noProof/>
          </w:rPr>
          <w:t xml:space="preserve">Implementasi </w:t>
        </w:r>
        <w:r w:rsidR="009F689E" w:rsidRPr="008456B9">
          <w:rPr>
            <w:rStyle w:val="Hyperlink"/>
            <w:rFonts w:asciiTheme="majorBidi" w:hAnsiTheme="majorBidi" w:cstheme="majorBidi"/>
            <w:noProof/>
            <w:lang w:val="id-ID"/>
          </w:rPr>
          <w:t>Model Mutasi RBB</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_Toc51503874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112</w:t>
        </w:r>
        <w:r w:rsidR="009F689E" w:rsidRPr="008456B9">
          <w:rPr>
            <w:rFonts w:asciiTheme="majorBidi" w:hAnsiTheme="majorBidi" w:cstheme="majorBidi"/>
            <w:noProof/>
            <w:webHidden/>
          </w:rPr>
          <w:fldChar w:fldCharType="end"/>
        </w:r>
      </w:hyperlink>
    </w:p>
    <w:p w14:paraId="2421DDAB" w14:textId="07C09A53"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75" w:history="1">
        <w:r w:rsidR="009F689E" w:rsidRPr="008456B9">
          <w:rPr>
            <w:rStyle w:val="Hyperlink"/>
            <w:rFonts w:asciiTheme="majorBidi" w:hAnsiTheme="majorBidi" w:cstheme="majorBidi"/>
            <w:noProof/>
            <w:lang w:val="id-ID"/>
          </w:rPr>
          <w:t>5.1.9 Implementasi Model Laporan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_Toc51503875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113</w:t>
        </w:r>
        <w:r w:rsidR="009F689E" w:rsidRPr="008456B9">
          <w:rPr>
            <w:rFonts w:asciiTheme="majorBidi" w:hAnsiTheme="majorBidi" w:cstheme="majorBidi"/>
            <w:noProof/>
            <w:webHidden/>
          </w:rPr>
          <w:fldChar w:fldCharType="end"/>
        </w:r>
      </w:hyperlink>
    </w:p>
    <w:p w14:paraId="4241BDB7" w14:textId="5BE7F8B8"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76" w:history="1">
        <w:r w:rsidR="009F689E" w:rsidRPr="008456B9">
          <w:rPr>
            <w:rStyle w:val="Hyperlink"/>
            <w:rFonts w:asciiTheme="majorBidi" w:hAnsiTheme="majorBidi" w:cstheme="majorBidi"/>
            <w:noProof/>
            <w:lang w:val="id-ID"/>
          </w:rPr>
          <w:t>5.1.10 Implementasi Model Import</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_Toc51503876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115</w:t>
        </w:r>
        <w:r w:rsidR="009F689E" w:rsidRPr="008456B9">
          <w:rPr>
            <w:rFonts w:asciiTheme="majorBidi" w:hAnsiTheme="majorBidi" w:cstheme="majorBidi"/>
            <w:noProof/>
            <w:webHidden/>
          </w:rPr>
          <w:fldChar w:fldCharType="end"/>
        </w:r>
      </w:hyperlink>
    </w:p>
    <w:p w14:paraId="6F17F217" w14:textId="6F960E07"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77" w:history="1">
        <w:r w:rsidR="009F689E" w:rsidRPr="008456B9">
          <w:rPr>
            <w:rStyle w:val="Hyperlink"/>
            <w:rFonts w:asciiTheme="majorBidi" w:hAnsiTheme="majorBidi" w:cstheme="majorBidi"/>
            <w:noProof/>
            <w:lang w:val="id-ID"/>
          </w:rPr>
          <w:t>5.1.11 Implementasi Model Log</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_Toc51503877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116</w:t>
        </w:r>
        <w:r w:rsidR="009F689E" w:rsidRPr="008456B9">
          <w:rPr>
            <w:rFonts w:asciiTheme="majorBidi" w:hAnsiTheme="majorBidi" w:cstheme="majorBidi"/>
            <w:noProof/>
            <w:webHidden/>
          </w:rPr>
          <w:fldChar w:fldCharType="end"/>
        </w:r>
      </w:hyperlink>
    </w:p>
    <w:p w14:paraId="04AF49AE" w14:textId="586CF696"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78" w:history="1">
        <w:r w:rsidR="009F689E" w:rsidRPr="008456B9">
          <w:rPr>
            <w:rStyle w:val="Hyperlink"/>
            <w:rFonts w:asciiTheme="majorBidi" w:hAnsiTheme="majorBidi" w:cstheme="majorBidi"/>
            <w:noProof/>
          </w:rPr>
          <w:t>5.2.</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Lapisan </w:t>
        </w:r>
        <w:r w:rsidR="009F689E" w:rsidRPr="008456B9">
          <w:rPr>
            <w:rStyle w:val="Hyperlink"/>
            <w:rFonts w:asciiTheme="majorBidi" w:hAnsiTheme="majorBidi" w:cstheme="majorBidi"/>
            <w:noProof/>
            <w:lang w:val="id-ID"/>
          </w:rPr>
          <w:t>Controller</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_Toc51503878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116</w:t>
        </w:r>
        <w:r w:rsidR="009F689E" w:rsidRPr="008456B9">
          <w:rPr>
            <w:rFonts w:asciiTheme="majorBidi" w:hAnsiTheme="majorBidi" w:cstheme="majorBidi"/>
            <w:noProof/>
            <w:webHidden/>
          </w:rPr>
          <w:fldChar w:fldCharType="end"/>
        </w:r>
      </w:hyperlink>
    </w:p>
    <w:p w14:paraId="53AA4C49" w14:textId="20164718"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79"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id-ID"/>
          </w:rPr>
          <w:t>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w:t>
        </w:r>
        <w:r w:rsidR="009F689E" w:rsidRPr="008456B9">
          <w:rPr>
            <w:rStyle w:val="Hyperlink"/>
            <w:rFonts w:asciiTheme="majorBidi" w:hAnsiTheme="majorBidi" w:cstheme="majorBidi"/>
            <w:noProof/>
            <w:lang w:val="id-ID"/>
          </w:rPr>
          <w:t>Controller Auth</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_Toc51503879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117</w:t>
        </w:r>
        <w:r w:rsidR="009F689E" w:rsidRPr="008456B9">
          <w:rPr>
            <w:rFonts w:asciiTheme="majorBidi" w:hAnsiTheme="majorBidi" w:cstheme="majorBidi"/>
            <w:noProof/>
            <w:webHidden/>
          </w:rPr>
          <w:fldChar w:fldCharType="end"/>
        </w:r>
      </w:hyperlink>
    </w:p>
    <w:p w14:paraId="473D6F93" w14:textId="7AFC6AA1"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0"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en-US"/>
          </w:rPr>
          <w:t>2</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w:t>
        </w:r>
        <w:r w:rsidR="009F689E" w:rsidRPr="008456B9">
          <w:rPr>
            <w:rStyle w:val="Hyperlink"/>
            <w:rFonts w:asciiTheme="majorBidi" w:hAnsiTheme="majorBidi" w:cstheme="majorBidi"/>
            <w:noProof/>
            <w:lang w:val="id-ID"/>
          </w:rPr>
          <w:t>Controller</w:t>
        </w:r>
        <w:r w:rsidR="009F689E" w:rsidRPr="008456B9">
          <w:rPr>
            <w:rStyle w:val="Hyperlink"/>
            <w:rFonts w:asciiTheme="majorBidi" w:hAnsiTheme="majorBidi" w:cstheme="majorBidi"/>
            <w:noProof/>
            <w:lang w:val="en-US"/>
          </w:rPr>
          <w:t xml:space="preserve"> Import</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_Toc51503880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128</w:t>
        </w:r>
        <w:r w:rsidR="009F689E" w:rsidRPr="008456B9">
          <w:rPr>
            <w:rFonts w:asciiTheme="majorBidi" w:hAnsiTheme="majorBidi" w:cstheme="majorBidi"/>
            <w:noProof/>
            <w:webHidden/>
          </w:rPr>
          <w:fldChar w:fldCharType="end"/>
        </w:r>
      </w:hyperlink>
    </w:p>
    <w:p w14:paraId="1AEE3930" w14:textId="7C36C236"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1"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en-US"/>
          </w:rPr>
          <w:t>3</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Controller </w:t>
        </w:r>
        <w:r w:rsidR="009F689E" w:rsidRPr="008456B9">
          <w:rPr>
            <w:rStyle w:val="Hyperlink"/>
            <w:rFonts w:asciiTheme="majorBidi" w:hAnsiTheme="majorBidi" w:cstheme="majorBidi"/>
            <w:noProof/>
            <w:lang w:val="en-US"/>
          </w:rPr>
          <w:t>Invoice</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_Toc51503881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135</w:t>
        </w:r>
        <w:r w:rsidR="009F689E" w:rsidRPr="008456B9">
          <w:rPr>
            <w:rFonts w:asciiTheme="majorBidi" w:hAnsiTheme="majorBidi" w:cstheme="majorBidi"/>
            <w:noProof/>
            <w:webHidden/>
          </w:rPr>
          <w:fldChar w:fldCharType="end"/>
        </w:r>
      </w:hyperlink>
    </w:p>
    <w:p w14:paraId="4014B7A9" w14:textId="46440DEE"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2"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en-US"/>
          </w:rPr>
          <w:t>4</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Controller </w:t>
        </w:r>
        <w:r w:rsidR="009F689E" w:rsidRPr="008456B9">
          <w:rPr>
            <w:rStyle w:val="Hyperlink"/>
            <w:rFonts w:asciiTheme="majorBidi" w:hAnsiTheme="majorBidi" w:cstheme="majorBidi"/>
            <w:noProof/>
            <w:lang w:val="en-US"/>
          </w:rPr>
          <w:t>Jenis Project</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_Toc51503882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140</w:t>
        </w:r>
        <w:r w:rsidR="009F689E" w:rsidRPr="008456B9">
          <w:rPr>
            <w:rFonts w:asciiTheme="majorBidi" w:hAnsiTheme="majorBidi" w:cstheme="majorBidi"/>
            <w:noProof/>
            <w:webHidden/>
          </w:rPr>
          <w:fldChar w:fldCharType="end"/>
        </w:r>
      </w:hyperlink>
    </w:p>
    <w:p w14:paraId="75D6A456" w14:textId="49C236E1"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3"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en-US"/>
          </w:rPr>
          <w:t>5</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Controller </w:t>
        </w:r>
        <w:r w:rsidR="009F689E" w:rsidRPr="008456B9">
          <w:rPr>
            <w:rStyle w:val="Hyperlink"/>
            <w:rFonts w:asciiTheme="majorBidi" w:hAnsiTheme="majorBidi" w:cstheme="majorBidi"/>
            <w:noProof/>
            <w:lang w:val="en-US"/>
          </w:rPr>
          <w:t>Laporan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_Toc51503883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144</w:t>
        </w:r>
        <w:r w:rsidR="009F689E" w:rsidRPr="008456B9">
          <w:rPr>
            <w:rFonts w:asciiTheme="majorBidi" w:hAnsiTheme="majorBidi" w:cstheme="majorBidi"/>
            <w:noProof/>
            <w:webHidden/>
          </w:rPr>
          <w:fldChar w:fldCharType="end"/>
        </w:r>
      </w:hyperlink>
    </w:p>
    <w:p w14:paraId="466B5E32" w14:textId="7AB46983"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4"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en-US"/>
          </w:rPr>
          <w:t>6</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Controller </w:t>
        </w:r>
        <w:r w:rsidR="009F689E" w:rsidRPr="008456B9">
          <w:rPr>
            <w:rStyle w:val="Hyperlink"/>
            <w:rFonts w:asciiTheme="majorBidi" w:hAnsiTheme="majorBidi" w:cstheme="majorBidi"/>
            <w:noProof/>
            <w:lang w:val="en-US"/>
          </w:rPr>
          <w:t>Mutasi RBB</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_Toc51503884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148</w:t>
        </w:r>
        <w:r w:rsidR="009F689E" w:rsidRPr="008456B9">
          <w:rPr>
            <w:rFonts w:asciiTheme="majorBidi" w:hAnsiTheme="majorBidi" w:cstheme="majorBidi"/>
            <w:noProof/>
            <w:webHidden/>
          </w:rPr>
          <w:fldChar w:fldCharType="end"/>
        </w:r>
      </w:hyperlink>
    </w:p>
    <w:p w14:paraId="20096DD2" w14:textId="2BA767A2"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5"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en-US"/>
          </w:rPr>
          <w:t>7</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Controller </w:t>
        </w:r>
        <w:r w:rsidR="009F689E" w:rsidRPr="008456B9">
          <w:rPr>
            <w:rStyle w:val="Hyperlink"/>
            <w:rFonts w:asciiTheme="majorBidi" w:hAnsiTheme="majorBidi" w:cstheme="majorBidi"/>
            <w:noProof/>
            <w:lang w:val="en-US"/>
          </w:rPr>
          <w:t>PKS</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_Toc51503885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150</w:t>
        </w:r>
        <w:r w:rsidR="009F689E" w:rsidRPr="008456B9">
          <w:rPr>
            <w:rFonts w:asciiTheme="majorBidi" w:hAnsiTheme="majorBidi" w:cstheme="majorBidi"/>
            <w:noProof/>
            <w:webHidden/>
          </w:rPr>
          <w:fldChar w:fldCharType="end"/>
        </w:r>
      </w:hyperlink>
    </w:p>
    <w:p w14:paraId="24C6D9F9" w14:textId="2EF06D38"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6"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en-US"/>
          </w:rPr>
          <w:t>8</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Controller </w:t>
        </w:r>
        <w:r w:rsidR="009F689E" w:rsidRPr="008456B9">
          <w:rPr>
            <w:rStyle w:val="Hyperlink"/>
            <w:rFonts w:asciiTheme="majorBidi" w:hAnsiTheme="majorBidi" w:cstheme="majorBidi"/>
            <w:noProof/>
            <w:lang w:val="en-US"/>
          </w:rPr>
          <w:t>RBB</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_Toc51503886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160</w:t>
        </w:r>
        <w:r w:rsidR="009F689E" w:rsidRPr="008456B9">
          <w:rPr>
            <w:rFonts w:asciiTheme="majorBidi" w:hAnsiTheme="majorBidi" w:cstheme="majorBidi"/>
            <w:noProof/>
            <w:webHidden/>
          </w:rPr>
          <w:fldChar w:fldCharType="end"/>
        </w:r>
      </w:hyperlink>
    </w:p>
    <w:p w14:paraId="7BA4E046" w14:textId="442A5B2E"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7"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en-US"/>
          </w:rPr>
          <w:t>9</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Controller </w:t>
        </w:r>
        <w:r w:rsidR="009F689E" w:rsidRPr="008456B9">
          <w:rPr>
            <w:rStyle w:val="Hyperlink"/>
            <w:rFonts w:asciiTheme="majorBidi" w:hAnsiTheme="majorBidi" w:cstheme="majorBidi"/>
            <w:noProof/>
            <w:lang w:val="en-US"/>
          </w:rPr>
          <w:t>Termin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_Toc51503887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165</w:t>
        </w:r>
        <w:r w:rsidR="009F689E" w:rsidRPr="008456B9">
          <w:rPr>
            <w:rFonts w:asciiTheme="majorBidi" w:hAnsiTheme="majorBidi" w:cstheme="majorBidi"/>
            <w:noProof/>
            <w:webHidden/>
          </w:rPr>
          <w:fldChar w:fldCharType="end"/>
        </w:r>
      </w:hyperlink>
    </w:p>
    <w:p w14:paraId="7F3CCDD2" w14:textId="115F4FF7"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8"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en-US"/>
          </w:rPr>
          <w:t>10</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Controller </w:t>
        </w:r>
        <w:r w:rsidR="009F689E" w:rsidRPr="008456B9">
          <w:rPr>
            <w:rStyle w:val="Hyperlink"/>
            <w:rFonts w:asciiTheme="majorBidi" w:hAnsiTheme="majorBidi" w:cstheme="majorBidi"/>
            <w:noProof/>
            <w:lang w:val="en-US"/>
          </w:rPr>
          <w:t>Vendor</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_Toc51503888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174</w:t>
        </w:r>
        <w:r w:rsidR="009F689E" w:rsidRPr="008456B9">
          <w:rPr>
            <w:rFonts w:asciiTheme="majorBidi" w:hAnsiTheme="majorBidi" w:cstheme="majorBidi"/>
            <w:noProof/>
            <w:webHidden/>
          </w:rPr>
          <w:fldChar w:fldCharType="end"/>
        </w:r>
      </w:hyperlink>
    </w:p>
    <w:p w14:paraId="5AB0DCCF" w14:textId="4E3A1327"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89" w:history="1">
        <w:r w:rsidR="009F689E" w:rsidRPr="008456B9">
          <w:rPr>
            <w:rStyle w:val="Hyperlink"/>
            <w:rFonts w:asciiTheme="majorBidi" w:hAnsiTheme="majorBidi" w:cstheme="majorBidi"/>
            <w:noProof/>
          </w:rPr>
          <w:t>5.2.</w:t>
        </w:r>
        <w:r w:rsidR="009F689E" w:rsidRPr="008456B9">
          <w:rPr>
            <w:rStyle w:val="Hyperlink"/>
            <w:rFonts w:asciiTheme="majorBidi" w:hAnsiTheme="majorBidi" w:cstheme="majorBidi"/>
            <w:noProof/>
            <w:lang w:val="id-ID"/>
          </w:rPr>
          <w:t>1</w:t>
        </w:r>
        <w:r w:rsidR="009F689E" w:rsidRPr="008456B9">
          <w:rPr>
            <w:rStyle w:val="Hyperlink"/>
            <w:rFonts w:asciiTheme="majorBidi" w:hAnsiTheme="majorBidi" w:cstheme="majorBidi"/>
            <w:noProof/>
            <w:lang w:val="en-US"/>
          </w:rPr>
          <w:t>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Controller </w:t>
        </w:r>
        <w:r w:rsidR="009F689E" w:rsidRPr="008456B9">
          <w:rPr>
            <w:rStyle w:val="Hyperlink"/>
            <w:rFonts w:asciiTheme="majorBidi" w:hAnsiTheme="majorBidi" w:cstheme="majorBidi"/>
            <w:noProof/>
            <w:lang w:val="en-US"/>
          </w:rPr>
          <w:t>Dashboard</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_Toc51503889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179</w:t>
        </w:r>
        <w:r w:rsidR="009F689E" w:rsidRPr="008456B9">
          <w:rPr>
            <w:rFonts w:asciiTheme="majorBidi" w:hAnsiTheme="majorBidi" w:cstheme="majorBidi"/>
            <w:noProof/>
            <w:webHidden/>
          </w:rPr>
          <w:fldChar w:fldCharType="end"/>
        </w:r>
      </w:hyperlink>
    </w:p>
    <w:p w14:paraId="4E13E437" w14:textId="2EC44055"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890" w:history="1">
        <w:r w:rsidR="009F689E" w:rsidRPr="008456B9">
          <w:rPr>
            <w:rStyle w:val="Hyperlink"/>
            <w:rFonts w:asciiTheme="majorBidi" w:hAnsiTheme="majorBidi" w:cstheme="majorBidi"/>
            <w:noProof/>
          </w:rPr>
          <w:t>5.3.</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Implementasi </w:t>
        </w:r>
        <w:r w:rsidR="009F689E" w:rsidRPr="008456B9">
          <w:rPr>
            <w:rStyle w:val="Hyperlink"/>
            <w:rFonts w:asciiTheme="majorBidi" w:hAnsiTheme="majorBidi" w:cstheme="majorBidi"/>
            <w:noProof/>
            <w:lang w:val="id-ID"/>
          </w:rPr>
          <w:t>View</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_Toc51503890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180</w:t>
        </w:r>
        <w:r w:rsidR="009F689E" w:rsidRPr="008456B9">
          <w:rPr>
            <w:rFonts w:asciiTheme="majorBidi" w:hAnsiTheme="majorBidi" w:cstheme="majorBidi"/>
            <w:noProof/>
            <w:webHidden/>
          </w:rPr>
          <w:fldChar w:fldCharType="end"/>
        </w:r>
      </w:hyperlink>
    </w:p>
    <w:p w14:paraId="6C26E4D9" w14:textId="1981745D"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91" w:history="1">
        <w:r w:rsidR="009F689E" w:rsidRPr="008456B9">
          <w:rPr>
            <w:rStyle w:val="Hyperlink"/>
            <w:rFonts w:asciiTheme="majorBidi" w:hAnsiTheme="majorBidi" w:cstheme="majorBidi"/>
            <w:noProof/>
          </w:rPr>
          <w:t>5.3.1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Antarmuka </w:t>
        </w:r>
        <w:r w:rsidR="009F689E" w:rsidRPr="008456B9">
          <w:rPr>
            <w:rStyle w:val="Hyperlink"/>
            <w:rFonts w:asciiTheme="majorBidi" w:hAnsiTheme="majorBidi" w:cstheme="majorBidi"/>
            <w:noProof/>
            <w:lang w:val="id-ID"/>
          </w:rPr>
          <w:t>M</w:t>
        </w:r>
        <w:r w:rsidR="009F689E" w:rsidRPr="008456B9">
          <w:rPr>
            <w:rStyle w:val="Hyperlink"/>
            <w:rFonts w:asciiTheme="majorBidi" w:hAnsiTheme="majorBidi" w:cstheme="majorBidi"/>
            <w:noProof/>
          </w:rPr>
          <w:t xml:space="preserve">enu </w:t>
        </w:r>
        <w:r w:rsidR="009F689E" w:rsidRPr="008456B9">
          <w:rPr>
            <w:rStyle w:val="Hyperlink"/>
            <w:rFonts w:asciiTheme="majorBidi" w:hAnsiTheme="majorBidi" w:cstheme="majorBidi"/>
            <w:noProof/>
            <w:lang w:val="id-ID"/>
          </w:rPr>
          <w:t>RBB</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_Toc51503891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183</w:t>
        </w:r>
        <w:r w:rsidR="009F689E" w:rsidRPr="008456B9">
          <w:rPr>
            <w:rFonts w:asciiTheme="majorBidi" w:hAnsiTheme="majorBidi" w:cstheme="majorBidi"/>
            <w:noProof/>
            <w:webHidden/>
          </w:rPr>
          <w:fldChar w:fldCharType="end"/>
        </w:r>
      </w:hyperlink>
    </w:p>
    <w:p w14:paraId="2B2654FD" w14:textId="11E9F137"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92" w:history="1">
        <w:r w:rsidR="009F689E" w:rsidRPr="008456B9">
          <w:rPr>
            <w:rStyle w:val="Hyperlink"/>
            <w:rFonts w:asciiTheme="majorBidi" w:hAnsiTheme="majorBidi" w:cstheme="majorBidi"/>
            <w:noProof/>
          </w:rPr>
          <w:t>5.3.2</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Antarmuka </w:t>
        </w:r>
        <w:r w:rsidR="009F689E" w:rsidRPr="008456B9">
          <w:rPr>
            <w:rStyle w:val="Hyperlink"/>
            <w:rFonts w:asciiTheme="majorBidi" w:hAnsiTheme="majorBidi" w:cstheme="majorBidi"/>
            <w:noProof/>
            <w:lang w:val="id-ID"/>
          </w:rPr>
          <w:t>M</w:t>
        </w:r>
        <w:r w:rsidR="009F689E" w:rsidRPr="008456B9">
          <w:rPr>
            <w:rStyle w:val="Hyperlink"/>
            <w:rFonts w:asciiTheme="majorBidi" w:hAnsiTheme="majorBidi" w:cstheme="majorBidi"/>
            <w:noProof/>
          </w:rPr>
          <w:t>enu PKS</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_Toc51503892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185</w:t>
        </w:r>
        <w:r w:rsidR="009F689E" w:rsidRPr="008456B9">
          <w:rPr>
            <w:rFonts w:asciiTheme="majorBidi" w:hAnsiTheme="majorBidi" w:cstheme="majorBidi"/>
            <w:noProof/>
            <w:webHidden/>
          </w:rPr>
          <w:fldChar w:fldCharType="end"/>
        </w:r>
      </w:hyperlink>
    </w:p>
    <w:p w14:paraId="789746FF" w14:textId="25D5CC43"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93" w:history="1">
        <w:r w:rsidR="009F689E" w:rsidRPr="008456B9">
          <w:rPr>
            <w:rStyle w:val="Hyperlink"/>
            <w:rFonts w:asciiTheme="majorBidi" w:hAnsiTheme="majorBidi" w:cstheme="majorBidi"/>
            <w:noProof/>
          </w:rPr>
          <w:t>5.3.3</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Antarmuka </w:t>
        </w:r>
        <w:r w:rsidR="009F689E" w:rsidRPr="008456B9">
          <w:rPr>
            <w:rStyle w:val="Hyperlink"/>
            <w:rFonts w:asciiTheme="majorBidi" w:hAnsiTheme="majorBidi" w:cstheme="majorBidi"/>
            <w:noProof/>
            <w:lang w:val="id-ID"/>
          </w:rPr>
          <w:t>M</w:t>
        </w:r>
        <w:r w:rsidR="009F689E" w:rsidRPr="008456B9">
          <w:rPr>
            <w:rStyle w:val="Hyperlink"/>
            <w:rFonts w:asciiTheme="majorBidi" w:hAnsiTheme="majorBidi" w:cstheme="majorBidi"/>
            <w:noProof/>
          </w:rPr>
          <w:t xml:space="preserve">enu </w:t>
        </w:r>
        <w:r w:rsidR="009F689E" w:rsidRPr="008456B9">
          <w:rPr>
            <w:rStyle w:val="Hyperlink"/>
            <w:rFonts w:asciiTheme="majorBidi" w:hAnsiTheme="majorBidi" w:cstheme="majorBidi"/>
            <w:noProof/>
            <w:lang w:val="en-US"/>
          </w:rPr>
          <w:t>Termin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_Toc51503893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186</w:t>
        </w:r>
        <w:r w:rsidR="009F689E" w:rsidRPr="008456B9">
          <w:rPr>
            <w:rFonts w:asciiTheme="majorBidi" w:hAnsiTheme="majorBidi" w:cstheme="majorBidi"/>
            <w:noProof/>
            <w:webHidden/>
          </w:rPr>
          <w:fldChar w:fldCharType="end"/>
        </w:r>
      </w:hyperlink>
    </w:p>
    <w:p w14:paraId="5E8BA3B7" w14:textId="15855B1D"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94" w:history="1">
        <w:r w:rsidR="009F689E" w:rsidRPr="008456B9">
          <w:rPr>
            <w:rStyle w:val="Hyperlink"/>
            <w:rFonts w:asciiTheme="majorBidi" w:hAnsiTheme="majorBidi" w:cstheme="majorBidi"/>
            <w:noProof/>
          </w:rPr>
          <w:t>5.3.4</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Antarmuka Menu </w:t>
        </w:r>
        <w:r w:rsidR="009F689E" w:rsidRPr="008456B9">
          <w:rPr>
            <w:rStyle w:val="Hyperlink"/>
            <w:rFonts w:asciiTheme="majorBidi" w:hAnsiTheme="majorBidi" w:cstheme="majorBidi"/>
            <w:noProof/>
            <w:lang w:val="en-US"/>
          </w:rPr>
          <w:t>Invoice</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_Toc51503894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188</w:t>
        </w:r>
        <w:r w:rsidR="009F689E" w:rsidRPr="008456B9">
          <w:rPr>
            <w:rFonts w:asciiTheme="majorBidi" w:hAnsiTheme="majorBidi" w:cstheme="majorBidi"/>
            <w:noProof/>
            <w:webHidden/>
          </w:rPr>
          <w:fldChar w:fldCharType="end"/>
        </w:r>
      </w:hyperlink>
    </w:p>
    <w:p w14:paraId="2E147FB8" w14:textId="39C432EA"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95" w:history="1">
        <w:r w:rsidR="009F689E" w:rsidRPr="008456B9">
          <w:rPr>
            <w:rStyle w:val="Hyperlink"/>
            <w:rFonts w:asciiTheme="majorBidi" w:hAnsiTheme="majorBidi" w:cstheme="majorBidi"/>
            <w:noProof/>
          </w:rPr>
          <w:t>5.3.5</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Antarmuka Menu Laporan Gabungan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_Toc51503895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189</w:t>
        </w:r>
        <w:r w:rsidR="009F689E" w:rsidRPr="008456B9">
          <w:rPr>
            <w:rFonts w:asciiTheme="majorBidi" w:hAnsiTheme="majorBidi" w:cstheme="majorBidi"/>
            <w:noProof/>
            <w:webHidden/>
          </w:rPr>
          <w:fldChar w:fldCharType="end"/>
        </w:r>
      </w:hyperlink>
    </w:p>
    <w:p w14:paraId="63748052" w14:textId="1891AE2A"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96" w:history="1">
        <w:r w:rsidR="009F689E" w:rsidRPr="008456B9">
          <w:rPr>
            <w:rStyle w:val="Hyperlink"/>
            <w:rFonts w:asciiTheme="majorBidi" w:hAnsiTheme="majorBidi" w:cstheme="majorBidi"/>
            <w:noProof/>
          </w:rPr>
          <w:t>5.3.6</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Antarmuka </w:t>
        </w:r>
        <w:r w:rsidR="009F689E" w:rsidRPr="008456B9">
          <w:rPr>
            <w:rStyle w:val="Hyperlink"/>
            <w:rFonts w:asciiTheme="majorBidi" w:hAnsiTheme="majorBidi" w:cstheme="majorBidi"/>
            <w:noProof/>
            <w:lang w:val="id-ID"/>
          </w:rPr>
          <w:t>M</w:t>
        </w:r>
        <w:r w:rsidR="009F689E" w:rsidRPr="008456B9">
          <w:rPr>
            <w:rStyle w:val="Hyperlink"/>
            <w:rFonts w:asciiTheme="majorBidi" w:hAnsiTheme="majorBidi" w:cstheme="majorBidi"/>
            <w:noProof/>
          </w:rPr>
          <w:t>enu Vendor</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_Toc51503896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190</w:t>
        </w:r>
        <w:r w:rsidR="009F689E" w:rsidRPr="008456B9">
          <w:rPr>
            <w:rFonts w:asciiTheme="majorBidi" w:hAnsiTheme="majorBidi" w:cstheme="majorBidi"/>
            <w:noProof/>
            <w:webHidden/>
          </w:rPr>
          <w:fldChar w:fldCharType="end"/>
        </w:r>
      </w:hyperlink>
    </w:p>
    <w:p w14:paraId="076BB8C3" w14:textId="6E6C8D04"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97" w:history="1">
        <w:r w:rsidR="009F689E" w:rsidRPr="008456B9">
          <w:rPr>
            <w:rStyle w:val="Hyperlink"/>
            <w:rFonts w:asciiTheme="majorBidi" w:hAnsiTheme="majorBidi" w:cstheme="majorBidi"/>
            <w:noProof/>
          </w:rPr>
          <w:t>5.3.7</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Antarmuka </w:t>
        </w:r>
        <w:r w:rsidR="009F689E" w:rsidRPr="008456B9">
          <w:rPr>
            <w:rStyle w:val="Hyperlink"/>
            <w:rFonts w:asciiTheme="majorBidi" w:hAnsiTheme="majorBidi" w:cstheme="majorBidi"/>
            <w:noProof/>
            <w:lang w:val="id-ID"/>
          </w:rPr>
          <w:t>M</w:t>
        </w:r>
        <w:r w:rsidR="009F689E" w:rsidRPr="008456B9">
          <w:rPr>
            <w:rStyle w:val="Hyperlink"/>
            <w:rFonts w:asciiTheme="majorBidi" w:hAnsiTheme="majorBidi" w:cstheme="majorBidi"/>
            <w:noProof/>
          </w:rPr>
          <w:t>enu Jenis Project</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_Toc51503897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191</w:t>
        </w:r>
        <w:r w:rsidR="009F689E" w:rsidRPr="008456B9">
          <w:rPr>
            <w:rFonts w:asciiTheme="majorBidi" w:hAnsiTheme="majorBidi" w:cstheme="majorBidi"/>
            <w:noProof/>
            <w:webHidden/>
          </w:rPr>
          <w:fldChar w:fldCharType="end"/>
        </w:r>
      </w:hyperlink>
    </w:p>
    <w:p w14:paraId="4A9BC4B1" w14:textId="7BBEE431" w:rsidR="009F689E" w:rsidRPr="008456B9" w:rsidRDefault="00BA4D8C">
      <w:pPr>
        <w:pStyle w:val="TOC3"/>
        <w:tabs>
          <w:tab w:val="right" w:leader="dot" w:pos="5261"/>
        </w:tabs>
        <w:rPr>
          <w:rFonts w:asciiTheme="majorBidi" w:eastAsiaTheme="minorEastAsia" w:hAnsiTheme="majorBidi" w:cstheme="majorBidi"/>
          <w:noProof/>
          <w:color w:val="auto"/>
        </w:rPr>
      </w:pPr>
      <w:hyperlink w:anchor="_Toc51503898" w:history="1">
        <w:r w:rsidR="009F689E" w:rsidRPr="008456B9">
          <w:rPr>
            <w:rStyle w:val="Hyperlink"/>
            <w:rFonts w:asciiTheme="majorBidi" w:hAnsiTheme="majorBidi" w:cstheme="majorBidi"/>
            <w:noProof/>
          </w:rPr>
          <w:t>5.3.8</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Antarmuka </w:t>
        </w:r>
        <w:r w:rsidR="009F689E" w:rsidRPr="008456B9">
          <w:rPr>
            <w:rStyle w:val="Hyperlink"/>
            <w:rFonts w:asciiTheme="majorBidi" w:hAnsiTheme="majorBidi" w:cstheme="majorBidi"/>
            <w:noProof/>
            <w:lang w:val="id-ID"/>
          </w:rPr>
          <w:t>M</w:t>
        </w:r>
        <w:r w:rsidR="009F689E" w:rsidRPr="008456B9">
          <w:rPr>
            <w:rStyle w:val="Hyperlink"/>
            <w:rFonts w:asciiTheme="majorBidi" w:hAnsiTheme="majorBidi" w:cstheme="majorBidi"/>
            <w:noProof/>
          </w:rPr>
          <w:t>enu Daftar Pengguna</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_Toc51503898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192</w:t>
        </w:r>
        <w:r w:rsidR="009F689E" w:rsidRPr="008456B9">
          <w:rPr>
            <w:rFonts w:asciiTheme="majorBidi" w:hAnsiTheme="majorBidi" w:cstheme="majorBidi"/>
            <w:noProof/>
            <w:webHidden/>
          </w:rPr>
          <w:fldChar w:fldCharType="end"/>
        </w:r>
      </w:hyperlink>
    </w:p>
    <w:p w14:paraId="54D58873" w14:textId="296297F0"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899" w:history="1">
        <w:r w:rsidR="009F689E" w:rsidRPr="008456B9">
          <w:rPr>
            <w:rStyle w:val="Hyperlink"/>
            <w:rFonts w:asciiTheme="majorBidi" w:hAnsiTheme="majorBidi" w:cstheme="majorBidi"/>
            <w:noProof/>
          </w:rPr>
          <w:t>BAB 6.</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 xml:space="preserve"> PENGUJIAN DAN EVALUASI</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_Toc51503899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193</w:t>
        </w:r>
        <w:r w:rsidR="009F689E" w:rsidRPr="008456B9">
          <w:rPr>
            <w:rFonts w:asciiTheme="majorBidi" w:hAnsiTheme="majorBidi" w:cstheme="majorBidi"/>
            <w:noProof/>
            <w:webHidden/>
          </w:rPr>
          <w:fldChar w:fldCharType="end"/>
        </w:r>
      </w:hyperlink>
    </w:p>
    <w:p w14:paraId="1EE08EED" w14:textId="28A29D86"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900" w:history="1">
        <w:r w:rsidR="009F689E" w:rsidRPr="008456B9">
          <w:rPr>
            <w:rStyle w:val="Hyperlink"/>
            <w:rFonts w:asciiTheme="majorBidi" w:hAnsiTheme="majorBidi" w:cstheme="majorBidi"/>
            <w:noProof/>
          </w:rPr>
          <w:t>6.1.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Tujuan Pengujian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_Toc51503900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193</w:t>
        </w:r>
        <w:r w:rsidR="009F689E" w:rsidRPr="008456B9">
          <w:rPr>
            <w:rFonts w:asciiTheme="majorBidi" w:hAnsiTheme="majorBidi" w:cstheme="majorBidi"/>
            <w:noProof/>
            <w:webHidden/>
          </w:rPr>
          <w:fldChar w:fldCharType="end"/>
        </w:r>
      </w:hyperlink>
    </w:p>
    <w:p w14:paraId="27D7EA33" w14:textId="6E108861"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901" w:history="1">
        <w:r w:rsidR="009F689E" w:rsidRPr="008456B9">
          <w:rPr>
            <w:rStyle w:val="Hyperlink"/>
            <w:rFonts w:asciiTheme="majorBidi" w:hAnsiTheme="majorBidi" w:cstheme="majorBidi"/>
            <w:noProof/>
          </w:rPr>
          <w:t>6.2.</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Kriteria Pengujian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_Toc51503901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193</w:t>
        </w:r>
        <w:r w:rsidR="009F689E" w:rsidRPr="008456B9">
          <w:rPr>
            <w:rFonts w:asciiTheme="majorBidi" w:hAnsiTheme="majorBidi" w:cstheme="majorBidi"/>
            <w:noProof/>
            <w:webHidden/>
          </w:rPr>
          <w:fldChar w:fldCharType="end"/>
        </w:r>
      </w:hyperlink>
    </w:p>
    <w:p w14:paraId="214060AD" w14:textId="20140D91"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902" w:history="1">
        <w:r w:rsidR="009F689E" w:rsidRPr="008456B9">
          <w:rPr>
            <w:rStyle w:val="Hyperlink"/>
            <w:rFonts w:asciiTheme="majorBidi" w:hAnsiTheme="majorBidi" w:cstheme="majorBidi"/>
            <w:noProof/>
          </w:rPr>
          <w:t>6.</w:t>
        </w:r>
        <w:r w:rsidR="009F689E" w:rsidRPr="008456B9">
          <w:rPr>
            <w:rStyle w:val="Hyperlink"/>
            <w:rFonts w:asciiTheme="majorBidi" w:hAnsiTheme="majorBidi" w:cstheme="majorBidi"/>
            <w:bCs/>
            <w:noProof/>
          </w:rPr>
          <w:t>3.</w:t>
        </w:r>
        <w:r w:rsidR="009F689E" w:rsidRPr="008456B9">
          <w:rPr>
            <w:rStyle w:val="Hyperlink"/>
            <w:rFonts w:asciiTheme="majorBidi" w:eastAsia="Arial" w:hAnsiTheme="majorBidi" w:cstheme="majorBidi"/>
            <w:bCs/>
            <w:noProof/>
          </w:rPr>
          <w:t xml:space="preserve"> </w:t>
        </w:r>
        <w:r w:rsidR="009F689E" w:rsidRPr="008456B9">
          <w:rPr>
            <w:rStyle w:val="Hyperlink"/>
            <w:rFonts w:asciiTheme="majorBidi" w:hAnsiTheme="majorBidi" w:cstheme="majorBidi"/>
            <w:bCs/>
            <w:noProof/>
          </w:rPr>
          <w:t>Skenario Pengujian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_Toc51503902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193</w:t>
        </w:r>
        <w:r w:rsidR="009F689E" w:rsidRPr="008456B9">
          <w:rPr>
            <w:rFonts w:asciiTheme="majorBidi" w:hAnsiTheme="majorBidi" w:cstheme="majorBidi"/>
            <w:noProof/>
            <w:webHidden/>
          </w:rPr>
          <w:fldChar w:fldCharType="end"/>
        </w:r>
      </w:hyperlink>
    </w:p>
    <w:p w14:paraId="3DC97E87" w14:textId="47FFBE23"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903" w:history="1">
        <w:r w:rsidR="009F689E" w:rsidRPr="008456B9">
          <w:rPr>
            <w:rStyle w:val="Hyperlink"/>
            <w:rFonts w:asciiTheme="majorBidi" w:hAnsiTheme="majorBidi" w:cstheme="majorBidi"/>
            <w:noProof/>
          </w:rPr>
          <w:t>6.4.</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Evaluasi Pengujian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_Toc51503903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194</w:t>
        </w:r>
        <w:r w:rsidR="009F689E" w:rsidRPr="008456B9">
          <w:rPr>
            <w:rFonts w:asciiTheme="majorBidi" w:hAnsiTheme="majorBidi" w:cstheme="majorBidi"/>
            <w:noProof/>
            <w:webHidden/>
          </w:rPr>
          <w:fldChar w:fldCharType="end"/>
        </w:r>
      </w:hyperlink>
    </w:p>
    <w:p w14:paraId="7607C4ED" w14:textId="36BEFD22"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904" w:history="1">
        <w:r w:rsidR="009F689E" w:rsidRPr="008456B9">
          <w:rPr>
            <w:rStyle w:val="Hyperlink"/>
            <w:rFonts w:asciiTheme="majorBidi" w:hAnsiTheme="majorBidi" w:cstheme="majorBidi"/>
            <w:noProof/>
          </w:rPr>
          <w:t>BAB 7  KESIMPULAN DAN SARAN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_Toc51503904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200</w:t>
        </w:r>
        <w:r w:rsidR="009F689E" w:rsidRPr="008456B9">
          <w:rPr>
            <w:rFonts w:asciiTheme="majorBidi" w:hAnsiTheme="majorBidi" w:cstheme="majorBidi"/>
            <w:noProof/>
            <w:webHidden/>
          </w:rPr>
          <w:fldChar w:fldCharType="end"/>
        </w:r>
      </w:hyperlink>
    </w:p>
    <w:p w14:paraId="231AA7AB" w14:textId="59206589"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905" w:history="1">
        <w:r w:rsidR="009F689E" w:rsidRPr="008456B9">
          <w:rPr>
            <w:rStyle w:val="Hyperlink"/>
            <w:rFonts w:asciiTheme="majorBidi" w:hAnsiTheme="majorBidi" w:cstheme="majorBidi"/>
            <w:noProof/>
          </w:rPr>
          <w:t>7.1.</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Kesimpulan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_Toc51503905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200</w:t>
        </w:r>
        <w:r w:rsidR="009F689E" w:rsidRPr="008456B9">
          <w:rPr>
            <w:rFonts w:asciiTheme="majorBidi" w:hAnsiTheme="majorBidi" w:cstheme="majorBidi"/>
            <w:noProof/>
            <w:webHidden/>
          </w:rPr>
          <w:fldChar w:fldCharType="end"/>
        </w:r>
      </w:hyperlink>
    </w:p>
    <w:p w14:paraId="509F106E" w14:textId="29BC2714" w:rsidR="009F689E" w:rsidRPr="008456B9" w:rsidRDefault="00BA4D8C">
      <w:pPr>
        <w:pStyle w:val="TOC2"/>
        <w:tabs>
          <w:tab w:val="right" w:leader="dot" w:pos="5261"/>
        </w:tabs>
        <w:rPr>
          <w:rFonts w:asciiTheme="majorBidi" w:eastAsiaTheme="minorEastAsia" w:hAnsiTheme="majorBidi" w:cstheme="majorBidi"/>
          <w:noProof/>
          <w:color w:val="auto"/>
        </w:rPr>
      </w:pPr>
      <w:hyperlink w:anchor="_Toc51503906" w:history="1">
        <w:r w:rsidR="009F689E" w:rsidRPr="008456B9">
          <w:rPr>
            <w:rStyle w:val="Hyperlink"/>
            <w:rFonts w:asciiTheme="majorBidi" w:hAnsiTheme="majorBidi" w:cstheme="majorBidi"/>
            <w:noProof/>
          </w:rPr>
          <w:t>7.2.</w:t>
        </w:r>
        <w:r w:rsidR="009F689E" w:rsidRPr="008456B9">
          <w:rPr>
            <w:rStyle w:val="Hyperlink"/>
            <w:rFonts w:asciiTheme="majorBidi" w:eastAsia="Arial" w:hAnsiTheme="majorBidi" w:cstheme="majorBidi"/>
            <w:noProof/>
          </w:rPr>
          <w:t xml:space="preserve"> </w:t>
        </w:r>
        <w:r w:rsidR="009F689E" w:rsidRPr="008456B9">
          <w:rPr>
            <w:rStyle w:val="Hyperlink"/>
            <w:rFonts w:asciiTheme="majorBidi" w:hAnsiTheme="majorBidi" w:cstheme="majorBidi"/>
            <w:noProof/>
          </w:rPr>
          <w:t>Saran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_Toc51503906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200</w:t>
        </w:r>
        <w:r w:rsidR="009F689E" w:rsidRPr="008456B9">
          <w:rPr>
            <w:rFonts w:asciiTheme="majorBidi" w:hAnsiTheme="majorBidi" w:cstheme="majorBidi"/>
            <w:noProof/>
            <w:webHidden/>
          </w:rPr>
          <w:fldChar w:fldCharType="end"/>
        </w:r>
      </w:hyperlink>
    </w:p>
    <w:p w14:paraId="0146267A" w14:textId="100177D2"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907" w:history="1">
        <w:r w:rsidR="009F689E" w:rsidRPr="008456B9">
          <w:rPr>
            <w:rStyle w:val="Hyperlink"/>
            <w:rFonts w:asciiTheme="majorBidi" w:hAnsiTheme="majorBidi" w:cstheme="majorBidi"/>
            <w:noProof/>
          </w:rPr>
          <w:t>DAFTAR PUSTAKA</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_Toc51503907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202</w:t>
        </w:r>
        <w:r w:rsidR="009F689E" w:rsidRPr="008456B9">
          <w:rPr>
            <w:rFonts w:asciiTheme="majorBidi" w:hAnsiTheme="majorBidi" w:cstheme="majorBidi"/>
            <w:noProof/>
            <w:webHidden/>
          </w:rPr>
          <w:fldChar w:fldCharType="end"/>
        </w:r>
      </w:hyperlink>
    </w:p>
    <w:p w14:paraId="7B3ED9FA" w14:textId="790C0E30"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908" w:history="1">
        <w:r w:rsidR="009F689E" w:rsidRPr="008456B9">
          <w:rPr>
            <w:rStyle w:val="Hyperlink"/>
            <w:rFonts w:asciiTheme="majorBidi" w:hAnsiTheme="majorBidi" w:cstheme="majorBidi"/>
            <w:noProof/>
          </w:rPr>
          <w:t>BIODATA PENULIS I</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_Toc51503908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204</w:t>
        </w:r>
        <w:r w:rsidR="009F689E" w:rsidRPr="008456B9">
          <w:rPr>
            <w:rFonts w:asciiTheme="majorBidi" w:hAnsiTheme="majorBidi" w:cstheme="majorBidi"/>
            <w:noProof/>
            <w:webHidden/>
          </w:rPr>
          <w:fldChar w:fldCharType="end"/>
        </w:r>
      </w:hyperlink>
    </w:p>
    <w:p w14:paraId="353D4CD9" w14:textId="544EC7BC"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909" w:history="1">
        <w:r w:rsidR="009F689E" w:rsidRPr="008456B9">
          <w:rPr>
            <w:rStyle w:val="Hyperlink"/>
            <w:rFonts w:asciiTheme="majorBidi" w:hAnsiTheme="majorBidi" w:cstheme="majorBidi"/>
            <w:noProof/>
          </w:rPr>
          <w:t>BIODATA PENULIS II</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_Toc51503909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206</w:t>
        </w:r>
        <w:r w:rsidR="009F689E" w:rsidRPr="008456B9">
          <w:rPr>
            <w:rFonts w:asciiTheme="majorBidi" w:hAnsiTheme="majorBidi" w:cstheme="majorBidi"/>
            <w:noProof/>
            <w:webHidden/>
          </w:rPr>
          <w:fldChar w:fldCharType="end"/>
        </w:r>
      </w:hyperlink>
    </w:p>
    <w:p w14:paraId="0BB9FDF9" w14:textId="6485932B" w:rsidR="009F689E" w:rsidRPr="008456B9" w:rsidRDefault="00BA4D8C">
      <w:pPr>
        <w:pStyle w:val="TOC1"/>
        <w:tabs>
          <w:tab w:val="right" w:leader="dot" w:pos="5261"/>
        </w:tabs>
        <w:rPr>
          <w:rFonts w:asciiTheme="majorBidi" w:eastAsiaTheme="minorEastAsia" w:hAnsiTheme="majorBidi" w:cstheme="majorBidi"/>
          <w:noProof/>
          <w:color w:val="auto"/>
        </w:rPr>
      </w:pPr>
      <w:hyperlink w:anchor="_Toc51503910" w:history="1">
        <w:r w:rsidR="009F689E" w:rsidRPr="008456B9">
          <w:rPr>
            <w:rStyle w:val="Hyperlink"/>
            <w:rFonts w:asciiTheme="majorBidi" w:hAnsiTheme="majorBidi" w:cstheme="majorBidi"/>
            <w:noProof/>
            <w:lang w:val="id-ID"/>
          </w:rPr>
          <w:t>LAMPIRAN</w:t>
        </w:r>
        <w:r w:rsidR="009F689E" w:rsidRPr="008456B9">
          <w:rPr>
            <w:rFonts w:asciiTheme="majorBidi" w:hAnsiTheme="majorBidi" w:cstheme="majorBidi"/>
            <w:noProof/>
            <w:webHidden/>
          </w:rPr>
          <w:tab/>
        </w:r>
        <w:r w:rsidR="009F689E" w:rsidRPr="008456B9">
          <w:rPr>
            <w:rFonts w:asciiTheme="majorBidi" w:hAnsiTheme="majorBidi" w:cstheme="majorBidi"/>
            <w:noProof/>
            <w:webHidden/>
          </w:rPr>
          <w:fldChar w:fldCharType="begin"/>
        </w:r>
        <w:r w:rsidR="009F689E" w:rsidRPr="008456B9">
          <w:rPr>
            <w:rFonts w:asciiTheme="majorBidi" w:hAnsiTheme="majorBidi" w:cstheme="majorBidi"/>
            <w:noProof/>
            <w:webHidden/>
          </w:rPr>
          <w:instrText xml:space="preserve"> PAGEREF _Toc51503910 \h </w:instrText>
        </w:r>
        <w:r w:rsidR="009F689E" w:rsidRPr="008456B9">
          <w:rPr>
            <w:rFonts w:asciiTheme="majorBidi" w:hAnsiTheme="majorBidi" w:cstheme="majorBidi"/>
            <w:noProof/>
            <w:webHidden/>
          </w:rPr>
        </w:r>
        <w:r w:rsidR="009F689E" w:rsidRPr="008456B9">
          <w:rPr>
            <w:rFonts w:asciiTheme="majorBidi" w:hAnsiTheme="majorBidi" w:cstheme="majorBidi"/>
            <w:noProof/>
            <w:webHidden/>
          </w:rPr>
          <w:fldChar w:fldCharType="separate"/>
        </w:r>
        <w:r w:rsidR="00BF546C">
          <w:rPr>
            <w:rFonts w:asciiTheme="majorBidi" w:hAnsiTheme="majorBidi" w:cstheme="majorBidi"/>
            <w:noProof/>
            <w:webHidden/>
          </w:rPr>
          <w:t>207</w:t>
        </w:r>
        <w:r w:rsidR="009F689E" w:rsidRPr="008456B9">
          <w:rPr>
            <w:rFonts w:asciiTheme="majorBidi" w:hAnsiTheme="majorBidi" w:cstheme="majorBidi"/>
            <w:noProof/>
            <w:webHidden/>
          </w:rPr>
          <w:fldChar w:fldCharType="end"/>
        </w:r>
      </w:hyperlink>
    </w:p>
    <w:p w14:paraId="69743002" w14:textId="7950E476" w:rsidR="009957EC" w:rsidRPr="008456B9" w:rsidRDefault="00896644" w:rsidP="009F689E">
      <w:r w:rsidRPr="008456B9">
        <w:rPr>
          <w:rFonts w:asciiTheme="majorBidi" w:hAnsiTheme="majorBidi" w:cstheme="majorBidi"/>
        </w:rPr>
        <w:fldChar w:fldCharType="end"/>
      </w:r>
    </w:p>
    <w:p w14:paraId="29629B5D" w14:textId="77777777" w:rsidR="009957EC" w:rsidRPr="008456B9" w:rsidRDefault="00D1442A" w:rsidP="00145C86">
      <w:pPr>
        <w:spacing w:after="0" w:line="276" w:lineRule="auto"/>
        <w:rPr>
          <w:rFonts w:asciiTheme="majorBidi" w:hAnsiTheme="majorBidi" w:cstheme="majorBidi"/>
        </w:rPr>
      </w:pPr>
      <w:r w:rsidRPr="008456B9">
        <w:rPr>
          <w:rFonts w:asciiTheme="majorBidi" w:eastAsia="Times New Roman" w:hAnsiTheme="majorBidi" w:cstheme="majorBidi"/>
          <w:color w:val="FF0000"/>
        </w:rPr>
        <w:t xml:space="preserve"> </w:t>
      </w:r>
    </w:p>
    <w:p w14:paraId="46EF0212" w14:textId="77777777" w:rsidR="009957EC" w:rsidRPr="008456B9" w:rsidRDefault="00D1442A" w:rsidP="00145C86">
      <w:pPr>
        <w:spacing w:after="0" w:line="276" w:lineRule="auto"/>
        <w:rPr>
          <w:rFonts w:asciiTheme="majorBidi" w:hAnsiTheme="majorBidi" w:cstheme="majorBidi"/>
        </w:rPr>
      </w:pPr>
      <w:r w:rsidRPr="008456B9">
        <w:rPr>
          <w:rFonts w:asciiTheme="majorBidi" w:eastAsia="Times New Roman" w:hAnsiTheme="majorBidi" w:cstheme="majorBidi"/>
          <w:b/>
          <w:color w:val="FF0000"/>
        </w:rPr>
        <w:t xml:space="preserve"> </w:t>
      </w:r>
    </w:p>
    <w:p w14:paraId="5A2F4AB9" w14:textId="77777777" w:rsidR="009957EC" w:rsidRPr="00631D1E" w:rsidRDefault="00D1442A" w:rsidP="00145C86">
      <w:pPr>
        <w:spacing w:after="181" w:line="276" w:lineRule="auto"/>
        <w:rPr>
          <w:rFonts w:asciiTheme="majorBidi" w:hAnsiTheme="majorBidi" w:cstheme="majorBidi"/>
        </w:rPr>
      </w:pPr>
      <w:r w:rsidRPr="00631D1E">
        <w:rPr>
          <w:rFonts w:asciiTheme="majorBidi" w:eastAsia="Times New Roman" w:hAnsiTheme="majorBidi" w:cstheme="majorBidi"/>
          <w:b/>
          <w:color w:val="FF0000"/>
        </w:rPr>
        <w:t xml:space="preserve"> </w:t>
      </w:r>
    </w:p>
    <w:p w14:paraId="63528168" w14:textId="77777777" w:rsidR="009957EC" w:rsidRPr="00631D1E" w:rsidRDefault="00D1442A" w:rsidP="00145C86">
      <w:pPr>
        <w:spacing w:after="0" w:line="276" w:lineRule="auto"/>
        <w:rPr>
          <w:rFonts w:asciiTheme="majorBidi" w:hAnsiTheme="majorBidi" w:cstheme="majorBidi"/>
        </w:rPr>
      </w:pPr>
      <w:r w:rsidRPr="00631D1E">
        <w:rPr>
          <w:rFonts w:asciiTheme="majorBidi" w:eastAsia="Times New Roman" w:hAnsiTheme="majorBidi" w:cstheme="majorBidi"/>
          <w:color w:val="FF0000"/>
        </w:rPr>
        <w:t xml:space="preserve"> </w:t>
      </w:r>
      <w:r w:rsidRPr="00631D1E">
        <w:rPr>
          <w:rFonts w:asciiTheme="majorBidi" w:eastAsia="Times New Roman" w:hAnsiTheme="majorBidi" w:cstheme="majorBidi"/>
          <w:color w:val="FF0000"/>
        </w:rPr>
        <w:tab/>
      </w:r>
      <w:r w:rsidRPr="00631D1E">
        <w:rPr>
          <w:rFonts w:asciiTheme="majorBidi" w:eastAsia="Times New Roman" w:hAnsiTheme="majorBidi" w:cstheme="majorBidi"/>
          <w:b/>
          <w:color w:val="FF0000"/>
          <w:sz w:val="24"/>
        </w:rPr>
        <w:t xml:space="preserve"> </w:t>
      </w:r>
      <w:r w:rsidRPr="00631D1E">
        <w:rPr>
          <w:rFonts w:asciiTheme="majorBidi" w:hAnsiTheme="majorBidi" w:cstheme="majorBidi"/>
        </w:rPr>
        <w:br w:type="page"/>
      </w:r>
    </w:p>
    <w:p w14:paraId="6F3B69B1" w14:textId="7E1D922F" w:rsidR="009957EC" w:rsidRPr="00631D1E" w:rsidRDefault="00D1442A" w:rsidP="001C0919">
      <w:pPr>
        <w:pStyle w:val="Heading1"/>
        <w:ind w:left="0" w:right="29"/>
        <w:rPr>
          <w:rFonts w:asciiTheme="majorBidi" w:hAnsiTheme="majorBidi" w:cstheme="majorBidi"/>
          <w:b w:val="0"/>
          <w:bCs/>
          <w:i/>
          <w:iCs/>
        </w:rPr>
      </w:pPr>
      <w:bookmarkStart w:id="9" w:name="_Toc49504060"/>
      <w:bookmarkStart w:id="10" w:name="_Toc51503833"/>
      <w:r w:rsidRPr="00631D1E">
        <w:rPr>
          <w:rFonts w:asciiTheme="majorBidi" w:hAnsiTheme="majorBidi" w:cstheme="majorBidi"/>
          <w:bCs/>
          <w:iCs/>
          <w:szCs w:val="28"/>
        </w:rPr>
        <w:lastRenderedPageBreak/>
        <w:t>DAFTAR GAMBAR</w:t>
      </w:r>
      <w:bookmarkEnd w:id="9"/>
      <w:bookmarkEnd w:id="10"/>
      <w:r w:rsidRPr="00631D1E">
        <w:rPr>
          <w:rFonts w:asciiTheme="majorBidi" w:hAnsiTheme="majorBidi" w:cstheme="majorBidi"/>
          <w:bCs/>
          <w:iCs/>
        </w:rPr>
        <w:t xml:space="preserve"> </w:t>
      </w:r>
    </w:p>
    <w:p w14:paraId="05C573C4" w14:textId="0862421D" w:rsidR="00B10935" w:rsidRPr="009F689E" w:rsidRDefault="002C2E48">
      <w:pPr>
        <w:pStyle w:val="TableofFigures"/>
        <w:tabs>
          <w:tab w:val="right" w:leader="dot" w:pos="5261"/>
        </w:tabs>
        <w:rPr>
          <w:rFonts w:asciiTheme="majorBidi" w:eastAsiaTheme="minorEastAsia" w:hAnsiTheme="majorBidi" w:cstheme="majorBidi"/>
          <w:noProof/>
          <w:color w:val="auto"/>
        </w:rPr>
      </w:pPr>
      <w:r w:rsidRPr="009F689E">
        <w:rPr>
          <w:rFonts w:asciiTheme="majorBidi" w:hAnsiTheme="majorBidi" w:cstheme="majorBidi"/>
        </w:rPr>
        <w:fldChar w:fldCharType="begin"/>
      </w:r>
      <w:r w:rsidRPr="009F689E">
        <w:rPr>
          <w:rFonts w:asciiTheme="majorBidi" w:hAnsiTheme="majorBidi" w:cstheme="majorBidi"/>
        </w:rPr>
        <w:instrText xml:space="preserve"> TOC \h \z \c "Gambar 2." </w:instrText>
      </w:r>
      <w:r w:rsidRPr="009F689E">
        <w:rPr>
          <w:rFonts w:asciiTheme="majorBidi" w:hAnsiTheme="majorBidi" w:cstheme="majorBidi"/>
        </w:rPr>
        <w:fldChar w:fldCharType="separate"/>
      </w:r>
      <w:hyperlink w:anchor="_Toc51019151" w:history="1">
        <w:r w:rsidR="00B10935" w:rsidRPr="009F689E">
          <w:rPr>
            <w:rStyle w:val="Hyperlink"/>
            <w:rFonts w:asciiTheme="majorBidi" w:hAnsiTheme="majorBidi" w:cstheme="majorBidi"/>
            <w:noProof/>
          </w:rPr>
          <w:t>Gambar 2. 1 Struktur Organisasi Divisi Teknologi Informasi</w:t>
        </w:r>
        <w:r w:rsidR="00B10935" w:rsidRPr="009F689E">
          <w:rPr>
            <w:rFonts w:asciiTheme="majorBidi" w:hAnsiTheme="majorBidi" w:cstheme="majorBidi"/>
            <w:noProof/>
            <w:webHidden/>
          </w:rPr>
          <w:tab/>
        </w:r>
        <w:r w:rsidR="00B10935" w:rsidRPr="009F689E">
          <w:rPr>
            <w:rFonts w:asciiTheme="majorBidi" w:hAnsiTheme="majorBidi" w:cstheme="majorBidi"/>
            <w:noProof/>
            <w:webHidden/>
          </w:rPr>
          <w:fldChar w:fldCharType="begin"/>
        </w:r>
        <w:r w:rsidR="00B10935" w:rsidRPr="009F689E">
          <w:rPr>
            <w:rFonts w:asciiTheme="majorBidi" w:hAnsiTheme="majorBidi" w:cstheme="majorBidi"/>
            <w:noProof/>
            <w:webHidden/>
          </w:rPr>
          <w:instrText xml:space="preserve"> PAGEREF _Toc51019151 \h </w:instrText>
        </w:r>
        <w:r w:rsidR="00B10935" w:rsidRPr="009F689E">
          <w:rPr>
            <w:rFonts w:asciiTheme="majorBidi" w:hAnsiTheme="majorBidi" w:cstheme="majorBidi"/>
            <w:noProof/>
            <w:webHidden/>
          </w:rPr>
        </w:r>
        <w:r w:rsidR="00B10935" w:rsidRPr="009F689E">
          <w:rPr>
            <w:rFonts w:asciiTheme="majorBidi" w:hAnsiTheme="majorBidi" w:cstheme="majorBidi"/>
            <w:noProof/>
            <w:webHidden/>
          </w:rPr>
          <w:fldChar w:fldCharType="separate"/>
        </w:r>
        <w:r w:rsidR="00BF546C">
          <w:rPr>
            <w:rFonts w:asciiTheme="majorBidi" w:hAnsiTheme="majorBidi" w:cstheme="majorBidi"/>
            <w:noProof/>
            <w:webHidden/>
          </w:rPr>
          <w:t>11</w:t>
        </w:r>
        <w:r w:rsidR="00B10935" w:rsidRPr="009F689E">
          <w:rPr>
            <w:rFonts w:asciiTheme="majorBidi" w:hAnsiTheme="majorBidi" w:cstheme="majorBidi"/>
            <w:noProof/>
            <w:webHidden/>
          </w:rPr>
          <w:fldChar w:fldCharType="end"/>
        </w:r>
      </w:hyperlink>
    </w:p>
    <w:p w14:paraId="1DBD441A" w14:textId="54A4813F" w:rsidR="009F689E" w:rsidRPr="009F689E" w:rsidRDefault="002C2E48" w:rsidP="009F689E">
      <w:pPr>
        <w:pStyle w:val="TableofFigures"/>
        <w:tabs>
          <w:tab w:val="right" w:leader="dot" w:pos="5261"/>
        </w:tabs>
        <w:rPr>
          <w:rFonts w:asciiTheme="majorBidi" w:hAnsiTheme="majorBidi" w:cstheme="majorBidi"/>
          <w:noProof/>
        </w:rPr>
      </w:pPr>
      <w:r w:rsidRPr="009F689E">
        <w:rPr>
          <w:rFonts w:asciiTheme="majorBidi" w:hAnsiTheme="majorBidi" w:cstheme="majorBidi"/>
        </w:rPr>
        <w:fldChar w:fldCharType="end"/>
      </w:r>
      <w:r w:rsidR="009D5D75" w:rsidRPr="009F689E">
        <w:rPr>
          <w:rFonts w:asciiTheme="majorBidi" w:hAnsiTheme="majorBidi" w:cstheme="majorBidi"/>
        </w:rPr>
        <w:fldChar w:fldCharType="begin"/>
      </w:r>
      <w:r w:rsidR="009D5D75" w:rsidRPr="009F689E">
        <w:rPr>
          <w:rFonts w:asciiTheme="majorBidi" w:hAnsiTheme="majorBidi" w:cstheme="majorBidi"/>
        </w:rPr>
        <w:instrText xml:space="preserve"> TOC \h \z \c "Gambar 4." </w:instrText>
      </w:r>
      <w:r w:rsidR="009D5D75" w:rsidRPr="009F689E">
        <w:rPr>
          <w:rFonts w:asciiTheme="majorBidi" w:hAnsiTheme="majorBidi" w:cstheme="majorBidi"/>
        </w:rPr>
        <w:fldChar w:fldCharType="separate"/>
      </w:r>
      <w:hyperlink w:anchor="_Toc51504053" w:history="1">
        <w:r w:rsidR="009F689E" w:rsidRPr="009F689E">
          <w:rPr>
            <w:rStyle w:val="Hyperlink"/>
            <w:rFonts w:asciiTheme="majorBidi" w:hAnsiTheme="majorBidi" w:cstheme="majorBidi"/>
            <w:noProof/>
          </w:rPr>
          <w:t>Gambar 4. 1 Conceptual Data Model</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_Toc51504053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20</w:t>
        </w:r>
        <w:r w:rsidR="009F689E" w:rsidRPr="009F689E">
          <w:rPr>
            <w:rFonts w:asciiTheme="majorBidi" w:hAnsiTheme="majorBidi" w:cstheme="majorBidi"/>
            <w:noProof/>
            <w:webHidden/>
          </w:rPr>
          <w:fldChar w:fldCharType="end"/>
        </w:r>
      </w:hyperlink>
    </w:p>
    <w:p w14:paraId="00EA6055" w14:textId="68C09AF2"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54" w:history="1">
        <w:r w:rsidR="009F689E" w:rsidRPr="009F689E">
          <w:rPr>
            <w:rStyle w:val="Hyperlink"/>
            <w:rFonts w:asciiTheme="majorBidi" w:hAnsiTheme="majorBidi" w:cstheme="majorBidi"/>
            <w:noProof/>
          </w:rPr>
          <w:t>Gambar 4. 2</w:t>
        </w:r>
        <w:r w:rsidR="009F689E" w:rsidRPr="009F689E">
          <w:rPr>
            <w:rStyle w:val="Hyperlink"/>
            <w:rFonts w:asciiTheme="majorBidi" w:hAnsiTheme="majorBidi" w:cstheme="majorBidi"/>
            <w:noProof/>
            <w:lang w:val="id-ID"/>
          </w:rPr>
          <w:t xml:space="preserve"> Physical Data Model</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_Toc51504054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22</w:t>
        </w:r>
        <w:r w:rsidR="009F689E" w:rsidRPr="009F689E">
          <w:rPr>
            <w:rFonts w:asciiTheme="majorBidi" w:hAnsiTheme="majorBidi" w:cstheme="majorBidi"/>
            <w:noProof/>
            <w:webHidden/>
          </w:rPr>
          <w:fldChar w:fldCharType="end"/>
        </w:r>
      </w:hyperlink>
    </w:p>
    <w:p w14:paraId="3A7E49E9" w14:textId="227B7443"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55" w:history="1">
        <w:r w:rsidR="009F689E" w:rsidRPr="009F689E">
          <w:rPr>
            <w:rStyle w:val="Hyperlink"/>
            <w:rFonts w:asciiTheme="majorBidi" w:hAnsiTheme="majorBidi" w:cstheme="majorBidi"/>
            <w:noProof/>
          </w:rPr>
          <w:t>Gambar 4. 3 Use Case Diagram Sistem Informasi Finansial Bank BJB</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_Toc51504055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23</w:t>
        </w:r>
        <w:r w:rsidR="009F689E" w:rsidRPr="009F689E">
          <w:rPr>
            <w:rFonts w:asciiTheme="majorBidi" w:hAnsiTheme="majorBidi" w:cstheme="majorBidi"/>
            <w:noProof/>
            <w:webHidden/>
          </w:rPr>
          <w:fldChar w:fldCharType="end"/>
        </w:r>
      </w:hyperlink>
    </w:p>
    <w:p w14:paraId="19E64FDB" w14:textId="1A2AF144"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56" w:history="1">
        <w:r w:rsidR="009F689E" w:rsidRPr="009F689E">
          <w:rPr>
            <w:rStyle w:val="Hyperlink"/>
            <w:rFonts w:asciiTheme="majorBidi" w:hAnsiTheme="majorBidi" w:cstheme="majorBidi"/>
            <w:noProof/>
          </w:rPr>
          <w:t>Gambar 4. 4 Activity Diagram Melihat Data Pengguna</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_Toc51504056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26</w:t>
        </w:r>
        <w:r w:rsidR="009F689E" w:rsidRPr="009F689E">
          <w:rPr>
            <w:rFonts w:asciiTheme="majorBidi" w:hAnsiTheme="majorBidi" w:cstheme="majorBidi"/>
            <w:noProof/>
            <w:webHidden/>
          </w:rPr>
          <w:fldChar w:fldCharType="end"/>
        </w:r>
      </w:hyperlink>
    </w:p>
    <w:p w14:paraId="33924C31" w14:textId="6ABD96E4"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57" w:history="1">
        <w:r w:rsidR="009F689E" w:rsidRPr="009F689E">
          <w:rPr>
            <w:rStyle w:val="Hyperlink"/>
            <w:rFonts w:asciiTheme="majorBidi" w:hAnsiTheme="majorBidi" w:cstheme="majorBidi"/>
            <w:noProof/>
          </w:rPr>
          <w:t>Gambar 4. 5 Activity Diagram Menambah Data Pengguna</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_Toc51504057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28</w:t>
        </w:r>
        <w:r w:rsidR="009F689E" w:rsidRPr="009F689E">
          <w:rPr>
            <w:rFonts w:asciiTheme="majorBidi" w:hAnsiTheme="majorBidi" w:cstheme="majorBidi"/>
            <w:noProof/>
            <w:webHidden/>
          </w:rPr>
          <w:fldChar w:fldCharType="end"/>
        </w:r>
      </w:hyperlink>
    </w:p>
    <w:p w14:paraId="0E81C028" w14:textId="2C64E6FE"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58" w:history="1">
        <w:r w:rsidR="009F689E" w:rsidRPr="009F689E">
          <w:rPr>
            <w:rStyle w:val="Hyperlink"/>
            <w:rFonts w:asciiTheme="majorBidi" w:hAnsiTheme="majorBidi" w:cstheme="majorBidi"/>
            <w:noProof/>
          </w:rPr>
          <w:t>Gambar 4. 6 Activity Diagram Menghapus Data Pengguna</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_Toc51504058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30</w:t>
        </w:r>
        <w:r w:rsidR="009F689E" w:rsidRPr="009F689E">
          <w:rPr>
            <w:rFonts w:asciiTheme="majorBidi" w:hAnsiTheme="majorBidi" w:cstheme="majorBidi"/>
            <w:noProof/>
            <w:webHidden/>
          </w:rPr>
          <w:fldChar w:fldCharType="end"/>
        </w:r>
      </w:hyperlink>
    </w:p>
    <w:p w14:paraId="22B57588" w14:textId="7D670CCF"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59" w:history="1">
        <w:r w:rsidR="009F689E" w:rsidRPr="009F689E">
          <w:rPr>
            <w:rStyle w:val="Hyperlink"/>
            <w:rFonts w:asciiTheme="majorBidi" w:hAnsiTheme="majorBidi" w:cstheme="majorBidi"/>
            <w:noProof/>
          </w:rPr>
          <w:t>Gambar 4. 7 Activity Diagram Mengubah Data Password Pengguna</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_Toc51504059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33</w:t>
        </w:r>
        <w:r w:rsidR="009F689E" w:rsidRPr="009F689E">
          <w:rPr>
            <w:rFonts w:asciiTheme="majorBidi" w:hAnsiTheme="majorBidi" w:cstheme="majorBidi"/>
            <w:noProof/>
            <w:webHidden/>
          </w:rPr>
          <w:fldChar w:fldCharType="end"/>
        </w:r>
      </w:hyperlink>
    </w:p>
    <w:p w14:paraId="266AA252" w14:textId="7F718B9C"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0" w:history="1">
        <w:r w:rsidR="009F689E" w:rsidRPr="009F689E">
          <w:rPr>
            <w:rStyle w:val="Hyperlink"/>
            <w:rFonts w:asciiTheme="majorBidi" w:hAnsiTheme="majorBidi" w:cstheme="majorBidi"/>
            <w:noProof/>
          </w:rPr>
          <w:t>Gambar 4. 8 Activity Diagram Melihat RBB</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_Toc51504060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35</w:t>
        </w:r>
        <w:r w:rsidR="009F689E" w:rsidRPr="009F689E">
          <w:rPr>
            <w:rFonts w:asciiTheme="majorBidi" w:hAnsiTheme="majorBidi" w:cstheme="majorBidi"/>
            <w:noProof/>
            <w:webHidden/>
          </w:rPr>
          <w:fldChar w:fldCharType="end"/>
        </w:r>
      </w:hyperlink>
    </w:p>
    <w:p w14:paraId="63E1FB4E" w14:textId="78644F5B"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1" w:history="1">
        <w:r w:rsidR="009F689E" w:rsidRPr="009F689E">
          <w:rPr>
            <w:rStyle w:val="Hyperlink"/>
            <w:rFonts w:asciiTheme="majorBidi" w:hAnsiTheme="majorBidi" w:cstheme="majorBidi"/>
            <w:noProof/>
          </w:rPr>
          <w:t>Gambar 4. 9 Activity Diagram Menambah RBB</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_Toc51504061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37</w:t>
        </w:r>
        <w:r w:rsidR="009F689E" w:rsidRPr="009F689E">
          <w:rPr>
            <w:rFonts w:asciiTheme="majorBidi" w:hAnsiTheme="majorBidi" w:cstheme="majorBidi"/>
            <w:noProof/>
            <w:webHidden/>
          </w:rPr>
          <w:fldChar w:fldCharType="end"/>
        </w:r>
      </w:hyperlink>
    </w:p>
    <w:p w14:paraId="6F72BF2B" w14:textId="6F8F28B3"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2" w:history="1">
        <w:r w:rsidR="009F689E" w:rsidRPr="009F689E">
          <w:rPr>
            <w:rStyle w:val="Hyperlink"/>
            <w:rFonts w:asciiTheme="majorBidi" w:hAnsiTheme="majorBidi" w:cstheme="majorBidi"/>
            <w:noProof/>
          </w:rPr>
          <w:t>Gambar 4. 10 Activity Diagram Menghapus RBB</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_Toc51504062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39</w:t>
        </w:r>
        <w:r w:rsidR="009F689E" w:rsidRPr="009F689E">
          <w:rPr>
            <w:rFonts w:asciiTheme="majorBidi" w:hAnsiTheme="majorBidi" w:cstheme="majorBidi"/>
            <w:noProof/>
            <w:webHidden/>
          </w:rPr>
          <w:fldChar w:fldCharType="end"/>
        </w:r>
      </w:hyperlink>
    </w:p>
    <w:p w14:paraId="201CBAAD" w14:textId="00F06238"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3" w:history="1">
        <w:r w:rsidR="009F689E" w:rsidRPr="009F689E">
          <w:rPr>
            <w:rStyle w:val="Hyperlink"/>
            <w:rFonts w:asciiTheme="majorBidi" w:hAnsiTheme="majorBidi" w:cstheme="majorBidi"/>
            <w:noProof/>
          </w:rPr>
          <w:t>Gambar 4. 11 Activity Diagram Mengubah RBB</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_Toc51504063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41</w:t>
        </w:r>
        <w:r w:rsidR="009F689E" w:rsidRPr="009F689E">
          <w:rPr>
            <w:rFonts w:asciiTheme="majorBidi" w:hAnsiTheme="majorBidi" w:cstheme="majorBidi"/>
            <w:noProof/>
            <w:webHidden/>
          </w:rPr>
          <w:fldChar w:fldCharType="end"/>
        </w:r>
      </w:hyperlink>
    </w:p>
    <w:p w14:paraId="0932419D" w14:textId="642BCFEC"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4" w:history="1">
        <w:r w:rsidR="009F689E" w:rsidRPr="009F689E">
          <w:rPr>
            <w:rStyle w:val="Hyperlink"/>
            <w:rFonts w:asciiTheme="majorBidi" w:hAnsiTheme="majorBidi" w:cstheme="majorBidi"/>
            <w:noProof/>
          </w:rPr>
          <w:t>Gambar 4. 12 Activity Diagram Menyesuaikan Anggaran RBB</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_Toc51504064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43</w:t>
        </w:r>
        <w:r w:rsidR="009F689E" w:rsidRPr="009F689E">
          <w:rPr>
            <w:rFonts w:asciiTheme="majorBidi" w:hAnsiTheme="majorBidi" w:cstheme="majorBidi"/>
            <w:noProof/>
            <w:webHidden/>
          </w:rPr>
          <w:fldChar w:fldCharType="end"/>
        </w:r>
      </w:hyperlink>
    </w:p>
    <w:p w14:paraId="680BD171" w14:textId="132789AF"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5" w:history="1">
        <w:r w:rsidR="009F689E" w:rsidRPr="009F689E">
          <w:rPr>
            <w:rStyle w:val="Hyperlink"/>
            <w:rFonts w:asciiTheme="majorBidi" w:hAnsiTheme="majorBidi" w:cstheme="majorBidi"/>
            <w:noProof/>
          </w:rPr>
          <w:t>Gambar 4. 13 Activity Diagram Melihat PKS</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_Toc51504065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44</w:t>
        </w:r>
        <w:r w:rsidR="009F689E" w:rsidRPr="009F689E">
          <w:rPr>
            <w:rFonts w:asciiTheme="majorBidi" w:hAnsiTheme="majorBidi" w:cstheme="majorBidi"/>
            <w:noProof/>
            <w:webHidden/>
          </w:rPr>
          <w:fldChar w:fldCharType="end"/>
        </w:r>
      </w:hyperlink>
    </w:p>
    <w:p w14:paraId="286EB8BD" w14:textId="2F42FD66"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6" w:history="1">
        <w:r w:rsidR="009F689E" w:rsidRPr="009F689E">
          <w:rPr>
            <w:rStyle w:val="Hyperlink"/>
            <w:rFonts w:asciiTheme="majorBidi" w:hAnsiTheme="majorBidi" w:cstheme="majorBidi"/>
            <w:noProof/>
          </w:rPr>
          <w:t>Gambar 4. 14 Activity Diagram Menambah PKS</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_Toc51504066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47</w:t>
        </w:r>
        <w:r w:rsidR="009F689E" w:rsidRPr="009F689E">
          <w:rPr>
            <w:rFonts w:asciiTheme="majorBidi" w:hAnsiTheme="majorBidi" w:cstheme="majorBidi"/>
            <w:noProof/>
            <w:webHidden/>
          </w:rPr>
          <w:fldChar w:fldCharType="end"/>
        </w:r>
      </w:hyperlink>
    </w:p>
    <w:p w14:paraId="3AB1F896" w14:textId="71B04612"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7" w:history="1">
        <w:r w:rsidR="009F689E" w:rsidRPr="009F689E">
          <w:rPr>
            <w:rStyle w:val="Hyperlink"/>
            <w:rFonts w:asciiTheme="majorBidi" w:hAnsiTheme="majorBidi" w:cstheme="majorBidi"/>
            <w:noProof/>
          </w:rPr>
          <w:t>Gambar 4. 15 Activity Diagram Menghapus PKS</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_Toc51504067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49</w:t>
        </w:r>
        <w:r w:rsidR="009F689E" w:rsidRPr="009F689E">
          <w:rPr>
            <w:rFonts w:asciiTheme="majorBidi" w:hAnsiTheme="majorBidi" w:cstheme="majorBidi"/>
            <w:noProof/>
            <w:webHidden/>
          </w:rPr>
          <w:fldChar w:fldCharType="end"/>
        </w:r>
      </w:hyperlink>
    </w:p>
    <w:p w14:paraId="589A68BC" w14:textId="65BFA65F"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8" w:history="1">
        <w:r w:rsidR="009F689E" w:rsidRPr="009F689E">
          <w:rPr>
            <w:rStyle w:val="Hyperlink"/>
            <w:rFonts w:asciiTheme="majorBidi" w:hAnsiTheme="majorBidi" w:cstheme="majorBidi"/>
            <w:noProof/>
          </w:rPr>
          <w:t>Gambar 4. 16 Activity Diagram Mengubah PKS</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_Toc51504068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51</w:t>
        </w:r>
        <w:r w:rsidR="009F689E" w:rsidRPr="009F689E">
          <w:rPr>
            <w:rFonts w:asciiTheme="majorBidi" w:hAnsiTheme="majorBidi" w:cstheme="majorBidi"/>
            <w:noProof/>
            <w:webHidden/>
          </w:rPr>
          <w:fldChar w:fldCharType="end"/>
        </w:r>
      </w:hyperlink>
    </w:p>
    <w:p w14:paraId="36B0D0C2" w14:textId="37366019"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69" w:history="1">
        <w:r w:rsidR="009F689E" w:rsidRPr="009F689E">
          <w:rPr>
            <w:rStyle w:val="Hyperlink"/>
            <w:rFonts w:asciiTheme="majorBidi" w:hAnsiTheme="majorBidi" w:cstheme="majorBidi"/>
            <w:noProof/>
          </w:rPr>
          <w:t>Gambar 4. 17 Activity Diagram Melihat Data Termin</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_Toc51504069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52</w:t>
        </w:r>
        <w:r w:rsidR="009F689E" w:rsidRPr="009F689E">
          <w:rPr>
            <w:rFonts w:asciiTheme="majorBidi" w:hAnsiTheme="majorBidi" w:cstheme="majorBidi"/>
            <w:noProof/>
            <w:webHidden/>
          </w:rPr>
          <w:fldChar w:fldCharType="end"/>
        </w:r>
      </w:hyperlink>
    </w:p>
    <w:p w14:paraId="384581DC" w14:textId="02988718"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0" w:history="1">
        <w:r w:rsidR="009F689E" w:rsidRPr="009F689E">
          <w:rPr>
            <w:rStyle w:val="Hyperlink"/>
            <w:rFonts w:asciiTheme="majorBidi" w:hAnsiTheme="majorBidi" w:cstheme="majorBidi"/>
            <w:noProof/>
          </w:rPr>
          <w:t>Gambar 4. 18 Activity Diagram Menambah Data Termin</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_Toc51504070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55</w:t>
        </w:r>
        <w:r w:rsidR="009F689E" w:rsidRPr="009F689E">
          <w:rPr>
            <w:rFonts w:asciiTheme="majorBidi" w:hAnsiTheme="majorBidi" w:cstheme="majorBidi"/>
            <w:noProof/>
            <w:webHidden/>
          </w:rPr>
          <w:fldChar w:fldCharType="end"/>
        </w:r>
      </w:hyperlink>
    </w:p>
    <w:p w14:paraId="5D93B787" w14:textId="3B783689"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1" w:history="1">
        <w:r w:rsidR="009F689E" w:rsidRPr="009F689E">
          <w:rPr>
            <w:rStyle w:val="Hyperlink"/>
            <w:rFonts w:asciiTheme="majorBidi" w:hAnsiTheme="majorBidi" w:cstheme="majorBidi"/>
            <w:noProof/>
          </w:rPr>
          <w:t>Gambar 4. 19 Activity Diagram Menghapus Data Termin</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_Toc51504071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57</w:t>
        </w:r>
        <w:r w:rsidR="009F689E" w:rsidRPr="009F689E">
          <w:rPr>
            <w:rFonts w:asciiTheme="majorBidi" w:hAnsiTheme="majorBidi" w:cstheme="majorBidi"/>
            <w:noProof/>
            <w:webHidden/>
          </w:rPr>
          <w:fldChar w:fldCharType="end"/>
        </w:r>
      </w:hyperlink>
    </w:p>
    <w:p w14:paraId="06F49162" w14:textId="2452A7B6"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2" w:history="1">
        <w:r w:rsidR="009F689E" w:rsidRPr="009F689E">
          <w:rPr>
            <w:rStyle w:val="Hyperlink"/>
            <w:rFonts w:asciiTheme="majorBidi" w:hAnsiTheme="majorBidi" w:cstheme="majorBidi"/>
            <w:noProof/>
          </w:rPr>
          <w:t>Gambar 4. 20 Activity Diagram Mengubah Data Termin</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_Toc51504072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59</w:t>
        </w:r>
        <w:r w:rsidR="009F689E" w:rsidRPr="009F689E">
          <w:rPr>
            <w:rFonts w:asciiTheme="majorBidi" w:hAnsiTheme="majorBidi" w:cstheme="majorBidi"/>
            <w:noProof/>
            <w:webHidden/>
          </w:rPr>
          <w:fldChar w:fldCharType="end"/>
        </w:r>
      </w:hyperlink>
    </w:p>
    <w:p w14:paraId="6F7A202F" w14:textId="0C339CDC"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3" w:history="1">
        <w:r w:rsidR="009F689E" w:rsidRPr="009F689E">
          <w:rPr>
            <w:rStyle w:val="Hyperlink"/>
            <w:rFonts w:asciiTheme="majorBidi" w:hAnsiTheme="majorBidi" w:cstheme="majorBidi"/>
            <w:noProof/>
          </w:rPr>
          <w:t>Gambar 4. 21 Activity Diagram Melihat Daftar Invoice</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_Toc51504073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61</w:t>
        </w:r>
        <w:r w:rsidR="009F689E" w:rsidRPr="009F689E">
          <w:rPr>
            <w:rFonts w:asciiTheme="majorBidi" w:hAnsiTheme="majorBidi" w:cstheme="majorBidi"/>
            <w:noProof/>
            <w:webHidden/>
          </w:rPr>
          <w:fldChar w:fldCharType="end"/>
        </w:r>
      </w:hyperlink>
    </w:p>
    <w:p w14:paraId="3B31A522" w14:textId="52DE0BB6"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4" w:history="1">
        <w:r w:rsidR="009F689E" w:rsidRPr="009F689E">
          <w:rPr>
            <w:rStyle w:val="Hyperlink"/>
            <w:rFonts w:asciiTheme="majorBidi" w:hAnsiTheme="majorBidi" w:cstheme="majorBidi"/>
            <w:noProof/>
          </w:rPr>
          <w:t>Gambar 4. 22 Activity Diagram Menambah Invoice</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_Toc51504074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63</w:t>
        </w:r>
        <w:r w:rsidR="009F689E" w:rsidRPr="009F689E">
          <w:rPr>
            <w:rFonts w:asciiTheme="majorBidi" w:hAnsiTheme="majorBidi" w:cstheme="majorBidi"/>
            <w:noProof/>
            <w:webHidden/>
          </w:rPr>
          <w:fldChar w:fldCharType="end"/>
        </w:r>
      </w:hyperlink>
    </w:p>
    <w:p w14:paraId="7A98DF24" w14:textId="22445E20"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5" w:history="1">
        <w:r w:rsidR="009F689E" w:rsidRPr="009F689E">
          <w:rPr>
            <w:rStyle w:val="Hyperlink"/>
            <w:rFonts w:asciiTheme="majorBidi" w:hAnsiTheme="majorBidi" w:cstheme="majorBidi"/>
            <w:noProof/>
          </w:rPr>
          <w:t>Gambar 4. 23 Activity Diagram Melihat Daftar Vendor</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_Toc51504075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65</w:t>
        </w:r>
        <w:r w:rsidR="009F689E" w:rsidRPr="009F689E">
          <w:rPr>
            <w:rFonts w:asciiTheme="majorBidi" w:hAnsiTheme="majorBidi" w:cstheme="majorBidi"/>
            <w:noProof/>
            <w:webHidden/>
          </w:rPr>
          <w:fldChar w:fldCharType="end"/>
        </w:r>
      </w:hyperlink>
    </w:p>
    <w:p w14:paraId="55B56775" w14:textId="0DB85858"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6" w:history="1">
        <w:r w:rsidR="009F689E" w:rsidRPr="009F689E">
          <w:rPr>
            <w:rStyle w:val="Hyperlink"/>
            <w:rFonts w:asciiTheme="majorBidi" w:hAnsiTheme="majorBidi" w:cstheme="majorBidi"/>
            <w:noProof/>
          </w:rPr>
          <w:t>Gambar 4. 24 Activity Diagram Menambah Data Vendor</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_Toc51504076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67</w:t>
        </w:r>
        <w:r w:rsidR="009F689E" w:rsidRPr="009F689E">
          <w:rPr>
            <w:rFonts w:asciiTheme="majorBidi" w:hAnsiTheme="majorBidi" w:cstheme="majorBidi"/>
            <w:noProof/>
            <w:webHidden/>
          </w:rPr>
          <w:fldChar w:fldCharType="end"/>
        </w:r>
      </w:hyperlink>
    </w:p>
    <w:p w14:paraId="2B4EC541" w14:textId="513FFDD8"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7" w:history="1">
        <w:r w:rsidR="009F689E" w:rsidRPr="009F689E">
          <w:rPr>
            <w:rStyle w:val="Hyperlink"/>
            <w:rFonts w:asciiTheme="majorBidi" w:hAnsiTheme="majorBidi" w:cstheme="majorBidi"/>
            <w:noProof/>
          </w:rPr>
          <w:t>Gambar 4. 25 Activity Diagram Menghapus Data Vendor</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_Toc51504077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69</w:t>
        </w:r>
        <w:r w:rsidR="009F689E" w:rsidRPr="009F689E">
          <w:rPr>
            <w:rFonts w:asciiTheme="majorBidi" w:hAnsiTheme="majorBidi" w:cstheme="majorBidi"/>
            <w:noProof/>
            <w:webHidden/>
          </w:rPr>
          <w:fldChar w:fldCharType="end"/>
        </w:r>
      </w:hyperlink>
    </w:p>
    <w:p w14:paraId="07F2089D" w14:textId="7F608866"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8" w:history="1">
        <w:r w:rsidR="009F689E" w:rsidRPr="009F689E">
          <w:rPr>
            <w:rStyle w:val="Hyperlink"/>
            <w:rFonts w:asciiTheme="majorBidi" w:hAnsiTheme="majorBidi" w:cstheme="majorBidi"/>
            <w:noProof/>
          </w:rPr>
          <w:t>Gambar 4. 26 Activity Diagram Mengubah Data Vendor</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_Toc51504078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71</w:t>
        </w:r>
        <w:r w:rsidR="009F689E" w:rsidRPr="009F689E">
          <w:rPr>
            <w:rFonts w:asciiTheme="majorBidi" w:hAnsiTheme="majorBidi" w:cstheme="majorBidi"/>
            <w:noProof/>
            <w:webHidden/>
          </w:rPr>
          <w:fldChar w:fldCharType="end"/>
        </w:r>
      </w:hyperlink>
    </w:p>
    <w:p w14:paraId="6B4112C6" w14:textId="65F8C7A3"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79" w:history="1">
        <w:r w:rsidR="009F689E" w:rsidRPr="009F689E">
          <w:rPr>
            <w:rStyle w:val="Hyperlink"/>
            <w:rFonts w:asciiTheme="majorBidi" w:hAnsiTheme="majorBidi" w:cstheme="majorBidi"/>
            <w:noProof/>
          </w:rPr>
          <w:t>Gambar 4. 27 Activity Diagram Melihat Data Jenis Project</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_Toc51504079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73</w:t>
        </w:r>
        <w:r w:rsidR="009F689E" w:rsidRPr="009F689E">
          <w:rPr>
            <w:rFonts w:asciiTheme="majorBidi" w:hAnsiTheme="majorBidi" w:cstheme="majorBidi"/>
            <w:noProof/>
            <w:webHidden/>
          </w:rPr>
          <w:fldChar w:fldCharType="end"/>
        </w:r>
      </w:hyperlink>
    </w:p>
    <w:p w14:paraId="3A7A286C" w14:textId="35D5C413"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80" w:history="1">
        <w:r w:rsidR="009F689E" w:rsidRPr="009F689E">
          <w:rPr>
            <w:rStyle w:val="Hyperlink"/>
            <w:rFonts w:asciiTheme="majorBidi" w:hAnsiTheme="majorBidi" w:cstheme="majorBidi"/>
            <w:noProof/>
          </w:rPr>
          <w:t>Gambar 4. 28 Activity Diagram Menambah Data Jenis Project</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_Toc51504080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75</w:t>
        </w:r>
        <w:r w:rsidR="009F689E" w:rsidRPr="009F689E">
          <w:rPr>
            <w:rFonts w:asciiTheme="majorBidi" w:hAnsiTheme="majorBidi" w:cstheme="majorBidi"/>
            <w:noProof/>
            <w:webHidden/>
          </w:rPr>
          <w:fldChar w:fldCharType="end"/>
        </w:r>
      </w:hyperlink>
    </w:p>
    <w:p w14:paraId="7B6D7FB0" w14:textId="17947009"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81" w:history="1">
        <w:r w:rsidR="009F689E" w:rsidRPr="009F689E">
          <w:rPr>
            <w:rStyle w:val="Hyperlink"/>
            <w:rFonts w:asciiTheme="majorBidi" w:hAnsiTheme="majorBidi" w:cstheme="majorBidi"/>
            <w:noProof/>
          </w:rPr>
          <w:t>Gambar 4. 29 Activity Diagram Menghapus Data Jenis Project</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_Toc51504081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77</w:t>
        </w:r>
        <w:r w:rsidR="009F689E" w:rsidRPr="009F689E">
          <w:rPr>
            <w:rFonts w:asciiTheme="majorBidi" w:hAnsiTheme="majorBidi" w:cstheme="majorBidi"/>
            <w:noProof/>
            <w:webHidden/>
          </w:rPr>
          <w:fldChar w:fldCharType="end"/>
        </w:r>
      </w:hyperlink>
    </w:p>
    <w:p w14:paraId="32C87594" w14:textId="2E142AE6"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82" w:history="1">
        <w:r w:rsidR="009F689E" w:rsidRPr="009F689E">
          <w:rPr>
            <w:rStyle w:val="Hyperlink"/>
            <w:rFonts w:asciiTheme="majorBidi" w:hAnsiTheme="majorBidi" w:cstheme="majorBidi"/>
            <w:noProof/>
          </w:rPr>
          <w:t>Gambar 4. 30 Activity Diagram Mengubah Data Jenis Project</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_Toc51504082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79</w:t>
        </w:r>
        <w:r w:rsidR="009F689E" w:rsidRPr="009F689E">
          <w:rPr>
            <w:rFonts w:asciiTheme="majorBidi" w:hAnsiTheme="majorBidi" w:cstheme="majorBidi"/>
            <w:noProof/>
            <w:webHidden/>
          </w:rPr>
          <w:fldChar w:fldCharType="end"/>
        </w:r>
      </w:hyperlink>
    </w:p>
    <w:p w14:paraId="4F53854F" w14:textId="652F9DA2" w:rsidR="009F689E" w:rsidRPr="009F689E" w:rsidRDefault="00BA4D8C">
      <w:pPr>
        <w:pStyle w:val="TableofFigures"/>
        <w:tabs>
          <w:tab w:val="right" w:leader="dot" w:pos="5261"/>
        </w:tabs>
        <w:rPr>
          <w:rFonts w:asciiTheme="majorBidi" w:eastAsiaTheme="minorEastAsia" w:hAnsiTheme="majorBidi" w:cstheme="majorBidi"/>
          <w:noProof/>
          <w:color w:val="auto"/>
        </w:rPr>
      </w:pPr>
      <w:hyperlink w:anchor="_Toc51504083" w:history="1">
        <w:r w:rsidR="009F689E" w:rsidRPr="009F689E">
          <w:rPr>
            <w:rStyle w:val="Hyperlink"/>
            <w:rFonts w:asciiTheme="majorBidi" w:hAnsiTheme="majorBidi" w:cstheme="majorBidi"/>
            <w:noProof/>
          </w:rPr>
          <w:t>Gambar 4. 31 Activity Diagram Melihat Laporan Gabungan</w:t>
        </w:r>
        <w:r w:rsidR="009F689E" w:rsidRPr="009F689E">
          <w:rPr>
            <w:rFonts w:asciiTheme="majorBidi" w:hAnsiTheme="majorBidi" w:cstheme="majorBidi"/>
            <w:noProof/>
            <w:webHidden/>
          </w:rPr>
          <w:tab/>
        </w:r>
        <w:r w:rsidR="009F689E" w:rsidRPr="009F689E">
          <w:rPr>
            <w:rFonts w:asciiTheme="majorBidi" w:hAnsiTheme="majorBidi" w:cstheme="majorBidi"/>
            <w:noProof/>
            <w:webHidden/>
          </w:rPr>
          <w:fldChar w:fldCharType="begin"/>
        </w:r>
        <w:r w:rsidR="009F689E" w:rsidRPr="009F689E">
          <w:rPr>
            <w:rFonts w:asciiTheme="majorBidi" w:hAnsiTheme="majorBidi" w:cstheme="majorBidi"/>
            <w:noProof/>
            <w:webHidden/>
          </w:rPr>
          <w:instrText xml:space="preserve"> PAGEREF _Toc51504083 \h </w:instrText>
        </w:r>
        <w:r w:rsidR="009F689E" w:rsidRPr="009F689E">
          <w:rPr>
            <w:rFonts w:asciiTheme="majorBidi" w:hAnsiTheme="majorBidi" w:cstheme="majorBidi"/>
            <w:noProof/>
            <w:webHidden/>
          </w:rPr>
        </w:r>
        <w:r w:rsidR="009F689E" w:rsidRPr="009F689E">
          <w:rPr>
            <w:rFonts w:asciiTheme="majorBidi" w:hAnsiTheme="majorBidi" w:cstheme="majorBidi"/>
            <w:noProof/>
            <w:webHidden/>
          </w:rPr>
          <w:fldChar w:fldCharType="separate"/>
        </w:r>
        <w:r w:rsidR="00BF546C">
          <w:rPr>
            <w:rFonts w:asciiTheme="majorBidi" w:hAnsiTheme="majorBidi" w:cstheme="majorBidi"/>
            <w:noProof/>
            <w:webHidden/>
          </w:rPr>
          <w:t>81</w:t>
        </w:r>
        <w:r w:rsidR="009F689E" w:rsidRPr="009F689E">
          <w:rPr>
            <w:rFonts w:asciiTheme="majorBidi" w:hAnsiTheme="majorBidi" w:cstheme="majorBidi"/>
            <w:noProof/>
            <w:webHidden/>
          </w:rPr>
          <w:fldChar w:fldCharType="end"/>
        </w:r>
      </w:hyperlink>
    </w:p>
    <w:p w14:paraId="2243B830" w14:textId="394CFED7" w:rsidR="00CC1F99" w:rsidRPr="009F689E" w:rsidRDefault="009D5D75" w:rsidP="00CC1F99">
      <w:pPr>
        <w:spacing w:after="0"/>
        <w:rPr>
          <w:rFonts w:asciiTheme="majorBidi" w:hAnsiTheme="majorBidi" w:cstheme="majorBidi"/>
          <w:noProof/>
        </w:rPr>
      </w:pPr>
      <w:r w:rsidRPr="009F689E">
        <w:rPr>
          <w:rFonts w:asciiTheme="majorBidi" w:hAnsiTheme="majorBidi" w:cstheme="majorBidi"/>
        </w:rPr>
        <w:fldChar w:fldCharType="end"/>
      </w:r>
      <w:r w:rsidR="00B10935" w:rsidRPr="009F689E">
        <w:rPr>
          <w:rFonts w:asciiTheme="majorBidi" w:hAnsiTheme="majorBidi" w:cstheme="majorBidi"/>
        </w:rPr>
        <w:fldChar w:fldCharType="begin"/>
      </w:r>
      <w:r w:rsidR="00B10935" w:rsidRPr="009F689E">
        <w:rPr>
          <w:rFonts w:asciiTheme="majorBidi" w:hAnsiTheme="majorBidi" w:cstheme="majorBidi"/>
        </w:rPr>
        <w:instrText xml:space="preserve"> TOC \h \z \c "Gambar 5." </w:instrText>
      </w:r>
      <w:r w:rsidR="00B10935" w:rsidRPr="009F689E">
        <w:rPr>
          <w:rFonts w:asciiTheme="majorBidi" w:hAnsiTheme="majorBidi" w:cstheme="majorBidi"/>
        </w:rPr>
        <w:fldChar w:fldCharType="separate"/>
      </w:r>
      <w:hyperlink w:anchor="_Toc51019182" w:history="1">
        <w:r w:rsidR="00CC1F99" w:rsidRPr="009F689E">
          <w:rPr>
            <w:rStyle w:val="Hyperlink"/>
            <w:rFonts w:asciiTheme="majorBidi" w:hAnsiTheme="majorBidi" w:cstheme="majorBidi"/>
            <w:noProof/>
          </w:rPr>
          <w:t>Gambar 5. 1 Antarmuka Login</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_Toc51019182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180</w:t>
        </w:r>
        <w:r w:rsidR="00CC1F99" w:rsidRPr="009F689E">
          <w:rPr>
            <w:rFonts w:asciiTheme="majorBidi" w:hAnsiTheme="majorBidi" w:cstheme="majorBidi"/>
            <w:noProof/>
            <w:webHidden/>
          </w:rPr>
          <w:fldChar w:fldCharType="end"/>
        </w:r>
      </w:hyperlink>
    </w:p>
    <w:p w14:paraId="1AFDC9A7" w14:textId="01D6332D"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83" w:history="1">
        <w:r w:rsidR="00CC1F99" w:rsidRPr="009F689E">
          <w:rPr>
            <w:rStyle w:val="Hyperlink"/>
            <w:rFonts w:asciiTheme="majorBidi" w:hAnsiTheme="majorBidi" w:cstheme="majorBidi"/>
            <w:noProof/>
          </w:rPr>
          <w:t>Gambar 5. 2 Antarmuka Login - Salah Password</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_Toc51019183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180</w:t>
        </w:r>
        <w:r w:rsidR="00CC1F99" w:rsidRPr="009F689E">
          <w:rPr>
            <w:rFonts w:asciiTheme="majorBidi" w:hAnsiTheme="majorBidi" w:cstheme="majorBidi"/>
            <w:noProof/>
            <w:webHidden/>
          </w:rPr>
          <w:fldChar w:fldCharType="end"/>
        </w:r>
      </w:hyperlink>
    </w:p>
    <w:p w14:paraId="152DD8B2" w14:textId="76A0BF45"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84" w:history="1">
        <w:r w:rsidR="00CC1F99" w:rsidRPr="009F689E">
          <w:rPr>
            <w:rStyle w:val="Hyperlink"/>
            <w:rFonts w:asciiTheme="majorBidi" w:hAnsiTheme="majorBidi" w:cstheme="majorBidi"/>
            <w:noProof/>
          </w:rPr>
          <w:t>Gambar 5. 3 Antarmuka Login - Salah Username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_Toc51019184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181</w:t>
        </w:r>
        <w:r w:rsidR="00CC1F99" w:rsidRPr="009F689E">
          <w:rPr>
            <w:rFonts w:asciiTheme="majorBidi" w:hAnsiTheme="majorBidi" w:cstheme="majorBidi"/>
            <w:noProof/>
            <w:webHidden/>
          </w:rPr>
          <w:fldChar w:fldCharType="end"/>
        </w:r>
      </w:hyperlink>
    </w:p>
    <w:p w14:paraId="1ADEF404" w14:textId="3C19565D"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85" w:history="1">
        <w:r w:rsidR="00CC1F99" w:rsidRPr="009F689E">
          <w:rPr>
            <w:rStyle w:val="Hyperlink"/>
            <w:rFonts w:asciiTheme="majorBidi" w:hAnsiTheme="majorBidi" w:cstheme="majorBidi"/>
            <w:noProof/>
          </w:rPr>
          <w:t>Gambar 5. 4 Antarmuka Logout</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_Toc51019185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181</w:t>
        </w:r>
        <w:r w:rsidR="00CC1F99" w:rsidRPr="009F689E">
          <w:rPr>
            <w:rFonts w:asciiTheme="majorBidi" w:hAnsiTheme="majorBidi" w:cstheme="majorBidi"/>
            <w:noProof/>
            <w:webHidden/>
          </w:rPr>
          <w:fldChar w:fldCharType="end"/>
        </w:r>
      </w:hyperlink>
    </w:p>
    <w:p w14:paraId="7643FEA3" w14:textId="79BF91D3"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86" w:history="1">
        <w:r w:rsidR="00CC1F99" w:rsidRPr="009F689E">
          <w:rPr>
            <w:rStyle w:val="Hyperlink"/>
            <w:rFonts w:asciiTheme="majorBidi" w:hAnsiTheme="majorBidi" w:cstheme="majorBidi"/>
            <w:noProof/>
          </w:rPr>
          <w:t>Gambar 5. 5 Antarmuka Lupa Password</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_Toc51019186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181</w:t>
        </w:r>
        <w:r w:rsidR="00CC1F99" w:rsidRPr="009F689E">
          <w:rPr>
            <w:rFonts w:asciiTheme="majorBidi" w:hAnsiTheme="majorBidi" w:cstheme="majorBidi"/>
            <w:noProof/>
            <w:webHidden/>
          </w:rPr>
          <w:fldChar w:fldCharType="end"/>
        </w:r>
      </w:hyperlink>
    </w:p>
    <w:p w14:paraId="298CB478" w14:textId="4B13E759"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87" w:history="1">
        <w:r w:rsidR="00CC1F99" w:rsidRPr="009F689E">
          <w:rPr>
            <w:rStyle w:val="Hyperlink"/>
            <w:rFonts w:asciiTheme="majorBidi" w:hAnsiTheme="majorBidi" w:cstheme="majorBidi"/>
            <w:noProof/>
          </w:rPr>
          <w:t>Gambar 5. 6 Antarmuka Dashboard (Group Head)</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_Toc51019187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182</w:t>
        </w:r>
        <w:r w:rsidR="00CC1F99" w:rsidRPr="009F689E">
          <w:rPr>
            <w:rFonts w:asciiTheme="majorBidi" w:hAnsiTheme="majorBidi" w:cstheme="majorBidi"/>
            <w:noProof/>
            <w:webHidden/>
          </w:rPr>
          <w:fldChar w:fldCharType="end"/>
        </w:r>
      </w:hyperlink>
    </w:p>
    <w:p w14:paraId="15F41FCF" w14:textId="52D6E4AF"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88" w:history="1">
        <w:r w:rsidR="00CC1F99" w:rsidRPr="009F689E">
          <w:rPr>
            <w:rStyle w:val="Hyperlink"/>
            <w:rFonts w:asciiTheme="majorBidi" w:hAnsiTheme="majorBidi" w:cstheme="majorBidi"/>
            <w:noProof/>
          </w:rPr>
          <w:t>Gambar 5. 7 Antarmuka Dashboard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_Toc51019188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182</w:t>
        </w:r>
        <w:r w:rsidR="00CC1F99" w:rsidRPr="009F689E">
          <w:rPr>
            <w:rFonts w:asciiTheme="majorBidi" w:hAnsiTheme="majorBidi" w:cstheme="majorBidi"/>
            <w:noProof/>
            <w:webHidden/>
          </w:rPr>
          <w:fldChar w:fldCharType="end"/>
        </w:r>
      </w:hyperlink>
    </w:p>
    <w:p w14:paraId="5175153A" w14:textId="120E009B"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89" w:history="1">
        <w:r w:rsidR="00CC1F99" w:rsidRPr="009F689E">
          <w:rPr>
            <w:rStyle w:val="Hyperlink"/>
            <w:rFonts w:asciiTheme="majorBidi" w:hAnsiTheme="majorBidi" w:cstheme="majorBidi"/>
            <w:noProof/>
          </w:rPr>
          <w:t>Gambar 5. 8 Antarmuka Daftar RBB</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_Toc51019189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183</w:t>
        </w:r>
        <w:r w:rsidR="00CC1F99" w:rsidRPr="009F689E">
          <w:rPr>
            <w:rFonts w:asciiTheme="majorBidi" w:hAnsiTheme="majorBidi" w:cstheme="majorBidi"/>
            <w:noProof/>
            <w:webHidden/>
          </w:rPr>
          <w:fldChar w:fldCharType="end"/>
        </w:r>
      </w:hyperlink>
    </w:p>
    <w:p w14:paraId="13BC216C" w14:textId="505E1E70"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0" w:history="1">
        <w:r w:rsidR="00CC1F99" w:rsidRPr="009F689E">
          <w:rPr>
            <w:rStyle w:val="Hyperlink"/>
            <w:rFonts w:asciiTheme="majorBidi" w:hAnsiTheme="majorBidi" w:cstheme="majorBidi"/>
            <w:noProof/>
          </w:rPr>
          <w:t>Gambar 5. 9 Antarmuka Tambah RBB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_Toc51019190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183</w:t>
        </w:r>
        <w:r w:rsidR="00CC1F99" w:rsidRPr="009F689E">
          <w:rPr>
            <w:rFonts w:asciiTheme="majorBidi" w:hAnsiTheme="majorBidi" w:cstheme="majorBidi"/>
            <w:noProof/>
            <w:webHidden/>
          </w:rPr>
          <w:fldChar w:fldCharType="end"/>
        </w:r>
      </w:hyperlink>
    </w:p>
    <w:p w14:paraId="335AED6C" w14:textId="56AE2A2A"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1" w:history="1">
        <w:r w:rsidR="00CC1F99" w:rsidRPr="009F689E">
          <w:rPr>
            <w:rStyle w:val="Hyperlink"/>
            <w:rFonts w:asciiTheme="majorBidi" w:hAnsiTheme="majorBidi" w:cstheme="majorBidi"/>
            <w:noProof/>
          </w:rPr>
          <w:t>Gambar 5. 10 Antarmuka Edit RBB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_Toc51019191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184</w:t>
        </w:r>
        <w:r w:rsidR="00CC1F99" w:rsidRPr="009F689E">
          <w:rPr>
            <w:rFonts w:asciiTheme="majorBidi" w:hAnsiTheme="majorBidi" w:cstheme="majorBidi"/>
            <w:noProof/>
            <w:webHidden/>
          </w:rPr>
          <w:fldChar w:fldCharType="end"/>
        </w:r>
      </w:hyperlink>
    </w:p>
    <w:p w14:paraId="4253231F" w14:textId="45FB70F2"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2" w:history="1">
        <w:r w:rsidR="00CC1F99" w:rsidRPr="009F689E">
          <w:rPr>
            <w:rStyle w:val="Hyperlink"/>
            <w:rFonts w:asciiTheme="majorBidi" w:hAnsiTheme="majorBidi" w:cstheme="majorBidi"/>
            <w:noProof/>
          </w:rPr>
          <w:t>Gambar 5. 11 Antarmuka Penyesuaian RBB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_Toc51019192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184</w:t>
        </w:r>
        <w:r w:rsidR="00CC1F99" w:rsidRPr="009F689E">
          <w:rPr>
            <w:rFonts w:asciiTheme="majorBidi" w:hAnsiTheme="majorBidi" w:cstheme="majorBidi"/>
            <w:noProof/>
            <w:webHidden/>
          </w:rPr>
          <w:fldChar w:fldCharType="end"/>
        </w:r>
      </w:hyperlink>
    </w:p>
    <w:p w14:paraId="0A7742C4" w14:textId="6CE85A13"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3" w:history="1">
        <w:r w:rsidR="00CC1F99" w:rsidRPr="009F689E">
          <w:rPr>
            <w:rStyle w:val="Hyperlink"/>
            <w:rFonts w:asciiTheme="majorBidi" w:hAnsiTheme="majorBidi" w:cstheme="majorBidi"/>
            <w:noProof/>
          </w:rPr>
          <w:t>Gambar 5. 12 Antarmuka Daftar PKS</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_Toc51019193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185</w:t>
        </w:r>
        <w:r w:rsidR="00CC1F99" w:rsidRPr="009F689E">
          <w:rPr>
            <w:rFonts w:asciiTheme="majorBidi" w:hAnsiTheme="majorBidi" w:cstheme="majorBidi"/>
            <w:noProof/>
            <w:webHidden/>
          </w:rPr>
          <w:fldChar w:fldCharType="end"/>
        </w:r>
      </w:hyperlink>
    </w:p>
    <w:p w14:paraId="1C491F43" w14:textId="77F89575"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4" w:history="1">
        <w:r w:rsidR="00CC1F99" w:rsidRPr="009F689E">
          <w:rPr>
            <w:rStyle w:val="Hyperlink"/>
            <w:rFonts w:asciiTheme="majorBidi" w:hAnsiTheme="majorBidi" w:cstheme="majorBidi"/>
            <w:noProof/>
          </w:rPr>
          <w:t>Gambar 5. 13 Antarmuka Tambah PKS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_Toc51019194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185</w:t>
        </w:r>
        <w:r w:rsidR="00CC1F99" w:rsidRPr="009F689E">
          <w:rPr>
            <w:rFonts w:asciiTheme="majorBidi" w:hAnsiTheme="majorBidi" w:cstheme="majorBidi"/>
            <w:noProof/>
            <w:webHidden/>
          </w:rPr>
          <w:fldChar w:fldCharType="end"/>
        </w:r>
      </w:hyperlink>
    </w:p>
    <w:p w14:paraId="3C4120CF" w14:textId="5D5E9BF3"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5" w:history="1">
        <w:r w:rsidR="00CC1F99" w:rsidRPr="009F689E">
          <w:rPr>
            <w:rStyle w:val="Hyperlink"/>
            <w:rFonts w:asciiTheme="majorBidi" w:hAnsiTheme="majorBidi" w:cstheme="majorBidi"/>
            <w:noProof/>
          </w:rPr>
          <w:t>Gambar 5. 14 Antarmuka Edit PKS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_Toc51019195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186</w:t>
        </w:r>
        <w:r w:rsidR="00CC1F99" w:rsidRPr="009F689E">
          <w:rPr>
            <w:rFonts w:asciiTheme="majorBidi" w:hAnsiTheme="majorBidi" w:cstheme="majorBidi"/>
            <w:noProof/>
            <w:webHidden/>
          </w:rPr>
          <w:fldChar w:fldCharType="end"/>
        </w:r>
      </w:hyperlink>
    </w:p>
    <w:p w14:paraId="29948C61" w14:textId="1B0D3D52"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6" w:history="1">
        <w:r w:rsidR="00CC1F99" w:rsidRPr="009F689E">
          <w:rPr>
            <w:rStyle w:val="Hyperlink"/>
            <w:rFonts w:asciiTheme="majorBidi" w:hAnsiTheme="majorBidi" w:cstheme="majorBidi"/>
            <w:noProof/>
          </w:rPr>
          <w:t>Gambar 5. 15 Antarmuka Daftar Termin</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_Toc51019196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186</w:t>
        </w:r>
        <w:r w:rsidR="00CC1F99" w:rsidRPr="009F689E">
          <w:rPr>
            <w:rFonts w:asciiTheme="majorBidi" w:hAnsiTheme="majorBidi" w:cstheme="majorBidi"/>
            <w:noProof/>
            <w:webHidden/>
          </w:rPr>
          <w:fldChar w:fldCharType="end"/>
        </w:r>
      </w:hyperlink>
    </w:p>
    <w:p w14:paraId="42DA1D49" w14:textId="30322459"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7" w:history="1">
        <w:r w:rsidR="00CC1F99" w:rsidRPr="009F689E">
          <w:rPr>
            <w:rStyle w:val="Hyperlink"/>
            <w:rFonts w:asciiTheme="majorBidi" w:hAnsiTheme="majorBidi" w:cstheme="majorBidi"/>
            <w:noProof/>
          </w:rPr>
          <w:t>Gambar 5. 16 Antarmuka Daftar Termin per PKS</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_Toc51019197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187</w:t>
        </w:r>
        <w:r w:rsidR="00CC1F99" w:rsidRPr="009F689E">
          <w:rPr>
            <w:rFonts w:asciiTheme="majorBidi" w:hAnsiTheme="majorBidi" w:cstheme="majorBidi"/>
            <w:noProof/>
            <w:webHidden/>
          </w:rPr>
          <w:fldChar w:fldCharType="end"/>
        </w:r>
      </w:hyperlink>
    </w:p>
    <w:p w14:paraId="44A24E43" w14:textId="0EA63DCA"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8" w:history="1">
        <w:r w:rsidR="00CC1F99" w:rsidRPr="009F689E">
          <w:rPr>
            <w:rStyle w:val="Hyperlink"/>
            <w:rFonts w:asciiTheme="majorBidi" w:hAnsiTheme="majorBidi" w:cstheme="majorBidi"/>
            <w:noProof/>
          </w:rPr>
          <w:t>Gambar 5. 17 Antarmuka Tambah Termin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_Toc51019198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187</w:t>
        </w:r>
        <w:r w:rsidR="00CC1F99" w:rsidRPr="009F689E">
          <w:rPr>
            <w:rFonts w:asciiTheme="majorBidi" w:hAnsiTheme="majorBidi" w:cstheme="majorBidi"/>
            <w:noProof/>
            <w:webHidden/>
          </w:rPr>
          <w:fldChar w:fldCharType="end"/>
        </w:r>
      </w:hyperlink>
    </w:p>
    <w:p w14:paraId="21A14AE4" w14:textId="19B5A042"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199" w:history="1">
        <w:r w:rsidR="00CC1F99" w:rsidRPr="009F689E">
          <w:rPr>
            <w:rStyle w:val="Hyperlink"/>
            <w:rFonts w:asciiTheme="majorBidi" w:hAnsiTheme="majorBidi" w:cstheme="majorBidi"/>
            <w:noProof/>
          </w:rPr>
          <w:t>Gambar 5. 18 Antarmuka Edit Termin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_Toc51019199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188</w:t>
        </w:r>
        <w:r w:rsidR="00CC1F99" w:rsidRPr="009F689E">
          <w:rPr>
            <w:rFonts w:asciiTheme="majorBidi" w:hAnsiTheme="majorBidi" w:cstheme="majorBidi"/>
            <w:noProof/>
            <w:webHidden/>
          </w:rPr>
          <w:fldChar w:fldCharType="end"/>
        </w:r>
      </w:hyperlink>
    </w:p>
    <w:p w14:paraId="43C2CB8B" w14:textId="77A21ED4"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0" w:history="1">
        <w:r w:rsidR="00CC1F99" w:rsidRPr="009F689E">
          <w:rPr>
            <w:rStyle w:val="Hyperlink"/>
            <w:rFonts w:asciiTheme="majorBidi" w:hAnsiTheme="majorBidi" w:cstheme="majorBidi"/>
            <w:noProof/>
          </w:rPr>
          <w:t>Gambar 5. 19 Antarmuka Histori Invoice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_Toc51019200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188</w:t>
        </w:r>
        <w:r w:rsidR="00CC1F99" w:rsidRPr="009F689E">
          <w:rPr>
            <w:rFonts w:asciiTheme="majorBidi" w:hAnsiTheme="majorBidi" w:cstheme="majorBidi"/>
            <w:noProof/>
            <w:webHidden/>
          </w:rPr>
          <w:fldChar w:fldCharType="end"/>
        </w:r>
      </w:hyperlink>
    </w:p>
    <w:p w14:paraId="23076E9C" w14:textId="20CCAC18"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1" w:history="1">
        <w:r w:rsidR="00CC1F99" w:rsidRPr="009F689E">
          <w:rPr>
            <w:rStyle w:val="Hyperlink"/>
            <w:rFonts w:asciiTheme="majorBidi" w:hAnsiTheme="majorBidi" w:cstheme="majorBidi"/>
            <w:noProof/>
          </w:rPr>
          <w:t>Gambar 5. 20 Antarmuka Invoice Baru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_Toc51019201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189</w:t>
        </w:r>
        <w:r w:rsidR="00CC1F99" w:rsidRPr="009F689E">
          <w:rPr>
            <w:rFonts w:asciiTheme="majorBidi" w:hAnsiTheme="majorBidi" w:cstheme="majorBidi"/>
            <w:noProof/>
            <w:webHidden/>
          </w:rPr>
          <w:fldChar w:fldCharType="end"/>
        </w:r>
      </w:hyperlink>
    </w:p>
    <w:p w14:paraId="6F2B2BB7" w14:textId="0E46F1B0"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2" w:history="1">
        <w:r w:rsidR="00CC1F99" w:rsidRPr="009F689E">
          <w:rPr>
            <w:rStyle w:val="Hyperlink"/>
            <w:rFonts w:asciiTheme="majorBidi" w:hAnsiTheme="majorBidi" w:cstheme="majorBidi"/>
            <w:noProof/>
          </w:rPr>
          <w:t>Gambar 5. 21 Antarmuka Laporan Gabungan</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_Toc51019202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189</w:t>
        </w:r>
        <w:r w:rsidR="00CC1F99" w:rsidRPr="009F689E">
          <w:rPr>
            <w:rFonts w:asciiTheme="majorBidi" w:hAnsiTheme="majorBidi" w:cstheme="majorBidi"/>
            <w:noProof/>
            <w:webHidden/>
          </w:rPr>
          <w:fldChar w:fldCharType="end"/>
        </w:r>
      </w:hyperlink>
    </w:p>
    <w:p w14:paraId="6638EB89" w14:textId="2B78A065"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3" w:history="1">
        <w:r w:rsidR="00CC1F99" w:rsidRPr="009F689E">
          <w:rPr>
            <w:rStyle w:val="Hyperlink"/>
            <w:rFonts w:asciiTheme="majorBidi" w:hAnsiTheme="majorBidi" w:cstheme="majorBidi"/>
            <w:noProof/>
          </w:rPr>
          <w:t>Gambar 5. 22 Antarmuka Daftar Vendor</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_Toc51019203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190</w:t>
        </w:r>
        <w:r w:rsidR="00CC1F99" w:rsidRPr="009F689E">
          <w:rPr>
            <w:rFonts w:asciiTheme="majorBidi" w:hAnsiTheme="majorBidi" w:cstheme="majorBidi"/>
            <w:noProof/>
            <w:webHidden/>
          </w:rPr>
          <w:fldChar w:fldCharType="end"/>
        </w:r>
      </w:hyperlink>
    </w:p>
    <w:p w14:paraId="30B0E1E1" w14:textId="28F71CB2"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4" w:history="1">
        <w:r w:rsidR="00CC1F99" w:rsidRPr="009F689E">
          <w:rPr>
            <w:rStyle w:val="Hyperlink"/>
            <w:rFonts w:asciiTheme="majorBidi" w:hAnsiTheme="majorBidi" w:cstheme="majorBidi"/>
            <w:noProof/>
          </w:rPr>
          <w:t>Gambar 5. 23 Antarmuka Tambah Vendor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_Toc51019204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190</w:t>
        </w:r>
        <w:r w:rsidR="00CC1F99" w:rsidRPr="009F689E">
          <w:rPr>
            <w:rFonts w:asciiTheme="majorBidi" w:hAnsiTheme="majorBidi" w:cstheme="majorBidi"/>
            <w:noProof/>
            <w:webHidden/>
          </w:rPr>
          <w:fldChar w:fldCharType="end"/>
        </w:r>
      </w:hyperlink>
    </w:p>
    <w:p w14:paraId="0CD638ED" w14:textId="51B24BD2"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5" w:history="1">
        <w:r w:rsidR="00CC1F99" w:rsidRPr="009F689E">
          <w:rPr>
            <w:rStyle w:val="Hyperlink"/>
            <w:rFonts w:asciiTheme="majorBidi" w:hAnsiTheme="majorBidi" w:cstheme="majorBidi"/>
            <w:noProof/>
          </w:rPr>
          <w:t>Gambar 5. 24 Antarmuka Edit Vendor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_Toc51019205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190</w:t>
        </w:r>
        <w:r w:rsidR="00CC1F99" w:rsidRPr="009F689E">
          <w:rPr>
            <w:rFonts w:asciiTheme="majorBidi" w:hAnsiTheme="majorBidi" w:cstheme="majorBidi"/>
            <w:noProof/>
            <w:webHidden/>
          </w:rPr>
          <w:fldChar w:fldCharType="end"/>
        </w:r>
      </w:hyperlink>
    </w:p>
    <w:p w14:paraId="11529AD1" w14:textId="4D766556"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6" w:history="1">
        <w:r w:rsidR="00CC1F99" w:rsidRPr="009F689E">
          <w:rPr>
            <w:rStyle w:val="Hyperlink"/>
            <w:rFonts w:asciiTheme="majorBidi" w:hAnsiTheme="majorBidi" w:cstheme="majorBidi"/>
            <w:noProof/>
          </w:rPr>
          <w:t>Gambar 5. 25 Antarmuka Daftar Jenis Project</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_Toc51019206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191</w:t>
        </w:r>
        <w:r w:rsidR="00CC1F99" w:rsidRPr="009F689E">
          <w:rPr>
            <w:rFonts w:asciiTheme="majorBidi" w:hAnsiTheme="majorBidi" w:cstheme="majorBidi"/>
            <w:noProof/>
            <w:webHidden/>
          </w:rPr>
          <w:fldChar w:fldCharType="end"/>
        </w:r>
      </w:hyperlink>
    </w:p>
    <w:p w14:paraId="2909F8AD" w14:textId="5B00CD2C"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7" w:history="1">
        <w:r w:rsidR="00CC1F99" w:rsidRPr="009F689E">
          <w:rPr>
            <w:rStyle w:val="Hyperlink"/>
            <w:rFonts w:asciiTheme="majorBidi" w:hAnsiTheme="majorBidi" w:cstheme="majorBidi"/>
            <w:noProof/>
          </w:rPr>
          <w:t>Gambar 5. 26 Antarmuka Tambah Jenis Project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_Toc51019207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191</w:t>
        </w:r>
        <w:r w:rsidR="00CC1F99" w:rsidRPr="009F689E">
          <w:rPr>
            <w:rFonts w:asciiTheme="majorBidi" w:hAnsiTheme="majorBidi" w:cstheme="majorBidi"/>
            <w:noProof/>
            <w:webHidden/>
          </w:rPr>
          <w:fldChar w:fldCharType="end"/>
        </w:r>
      </w:hyperlink>
    </w:p>
    <w:p w14:paraId="7E95D9E3" w14:textId="514D1A36"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8" w:history="1">
        <w:r w:rsidR="00CC1F99" w:rsidRPr="009F689E">
          <w:rPr>
            <w:rStyle w:val="Hyperlink"/>
            <w:rFonts w:asciiTheme="majorBidi" w:hAnsiTheme="majorBidi" w:cstheme="majorBidi"/>
            <w:noProof/>
          </w:rPr>
          <w:t>Gambar 5. 27 Antarmuka Edit Jenis Project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_Toc51019208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191</w:t>
        </w:r>
        <w:r w:rsidR="00CC1F99" w:rsidRPr="009F689E">
          <w:rPr>
            <w:rFonts w:asciiTheme="majorBidi" w:hAnsiTheme="majorBidi" w:cstheme="majorBidi"/>
            <w:noProof/>
            <w:webHidden/>
          </w:rPr>
          <w:fldChar w:fldCharType="end"/>
        </w:r>
      </w:hyperlink>
    </w:p>
    <w:p w14:paraId="55D4DFE3" w14:textId="38578D5A"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09" w:history="1">
        <w:r w:rsidR="00CC1F99" w:rsidRPr="009F689E">
          <w:rPr>
            <w:rStyle w:val="Hyperlink"/>
            <w:rFonts w:asciiTheme="majorBidi" w:hAnsiTheme="majorBidi" w:cstheme="majorBidi"/>
            <w:noProof/>
          </w:rPr>
          <w:t>Gambar 5. 28 Antarmuka Daftar Akun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_Toc51019209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192</w:t>
        </w:r>
        <w:r w:rsidR="00CC1F99" w:rsidRPr="009F689E">
          <w:rPr>
            <w:rFonts w:asciiTheme="majorBidi" w:hAnsiTheme="majorBidi" w:cstheme="majorBidi"/>
            <w:noProof/>
            <w:webHidden/>
          </w:rPr>
          <w:fldChar w:fldCharType="end"/>
        </w:r>
      </w:hyperlink>
    </w:p>
    <w:p w14:paraId="629DDC35" w14:textId="70A35D0D" w:rsidR="00CC1F99" w:rsidRPr="009F689E" w:rsidRDefault="00BA4D8C">
      <w:pPr>
        <w:pStyle w:val="TableofFigures"/>
        <w:tabs>
          <w:tab w:val="right" w:leader="dot" w:pos="5261"/>
        </w:tabs>
        <w:rPr>
          <w:rFonts w:asciiTheme="majorBidi" w:eastAsiaTheme="minorEastAsia" w:hAnsiTheme="majorBidi" w:cstheme="majorBidi"/>
          <w:noProof/>
          <w:color w:val="auto"/>
        </w:rPr>
      </w:pPr>
      <w:hyperlink w:anchor="_Toc51019210" w:history="1">
        <w:r w:rsidR="00CC1F99" w:rsidRPr="009F689E">
          <w:rPr>
            <w:rStyle w:val="Hyperlink"/>
            <w:rFonts w:asciiTheme="majorBidi" w:hAnsiTheme="majorBidi" w:cstheme="majorBidi"/>
            <w:noProof/>
          </w:rPr>
          <w:t>Gambar 5. 29 Antarmuka Tambah Akun (IT Finance)</w:t>
        </w:r>
        <w:r w:rsidR="00CC1F99" w:rsidRPr="009F689E">
          <w:rPr>
            <w:rFonts w:asciiTheme="majorBidi" w:hAnsiTheme="majorBidi" w:cstheme="majorBidi"/>
            <w:noProof/>
            <w:webHidden/>
          </w:rPr>
          <w:tab/>
        </w:r>
        <w:r w:rsidR="00CC1F99" w:rsidRPr="009F689E">
          <w:rPr>
            <w:rFonts w:asciiTheme="majorBidi" w:hAnsiTheme="majorBidi" w:cstheme="majorBidi"/>
            <w:noProof/>
            <w:webHidden/>
          </w:rPr>
          <w:fldChar w:fldCharType="begin"/>
        </w:r>
        <w:r w:rsidR="00CC1F99" w:rsidRPr="009F689E">
          <w:rPr>
            <w:rFonts w:asciiTheme="majorBidi" w:hAnsiTheme="majorBidi" w:cstheme="majorBidi"/>
            <w:noProof/>
            <w:webHidden/>
          </w:rPr>
          <w:instrText xml:space="preserve"> PAGEREF _Toc51019210 \h </w:instrText>
        </w:r>
        <w:r w:rsidR="00CC1F99" w:rsidRPr="009F689E">
          <w:rPr>
            <w:rFonts w:asciiTheme="majorBidi" w:hAnsiTheme="majorBidi" w:cstheme="majorBidi"/>
            <w:noProof/>
            <w:webHidden/>
          </w:rPr>
        </w:r>
        <w:r w:rsidR="00CC1F99" w:rsidRPr="009F689E">
          <w:rPr>
            <w:rFonts w:asciiTheme="majorBidi" w:hAnsiTheme="majorBidi" w:cstheme="majorBidi"/>
            <w:noProof/>
            <w:webHidden/>
          </w:rPr>
          <w:fldChar w:fldCharType="separate"/>
        </w:r>
        <w:r w:rsidR="00BF546C">
          <w:rPr>
            <w:rFonts w:asciiTheme="majorBidi" w:hAnsiTheme="majorBidi" w:cstheme="majorBidi"/>
            <w:noProof/>
            <w:webHidden/>
          </w:rPr>
          <w:t>192</w:t>
        </w:r>
        <w:r w:rsidR="00CC1F99" w:rsidRPr="009F689E">
          <w:rPr>
            <w:rFonts w:asciiTheme="majorBidi" w:hAnsiTheme="majorBidi" w:cstheme="majorBidi"/>
            <w:noProof/>
            <w:webHidden/>
          </w:rPr>
          <w:fldChar w:fldCharType="end"/>
        </w:r>
      </w:hyperlink>
    </w:p>
    <w:p w14:paraId="32FA36EC" w14:textId="5E6E7ACE" w:rsidR="009957EC" w:rsidRPr="009F689E" w:rsidRDefault="00B10935" w:rsidP="00B10935">
      <w:pPr>
        <w:spacing w:after="0"/>
        <w:rPr>
          <w:rFonts w:asciiTheme="majorBidi" w:hAnsiTheme="majorBidi" w:cstheme="majorBidi"/>
        </w:rPr>
      </w:pPr>
      <w:r w:rsidRPr="009F689E">
        <w:rPr>
          <w:rFonts w:asciiTheme="majorBidi" w:hAnsiTheme="majorBidi" w:cstheme="majorBidi"/>
        </w:rPr>
        <w:fldChar w:fldCharType="end"/>
      </w:r>
    </w:p>
    <w:p w14:paraId="4419D3C6" w14:textId="77777777" w:rsidR="009957EC" w:rsidRPr="009F689E" w:rsidRDefault="00D1442A">
      <w:pPr>
        <w:spacing w:after="6"/>
        <w:rPr>
          <w:rFonts w:asciiTheme="majorBidi" w:hAnsiTheme="majorBidi" w:cstheme="majorBidi"/>
        </w:rPr>
      </w:pPr>
      <w:r w:rsidRPr="009F689E">
        <w:rPr>
          <w:rFonts w:asciiTheme="majorBidi" w:eastAsia="Times New Roman" w:hAnsiTheme="majorBidi" w:cstheme="majorBidi"/>
          <w:color w:val="FF0000"/>
        </w:rPr>
        <w:t xml:space="preserve"> </w:t>
      </w:r>
    </w:p>
    <w:p w14:paraId="2DDE3D2E" w14:textId="77777777" w:rsidR="009957EC" w:rsidRPr="00631D1E" w:rsidRDefault="00D1442A">
      <w:pPr>
        <w:spacing w:after="0"/>
        <w:rPr>
          <w:rFonts w:asciiTheme="majorBidi" w:hAnsiTheme="majorBidi" w:cstheme="majorBidi"/>
        </w:rPr>
      </w:pPr>
      <w:r w:rsidRPr="009F689E">
        <w:rPr>
          <w:rFonts w:asciiTheme="majorBidi" w:eastAsia="Times New Roman" w:hAnsiTheme="majorBidi" w:cstheme="majorBidi"/>
        </w:rPr>
        <w:t xml:space="preserve"> </w:t>
      </w:r>
      <w:r w:rsidRPr="009F689E">
        <w:rPr>
          <w:rFonts w:asciiTheme="majorBidi" w:eastAsia="Times New Roman" w:hAnsiTheme="majorBidi" w:cstheme="majorBidi"/>
        </w:rPr>
        <w:tab/>
      </w:r>
      <w:r w:rsidRPr="009F689E">
        <w:rPr>
          <w:rFonts w:asciiTheme="majorBidi" w:eastAsia="Times New Roman" w:hAnsiTheme="majorBidi" w:cstheme="majorBidi"/>
          <w:sz w:val="24"/>
        </w:rPr>
        <w:t xml:space="preserve"> </w:t>
      </w:r>
      <w:r w:rsidRPr="00631D1E">
        <w:rPr>
          <w:rFonts w:asciiTheme="majorBidi" w:hAnsiTheme="majorBidi" w:cstheme="majorBidi"/>
        </w:rPr>
        <w:br w:type="page"/>
      </w:r>
    </w:p>
    <w:p w14:paraId="7E39635A" w14:textId="77777777" w:rsidR="007616BA" w:rsidRDefault="007616BA" w:rsidP="007616BA">
      <w:pPr>
        <w:spacing w:after="0"/>
        <w:ind w:right="26"/>
        <w:jc w:val="center"/>
      </w:pPr>
      <w:bookmarkStart w:id="11" w:name="_Toc49504061"/>
      <w:r>
        <w:rPr>
          <w:rFonts w:ascii="Times New Roman" w:eastAsia="Times New Roman" w:hAnsi="Times New Roman" w:cs="Times New Roman"/>
          <w:i/>
        </w:rPr>
        <w:lastRenderedPageBreak/>
        <w:t>[Halaman ini sengaja dikosongkan]</w:t>
      </w:r>
    </w:p>
    <w:p w14:paraId="2DD462C1" w14:textId="77777777" w:rsidR="00631D1E" w:rsidRDefault="00631D1E">
      <w:pPr>
        <w:rPr>
          <w:rFonts w:asciiTheme="majorBidi" w:eastAsia="Times New Roman" w:hAnsiTheme="majorBidi" w:cstheme="majorBidi"/>
          <w:b/>
          <w:sz w:val="24"/>
          <w:szCs w:val="28"/>
        </w:rPr>
      </w:pPr>
      <w:r>
        <w:rPr>
          <w:rFonts w:asciiTheme="majorBidi" w:hAnsiTheme="majorBidi" w:cstheme="majorBidi"/>
          <w:szCs w:val="28"/>
        </w:rPr>
        <w:br w:type="page"/>
      </w:r>
    </w:p>
    <w:p w14:paraId="617E790F" w14:textId="1D8C6391" w:rsidR="002C2E48" w:rsidRPr="00631D1E" w:rsidRDefault="00D1442A" w:rsidP="0049297C">
      <w:pPr>
        <w:pStyle w:val="Heading1"/>
        <w:ind w:left="0" w:right="29"/>
        <w:rPr>
          <w:rFonts w:asciiTheme="majorBidi" w:hAnsiTheme="majorBidi" w:cstheme="majorBidi"/>
          <w:noProof/>
        </w:rPr>
      </w:pPr>
      <w:bookmarkStart w:id="12" w:name="_Toc51503834"/>
      <w:r w:rsidRPr="00631D1E">
        <w:rPr>
          <w:rFonts w:asciiTheme="majorBidi" w:hAnsiTheme="majorBidi" w:cstheme="majorBidi"/>
          <w:szCs w:val="28"/>
        </w:rPr>
        <w:lastRenderedPageBreak/>
        <w:t>DAFTAR TABEL</w:t>
      </w:r>
      <w:bookmarkEnd w:id="11"/>
      <w:bookmarkEnd w:id="12"/>
      <w:r w:rsidRPr="00631D1E">
        <w:rPr>
          <w:rFonts w:asciiTheme="majorBidi" w:hAnsiTheme="majorBidi" w:cstheme="majorBidi"/>
        </w:rPr>
        <w:t xml:space="preserve"> </w:t>
      </w:r>
      <w:r w:rsidR="0049297C" w:rsidRPr="00631D1E">
        <w:rPr>
          <w:rFonts w:asciiTheme="majorBidi" w:eastAsia="Calibri" w:hAnsiTheme="majorBidi" w:cstheme="majorBidi"/>
        </w:rPr>
        <w:fldChar w:fldCharType="begin"/>
      </w:r>
      <w:r w:rsidR="0049297C" w:rsidRPr="00631D1E">
        <w:rPr>
          <w:rFonts w:asciiTheme="majorBidi" w:hAnsiTheme="majorBidi" w:cstheme="majorBidi"/>
        </w:rPr>
        <w:instrText xml:space="preserve"> TOC \c "Tabel 4." </w:instrText>
      </w:r>
      <w:r w:rsidR="0049297C" w:rsidRPr="00631D1E">
        <w:rPr>
          <w:rFonts w:asciiTheme="majorBidi" w:eastAsia="Calibri" w:hAnsiTheme="majorBidi" w:cstheme="majorBidi"/>
        </w:rPr>
        <w:fldChar w:fldCharType="separate"/>
      </w:r>
    </w:p>
    <w:p w14:paraId="1032EA56" w14:textId="11E55969"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color w:val="auto"/>
        </w:rPr>
        <w:t>Tabel 4. 1</w:t>
      </w:r>
      <w:r w:rsidRPr="00631D1E">
        <w:rPr>
          <w:rFonts w:asciiTheme="majorBidi" w:hAnsiTheme="majorBidi" w:cstheme="majorBidi"/>
          <w:noProof/>
          <w:color w:val="auto"/>
          <w:lang w:val="id-ID"/>
        </w:rPr>
        <w:t xml:space="preserve"> Kebutuhan Fungsional</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_Toc51018085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16</w:t>
      </w:r>
      <w:r w:rsidRPr="00631D1E">
        <w:rPr>
          <w:rFonts w:asciiTheme="majorBidi" w:hAnsiTheme="majorBidi" w:cstheme="majorBidi"/>
          <w:noProof/>
        </w:rPr>
        <w:fldChar w:fldCharType="end"/>
      </w:r>
    </w:p>
    <w:p w14:paraId="0C548F81" w14:textId="720E8CB3"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color w:val="auto"/>
        </w:rPr>
        <w:t>Tabel 4. 2</w:t>
      </w:r>
      <w:r w:rsidRPr="00631D1E">
        <w:rPr>
          <w:rFonts w:asciiTheme="majorBidi" w:hAnsiTheme="majorBidi" w:cstheme="majorBidi"/>
          <w:noProof/>
          <w:color w:val="auto"/>
          <w:lang w:val="id-ID"/>
        </w:rPr>
        <w:t xml:space="preserve"> Kebutuhan Non-Fungsional</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_Toc51018086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19</w:t>
      </w:r>
      <w:r w:rsidRPr="00631D1E">
        <w:rPr>
          <w:rFonts w:asciiTheme="majorBidi" w:hAnsiTheme="majorBidi" w:cstheme="majorBidi"/>
          <w:noProof/>
        </w:rPr>
        <w:fldChar w:fldCharType="end"/>
      </w:r>
    </w:p>
    <w:p w14:paraId="23120C6D" w14:textId="209E9C7F"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3 Use Case</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_Toc51018087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23</w:t>
      </w:r>
      <w:r w:rsidRPr="00631D1E">
        <w:rPr>
          <w:rFonts w:asciiTheme="majorBidi" w:hAnsiTheme="majorBidi" w:cstheme="majorBidi"/>
          <w:noProof/>
        </w:rPr>
        <w:fldChar w:fldCharType="end"/>
      </w:r>
    </w:p>
    <w:p w14:paraId="06736CCB" w14:textId="46EACF25"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4 Use Case Specification Melihat Data Pengguna</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_Toc51018088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25</w:t>
      </w:r>
      <w:r w:rsidRPr="00631D1E">
        <w:rPr>
          <w:rFonts w:asciiTheme="majorBidi" w:hAnsiTheme="majorBidi" w:cstheme="majorBidi"/>
          <w:noProof/>
        </w:rPr>
        <w:fldChar w:fldCharType="end"/>
      </w:r>
    </w:p>
    <w:p w14:paraId="15216E42" w14:textId="256F99C7"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5 Use Case Specification Menambah Data Pengguna</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_Toc51018089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26</w:t>
      </w:r>
      <w:r w:rsidRPr="00631D1E">
        <w:rPr>
          <w:rFonts w:asciiTheme="majorBidi" w:hAnsiTheme="majorBidi" w:cstheme="majorBidi"/>
          <w:noProof/>
        </w:rPr>
        <w:fldChar w:fldCharType="end"/>
      </w:r>
    </w:p>
    <w:p w14:paraId="3E8F8A88" w14:textId="3E470BAE"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6 Use Case Specification Menghapus Data Pengguna</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_Toc51018090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29</w:t>
      </w:r>
      <w:r w:rsidRPr="00631D1E">
        <w:rPr>
          <w:rFonts w:asciiTheme="majorBidi" w:hAnsiTheme="majorBidi" w:cstheme="majorBidi"/>
          <w:noProof/>
        </w:rPr>
        <w:fldChar w:fldCharType="end"/>
      </w:r>
    </w:p>
    <w:p w14:paraId="23C251DC" w14:textId="4C72C9F7"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color w:val="000000" w:themeColor="text1"/>
        </w:rPr>
        <w:t>Tabel 4. 7</w:t>
      </w:r>
      <w:r w:rsidRPr="00631D1E">
        <w:rPr>
          <w:rFonts w:asciiTheme="majorBidi" w:hAnsiTheme="majorBidi" w:cstheme="majorBidi"/>
          <w:noProof/>
          <w:color w:val="000000" w:themeColor="text1"/>
          <w:lang w:val="id-ID"/>
        </w:rPr>
        <w:t xml:space="preserve"> Use Case Specification Mengubah Data Password Pengguna</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_Toc51018091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30</w:t>
      </w:r>
      <w:r w:rsidRPr="00631D1E">
        <w:rPr>
          <w:rFonts w:asciiTheme="majorBidi" w:hAnsiTheme="majorBidi" w:cstheme="majorBidi"/>
          <w:noProof/>
        </w:rPr>
        <w:fldChar w:fldCharType="end"/>
      </w:r>
    </w:p>
    <w:p w14:paraId="70CB1F37" w14:textId="1E36D0DA"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8 Use Case Specification Melihat RBB</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_Toc51018092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33</w:t>
      </w:r>
      <w:r w:rsidRPr="00631D1E">
        <w:rPr>
          <w:rFonts w:asciiTheme="majorBidi" w:hAnsiTheme="majorBidi" w:cstheme="majorBidi"/>
          <w:noProof/>
        </w:rPr>
        <w:fldChar w:fldCharType="end"/>
      </w:r>
    </w:p>
    <w:p w14:paraId="3B7966F5" w14:textId="19A1B1F7"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9 Use Case Specification Menambah RBB</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_Toc51018093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35</w:t>
      </w:r>
      <w:r w:rsidRPr="00631D1E">
        <w:rPr>
          <w:rFonts w:asciiTheme="majorBidi" w:hAnsiTheme="majorBidi" w:cstheme="majorBidi"/>
          <w:noProof/>
        </w:rPr>
        <w:fldChar w:fldCharType="end"/>
      </w:r>
    </w:p>
    <w:p w14:paraId="3B6FA716" w14:textId="6F369129"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10 Use Case Specification Menghapus RBB</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_Toc51018094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37</w:t>
      </w:r>
      <w:r w:rsidRPr="00631D1E">
        <w:rPr>
          <w:rFonts w:asciiTheme="majorBidi" w:hAnsiTheme="majorBidi" w:cstheme="majorBidi"/>
          <w:noProof/>
        </w:rPr>
        <w:fldChar w:fldCharType="end"/>
      </w:r>
    </w:p>
    <w:p w14:paraId="4569C7EA" w14:textId="103FF3AA"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11 Use Case Specification Menghapus RBB</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_Toc51018095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39</w:t>
      </w:r>
      <w:r w:rsidRPr="00631D1E">
        <w:rPr>
          <w:rFonts w:asciiTheme="majorBidi" w:hAnsiTheme="majorBidi" w:cstheme="majorBidi"/>
          <w:noProof/>
        </w:rPr>
        <w:fldChar w:fldCharType="end"/>
      </w:r>
    </w:p>
    <w:p w14:paraId="06273C72" w14:textId="6711210C"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12 Use Case Specification Menyesuaikan Anggaran RBB</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_Toc51018096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41</w:t>
      </w:r>
      <w:r w:rsidRPr="00631D1E">
        <w:rPr>
          <w:rFonts w:asciiTheme="majorBidi" w:hAnsiTheme="majorBidi" w:cstheme="majorBidi"/>
          <w:noProof/>
        </w:rPr>
        <w:fldChar w:fldCharType="end"/>
      </w:r>
    </w:p>
    <w:p w14:paraId="2A468C20" w14:textId="4E6486F2"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color w:val="000000" w:themeColor="text1"/>
        </w:rPr>
        <w:t>Tabel 4. 13</w:t>
      </w:r>
      <w:r w:rsidRPr="00631D1E">
        <w:rPr>
          <w:rFonts w:asciiTheme="majorBidi" w:hAnsiTheme="majorBidi" w:cstheme="majorBidi"/>
          <w:noProof/>
          <w:color w:val="000000" w:themeColor="text1"/>
          <w:lang w:val="id-ID"/>
        </w:rPr>
        <w:t xml:space="preserve"> Use Case Specification Melihat PKS</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_Toc51018097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43</w:t>
      </w:r>
      <w:r w:rsidRPr="00631D1E">
        <w:rPr>
          <w:rFonts w:asciiTheme="majorBidi" w:hAnsiTheme="majorBidi" w:cstheme="majorBidi"/>
          <w:noProof/>
        </w:rPr>
        <w:fldChar w:fldCharType="end"/>
      </w:r>
    </w:p>
    <w:p w14:paraId="6F7A6FA1" w14:textId="048678A7"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color w:val="000000" w:themeColor="text1"/>
        </w:rPr>
        <w:t>Tabel 4. 14</w:t>
      </w:r>
      <w:r w:rsidRPr="00631D1E">
        <w:rPr>
          <w:rFonts w:asciiTheme="majorBidi" w:hAnsiTheme="majorBidi" w:cstheme="majorBidi"/>
          <w:noProof/>
          <w:color w:val="000000" w:themeColor="text1"/>
          <w:lang w:val="id-ID"/>
        </w:rPr>
        <w:t xml:space="preserve"> Use Case Specification Menambah PKS</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_Toc51018098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45</w:t>
      </w:r>
      <w:r w:rsidRPr="00631D1E">
        <w:rPr>
          <w:rFonts w:asciiTheme="majorBidi" w:hAnsiTheme="majorBidi" w:cstheme="majorBidi"/>
          <w:noProof/>
        </w:rPr>
        <w:fldChar w:fldCharType="end"/>
      </w:r>
    </w:p>
    <w:p w14:paraId="471962AF" w14:textId="6AFA105A"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15 Use Case Specification Menghapus PKS</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_Toc51018099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47</w:t>
      </w:r>
      <w:r w:rsidRPr="00631D1E">
        <w:rPr>
          <w:rFonts w:asciiTheme="majorBidi" w:hAnsiTheme="majorBidi" w:cstheme="majorBidi"/>
          <w:noProof/>
        </w:rPr>
        <w:fldChar w:fldCharType="end"/>
      </w:r>
    </w:p>
    <w:p w14:paraId="33EB9C55" w14:textId="6DAAAD51"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16 Use Case Specification Mengubah PKS</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_Toc51018100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49</w:t>
      </w:r>
      <w:r w:rsidRPr="00631D1E">
        <w:rPr>
          <w:rFonts w:asciiTheme="majorBidi" w:hAnsiTheme="majorBidi" w:cstheme="majorBidi"/>
          <w:noProof/>
        </w:rPr>
        <w:fldChar w:fldCharType="end"/>
      </w:r>
    </w:p>
    <w:p w14:paraId="70D92AAA" w14:textId="5D396969"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17 Use Case Specification Melihat Data Termin</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_Toc51018101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51</w:t>
      </w:r>
      <w:r w:rsidRPr="00631D1E">
        <w:rPr>
          <w:rFonts w:asciiTheme="majorBidi" w:hAnsiTheme="majorBidi" w:cstheme="majorBidi"/>
          <w:noProof/>
        </w:rPr>
        <w:fldChar w:fldCharType="end"/>
      </w:r>
    </w:p>
    <w:p w14:paraId="5646A807" w14:textId="2036B11B"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18 Use Case Menambah Data Termin</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_Toc51018102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53</w:t>
      </w:r>
      <w:r w:rsidRPr="00631D1E">
        <w:rPr>
          <w:rFonts w:asciiTheme="majorBidi" w:hAnsiTheme="majorBidi" w:cstheme="majorBidi"/>
          <w:noProof/>
        </w:rPr>
        <w:fldChar w:fldCharType="end"/>
      </w:r>
    </w:p>
    <w:p w14:paraId="6FA90083" w14:textId="2AB73511"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19 Use Case Menghapus Data Termin</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_Toc51018103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55</w:t>
      </w:r>
      <w:r w:rsidRPr="00631D1E">
        <w:rPr>
          <w:rFonts w:asciiTheme="majorBidi" w:hAnsiTheme="majorBidi" w:cstheme="majorBidi"/>
          <w:noProof/>
        </w:rPr>
        <w:fldChar w:fldCharType="end"/>
      </w:r>
    </w:p>
    <w:p w14:paraId="418597FA" w14:textId="0EC62182"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20 Use Case Mengubah Data Termin</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_Toc51018104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57</w:t>
      </w:r>
      <w:r w:rsidRPr="00631D1E">
        <w:rPr>
          <w:rFonts w:asciiTheme="majorBidi" w:hAnsiTheme="majorBidi" w:cstheme="majorBidi"/>
          <w:noProof/>
        </w:rPr>
        <w:fldChar w:fldCharType="end"/>
      </w:r>
    </w:p>
    <w:p w14:paraId="3D242B5C" w14:textId="3E230CD6"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21 Use Case Melihat Daftar Invoice</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_Toc51018105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60</w:t>
      </w:r>
      <w:r w:rsidRPr="00631D1E">
        <w:rPr>
          <w:rFonts w:asciiTheme="majorBidi" w:hAnsiTheme="majorBidi" w:cstheme="majorBidi"/>
          <w:noProof/>
        </w:rPr>
        <w:fldChar w:fldCharType="end"/>
      </w:r>
    </w:p>
    <w:p w14:paraId="2FA04496" w14:textId="410D83F1"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22 Use Case Menambah Invoice</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_Toc51018106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61</w:t>
      </w:r>
      <w:r w:rsidRPr="00631D1E">
        <w:rPr>
          <w:rFonts w:asciiTheme="majorBidi" w:hAnsiTheme="majorBidi" w:cstheme="majorBidi"/>
          <w:noProof/>
        </w:rPr>
        <w:fldChar w:fldCharType="end"/>
      </w:r>
    </w:p>
    <w:p w14:paraId="3273F201" w14:textId="0A3BAB81"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23 Use Case Melihat Data Vendor</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_Toc51018107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64</w:t>
      </w:r>
      <w:r w:rsidRPr="00631D1E">
        <w:rPr>
          <w:rFonts w:asciiTheme="majorBidi" w:hAnsiTheme="majorBidi" w:cstheme="majorBidi"/>
          <w:noProof/>
        </w:rPr>
        <w:fldChar w:fldCharType="end"/>
      </w:r>
    </w:p>
    <w:p w14:paraId="2517DD18" w14:textId="6346F7CA"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24 Use Case Menambah Data Vendor</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_Toc51018108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65</w:t>
      </w:r>
      <w:r w:rsidRPr="00631D1E">
        <w:rPr>
          <w:rFonts w:asciiTheme="majorBidi" w:hAnsiTheme="majorBidi" w:cstheme="majorBidi"/>
          <w:noProof/>
        </w:rPr>
        <w:fldChar w:fldCharType="end"/>
      </w:r>
    </w:p>
    <w:p w14:paraId="1F899532" w14:textId="05ED0F03"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25 Use Case Menghapus Data Vendor</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_Toc51018109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67</w:t>
      </w:r>
      <w:r w:rsidRPr="00631D1E">
        <w:rPr>
          <w:rFonts w:asciiTheme="majorBidi" w:hAnsiTheme="majorBidi" w:cstheme="majorBidi"/>
          <w:noProof/>
        </w:rPr>
        <w:fldChar w:fldCharType="end"/>
      </w:r>
    </w:p>
    <w:p w14:paraId="7C2D70D5" w14:textId="40C68A12"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26 Use Case Mengubah Data Vendor</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_Toc51018110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69</w:t>
      </w:r>
      <w:r w:rsidRPr="00631D1E">
        <w:rPr>
          <w:rFonts w:asciiTheme="majorBidi" w:hAnsiTheme="majorBidi" w:cstheme="majorBidi"/>
          <w:noProof/>
        </w:rPr>
        <w:fldChar w:fldCharType="end"/>
      </w:r>
    </w:p>
    <w:p w14:paraId="764E9B21" w14:textId="2253A7AC"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lastRenderedPageBreak/>
        <w:t>Tabel 4. 27 Use Case Melihat Data Jenis Project</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_Toc51018111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72</w:t>
      </w:r>
      <w:r w:rsidRPr="00631D1E">
        <w:rPr>
          <w:rFonts w:asciiTheme="majorBidi" w:hAnsiTheme="majorBidi" w:cstheme="majorBidi"/>
          <w:noProof/>
        </w:rPr>
        <w:fldChar w:fldCharType="end"/>
      </w:r>
    </w:p>
    <w:p w14:paraId="40A235A7" w14:textId="023F47D0"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28 Use Case Menambah Jenis Project</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_Toc51018112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73</w:t>
      </w:r>
      <w:r w:rsidRPr="00631D1E">
        <w:rPr>
          <w:rFonts w:asciiTheme="majorBidi" w:hAnsiTheme="majorBidi" w:cstheme="majorBidi"/>
          <w:noProof/>
        </w:rPr>
        <w:fldChar w:fldCharType="end"/>
      </w:r>
    </w:p>
    <w:p w14:paraId="29F11A77" w14:textId="6FFBA146"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29 Use Case Menghapus Data Jenis Project</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_Toc51018113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76</w:t>
      </w:r>
      <w:r w:rsidRPr="00631D1E">
        <w:rPr>
          <w:rFonts w:asciiTheme="majorBidi" w:hAnsiTheme="majorBidi" w:cstheme="majorBidi"/>
          <w:noProof/>
        </w:rPr>
        <w:fldChar w:fldCharType="end"/>
      </w:r>
    </w:p>
    <w:p w14:paraId="2191160F" w14:textId="3C010032"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30 Use Case Mengubah Data Jenis Project</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_Toc51018114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77</w:t>
      </w:r>
      <w:r w:rsidRPr="00631D1E">
        <w:rPr>
          <w:rFonts w:asciiTheme="majorBidi" w:hAnsiTheme="majorBidi" w:cstheme="majorBidi"/>
          <w:noProof/>
        </w:rPr>
        <w:fldChar w:fldCharType="end"/>
      </w:r>
    </w:p>
    <w:p w14:paraId="5607F439" w14:textId="4DCEAC9E" w:rsidR="002C2E48" w:rsidRPr="00631D1E" w:rsidRDefault="002C2E48">
      <w:pPr>
        <w:pStyle w:val="TableofFigures"/>
        <w:tabs>
          <w:tab w:val="right" w:leader="dot" w:pos="5261"/>
        </w:tabs>
        <w:rPr>
          <w:rFonts w:asciiTheme="majorBidi" w:eastAsiaTheme="minorEastAsia" w:hAnsiTheme="majorBidi" w:cstheme="majorBidi"/>
          <w:noProof/>
          <w:color w:val="auto"/>
        </w:rPr>
      </w:pPr>
      <w:r w:rsidRPr="00631D1E">
        <w:rPr>
          <w:rFonts w:asciiTheme="majorBidi" w:hAnsiTheme="majorBidi" w:cstheme="majorBidi"/>
          <w:noProof/>
        </w:rPr>
        <w:t>Tabel 4. 31 Use Case Melihat Laporan Gabungan</w:t>
      </w:r>
      <w:r w:rsidRPr="00631D1E">
        <w:rPr>
          <w:rFonts w:asciiTheme="majorBidi" w:hAnsiTheme="majorBidi" w:cstheme="majorBidi"/>
          <w:noProof/>
        </w:rPr>
        <w:tab/>
      </w:r>
      <w:r w:rsidRPr="00631D1E">
        <w:rPr>
          <w:rFonts w:asciiTheme="majorBidi" w:hAnsiTheme="majorBidi" w:cstheme="majorBidi"/>
          <w:noProof/>
        </w:rPr>
        <w:fldChar w:fldCharType="begin"/>
      </w:r>
      <w:r w:rsidRPr="00631D1E">
        <w:rPr>
          <w:rFonts w:asciiTheme="majorBidi" w:hAnsiTheme="majorBidi" w:cstheme="majorBidi"/>
          <w:noProof/>
        </w:rPr>
        <w:instrText xml:space="preserve"> PAGEREF _Toc51018115 \h </w:instrText>
      </w:r>
      <w:r w:rsidRPr="00631D1E">
        <w:rPr>
          <w:rFonts w:asciiTheme="majorBidi" w:hAnsiTheme="majorBidi" w:cstheme="majorBidi"/>
          <w:noProof/>
        </w:rPr>
      </w:r>
      <w:r w:rsidRPr="00631D1E">
        <w:rPr>
          <w:rFonts w:asciiTheme="majorBidi" w:hAnsiTheme="majorBidi" w:cstheme="majorBidi"/>
          <w:noProof/>
        </w:rPr>
        <w:fldChar w:fldCharType="separate"/>
      </w:r>
      <w:r w:rsidR="00BF546C">
        <w:rPr>
          <w:rFonts w:asciiTheme="majorBidi" w:hAnsiTheme="majorBidi" w:cstheme="majorBidi"/>
          <w:noProof/>
        </w:rPr>
        <w:t>80</w:t>
      </w:r>
      <w:r w:rsidRPr="00631D1E">
        <w:rPr>
          <w:rFonts w:asciiTheme="majorBidi" w:hAnsiTheme="majorBidi" w:cstheme="majorBidi"/>
          <w:noProof/>
        </w:rPr>
        <w:fldChar w:fldCharType="end"/>
      </w:r>
    </w:p>
    <w:p w14:paraId="4EEDF1AF" w14:textId="62167ECE" w:rsidR="00817419" w:rsidRPr="00631D1E" w:rsidRDefault="0049297C" w:rsidP="00817419">
      <w:pPr>
        <w:rPr>
          <w:rFonts w:asciiTheme="majorBidi" w:hAnsiTheme="majorBidi" w:cstheme="majorBidi"/>
          <w:noProof/>
        </w:rPr>
      </w:pPr>
      <w:r w:rsidRPr="00631D1E">
        <w:rPr>
          <w:rFonts w:asciiTheme="majorBidi" w:hAnsiTheme="majorBidi" w:cstheme="majorBidi"/>
        </w:rPr>
        <w:fldChar w:fldCharType="end"/>
      </w:r>
      <w:r w:rsidR="00817419" w:rsidRPr="00631D1E">
        <w:rPr>
          <w:rFonts w:asciiTheme="majorBidi" w:hAnsiTheme="majorBidi" w:cstheme="majorBidi"/>
        </w:rPr>
        <w:fldChar w:fldCharType="begin"/>
      </w:r>
      <w:r w:rsidR="00817419" w:rsidRPr="00631D1E">
        <w:rPr>
          <w:rFonts w:asciiTheme="majorBidi" w:hAnsiTheme="majorBidi" w:cstheme="majorBidi"/>
        </w:rPr>
        <w:instrText xml:space="preserve"> TOC \h \z \c "Tabel 6." </w:instrText>
      </w:r>
      <w:r w:rsidR="00817419" w:rsidRPr="00631D1E">
        <w:rPr>
          <w:rFonts w:asciiTheme="majorBidi" w:hAnsiTheme="majorBidi" w:cstheme="majorBidi"/>
        </w:rPr>
        <w:fldChar w:fldCharType="separate"/>
      </w:r>
      <w:hyperlink w:anchor="_Toc51020771" w:history="1">
        <w:r w:rsidR="00817419" w:rsidRPr="00631D1E">
          <w:rPr>
            <w:rStyle w:val="Hyperlink"/>
            <w:rFonts w:asciiTheme="majorBidi" w:hAnsiTheme="majorBidi" w:cstheme="majorBidi"/>
            <w:noProof/>
          </w:rPr>
          <w:t>Tabel 6. 1 Hasil Pengujian Evaluasi</w:t>
        </w:r>
        <w:r w:rsidR="00817419" w:rsidRPr="00631D1E">
          <w:rPr>
            <w:rFonts w:asciiTheme="majorBidi" w:hAnsiTheme="majorBidi" w:cstheme="majorBidi"/>
            <w:noProof/>
            <w:webHidden/>
            <w:lang w:val="id-ID"/>
          </w:rPr>
          <w:t>................................</w:t>
        </w:r>
        <w:r w:rsidR="00817419" w:rsidRPr="00631D1E">
          <w:rPr>
            <w:rFonts w:asciiTheme="majorBidi" w:hAnsiTheme="majorBidi" w:cstheme="majorBidi"/>
            <w:noProof/>
            <w:webHidden/>
          </w:rPr>
          <w:fldChar w:fldCharType="begin"/>
        </w:r>
        <w:r w:rsidR="00817419" w:rsidRPr="00631D1E">
          <w:rPr>
            <w:rFonts w:asciiTheme="majorBidi" w:hAnsiTheme="majorBidi" w:cstheme="majorBidi"/>
            <w:noProof/>
            <w:webHidden/>
          </w:rPr>
          <w:instrText xml:space="preserve"> PAGEREF _Toc51020771 \h </w:instrText>
        </w:r>
        <w:r w:rsidR="00817419" w:rsidRPr="00631D1E">
          <w:rPr>
            <w:rFonts w:asciiTheme="majorBidi" w:hAnsiTheme="majorBidi" w:cstheme="majorBidi"/>
            <w:noProof/>
            <w:webHidden/>
          </w:rPr>
        </w:r>
        <w:r w:rsidR="00817419" w:rsidRPr="00631D1E">
          <w:rPr>
            <w:rFonts w:asciiTheme="majorBidi" w:hAnsiTheme="majorBidi" w:cstheme="majorBidi"/>
            <w:noProof/>
            <w:webHidden/>
          </w:rPr>
          <w:fldChar w:fldCharType="separate"/>
        </w:r>
        <w:r w:rsidR="00BF546C">
          <w:rPr>
            <w:rFonts w:asciiTheme="majorBidi" w:hAnsiTheme="majorBidi" w:cstheme="majorBidi"/>
            <w:noProof/>
            <w:webHidden/>
          </w:rPr>
          <w:t>195</w:t>
        </w:r>
        <w:r w:rsidR="00817419" w:rsidRPr="00631D1E">
          <w:rPr>
            <w:rFonts w:asciiTheme="majorBidi" w:hAnsiTheme="majorBidi" w:cstheme="majorBidi"/>
            <w:noProof/>
            <w:webHidden/>
          </w:rPr>
          <w:fldChar w:fldCharType="end"/>
        </w:r>
      </w:hyperlink>
    </w:p>
    <w:p w14:paraId="459BC7E8" w14:textId="1E2D3F80" w:rsidR="00774DD7" w:rsidRPr="00631D1E" w:rsidRDefault="00817419" w:rsidP="00817419">
      <w:pPr>
        <w:rPr>
          <w:rFonts w:asciiTheme="majorBidi" w:hAnsiTheme="majorBidi" w:cstheme="majorBidi"/>
        </w:rPr>
      </w:pPr>
      <w:r w:rsidRPr="00631D1E">
        <w:rPr>
          <w:rFonts w:asciiTheme="majorBidi" w:hAnsiTheme="majorBidi" w:cstheme="majorBidi"/>
        </w:rPr>
        <w:fldChar w:fldCharType="end"/>
      </w:r>
    </w:p>
    <w:p w14:paraId="2E00C7F6" w14:textId="77777777" w:rsidR="00774DD7" w:rsidRPr="00631D1E" w:rsidRDefault="00774DD7">
      <w:pPr>
        <w:rPr>
          <w:rFonts w:asciiTheme="majorBidi" w:hAnsiTheme="majorBidi" w:cstheme="majorBidi"/>
        </w:rPr>
      </w:pPr>
      <w:r w:rsidRPr="00631D1E">
        <w:rPr>
          <w:rFonts w:asciiTheme="majorBidi" w:hAnsiTheme="majorBidi" w:cstheme="majorBidi"/>
        </w:rPr>
        <w:br w:type="page"/>
      </w:r>
    </w:p>
    <w:p w14:paraId="51E82482" w14:textId="77777777" w:rsidR="00BC3A47" w:rsidRDefault="00774DD7" w:rsidP="00BC3A47">
      <w:pPr>
        <w:pStyle w:val="Heading1"/>
        <w:ind w:left="0" w:right="29"/>
        <w:rPr>
          <w:rFonts w:asciiTheme="majorBidi" w:eastAsia="Calibri" w:hAnsiTheme="majorBidi" w:cstheme="majorBidi"/>
          <w:b w:val="0"/>
          <w:bCs/>
          <w:iCs/>
          <w:sz w:val="22"/>
        </w:rPr>
      </w:pPr>
      <w:bookmarkStart w:id="13" w:name="_Toc49504062"/>
      <w:bookmarkStart w:id="14" w:name="_Toc51503835"/>
      <w:r w:rsidRPr="00774DD7">
        <w:rPr>
          <w:bCs/>
          <w:iCs/>
          <w:szCs w:val="28"/>
          <w:lang w:val="id-ID"/>
        </w:rPr>
        <w:lastRenderedPageBreak/>
        <w:t>DAFTAR KODE SUMBER</w:t>
      </w:r>
      <w:bookmarkEnd w:id="13"/>
      <w:bookmarkEnd w:id="14"/>
    </w:p>
    <w:p w14:paraId="2C2326A9" w14:textId="1D51679C" w:rsidR="00BC3A47" w:rsidRPr="00BC3A47" w:rsidRDefault="00BC3A47">
      <w:pPr>
        <w:pStyle w:val="TableofFigures"/>
        <w:tabs>
          <w:tab w:val="right" w:leader="dot" w:pos="5261"/>
        </w:tabs>
        <w:rPr>
          <w:rFonts w:asciiTheme="majorBidi" w:eastAsiaTheme="minorEastAsia" w:hAnsiTheme="majorBidi" w:cstheme="majorBidi"/>
          <w:noProof/>
          <w:color w:val="auto"/>
        </w:rPr>
      </w:pPr>
      <w:r>
        <w:rPr>
          <w:bCs/>
          <w:iCs/>
        </w:rPr>
        <w:fldChar w:fldCharType="begin"/>
      </w:r>
      <w:r>
        <w:rPr>
          <w:bCs/>
          <w:iCs/>
        </w:rPr>
        <w:instrText xml:space="preserve"> TOC \h \z \c "Kode Sumber 5." </w:instrText>
      </w:r>
      <w:r>
        <w:rPr>
          <w:bCs/>
          <w:iCs/>
        </w:rPr>
        <w:fldChar w:fldCharType="separate"/>
      </w:r>
      <w:hyperlink w:anchor="_Toc51173207" w:history="1">
        <w:r w:rsidRPr="00BC3A47">
          <w:rPr>
            <w:rStyle w:val="Hyperlink"/>
            <w:rFonts w:asciiTheme="majorBidi" w:hAnsiTheme="majorBidi" w:cstheme="majorBidi"/>
            <w:noProof/>
          </w:rPr>
          <w:t xml:space="preserve">Kode Sumber 5. </w:t>
        </w:r>
        <w:r w:rsidRPr="00BC3A47">
          <w:rPr>
            <w:rStyle w:val="Hyperlink"/>
            <w:rFonts w:asciiTheme="majorBidi" w:hAnsiTheme="majorBidi" w:cstheme="majorBidi"/>
            <w:noProof/>
            <w:lang w:val="en-US"/>
          </w:rPr>
          <w:t>5.1</w:t>
        </w:r>
        <w:r w:rsidRPr="00BC3A47">
          <w:rPr>
            <w:rStyle w:val="Hyperlink"/>
            <w:rFonts w:asciiTheme="majorBidi" w:hAnsiTheme="majorBidi" w:cstheme="majorBidi"/>
            <w:noProof/>
          </w:rPr>
          <w:t xml:space="preserve"> Lapisan Model User</w:t>
        </w:r>
        <w:r w:rsidRPr="00BC3A47">
          <w:rPr>
            <w:rFonts w:asciiTheme="majorBidi" w:hAnsiTheme="majorBidi" w:cstheme="majorBidi"/>
            <w:noProof/>
            <w:webHidden/>
          </w:rPr>
          <w:tab/>
        </w:r>
        <w:r w:rsidRPr="00BC3A47">
          <w:rPr>
            <w:rFonts w:asciiTheme="majorBidi" w:hAnsiTheme="majorBidi" w:cstheme="majorBidi"/>
            <w:noProof/>
            <w:webHidden/>
          </w:rPr>
          <w:fldChar w:fldCharType="begin"/>
        </w:r>
        <w:r w:rsidRPr="00BC3A47">
          <w:rPr>
            <w:rFonts w:asciiTheme="majorBidi" w:hAnsiTheme="majorBidi" w:cstheme="majorBidi"/>
            <w:noProof/>
            <w:webHidden/>
          </w:rPr>
          <w:instrText xml:space="preserve"> PAGEREF _Toc51173207 \h </w:instrText>
        </w:r>
        <w:r w:rsidRPr="00BC3A47">
          <w:rPr>
            <w:rFonts w:asciiTheme="majorBidi" w:hAnsiTheme="majorBidi" w:cstheme="majorBidi"/>
            <w:noProof/>
            <w:webHidden/>
          </w:rPr>
        </w:r>
        <w:r w:rsidRPr="00BC3A47">
          <w:rPr>
            <w:rFonts w:asciiTheme="majorBidi" w:hAnsiTheme="majorBidi" w:cstheme="majorBidi"/>
            <w:noProof/>
            <w:webHidden/>
          </w:rPr>
          <w:fldChar w:fldCharType="separate"/>
        </w:r>
        <w:r w:rsidR="00BF546C">
          <w:rPr>
            <w:rFonts w:asciiTheme="majorBidi" w:hAnsiTheme="majorBidi" w:cstheme="majorBidi"/>
            <w:noProof/>
            <w:webHidden/>
          </w:rPr>
          <w:t>83</w:t>
        </w:r>
        <w:r w:rsidRPr="00BC3A47">
          <w:rPr>
            <w:rFonts w:asciiTheme="majorBidi" w:hAnsiTheme="majorBidi" w:cstheme="majorBidi"/>
            <w:noProof/>
            <w:webHidden/>
          </w:rPr>
          <w:fldChar w:fldCharType="end"/>
        </w:r>
      </w:hyperlink>
    </w:p>
    <w:p w14:paraId="5B8EF1DE" w14:textId="4B5C6C7B"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08"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5.2</w:t>
        </w:r>
        <w:r w:rsidR="00BC3A47" w:rsidRPr="00BC3A47">
          <w:rPr>
            <w:rStyle w:val="Hyperlink"/>
            <w:rFonts w:asciiTheme="majorBidi" w:hAnsiTheme="majorBidi" w:cstheme="majorBidi"/>
            <w:noProof/>
          </w:rPr>
          <w:t xml:space="preserve"> Lapisan Model RBB</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_Toc51173208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86</w:t>
        </w:r>
        <w:r w:rsidR="00BC3A47" w:rsidRPr="00BC3A47">
          <w:rPr>
            <w:rFonts w:asciiTheme="majorBidi" w:hAnsiTheme="majorBidi" w:cstheme="majorBidi"/>
            <w:noProof/>
            <w:webHidden/>
          </w:rPr>
          <w:fldChar w:fldCharType="end"/>
        </w:r>
      </w:hyperlink>
    </w:p>
    <w:p w14:paraId="15E1C5A4" w14:textId="17C2601A"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09"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5.3</w:t>
        </w:r>
        <w:r w:rsidR="00BC3A47" w:rsidRPr="00BC3A47">
          <w:rPr>
            <w:rStyle w:val="Hyperlink"/>
            <w:rFonts w:asciiTheme="majorBidi" w:hAnsiTheme="majorBidi" w:cstheme="majorBidi"/>
            <w:noProof/>
          </w:rPr>
          <w:t xml:space="preserve"> Lapisan Model PKS</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_Toc51173209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91</w:t>
        </w:r>
        <w:r w:rsidR="00BC3A47" w:rsidRPr="00BC3A47">
          <w:rPr>
            <w:rFonts w:asciiTheme="majorBidi" w:hAnsiTheme="majorBidi" w:cstheme="majorBidi"/>
            <w:noProof/>
            <w:webHidden/>
          </w:rPr>
          <w:fldChar w:fldCharType="end"/>
        </w:r>
      </w:hyperlink>
    </w:p>
    <w:p w14:paraId="1167DEF3" w14:textId="30501B61"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0"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5.4</w:t>
        </w:r>
        <w:r w:rsidR="00BC3A47" w:rsidRPr="00BC3A47">
          <w:rPr>
            <w:rStyle w:val="Hyperlink"/>
            <w:rFonts w:asciiTheme="majorBidi" w:hAnsiTheme="majorBidi" w:cstheme="majorBidi"/>
            <w:noProof/>
          </w:rPr>
          <w:t xml:space="preserve"> Lapisan Model Termin</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_Toc51173210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95</w:t>
        </w:r>
        <w:r w:rsidR="00BC3A47" w:rsidRPr="00BC3A47">
          <w:rPr>
            <w:rFonts w:asciiTheme="majorBidi" w:hAnsiTheme="majorBidi" w:cstheme="majorBidi"/>
            <w:noProof/>
            <w:webHidden/>
          </w:rPr>
          <w:fldChar w:fldCharType="end"/>
        </w:r>
      </w:hyperlink>
    </w:p>
    <w:p w14:paraId="58E0D6DC" w14:textId="3C861B11"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1"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5.5</w:t>
        </w:r>
        <w:r w:rsidR="00BC3A47" w:rsidRPr="00BC3A47">
          <w:rPr>
            <w:rStyle w:val="Hyperlink"/>
            <w:rFonts w:asciiTheme="majorBidi" w:hAnsiTheme="majorBidi" w:cstheme="majorBidi"/>
            <w:noProof/>
          </w:rPr>
          <w:t xml:space="preserve"> Lapisan Model Invoice</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_Toc51173211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101</w:t>
        </w:r>
        <w:r w:rsidR="00BC3A47" w:rsidRPr="00BC3A47">
          <w:rPr>
            <w:rFonts w:asciiTheme="majorBidi" w:hAnsiTheme="majorBidi" w:cstheme="majorBidi"/>
            <w:noProof/>
            <w:webHidden/>
          </w:rPr>
          <w:fldChar w:fldCharType="end"/>
        </w:r>
      </w:hyperlink>
    </w:p>
    <w:p w14:paraId="449F93CF" w14:textId="659085C9"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2" w:history="1">
        <w:r w:rsidR="00BC3A47" w:rsidRPr="00BC3A47">
          <w:rPr>
            <w:rStyle w:val="Hyperlink"/>
            <w:rFonts w:asciiTheme="majorBidi" w:eastAsia="Times New Roman" w:hAnsiTheme="majorBidi" w:cstheme="majorBidi"/>
            <w:noProof/>
          </w:rPr>
          <w:t>Kode Sumber 5.</w:t>
        </w:r>
        <w:r w:rsidR="00BC3A47" w:rsidRPr="00BC3A47">
          <w:rPr>
            <w:rStyle w:val="Hyperlink"/>
            <w:rFonts w:asciiTheme="majorBidi" w:hAnsiTheme="majorBidi" w:cstheme="majorBidi"/>
            <w:noProof/>
          </w:rPr>
          <w:t xml:space="preserve"> </w:t>
        </w:r>
        <w:r w:rsidR="00BC3A47" w:rsidRPr="00BC3A47">
          <w:rPr>
            <w:rStyle w:val="Hyperlink"/>
            <w:rFonts w:asciiTheme="majorBidi" w:hAnsiTheme="majorBidi" w:cstheme="majorBidi"/>
            <w:noProof/>
            <w:lang w:val="en-US"/>
          </w:rPr>
          <w:t>5.6</w:t>
        </w:r>
        <w:r w:rsidR="00BC3A47" w:rsidRPr="00BC3A47">
          <w:rPr>
            <w:rStyle w:val="Hyperlink"/>
            <w:rFonts w:asciiTheme="majorBidi" w:hAnsiTheme="majorBidi" w:cstheme="majorBidi"/>
            <w:noProof/>
          </w:rPr>
          <w:t xml:space="preserve"> Lapisan Model Vendor</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_Toc51173212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105</w:t>
        </w:r>
        <w:r w:rsidR="00BC3A47" w:rsidRPr="00BC3A47">
          <w:rPr>
            <w:rFonts w:asciiTheme="majorBidi" w:hAnsiTheme="majorBidi" w:cstheme="majorBidi"/>
            <w:noProof/>
            <w:webHidden/>
          </w:rPr>
          <w:fldChar w:fldCharType="end"/>
        </w:r>
      </w:hyperlink>
    </w:p>
    <w:p w14:paraId="38F63687" w14:textId="0A709E7D"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3"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5.7</w:t>
        </w:r>
        <w:r w:rsidR="00BC3A47" w:rsidRPr="00BC3A47">
          <w:rPr>
            <w:rStyle w:val="Hyperlink"/>
            <w:rFonts w:asciiTheme="majorBidi" w:hAnsiTheme="majorBidi" w:cstheme="majorBidi"/>
            <w:noProof/>
          </w:rPr>
          <w:t xml:space="preserve"> Lapisan Model Jenis Project</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_Toc51173213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108</w:t>
        </w:r>
        <w:r w:rsidR="00BC3A47" w:rsidRPr="00BC3A47">
          <w:rPr>
            <w:rFonts w:asciiTheme="majorBidi" w:hAnsiTheme="majorBidi" w:cstheme="majorBidi"/>
            <w:noProof/>
            <w:webHidden/>
          </w:rPr>
          <w:fldChar w:fldCharType="end"/>
        </w:r>
      </w:hyperlink>
    </w:p>
    <w:p w14:paraId="5896BA13" w14:textId="592DD811"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4"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5.8</w:t>
        </w:r>
        <w:r w:rsidR="00BC3A47" w:rsidRPr="00BC3A47">
          <w:rPr>
            <w:rStyle w:val="Hyperlink"/>
            <w:rFonts w:asciiTheme="majorBidi" w:hAnsiTheme="majorBidi" w:cstheme="majorBidi"/>
            <w:noProof/>
          </w:rPr>
          <w:t xml:space="preserve"> Implementasi Model Mutasi RBB</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_Toc51173214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112</w:t>
        </w:r>
        <w:r w:rsidR="00BC3A47" w:rsidRPr="00BC3A47">
          <w:rPr>
            <w:rFonts w:asciiTheme="majorBidi" w:hAnsiTheme="majorBidi" w:cstheme="majorBidi"/>
            <w:noProof/>
            <w:webHidden/>
          </w:rPr>
          <w:fldChar w:fldCharType="end"/>
        </w:r>
      </w:hyperlink>
    </w:p>
    <w:p w14:paraId="296D4D5C" w14:textId="3FCCBF47"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5"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5.9</w:t>
        </w:r>
        <w:r w:rsidR="00BC3A47" w:rsidRPr="00BC3A47">
          <w:rPr>
            <w:rStyle w:val="Hyperlink"/>
            <w:rFonts w:asciiTheme="majorBidi" w:hAnsiTheme="majorBidi" w:cstheme="majorBidi"/>
            <w:noProof/>
          </w:rPr>
          <w:t xml:space="preserve"> Implementasi Model Laporan</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_Toc51173215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113</w:t>
        </w:r>
        <w:r w:rsidR="00BC3A47" w:rsidRPr="00BC3A47">
          <w:rPr>
            <w:rFonts w:asciiTheme="majorBidi" w:hAnsiTheme="majorBidi" w:cstheme="majorBidi"/>
            <w:noProof/>
            <w:webHidden/>
          </w:rPr>
          <w:fldChar w:fldCharType="end"/>
        </w:r>
      </w:hyperlink>
    </w:p>
    <w:p w14:paraId="613D8FD2" w14:textId="31F1EDA9"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6"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5.10</w:t>
        </w:r>
        <w:r w:rsidR="00BC3A47" w:rsidRPr="00BC3A47">
          <w:rPr>
            <w:rStyle w:val="Hyperlink"/>
            <w:rFonts w:asciiTheme="majorBidi" w:hAnsiTheme="majorBidi" w:cstheme="majorBidi"/>
            <w:noProof/>
          </w:rPr>
          <w:t xml:space="preserve"> Implementasi Model Import</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_Toc51173216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115</w:t>
        </w:r>
        <w:r w:rsidR="00BC3A47" w:rsidRPr="00BC3A47">
          <w:rPr>
            <w:rFonts w:asciiTheme="majorBidi" w:hAnsiTheme="majorBidi" w:cstheme="majorBidi"/>
            <w:noProof/>
            <w:webHidden/>
          </w:rPr>
          <w:fldChar w:fldCharType="end"/>
        </w:r>
      </w:hyperlink>
    </w:p>
    <w:p w14:paraId="11C35D7C" w14:textId="485A7FCC"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7"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5.11</w:t>
        </w:r>
        <w:r w:rsidR="00BC3A47" w:rsidRPr="00BC3A47">
          <w:rPr>
            <w:rStyle w:val="Hyperlink"/>
            <w:rFonts w:asciiTheme="majorBidi" w:hAnsiTheme="majorBidi" w:cstheme="majorBidi"/>
            <w:noProof/>
          </w:rPr>
          <w:t xml:space="preserve"> Implementasi Model Log</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_Toc51173217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116</w:t>
        </w:r>
        <w:r w:rsidR="00BC3A47" w:rsidRPr="00BC3A47">
          <w:rPr>
            <w:rFonts w:asciiTheme="majorBidi" w:hAnsiTheme="majorBidi" w:cstheme="majorBidi"/>
            <w:noProof/>
            <w:webHidden/>
          </w:rPr>
          <w:fldChar w:fldCharType="end"/>
        </w:r>
      </w:hyperlink>
    </w:p>
    <w:p w14:paraId="0EE60AA2" w14:textId="4B36D71F"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8"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5.12</w:t>
        </w:r>
        <w:r w:rsidR="00BC3A47" w:rsidRPr="00BC3A47">
          <w:rPr>
            <w:rStyle w:val="Hyperlink"/>
            <w:rFonts w:asciiTheme="majorBidi" w:hAnsiTheme="majorBidi" w:cstheme="majorBidi"/>
            <w:noProof/>
          </w:rPr>
          <w:t xml:space="preserve"> Implementasi Controller Auth</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_Toc51173218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117</w:t>
        </w:r>
        <w:r w:rsidR="00BC3A47" w:rsidRPr="00BC3A47">
          <w:rPr>
            <w:rFonts w:asciiTheme="majorBidi" w:hAnsiTheme="majorBidi" w:cstheme="majorBidi"/>
            <w:noProof/>
            <w:webHidden/>
          </w:rPr>
          <w:fldChar w:fldCharType="end"/>
        </w:r>
      </w:hyperlink>
    </w:p>
    <w:p w14:paraId="2A329F40" w14:textId="7EB3563B"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19"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5.13</w:t>
        </w:r>
        <w:r w:rsidR="00BC3A47" w:rsidRPr="00BC3A47">
          <w:rPr>
            <w:rStyle w:val="Hyperlink"/>
            <w:rFonts w:asciiTheme="majorBidi" w:hAnsiTheme="majorBidi" w:cstheme="majorBidi"/>
            <w:noProof/>
          </w:rPr>
          <w:t xml:space="preserve"> Implementasi Controller Import</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_Toc51173219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128</w:t>
        </w:r>
        <w:r w:rsidR="00BC3A47" w:rsidRPr="00BC3A47">
          <w:rPr>
            <w:rFonts w:asciiTheme="majorBidi" w:hAnsiTheme="majorBidi" w:cstheme="majorBidi"/>
            <w:noProof/>
            <w:webHidden/>
          </w:rPr>
          <w:fldChar w:fldCharType="end"/>
        </w:r>
      </w:hyperlink>
    </w:p>
    <w:p w14:paraId="73142F24" w14:textId="3D0B4BCA"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20"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5.14</w:t>
        </w:r>
        <w:r w:rsidR="00BC3A47" w:rsidRPr="00BC3A47">
          <w:rPr>
            <w:rStyle w:val="Hyperlink"/>
            <w:rFonts w:asciiTheme="majorBidi" w:hAnsiTheme="majorBidi" w:cstheme="majorBidi"/>
            <w:noProof/>
          </w:rPr>
          <w:t xml:space="preserve"> Implementasi Controller Invoice</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_Toc51173220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135</w:t>
        </w:r>
        <w:r w:rsidR="00BC3A47" w:rsidRPr="00BC3A47">
          <w:rPr>
            <w:rFonts w:asciiTheme="majorBidi" w:hAnsiTheme="majorBidi" w:cstheme="majorBidi"/>
            <w:noProof/>
            <w:webHidden/>
          </w:rPr>
          <w:fldChar w:fldCharType="end"/>
        </w:r>
      </w:hyperlink>
    </w:p>
    <w:p w14:paraId="68617090" w14:textId="1635494F"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21"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5.15</w:t>
        </w:r>
        <w:r w:rsidR="00BC3A47" w:rsidRPr="00BC3A47">
          <w:rPr>
            <w:rStyle w:val="Hyperlink"/>
            <w:rFonts w:asciiTheme="majorBidi" w:hAnsiTheme="majorBidi" w:cstheme="majorBidi"/>
            <w:noProof/>
          </w:rPr>
          <w:t xml:space="preserve"> Implementasi Controller Jenis Project</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_Toc51173221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140</w:t>
        </w:r>
        <w:r w:rsidR="00BC3A47" w:rsidRPr="00BC3A47">
          <w:rPr>
            <w:rFonts w:asciiTheme="majorBidi" w:hAnsiTheme="majorBidi" w:cstheme="majorBidi"/>
            <w:noProof/>
            <w:webHidden/>
          </w:rPr>
          <w:fldChar w:fldCharType="end"/>
        </w:r>
      </w:hyperlink>
    </w:p>
    <w:p w14:paraId="7D282125" w14:textId="57122D8D"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22"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5.16</w:t>
        </w:r>
        <w:r w:rsidR="00BC3A47" w:rsidRPr="00BC3A47">
          <w:rPr>
            <w:rStyle w:val="Hyperlink"/>
            <w:rFonts w:asciiTheme="majorBidi" w:hAnsiTheme="majorBidi" w:cstheme="majorBidi"/>
            <w:noProof/>
          </w:rPr>
          <w:t xml:space="preserve"> Implementasi Controller Laporan</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_Toc51173222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144</w:t>
        </w:r>
        <w:r w:rsidR="00BC3A47" w:rsidRPr="00BC3A47">
          <w:rPr>
            <w:rFonts w:asciiTheme="majorBidi" w:hAnsiTheme="majorBidi" w:cstheme="majorBidi"/>
            <w:noProof/>
            <w:webHidden/>
          </w:rPr>
          <w:fldChar w:fldCharType="end"/>
        </w:r>
      </w:hyperlink>
    </w:p>
    <w:p w14:paraId="078C8AAC" w14:textId="5E0DB123"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23"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5.17</w:t>
        </w:r>
        <w:r w:rsidR="00BC3A47" w:rsidRPr="00BC3A47">
          <w:rPr>
            <w:rStyle w:val="Hyperlink"/>
            <w:rFonts w:asciiTheme="majorBidi" w:hAnsiTheme="majorBidi" w:cstheme="majorBidi"/>
            <w:noProof/>
          </w:rPr>
          <w:t xml:space="preserve"> Implementasi Controller Mutasi RBB</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_Toc51173223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148</w:t>
        </w:r>
        <w:r w:rsidR="00BC3A47" w:rsidRPr="00BC3A47">
          <w:rPr>
            <w:rFonts w:asciiTheme="majorBidi" w:hAnsiTheme="majorBidi" w:cstheme="majorBidi"/>
            <w:noProof/>
            <w:webHidden/>
          </w:rPr>
          <w:fldChar w:fldCharType="end"/>
        </w:r>
      </w:hyperlink>
    </w:p>
    <w:p w14:paraId="35B09046" w14:textId="25FC2FE1"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24"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5.18</w:t>
        </w:r>
        <w:r w:rsidR="00BC3A47" w:rsidRPr="00BC3A47">
          <w:rPr>
            <w:rStyle w:val="Hyperlink"/>
            <w:rFonts w:asciiTheme="majorBidi" w:hAnsiTheme="majorBidi" w:cstheme="majorBidi"/>
            <w:noProof/>
          </w:rPr>
          <w:t xml:space="preserve"> Implementasi Controller PKS</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_Toc51173224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150</w:t>
        </w:r>
        <w:r w:rsidR="00BC3A47" w:rsidRPr="00BC3A47">
          <w:rPr>
            <w:rFonts w:asciiTheme="majorBidi" w:hAnsiTheme="majorBidi" w:cstheme="majorBidi"/>
            <w:noProof/>
            <w:webHidden/>
          </w:rPr>
          <w:fldChar w:fldCharType="end"/>
        </w:r>
      </w:hyperlink>
    </w:p>
    <w:p w14:paraId="519B9237" w14:textId="71F510BC"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25"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5.19</w:t>
        </w:r>
        <w:r w:rsidR="00BC3A47" w:rsidRPr="00BC3A47">
          <w:rPr>
            <w:rStyle w:val="Hyperlink"/>
            <w:rFonts w:asciiTheme="majorBidi" w:hAnsiTheme="majorBidi" w:cstheme="majorBidi"/>
            <w:noProof/>
          </w:rPr>
          <w:t xml:space="preserve"> Implementasi Controller RBB</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_Toc51173225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160</w:t>
        </w:r>
        <w:r w:rsidR="00BC3A47" w:rsidRPr="00BC3A47">
          <w:rPr>
            <w:rFonts w:asciiTheme="majorBidi" w:hAnsiTheme="majorBidi" w:cstheme="majorBidi"/>
            <w:noProof/>
            <w:webHidden/>
          </w:rPr>
          <w:fldChar w:fldCharType="end"/>
        </w:r>
      </w:hyperlink>
    </w:p>
    <w:p w14:paraId="58451814" w14:textId="6B4C9274"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26"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5.20</w:t>
        </w:r>
        <w:r w:rsidR="00BC3A47" w:rsidRPr="00BC3A47">
          <w:rPr>
            <w:rStyle w:val="Hyperlink"/>
            <w:rFonts w:asciiTheme="majorBidi" w:hAnsiTheme="majorBidi" w:cstheme="majorBidi"/>
            <w:noProof/>
          </w:rPr>
          <w:t xml:space="preserve"> Implementasi Controller Termin</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_Toc51173226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165</w:t>
        </w:r>
        <w:r w:rsidR="00BC3A47" w:rsidRPr="00BC3A47">
          <w:rPr>
            <w:rFonts w:asciiTheme="majorBidi" w:hAnsiTheme="majorBidi" w:cstheme="majorBidi"/>
            <w:noProof/>
            <w:webHidden/>
          </w:rPr>
          <w:fldChar w:fldCharType="end"/>
        </w:r>
      </w:hyperlink>
    </w:p>
    <w:p w14:paraId="6DB997C5" w14:textId="28B88A69"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27" w:history="1">
        <w:r w:rsidR="00BC3A47" w:rsidRPr="00BC3A47">
          <w:rPr>
            <w:rStyle w:val="Hyperlink"/>
            <w:rFonts w:asciiTheme="majorBidi" w:hAnsiTheme="majorBidi" w:cstheme="majorBidi"/>
            <w:noProof/>
          </w:rPr>
          <w:t>Kode Sumber 5. 21 Implementasi Controller Vendor</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_Toc51173227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174</w:t>
        </w:r>
        <w:r w:rsidR="00BC3A47" w:rsidRPr="00BC3A47">
          <w:rPr>
            <w:rFonts w:asciiTheme="majorBidi" w:hAnsiTheme="majorBidi" w:cstheme="majorBidi"/>
            <w:noProof/>
            <w:webHidden/>
          </w:rPr>
          <w:fldChar w:fldCharType="end"/>
        </w:r>
      </w:hyperlink>
    </w:p>
    <w:p w14:paraId="04005EF9" w14:textId="5C1AB704" w:rsidR="00BC3A47" w:rsidRPr="00BC3A47" w:rsidRDefault="00BA4D8C">
      <w:pPr>
        <w:pStyle w:val="TableofFigures"/>
        <w:tabs>
          <w:tab w:val="right" w:leader="dot" w:pos="5261"/>
        </w:tabs>
        <w:rPr>
          <w:rFonts w:asciiTheme="majorBidi" w:eastAsiaTheme="minorEastAsia" w:hAnsiTheme="majorBidi" w:cstheme="majorBidi"/>
          <w:noProof/>
          <w:color w:val="auto"/>
        </w:rPr>
      </w:pPr>
      <w:hyperlink w:anchor="_Toc51173228" w:history="1">
        <w:r w:rsidR="00BC3A47" w:rsidRPr="00BC3A47">
          <w:rPr>
            <w:rStyle w:val="Hyperlink"/>
            <w:rFonts w:asciiTheme="majorBidi" w:hAnsiTheme="majorBidi" w:cstheme="majorBidi"/>
            <w:noProof/>
          </w:rPr>
          <w:t xml:space="preserve">Kode Sumber 5. </w:t>
        </w:r>
        <w:r w:rsidR="00BC3A47" w:rsidRPr="00BC3A47">
          <w:rPr>
            <w:rStyle w:val="Hyperlink"/>
            <w:rFonts w:asciiTheme="majorBidi" w:hAnsiTheme="majorBidi" w:cstheme="majorBidi"/>
            <w:noProof/>
            <w:lang w:val="en-US"/>
          </w:rPr>
          <w:t>5.22</w:t>
        </w:r>
        <w:r w:rsidR="00BC3A47" w:rsidRPr="00BC3A47">
          <w:rPr>
            <w:rStyle w:val="Hyperlink"/>
            <w:rFonts w:asciiTheme="majorBidi" w:hAnsiTheme="majorBidi" w:cstheme="majorBidi"/>
            <w:noProof/>
          </w:rPr>
          <w:t xml:space="preserve"> Implementasi Controller Dashboard</w:t>
        </w:r>
        <w:r w:rsidR="00BC3A47" w:rsidRPr="00BC3A47">
          <w:rPr>
            <w:rFonts w:asciiTheme="majorBidi" w:hAnsiTheme="majorBidi" w:cstheme="majorBidi"/>
            <w:noProof/>
            <w:webHidden/>
          </w:rPr>
          <w:tab/>
        </w:r>
        <w:r w:rsidR="00BC3A47" w:rsidRPr="00BC3A47">
          <w:rPr>
            <w:rFonts w:asciiTheme="majorBidi" w:hAnsiTheme="majorBidi" w:cstheme="majorBidi"/>
            <w:noProof/>
            <w:webHidden/>
          </w:rPr>
          <w:fldChar w:fldCharType="begin"/>
        </w:r>
        <w:r w:rsidR="00BC3A47" w:rsidRPr="00BC3A47">
          <w:rPr>
            <w:rFonts w:asciiTheme="majorBidi" w:hAnsiTheme="majorBidi" w:cstheme="majorBidi"/>
            <w:noProof/>
            <w:webHidden/>
          </w:rPr>
          <w:instrText xml:space="preserve"> PAGEREF _Toc51173228 \h </w:instrText>
        </w:r>
        <w:r w:rsidR="00BC3A47" w:rsidRPr="00BC3A47">
          <w:rPr>
            <w:rFonts w:asciiTheme="majorBidi" w:hAnsiTheme="majorBidi" w:cstheme="majorBidi"/>
            <w:noProof/>
            <w:webHidden/>
          </w:rPr>
        </w:r>
        <w:r w:rsidR="00BC3A47" w:rsidRPr="00BC3A47">
          <w:rPr>
            <w:rFonts w:asciiTheme="majorBidi" w:hAnsiTheme="majorBidi" w:cstheme="majorBidi"/>
            <w:noProof/>
            <w:webHidden/>
          </w:rPr>
          <w:fldChar w:fldCharType="separate"/>
        </w:r>
        <w:r w:rsidR="00BF546C">
          <w:rPr>
            <w:rFonts w:asciiTheme="majorBidi" w:hAnsiTheme="majorBidi" w:cstheme="majorBidi"/>
            <w:noProof/>
            <w:webHidden/>
          </w:rPr>
          <w:t>179</w:t>
        </w:r>
        <w:r w:rsidR="00BC3A47" w:rsidRPr="00BC3A47">
          <w:rPr>
            <w:rFonts w:asciiTheme="majorBidi" w:hAnsiTheme="majorBidi" w:cstheme="majorBidi"/>
            <w:noProof/>
            <w:webHidden/>
          </w:rPr>
          <w:fldChar w:fldCharType="end"/>
        </w:r>
      </w:hyperlink>
    </w:p>
    <w:p w14:paraId="682F7082" w14:textId="1D483A6B" w:rsidR="009957EC" w:rsidRPr="00774DD7" w:rsidRDefault="00BC3A47" w:rsidP="00BC3A47">
      <w:pPr>
        <w:pStyle w:val="Heading1"/>
        <w:ind w:left="0" w:right="29"/>
        <w:rPr>
          <w:b w:val="0"/>
          <w:bCs/>
          <w:i/>
          <w:iCs/>
        </w:rPr>
      </w:pPr>
      <w:r>
        <w:rPr>
          <w:bCs/>
          <w:iCs/>
        </w:rPr>
        <w:fldChar w:fldCharType="end"/>
      </w:r>
      <w:r w:rsidR="00D1442A" w:rsidRPr="00774DD7">
        <w:rPr>
          <w:bCs/>
          <w:iCs/>
        </w:rPr>
        <w:br w:type="page"/>
      </w:r>
    </w:p>
    <w:p w14:paraId="3CD04B9A" w14:textId="77777777" w:rsidR="009957EC" w:rsidRDefault="009957EC">
      <w:pPr>
        <w:sectPr w:rsidR="009957EC" w:rsidSect="00ED0339">
          <w:headerReference w:type="even" r:id="rId18"/>
          <w:headerReference w:type="default" r:id="rId19"/>
          <w:footerReference w:type="even" r:id="rId20"/>
          <w:footerReference w:type="default" r:id="rId21"/>
          <w:headerReference w:type="first" r:id="rId22"/>
          <w:footerReference w:type="first" r:id="rId23"/>
          <w:pgSz w:w="8390" w:h="11906"/>
          <w:pgMar w:top="1418" w:right="1701" w:bottom="1418" w:left="1418" w:header="720" w:footer="709" w:gutter="0"/>
          <w:pgNumType w:fmt="lowerRoman"/>
          <w:cols w:space="720"/>
          <w:titlePg/>
          <w:docGrid w:linePitch="299"/>
        </w:sectPr>
      </w:pPr>
    </w:p>
    <w:p w14:paraId="7AA577DE" w14:textId="77777777" w:rsidR="007616BA" w:rsidRDefault="007616BA" w:rsidP="007616BA">
      <w:pPr>
        <w:spacing w:after="0"/>
        <w:ind w:right="26"/>
        <w:jc w:val="center"/>
      </w:pPr>
      <w:bookmarkStart w:id="15" w:name="_Toc49504063"/>
      <w:r>
        <w:rPr>
          <w:rFonts w:ascii="Times New Roman" w:eastAsia="Times New Roman" w:hAnsi="Times New Roman" w:cs="Times New Roman"/>
          <w:i/>
        </w:rPr>
        <w:lastRenderedPageBreak/>
        <w:t>[Halaman ini sengaja dikosongkan]</w:t>
      </w:r>
    </w:p>
    <w:p w14:paraId="129186FF" w14:textId="77777777" w:rsidR="00631D1E" w:rsidRDefault="00631D1E">
      <w:pPr>
        <w:rPr>
          <w:rFonts w:ascii="Times New Roman" w:eastAsia="Times New Roman" w:hAnsi="Times New Roman" w:cs="Times New Roman"/>
          <w:b/>
          <w:sz w:val="24"/>
        </w:rPr>
      </w:pPr>
      <w:r>
        <w:br w:type="page"/>
      </w:r>
    </w:p>
    <w:p w14:paraId="1DF12A2A" w14:textId="47DD5EFA" w:rsidR="009957EC" w:rsidRDefault="00D1442A" w:rsidP="00932069">
      <w:pPr>
        <w:pStyle w:val="Heading1"/>
      </w:pPr>
      <w:bookmarkStart w:id="16" w:name="_Toc51503836"/>
      <w:r>
        <w:lastRenderedPageBreak/>
        <w:t>BAB 1.</w:t>
      </w:r>
      <w:r>
        <w:rPr>
          <w:rFonts w:ascii="Arial" w:eastAsia="Arial" w:hAnsi="Arial" w:cs="Arial"/>
        </w:rPr>
        <w:t xml:space="preserve"> </w:t>
      </w:r>
      <w:r>
        <w:t xml:space="preserve"> PENDAHULUAN</w:t>
      </w:r>
      <w:bookmarkEnd w:id="15"/>
      <w:bookmarkEnd w:id="16"/>
      <w:r>
        <w:t xml:space="preserve"> </w:t>
      </w:r>
    </w:p>
    <w:p w14:paraId="2997A185" w14:textId="20CCA49D" w:rsidR="009957EC" w:rsidRPr="009F689E" w:rsidRDefault="00D1442A" w:rsidP="009F689E">
      <w:pPr>
        <w:pStyle w:val="Heading2"/>
      </w:pPr>
      <w:r w:rsidRPr="009F689E">
        <w:rPr>
          <w:color w:val="FF0000"/>
        </w:rPr>
        <w:t xml:space="preserve"> </w:t>
      </w:r>
      <w:bookmarkStart w:id="17" w:name="_Toc49504064"/>
      <w:bookmarkStart w:id="18" w:name="_Toc51503837"/>
      <w:r w:rsidRPr="009F689E">
        <w:t>1.1.</w:t>
      </w:r>
      <w:r w:rsidRPr="009F689E">
        <w:rPr>
          <w:rFonts w:ascii="Arial" w:eastAsia="Arial" w:hAnsi="Arial" w:cs="Arial"/>
        </w:rPr>
        <w:t xml:space="preserve"> </w:t>
      </w:r>
      <w:r w:rsidRPr="009F689E">
        <w:rPr>
          <w:rStyle w:val="Heading2Char"/>
          <w:rFonts w:eastAsia="Calibri"/>
          <w:b/>
          <w:bCs/>
        </w:rPr>
        <w:t>Latar Belakang</w:t>
      </w:r>
      <w:bookmarkEnd w:id="17"/>
      <w:bookmarkEnd w:id="18"/>
      <w:r w:rsidRPr="009F689E">
        <w:t xml:space="preserve"> </w:t>
      </w:r>
    </w:p>
    <w:p w14:paraId="295A7278" w14:textId="39A85992" w:rsidR="009957EC" w:rsidRDefault="00A46276" w:rsidP="00640E9E">
      <w:pPr>
        <w:spacing w:after="12" w:line="248" w:lineRule="auto"/>
        <w:ind w:right="26" w:firstLine="284"/>
        <w:jc w:val="both"/>
        <w:rPr>
          <w:rFonts w:ascii="Times New Roman" w:eastAsia="Times New Roman" w:hAnsi="Times New Roman" w:cs="Times New Roman"/>
        </w:rPr>
      </w:pPr>
      <w:r w:rsidRPr="00A46276">
        <w:rPr>
          <w:rFonts w:ascii="Times New Roman" w:eastAsia="Times New Roman" w:hAnsi="Times New Roman" w:cs="Times New Roman"/>
        </w:rPr>
        <w:t>Sistem informasi merupakan kumpulan elemen-elemen yang saling terkait untuk mengolah masukan menjadi keluaran berupa data dan informasi yang diinginkan. Suatu sistem didalam organisasi mempertemukan kebutuhan pengolahan transaksi, mendukung operasi, bersifat manajerial, dan kegiatan strategi lainnya yang mampu menyediakan informasi bagi pihak luar yang dikehendaki dengan laporan - laporan tertentu.</w:t>
      </w:r>
    </w:p>
    <w:p w14:paraId="7743AAF8" w14:textId="43E8AA56" w:rsidR="00FD62FF" w:rsidRPr="00FD62FF" w:rsidRDefault="00FD62FF" w:rsidP="00640E9E">
      <w:pPr>
        <w:spacing w:after="12" w:line="248" w:lineRule="auto"/>
        <w:ind w:right="26" w:firstLine="284"/>
        <w:jc w:val="both"/>
        <w:rPr>
          <w:rFonts w:ascii="Times New Roman" w:eastAsia="Times New Roman" w:hAnsi="Times New Roman" w:cs="Times New Roman"/>
        </w:rPr>
      </w:pPr>
      <w:r w:rsidRPr="00FD62FF">
        <w:rPr>
          <w:rFonts w:ascii="Times New Roman" w:eastAsia="Times New Roman" w:hAnsi="Times New Roman" w:cs="Times New Roman"/>
        </w:rPr>
        <w:t xml:space="preserve">Bank BJB adalah bank BUMD milik pemerintah Provinsi Jawa Barat dan Banten yang berkantor pusat di Bandung. Didalam Bank BJB sendiri terdapat Divisi Teknologi Informasi yang menaungi beberapa grup, salah satunya adalah finance. Didalamnya terdapat </w:t>
      </w:r>
      <w:r w:rsidR="00736E20">
        <w:rPr>
          <w:rFonts w:ascii="Times New Roman" w:eastAsia="Times New Roman" w:hAnsi="Times New Roman" w:cs="Times New Roman"/>
        </w:rPr>
        <w:t>sebuah kegiatan</w:t>
      </w:r>
      <w:r w:rsidRPr="00FD62FF">
        <w:rPr>
          <w:rFonts w:ascii="Times New Roman" w:eastAsia="Times New Roman" w:hAnsi="Times New Roman" w:cs="Times New Roman"/>
        </w:rPr>
        <w:t xml:space="preserve"> berupa kerjasama antara Bank BJB dan pihak ketiga.</w:t>
      </w:r>
    </w:p>
    <w:p w14:paraId="35B2D96F" w14:textId="02E5727F" w:rsidR="00A46276" w:rsidRPr="00A936D8" w:rsidRDefault="00FD62FF" w:rsidP="00640E9E">
      <w:pPr>
        <w:spacing w:after="12" w:line="248" w:lineRule="auto"/>
        <w:ind w:right="26" w:firstLine="284"/>
        <w:jc w:val="both"/>
        <w:rPr>
          <w:rFonts w:ascii="Times New Roman" w:eastAsia="Times New Roman" w:hAnsi="Times New Roman" w:cs="Times New Roman"/>
        </w:rPr>
      </w:pPr>
      <w:r w:rsidRPr="00FD62FF">
        <w:rPr>
          <w:rFonts w:ascii="Times New Roman" w:eastAsia="Times New Roman" w:hAnsi="Times New Roman" w:cs="Times New Roman"/>
        </w:rPr>
        <w:t xml:space="preserve">Saat ini </w:t>
      </w:r>
      <w:r w:rsidR="0035376A">
        <w:rPr>
          <w:rFonts w:ascii="Times New Roman" w:eastAsia="Times New Roman" w:hAnsi="Times New Roman" w:cs="Times New Roman"/>
          <w:lang w:val="id-ID"/>
        </w:rPr>
        <w:t xml:space="preserve">dalam sistem </w:t>
      </w:r>
      <w:r w:rsidR="00C874CF">
        <w:rPr>
          <w:rFonts w:ascii="Times New Roman" w:eastAsia="Times New Roman" w:hAnsi="Times New Roman" w:cs="Times New Roman"/>
          <w:lang w:val="id-ID"/>
        </w:rPr>
        <w:t>f</w:t>
      </w:r>
      <w:r w:rsidRPr="00FD62FF">
        <w:rPr>
          <w:rFonts w:ascii="Times New Roman" w:eastAsia="Times New Roman" w:hAnsi="Times New Roman" w:cs="Times New Roman"/>
        </w:rPr>
        <w:t xml:space="preserve">inance </w:t>
      </w:r>
      <w:r w:rsidR="0035376A">
        <w:rPr>
          <w:rFonts w:ascii="Times New Roman" w:eastAsia="Times New Roman" w:hAnsi="Times New Roman" w:cs="Times New Roman"/>
          <w:lang w:val="id-ID"/>
        </w:rPr>
        <w:t xml:space="preserve">Bank BJB </w:t>
      </w:r>
      <w:r w:rsidRPr="00FD62FF">
        <w:rPr>
          <w:rFonts w:ascii="Times New Roman" w:eastAsia="Times New Roman" w:hAnsi="Times New Roman" w:cs="Times New Roman"/>
        </w:rPr>
        <w:t>belum memiliki suatu sistem yang terintegrasi untuk mengelola kerjasama yang ada. Dengan ini dibuatlah sebuah sistem informasi untuk mendukung kegiatan tersebut.</w:t>
      </w:r>
    </w:p>
    <w:p w14:paraId="0DE63C97" w14:textId="77777777" w:rsidR="009957EC" w:rsidRDefault="00D1442A" w:rsidP="001C0919">
      <w:pPr>
        <w:spacing w:after="0"/>
        <w:ind w:right="26"/>
      </w:pPr>
      <w:r>
        <w:rPr>
          <w:rFonts w:ascii="Times New Roman" w:eastAsia="Times New Roman" w:hAnsi="Times New Roman" w:cs="Times New Roman"/>
          <w:color w:val="FF0000"/>
        </w:rPr>
        <w:t xml:space="preserve"> </w:t>
      </w:r>
    </w:p>
    <w:p w14:paraId="54AF1BE9" w14:textId="77777777" w:rsidR="009957EC" w:rsidRDefault="00D1442A" w:rsidP="009F689E">
      <w:pPr>
        <w:pStyle w:val="Heading2"/>
      </w:pPr>
      <w:bookmarkStart w:id="19" w:name="_Toc49504065"/>
      <w:bookmarkStart w:id="20" w:name="_Toc51503838"/>
      <w:r>
        <w:t>1.2.</w:t>
      </w:r>
      <w:r>
        <w:rPr>
          <w:rFonts w:ascii="Arial" w:eastAsia="Arial" w:hAnsi="Arial" w:cs="Arial"/>
        </w:rPr>
        <w:t xml:space="preserve"> </w:t>
      </w:r>
      <w:r>
        <w:t>Tujuan</w:t>
      </w:r>
      <w:bookmarkEnd w:id="19"/>
      <w:bookmarkEnd w:id="20"/>
      <w:r>
        <w:t xml:space="preserve"> </w:t>
      </w:r>
    </w:p>
    <w:p w14:paraId="6C3BE3EC" w14:textId="77777777" w:rsidR="00E1537E" w:rsidRDefault="00146294" w:rsidP="00640E9E">
      <w:pPr>
        <w:spacing w:after="12" w:line="248" w:lineRule="auto"/>
        <w:ind w:right="26" w:firstLine="360"/>
        <w:jc w:val="both"/>
        <w:rPr>
          <w:rFonts w:ascii="Times New Roman" w:eastAsia="Times New Roman" w:hAnsi="Times New Roman" w:cs="Times New Roman"/>
        </w:rPr>
      </w:pPr>
      <w:r>
        <w:rPr>
          <w:rFonts w:ascii="Times New Roman" w:eastAsia="Times New Roman" w:hAnsi="Times New Roman" w:cs="Times New Roman"/>
          <w:lang w:val="id-ID"/>
        </w:rPr>
        <w:t xml:space="preserve">Tujuan </w:t>
      </w:r>
      <w:r w:rsidR="00220D2A">
        <w:rPr>
          <w:rFonts w:ascii="Times New Roman" w:eastAsia="Times New Roman" w:hAnsi="Times New Roman" w:cs="Times New Roman"/>
          <w:lang w:val="id-ID"/>
        </w:rPr>
        <w:t xml:space="preserve">dibuatnya sistem informasi </w:t>
      </w:r>
      <w:r w:rsidR="00B36EE1">
        <w:rPr>
          <w:rFonts w:ascii="Times New Roman" w:eastAsia="Times New Roman" w:hAnsi="Times New Roman" w:cs="Times New Roman"/>
          <w:lang w:val="id-ID"/>
        </w:rPr>
        <w:t xml:space="preserve">finance Bank BJB </w:t>
      </w:r>
      <w:r w:rsidR="00220D2A">
        <w:rPr>
          <w:rFonts w:ascii="Times New Roman" w:eastAsia="Times New Roman" w:hAnsi="Times New Roman" w:cs="Times New Roman"/>
          <w:lang w:val="id-ID"/>
        </w:rPr>
        <w:t xml:space="preserve">adalah </w:t>
      </w:r>
      <w:r w:rsidR="00B36EE1">
        <w:rPr>
          <w:rFonts w:ascii="Times New Roman" w:eastAsia="Times New Roman" w:hAnsi="Times New Roman" w:cs="Times New Roman"/>
          <w:lang w:val="id-ID"/>
        </w:rPr>
        <w:t>sebagai berikut.</w:t>
      </w:r>
    </w:p>
    <w:p w14:paraId="3AD9AC04" w14:textId="2BF770FC" w:rsidR="00560F46" w:rsidRDefault="0056192B" w:rsidP="002070B2">
      <w:pPr>
        <w:pStyle w:val="ListParagraph"/>
        <w:numPr>
          <w:ilvl w:val="0"/>
          <w:numId w:val="94"/>
        </w:numPr>
        <w:spacing w:after="12" w:line="248" w:lineRule="auto"/>
        <w:ind w:right="26"/>
        <w:jc w:val="both"/>
        <w:rPr>
          <w:rFonts w:ascii="Times New Roman" w:hAnsi="Times New Roman" w:cs="Times New Roman"/>
        </w:rPr>
      </w:pPr>
      <w:r w:rsidRPr="0056192B">
        <w:rPr>
          <w:rFonts w:ascii="Times New Roman" w:hAnsi="Times New Roman" w:cs="Times New Roman"/>
        </w:rPr>
        <w:t xml:space="preserve">Menyatukan </w:t>
      </w:r>
      <w:r w:rsidR="00A3728A">
        <w:rPr>
          <w:rFonts w:ascii="Times New Roman" w:hAnsi="Times New Roman" w:cs="Times New Roman"/>
          <w:lang w:val="id-ID"/>
        </w:rPr>
        <w:t>R</w:t>
      </w:r>
      <w:r w:rsidRPr="0056192B">
        <w:rPr>
          <w:rFonts w:ascii="Times New Roman" w:hAnsi="Times New Roman" w:cs="Times New Roman"/>
        </w:rPr>
        <w:t xml:space="preserve">encana </w:t>
      </w:r>
      <w:r w:rsidR="00A3728A">
        <w:rPr>
          <w:rFonts w:ascii="Times New Roman" w:hAnsi="Times New Roman" w:cs="Times New Roman"/>
          <w:lang w:val="id-ID"/>
        </w:rPr>
        <w:t>B</w:t>
      </w:r>
      <w:r w:rsidRPr="0056192B">
        <w:rPr>
          <w:rFonts w:ascii="Times New Roman" w:hAnsi="Times New Roman" w:cs="Times New Roman"/>
        </w:rPr>
        <w:t xml:space="preserve">isnis </w:t>
      </w:r>
      <w:r w:rsidR="00A3728A">
        <w:rPr>
          <w:rFonts w:ascii="Times New Roman" w:hAnsi="Times New Roman" w:cs="Times New Roman"/>
          <w:lang w:val="id-ID"/>
        </w:rPr>
        <w:t>B</w:t>
      </w:r>
      <w:r w:rsidRPr="0056192B">
        <w:rPr>
          <w:rFonts w:ascii="Times New Roman" w:hAnsi="Times New Roman" w:cs="Times New Roman"/>
        </w:rPr>
        <w:t xml:space="preserve">ank, </w:t>
      </w:r>
      <w:r w:rsidR="00A3728A">
        <w:rPr>
          <w:rFonts w:ascii="Times New Roman" w:hAnsi="Times New Roman" w:cs="Times New Roman"/>
          <w:lang w:val="id-ID"/>
        </w:rPr>
        <w:t>P</w:t>
      </w:r>
      <w:r w:rsidRPr="0056192B">
        <w:rPr>
          <w:rFonts w:ascii="Times New Roman" w:hAnsi="Times New Roman" w:cs="Times New Roman"/>
        </w:rPr>
        <w:t xml:space="preserve">erjanjian </w:t>
      </w:r>
      <w:r w:rsidR="00A3728A">
        <w:rPr>
          <w:rFonts w:ascii="Times New Roman" w:hAnsi="Times New Roman" w:cs="Times New Roman"/>
          <w:lang w:val="id-ID"/>
        </w:rPr>
        <w:t>K</w:t>
      </w:r>
      <w:r w:rsidRPr="0056192B">
        <w:rPr>
          <w:rFonts w:ascii="Times New Roman" w:hAnsi="Times New Roman" w:cs="Times New Roman"/>
        </w:rPr>
        <w:t xml:space="preserve">erjasama, sampai dengan </w:t>
      </w:r>
      <w:r w:rsidRPr="00A3728A">
        <w:rPr>
          <w:rFonts w:ascii="Times New Roman" w:hAnsi="Times New Roman" w:cs="Times New Roman"/>
          <w:i/>
        </w:rPr>
        <w:t>invoice</w:t>
      </w:r>
      <w:r w:rsidRPr="0056192B">
        <w:rPr>
          <w:rFonts w:ascii="Times New Roman" w:hAnsi="Times New Roman" w:cs="Times New Roman"/>
        </w:rPr>
        <w:t xml:space="preserve"> pada satu sistem yang sama. </w:t>
      </w:r>
    </w:p>
    <w:p w14:paraId="03B030A7" w14:textId="15AE8872" w:rsidR="0056192B" w:rsidRPr="0056192B" w:rsidRDefault="00365E0E" w:rsidP="002070B2">
      <w:pPr>
        <w:pStyle w:val="ListParagraph"/>
        <w:numPr>
          <w:ilvl w:val="0"/>
          <w:numId w:val="94"/>
        </w:numPr>
        <w:spacing w:after="12" w:line="248" w:lineRule="auto"/>
        <w:ind w:right="26"/>
        <w:jc w:val="both"/>
        <w:rPr>
          <w:rFonts w:ascii="Times New Roman" w:hAnsi="Times New Roman" w:cs="Times New Roman"/>
        </w:rPr>
      </w:pPr>
      <w:r w:rsidRPr="00365E0E">
        <w:rPr>
          <w:rFonts w:ascii="Times New Roman" w:hAnsi="Times New Roman" w:cs="Times New Roman"/>
        </w:rPr>
        <w:t>Menghubungkan setiap proses bisnis menjadi satu kesatuan sehingga saling berkesinambungan satu sama lain.</w:t>
      </w:r>
    </w:p>
    <w:p w14:paraId="3E72C416" w14:textId="4373D633" w:rsidR="009957EC" w:rsidRPr="00560F46" w:rsidRDefault="009957EC" w:rsidP="00365E0E">
      <w:pPr>
        <w:pStyle w:val="ListParagraph"/>
        <w:spacing w:after="12" w:line="248" w:lineRule="auto"/>
        <w:ind w:right="26"/>
        <w:jc w:val="both"/>
      </w:pPr>
    </w:p>
    <w:p w14:paraId="53D96153" w14:textId="5E3899DD" w:rsidR="009957EC" w:rsidRDefault="00D1442A" w:rsidP="009F689E">
      <w:pPr>
        <w:pStyle w:val="Heading2"/>
      </w:pPr>
      <w:bookmarkStart w:id="21" w:name="_Toc49504066"/>
      <w:bookmarkStart w:id="22" w:name="_Toc51503839"/>
      <w:r>
        <w:lastRenderedPageBreak/>
        <w:t>1.3.</w:t>
      </w:r>
      <w:r>
        <w:rPr>
          <w:rFonts w:ascii="Arial" w:eastAsia="Arial" w:hAnsi="Arial" w:cs="Arial"/>
        </w:rPr>
        <w:t xml:space="preserve"> </w:t>
      </w:r>
      <w:r>
        <w:t>Manfaat</w:t>
      </w:r>
      <w:bookmarkEnd w:id="21"/>
      <w:bookmarkEnd w:id="22"/>
      <w:r>
        <w:t xml:space="preserve"> </w:t>
      </w:r>
    </w:p>
    <w:p w14:paraId="7BCB3E98" w14:textId="3D2A40AB" w:rsidR="00A11470" w:rsidRPr="00D537F9" w:rsidRDefault="00D1442A" w:rsidP="00640E9E">
      <w:pPr>
        <w:spacing w:after="12" w:line="248" w:lineRule="auto"/>
        <w:ind w:right="26" w:firstLine="360"/>
        <w:jc w:val="both"/>
        <w:rPr>
          <w:rFonts w:ascii="Times New Roman" w:eastAsia="Times New Roman" w:hAnsi="Times New Roman" w:cs="Times New Roman"/>
        </w:rPr>
      </w:pPr>
      <w:r w:rsidRPr="00365E0E">
        <w:rPr>
          <w:rFonts w:ascii="Times New Roman" w:eastAsia="Times New Roman" w:hAnsi="Times New Roman" w:cs="Times New Roman"/>
        </w:rPr>
        <w:t xml:space="preserve">Manfaat yang dapat diperoleh dengan adanya </w:t>
      </w:r>
      <w:r w:rsidR="00365E0E" w:rsidRPr="00365E0E">
        <w:rPr>
          <w:rFonts w:ascii="Times New Roman" w:eastAsia="Times New Roman" w:hAnsi="Times New Roman" w:cs="Times New Roman"/>
        </w:rPr>
        <w:t>system informasi finance Bank BJB</w:t>
      </w:r>
      <w:r w:rsidRPr="00365E0E">
        <w:rPr>
          <w:rFonts w:ascii="Times New Roman" w:eastAsia="Times New Roman" w:hAnsi="Times New Roman" w:cs="Times New Roman"/>
        </w:rPr>
        <w:t xml:space="preserve"> antara lain adalah:</w:t>
      </w:r>
      <w:r>
        <w:rPr>
          <w:rFonts w:ascii="Times New Roman" w:eastAsia="Times New Roman" w:hAnsi="Times New Roman" w:cs="Times New Roman"/>
        </w:rPr>
        <w:t xml:space="preserve"> </w:t>
      </w:r>
    </w:p>
    <w:p w14:paraId="17B70A0B" w14:textId="0B9DA4C6" w:rsidR="00A11470" w:rsidRDefault="00A11470" w:rsidP="002070B2">
      <w:pPr>
        <w:pStyle w:val="ListParagraph"/>
        <w:numPr>
          <w:ilvl w:val="0"/>
          <w:numId w:val="95"/>
        </w:numPr>
        <w:spacing w:after="12" w:line="248" w:lineRule="auto"/>
        <w:ind w:right="26"/>
        <w:jc w:val="both"/>
      </w:pPr>
      <w:r w:rsidRPr="00A11470">
        <w:rPr>
          <w:rFonts w:ascii="Times New Roman" w:eastAsia="Times New Roman" w:hAnsi="Times New Roman" w:cs="Times New Roman"/>
          <w:lang w:val="id-ID"/>
        </w:rPr>
        <w:t>Mempermudah pengelolaan penggunaan anggaran RBB dan PKS</w:t>
      </w:r>
      <w:r w:rsidR="00D537F9">
        <w:rPr>
          <w:rFonts w:ascii="Times New Roman" w:eastAsia="Times New Roman" w:hAnsi="Times New Roman" w:cs="Times New Roman"/>
          <w:lang w:val="en-US"/>
        </w:rPr>
        <w:t>.</w:t>
      </w:r>
    </w:p>
    <w:p w14:paraId="23CD7837" w14:textId="1CF59AE0" w:rsidR="00D537F9" w:rsidRDefault="00D537F9" w:rsidP="002070B2">
      <w:pPr>
        <w:pStyle w:val="ListParagraph"/>
        <w:numPr>
          <w:ilvl w:val="0"/>
          <w:numId w:val="95"/>
        </w:numPr>
        <w:spacing w:after="12" w:line="248" w:lineRule="auto"/>
        <w:ind w:right="26"/>
        <w:jc w:val="both"/>
      </w:pPr>
      <w:r>
        <w:rPr>
          <w:rFonts w:ascii="Times New Roman" w:eastAsia="Times New Roman" w:hAnsi="Times New Roman" w:cs="Times New Roman"/>
          <w:lang w:val="en-US"/>
        </w:rPr>
        <w:t>Mempermudah pengelolaan pembayaran</w:t>
      </w:r>
      <w:r w:rsidR="00A145D4">
        <w:rPr>
          <w:rFonts w:ascii="Times New Roman" w:eastAsia="Times New Roman" w:hAnsi="Times New Roman" w:cs="Times New Roman"/>
          <w:lang w:val="en-US"/>
        </w:rPr>
        <w:t xml:space="preserve"> termin</w:t>
      </w:r>
      <w:r>
        <w:rPr>
          <w:rFonts w:ascii="Times New Roman" w:eastAsia="Times New Roman" w:hAnsi="Times New Roman" w:cs="Times New Roman"/>
          <w:lang w:val="en-US"/>
        </w:rPr>
        <w:t>.</w:t>
      </w:r>
    </w:p>
    <w:p w14:paraId="20F445B7" w14:textId="77777777" w:rsidR="00390599" w:rsidRDefault="00390599" w:rsidP="00390599">
      <w:pPr>
        <w:pStyle w:val="ListParagraph"/>
        <w:spacing w:after="12" w:line="248" w:lineRule="auto"/>
        <w:ind w:right="26"/>
        <w:jc w:val="both"/>
      </w:pPr>
    </w:p>
    <w:p w14:paraId="3BDF797E" w14:textId="77777777" w:rsidR="009957EC" w:rsidRDefault="00D1442A" w:rsidP="009F689E">
      <w:pPr>
        <w:pStyle w:val="Heading2"/>
      </w:pPr>
      <w:bookmarkStart w:id="23" w:name="_Toc49504067"/>
      <w:bookmarkStart w:id="24" w:name="_Toc51503840"/>
      <w:r>
        <w:t>1.4.</w:t>
      </w:r>
      <w:r>
        <w:rPr>
          <w:rFonts w:ascii="Arial" w:eastAsia="Arial" w:hAnsi="Arial" w:cs="Arial"/>
        </w:rPr>
        <w:t xml:space="preserve"> </w:t>
      </w:r>
      <w:r>
        <w:t>Rumusan Masalah</w:t>
      </w:r>
      <w:bookmarkEnd w:id="23"/>
      <w:bookmarkEnd w:id="24"/>
      <w:r>
        <w:t xml:space="preserve"> </w:t>
      </w:r>
    </w:p>
    <w:p w14:paraId="0744ADD8" w14:textId="28AED32E" w:rsidR="009957EC" w:rsidRPr="00653A6F" w:rsidRDefault="00D1442A" w:rsidP="00DE712F">
      <w:pPr>
        <w:spacing w:after="12" w:line="248" w:lineRule="auto"/>
        <w:ind w:right="26" w:firstLine="284"/>
        <w:jc w:val="both"/>
      </w:pPr>
      <w:r w:rsidRPr="00653A6F">
        <w:rPr>
          <w:rFonts w:ascii="Times New Roman" w:eastAsia="Times New Roman" w:hAnsi="Times New Roman" w:cs="Times New Roman"/>
        </w:rPr>
        <w:t xml:space="preserve">Berikut ini rumusan masalah pada kerja praktik pembuatan </w:t>
      </w:r>
      <w:r w:rsidR="00A145D4">
        <w:rPr>
          <w:rFonts w:ascii="Times New Roman" w:eastAsia="Times New Roman" w:hAnsi="Times New Roman" w:cs="Times New Roman"/>
        </w:rPr>
        <w:t>sistem</w:t>
      </w:r>
      <w:r w:rsidR="00653A6F">
        <w:rPr>
          <w:rFonts w:ascii="Times New Roman" w:eastAsia="Times New Roman" w:hAnsi="Times New Roman" w:cs="Times New Roman"/>
        </w:rPr>
        <w:t xml:space="preserve"> informasi</w:t>
      </w:r>
      <w:r w:rsidR="00612221">
        <w:rPr>
          <w:rFonts w:ascii="Times New Roman" w:eastAsia="Times New Roman" w:hAnsi="Times New Roman" w:cs="Times New Roman"/>
        </w:rPr>
        <w:t xml:space="preserve"> Finansial </w:t>
      </w:r>
      <w:r w:rsidR="00826212">
        <w:rPr>
          <w:rFonts w:ascii="Times New Roman" w:eastAsia="Times New Roman" w:hAnsi="Times New Roman" w:cs="Times New Roman"/>
        </w:rPr>
        <w:t xml:space="preserve">Divisi IT </w:t>
      </w:r>
      <w:r w:rsidR="00612221">
        <w:rPr>
          <w:rFonts w:ascii="Times New Roman" w:eastAsia="Times New Roman" w:hAnsi="Times New Roman" w:cs="Times New Roman"/>
        </w:rPr>
        <w:t>Bank BJB</w:t>
      </w:r>
      <w:r w:rsidRPr="00653A6F">
        <w:rPr>
          <w:rFonts w:ascii="Times New Roman" w:eastAsia="Times New Roman" w:hAnsi="Times New Roman" w:cs="Times New Roman"/>
        </w:rPr>
        <w:t xml:space="preserve">: </w:t>
      </w:r>
    </w:p>
    <w:p w14:paraId="271CD331" w14:textId="19BB79D2" w:rsidR="009957EC" w:rsidRPr="003A6E10" w:rsidRDefault="00F614B9" w:rsidP="00DE712F">
      <w:pPr>
        <w:numPr>
          <w:ilvl w:val="0"/>
          <w:numId w:val="2"/>
        </w:numPr>
        <w:spacing w:after="12" w:line="248" w:lineRule="auto"/>
        <w:ind w:left="567" w:right="26" w:hanging="283"/>
        <w:jc w:val="both"/>
      </w:pPr>
      <w:r w:rsidRPr="00653A6F">
        <w:rPr>
          <w:rFonts w:ascii="Times New Roman" w:eastAsia="Times New Roman" w:hAnsi="Times New Roman" w:cs="Times New Roman"/>
        </w:rPr>
        <w:t>Bagaimana cara membuat</w:t>
      </w:r>
      <w:r>
        <w:rPr>
          <w:rFonts w:ascii="Times New Roman" w:eastAsia="Times New Roman" w:hAnsi="Times New Roman" w:cs="Times New Roman"/>
        </w:rPr>
        <w:t xml:space="preserve"> sistem informasi berbasis web untuk menunjang kegiatan di finansial Bank BJB</w:t>
      </w:r>
      <w:r w:rsidRPr="00653A6F">
        <w:rPr>
          <w:rFonts w:ascii="Times New Roman" w:eastAsia="Times New Roman" w:hAnsi="Times New Roman" w:cs="Times New Roman"/>
        </w:rPr>
        <w:t xml:space="preserve">? </w:t>
      </w:r>
    </w:p>
    <w:p w14:paraId="52B22213" w14:textId="45FA3982" w:rsidR="003A6E10" w:rsidRPr="00653A6F" w:rsidRDefault="003A6E10" w:rsidP="00DE712F">
      <w:pPr>
        <w:numPr>
          <w:ilvl w:val="0"/>
          <w:numId w:val="2"/>
        </w:numPr>
        <w:spacing w:after="12" w:line="248" w:lineRule="auto"/>
        <w:ind w:left="567" w:right="26" w:hanging="283"/>
        <w:jc w:val="both"/>
      </w:pPr>
      <w:r>
        <w:rPr>
          <w:rFonts w:ascii="Times New Roman" w:eastAsia="Times New Roman" w:hAnsi="Times New Roman" w:cs="Times New Roman"/>
        </w:rPr>
        <w:t xml:space="preserve">Bagaimana </w:t>
      </w:r>
      <w:r w:rsidR="009B21BF">
        <w:rPr>
          <w:rFonts w:ascii="Times New Roman" w:eastAsia="Times New Roman" w:hAnsi="Times New Roman" w:cs="Times New Roman"/>
        </w:rPr>
        <w:t xml:space="preserve">cara migasi dari </w:t>
      </w:r>
      <w:r w:rsidR="004F074D">
        <w:rPr>
          <w:rFonts w:ascii="Times New Roman" w:eastAsia="Times New Roman" w:hAnsi="Times New Roman" w:cs="Times New Roman"/>
        </w:rPr>
        <w:t xml:space="preserve">data </w:t>
      </w:r>
      <w:r w:rsidR="009B21BF">
        <w:rPr>
          <w:rFonts w:ascii="Times New Roman" w:eastAsia="Times New Roman" w:hAnsi="Times New Roman" w:cs="Times New Roman"/>
        </w:rPr>
        <w:t>sistem lama ke sistem</w:t>
      </w:r>
      <w:r w:rsidR="004F074D">
        <w:rPr>
          <w:rFonts w:ascii="Times New Roman" w:eastAsia="Times New Roman" w:hAnsi="Times New Roman" w:cs="Times New Roman"/>
        </w:rPr>
        <w:t xml:space="preserve"> baru</w:t>
      </w:r>
      <w:r w:rsidR="00A80153">
        <w:rPr>
          <w:rFonts w:ascii="Times New Roman" w:eastAsia="Times New Roman" w:hAnsi="Times New Roman" w:cs="Times New Roman"/>
        </w:rPr>
        <w:t>?</w:t>
      </w:r>
    </w:p>
    <w:p w14:paraId="5B1108A6" w14:textId="77777777" w:rsidR="00390599" w:rsidRPr="00653A6F" w:rsidRDefault="00390599" w:rsidP="00390599">
      <w:pPr>
        <w:spacing w:after="12" w:line="248" w:lineRule="auto"/>
        <w:ind w:left="426" w:right="26"/>
        <w:jc w:val="both"/>
      </w:pPr>
    </w:p>
    <w:p w14:paraId="57588938" w14:textId="77777777" w:rsidR="009957EC" w:rsidRDefault="00D1442A" w:rsidP="009F689E">
      <w:pPr>
        <w:pStyle w:val="Heading2"/>
      </w:pPr>
      <w:bookmarkStart w:id="25" w:name="_Toc49504068"/>
      <w:bookmarkStart w:id="26" w:name="_Toc51503841"/>
      <w:r>
        <w:t>1.5.</w:t>
      </w:r>
      <w:r>
        <w:rPr>
          <w:rFonts w:ascii="Arial" w:eastAsia="Arial" w:hAnsi="Arial" w:cs="Arial"/>
        </w:rPr>
        <w:t xml:space="preserve"> </w:t>
      </w:r>
      <w:r>
        <w:t>Lokasi dan Waktu Kerja Praktik</w:t>
      </w:r>
      <w:bookmarkEnd w:id="25"/>
      <w:bookmarkEnd w:id="26"/>
      <w:r>
        <w:t xml:space="preserve"> </w:t>
      </w:r>
    </w:p>
    <w:p w14:paraId="7A9516D0" w14:textId="77777777" w:rsidR="009957EC" w:rsidRPr="003A77D9" w:rsidRDefault="00D1442A" w:rsidP="00640E9E">
      <w:pPr>
        <w:spacing w:after="12" w:line="248" w:lineRule="auto"/>
        <w:ind w:right="26" w:firstLine="284"/>
        <w:jc w:val="both"/>
        <w:rPr>
          <w:rFonts w:asciiTheme="majorBidi" w:hAnsiTheme="majorBidi" w:cstheme="majorBidi"/>
        </w:rPr>
      </w:pPr>
      <w:r>
        <w:rPr>
          <w:rFonts w:ascii="Times New Roman" w:eastAsia="Times New Roman" w:hAnsi="Times New Roman" w:cs="Times New Roman"/>
        </w:rPr>
        <w:t xml:space="preserve">Kerja praktik ini dilaksanakan pada waktu dan tempat sebagai berikut:  </w:t>
      </w:r>
    </w:p>
    <w:tbl>
      <w:tblPr>
        <w:tblStyle w:val="TableGrid1"/>
        <w:tblW w:w="4050" w:type="dxa"/>
        <w:tblInd w:w="770" w:type="dxa"/>
        <w:tblLook w:val="04A0" w:firstRow="1" w:lastRow="0" w:firstColumn="1" w:lastColumn="0" w:noHBand="0" w:noVBand="1"/>
      </w:tblPr>
      <w:tblGrid>
        <w:gridCol w:w="1140"/>
        <w:gridCol w:w="2910"/>
      </w:tblGrid>
      <w:tr w:rsidR="009957EC" w:rsidRPr="003A77D9" w14:paraId="596A18A4" w14:textId="77777777" w:rsidTr="00083011">
        <w:trPr>
          <w:trHeight w:val="249"/>
        </w:trPr>
        <w:tc>
          <w:tcPr>
            <w:tcW w:w="1140" w:type="dxa"/>
            <w:tcBorders>
              <w:top w:val="nil"/>
              <w:left w:val="nil"/>
              <w:bottom w:val="nil"/>
              <w:right w:val="nil"/>
            </w:tcBorders>
          </w:tcPr>
          <w:p w14:paraId="449911DD" w14:textId="77777777" w:rsidR="009957EC" w:rsidRPr="003A77D9" w:rsidRDefault="00D1442A" w:rsidP="00083011">
            <w:pPr>
              <w:ind w:right="26"/>
              <w:rPr>
                <w:rFonts w:asciiTheme="majorBidi" w:hAnsiTheme="majorBidi" w:cstheme="majorBidi"/>
              </w:rPr>
            </w:pPr>
            <w:r w:rsidRPr="003A77D9">
              <w:rPr>
                <w:rFonts w:asciiTheme="majorBidi" w:eastAsia="Times New Roman" w:hAnsiTheme="majorBidi" w:cstheme="majorBidi"/>
              </w:rPr>
              <w:t xml:space="preserve">Lokasi </w:t>
            </w:r>
          </w:p>
        </w:tc>
        <w:tc>
          <w:tcPr>
            <w:tcW w:w="2910" w:type="dxa"/>
            <w:tcBorders>
              <w:top w:val="nil"/>
              <w:left w:val="nil"/>
              <w:bottom w:val="nil"/>
              <w:right w:val="nil"/>
            </w:tcBorders>
          </w:tcPr>
          <w:p w14:paraId="3F4F1F21" w14:textId="2925B580" w:rsidR="009957EC" w:rsidRPr="003A77D9" w:rsidRDefault="00D1442A" w:rsidP="001C0919">
            <w:pPr>
              <w:ind w:right="26"/>
              <w:rPr>
                <w:rFonts w:asciiTheme="majorBidi" w:hAnsiTheme="majorBidi" w:cstheme="majorBidi"/>
              </w:rPr>
            </w:pPr>
            <w:r w:rsidRPr="003A77D9">
              <w:rPr>
                <w:rFonts w:asciiTheme="majorBidi" w:eastAsia="Times New Roman" w:hAnsiTheme="majorBidi" w:cstheme="majorBidi"/>
              </w:rPr>
              <w:t xml:space="preserve">: </w:t>
            </w:r>
            <w:r w:rsidR="003A77D9" w:rsidRPr="003A77D9">
              <w:rPr>
                <w:rFonts w:asciiTheme="majorBidi" w:hAnsiTheme="majorBidi" w:cstheme="majorBidi"/>
                <w:color w:val="000000" w:themeColor="text1"/>
              </w:rPr>
              <w:t xml:space="preserve">PT Bank Pembangunan Daerah Jawa Barat dan </w:t>
            </w:r>
            <w:r w:rsidR="003A77D9" w:rsidRPr="003A77D9">
              <w:rPr>
                <w:rFonts w:asciiTheme="majorBidi" w:hAnsiTheme="majorBidi" w:cstheme="majorBidi"/>
                <w:color w:val="000000" w:themeColor="text1"/>
                <w:lang w:val="id-ID"/>
              </w:rPr>
              <w:t>B</w:t>
            </w:r>
            <w:r w:rsidR="003A77D9" w:rsidRPr="003A77D9">
              <w:rPr>
                <w:rFonts w:asciiTheme="majorBidi" w:hAnsiTheme="majorBidi" w:cstheme="majorBidi"/>
                <w:color w:val="000000" w:themeColor="text1"/>
              </w:rPr>
              <w:t>anten, Tbk.</w:t>
            </w:r>
            <w:r w:rsidRPr="003A77D9">
              <w:rPr>
                <w:rFonts w:asciiTheme="majorBidi" w:eastAsia="Times New Roman" w:hAnsiTheme="majorBidi" w:cstheme="majorBidi"/>
              </w:rPr>
              <w:t xml:space="preserve"> </w:t>
            </w:r>
          </w:p>
        </w:tc>
      </w:tr>
      <w:tr w:rsidR="009957EC" w14:paraId="499E304E" w14:textId="77777777" w:rsidTr="00083011">
        <w:trPr>
          <w:trHeight w:val="253"/>
        </w:trPr>
        <w:tc>
          <w:tcPr>
            <w:tcW w:w="1140" w:type="dxa"/>
            <w:tcBorders>
              <w:top w:val="nil"/>
              <w:left w:val="nil"/>
              <w:bottom w:val="nil"/>
              <w:right w:val="nil"/>
            </w:tcBorders>
          </w:tcPr>
          <w:p w14:paraId="56403BBF" w14:textId="77777777" w:rsidR="009957EC" w:rsidRDefault="00D1442A" w:rsidP="001C0919">
            <w:pPr>
              <w:ind w:right="26"/>
            </w:pPr>
            <w:r>
              <w:rPr>
                <w:rFonts w:ascii="Times New Roman" w:eastAsia="Times New Roman" w:hAnsi="Times New Roman" w:cs="Times New Roman"/>
              </w:rPr>
              <w:t xml:space="preserve">Bidang </w:t>
            </w:r>
          </w:p>
        </w:tc>
        <w:tc>
          <w:tcPr>
            <w:tcW w:w="2910" w:type="dxa"/>
            <w:tcBorders>
              <w:top w:val="nil"/>
              <w:left w:val="nil"/>
              <w:bottom w:val="nil"/>
              <w:right w:val="nil"/>
            </w:tcBorders>
          </w:tcPr>
          <w:p w14:paraId="7940E500" w14:textId="384B6D0C" w:rsidR="009957EC" w:rsidRPr="00083011" w:rsidRDefault="00D1442A" w:rsidP="001C0919">
            <w:pPr>
              <w:ind w:left="1206" w:right="26" w:hanging="1206"/>
              <w:rPr>
                <w:lang w:val="id-ID"/>
              </w:rPr>
            </w:pPr>
            <w:r>
              <w:rPr>
                <w:rFonts w:ascii="Times New Roman" w:eastAsia="Times New Roman" w:hAnsi="Times New Roman" w:cs="Times New Roman"/>
              </w:rPr>
              <w:t xml:space="preserve">: </w:t>
            </w:r>
            <w:r w:rsidR="00083011">
              <w:rPr>
                <w:rFonts w:ascii="Times New Roman" w:eastAsia="Times New Roman" w:hAnsi="Times New Roman" w:cs="Times New Roman"/>
                <w:lang w:val="id-ID"/>
              </w:rPr>
              <w:t>Divisi Teknolog</w:t>
            </w:r>
            <w:r w:rsidR="00DE142D">
              <w:rPr>
                <w:rFonts w:ascii="Times New Roman" w:eastAsia="Times New Roman" w:hAnsi="Times New Roman" w:cs="Times New Roman"/>
                <w:lang w:val="id-ID"/>
              </w:rPr>
              <w:t>i</w:t>
            </w:r>
            <w:r w:rsidR="00083011">
              <w:rPr>
                <w:rFonts w:ascii="Times New Roman" w:eastAsia="Times New Roman" w:hAnsi="Times New Roman" w:cs="Times New Roman"/>
                <w:lang w:val="id-ID"/>
              </w:rPr>
              <w:t xml:space="preserve"> </w:t>
            </w:r>
            <w:r w:rsidR="003A77D9">
              <w:rPr>
                <w:rFonts w:ascii="Times New Roman" w:eastAsia="Times New Roman" w:hAnsi="Times New Roman" w:cs="Times New Roman"/>
                <w:lang w:val="id-ID"/>
              </w:rPr>
              <w:t>I</w:t>
            </w:r>
            <w:r w:rsidR="00083011">
              <w:rPr>
                <w:rFonts w:ascii="Times New Roman" w:eastAsia="Times New Roman" w:hAnsi="Times New Roman" w:cs="Times New Roman"/>
                <w:lang w:val="id-ID"/>
              </w:rPr>
              <w:t>nformasi</w:t>
            </w:r>
          </w:p>
        </w:tc>
      </w:tr>
      <w:tr w:rsidR="009957EC" w14:paraId="34889E00" w14:textId="77777777" w:rsidTr="00083011">
        <w:trPr>
          <w:trHeight w:val="545"/>
        </w:trPr>
        <w:tc>
          <w:tcPr>
            <w:tcW w:w="1140" w:type="dxa"/>
            <w:tcBorders>
              <w:top w:val="nil"/>
              <w:left w:val="nil"/>
              <w:bottom w:val="nil"/>
              <w:right w:val="nil"/>
            </w:tcBorders>
          </w:tcPr>
          <w:p w14:paraId="54AFEB30" w14:textId="77777777" w:rsidR="009957EC" w:rsidRDefault="00D1442A" w:rsidP="001C0919">
            <w:pPr>
              <w:spacing w:after="14"/>
              <w:ind w:right="26"/>
            </w:pPr>
            <w:r>
              <w:rPr>
                <w:rFonts w:ascii="Times New Roman" w:eastAsia="Times New Roman" w:hAnsi="Times New Roman" w:cs="Times New Roman"/>
              </w:rPr>
              <w:t xml:space="preserve">Alamat </w:t>
            </w:r>
          </w:p>
          <w:p w14:paraId="7BDE7BE2" w14:textId="77777777" w:rsidR="009957EC" w:rsidRDefault="00D1442A" w:rsidP="001C0919">
            <w:pPr>
              <w:ind w:right="26"/>
            </w:pPr>
            <w:r>
              <w:rPr>
                <w:rFonts w:ascii="Times New Roman" w:eastAsia="Times New Roman" w:hAnsi="Times New Roman" w:cs="Times New Roman"/>
              </w:rPr>
              <w:t xml:space="preserve"> </w:t>
            </w:r>
          </w:p>
        </w:tc>
        <w:tc>
          <w:tcPr>
            <w:tcW w:w="2910" w:type="dxa"/>
            <w:tcBorders>
              <w:top w:val="nil"/>
              <w:left w:val="nil"/>
              <w:bottom w:val="nil"/>
              <w:right w:val="nil"/>
            </w:tcBorders>
          </w:tcPr>
          <w:p w14:paraId="21437913" w14:textId="650DF783" w:rsidR="009957EC" w:rsidRDefault="00D1442A" w:rsidP="001C0919">
            <w:pPr>
              <w:ind w:right="26"/>
              <w:jc w:val="both"/>
            </w:pPr>
            <w:r>
              <w:rPr>
                <w:rFonts w:ascii="Times New Roman" w:eastAsia="Times New Roman" w:hAnsi="Times New Roman" w:cs="Times New Roman"/>
              </w:rPr>
              <w:t xml:space="preserve">: </w:t>
            </w:r>
            <w:r w:rsidR="00B03ED8" w:rsidRPr="00B03ED8">
              <w:rPr>
                <w:rFonts w:ascii="Times New Roman" w:eastAsia="Times New Roman" w:hAnsi="Times New Roman" w:cs="Times New Roman"/>
              </w:rPr>
              <w:t>Jl. Naripan No.21, Braga, Kec. Sumur Bandung, Kota Bandung, Jawa Barat 40111</w:t>
            </w:r>
          </w:p>
        </w:tc>
      </w:tr>
      <w:tr w:rsidR="009957EC" w14:paraId="1CBE3807" w14:textId="77777777" w:rsidTr="00083011">
        <w:trPr>
          <w:trHeight w:val="253"/>
        </w:trPr>
        <w:tc>
          <w:tcPr>
            <w:tcW w:w="1140" w:type="dxa"/>
            <w:tcBorders>
              <w:top w:val="nil"/>
              <w:left w:val="nil"/>
              <w:bottom w:val="nil"/>
              <w:right w:val="nil"/>
            </w:tcBorders>
          </w:tcPr>
          <w:p w14:paraId="78224681" w14:textId="77777777" w:rsidR="009957EC" w:rsidRDefault="00D1442A" w:rsidP="001C0919">
            <w:pPr>
              <w:ind w:right="26"/>
            </w:pPr>
            <w:r>
              <w:rPr>
                <w:rFonts w:ascii="Times New Roman" w:eastAsia="Times New Roman" w:hAnsi="Times New Roman" w:cs="Times New Roman"/>
              </w:rPr>
              <w:t xml:space="preserve">Waktu </w:t>
            </w:r>
          </w:p>
        </w:tc>
        <w:tc>
          <w:tcPr>
            <w:tcW w:w="2910" w:type="dxa"/>
            <w:tcBorders>
              <w:top w:val="nil"/>
              <w:left w:val="nil"/>
              <w:bottom w:val="nil"/>
              <w:right w:val="nil"/>
            </w:tcBorders>
          </w:tcPr>
          <w:p w14:paraId="55F7C144" w14:textId="26108B39" w:rsidR="009957EC" w:rsidRDefault="00D1442A" w:rsidP="001C0919">
            <w:pPr>
              <w:ind w:right="26"/>
            </w:pPr>
            <w:r>
              <w:rPr>
                <w:rFonts w:ascii="Times New Roman" w:eastAsia="Times New Roman" w:hAnsi="Times New Roman" w:cs="Times New Roman"/>
              </w:rPr>
              <w:t xml:space="preserve">: 1 - 31 </w:t>
            </w:r>
            <w:r w:rsidR="00083011">
              <w:rPr>
                <w:rFonts w:ascii="Times New Roman" w:eastAsia="Times New Roman" w:hAnsi="Times New Roman" w:cs="Times New Roman"/>
                <w:lang w:val="id-ID"/>
              </w:rPr>
              <w:t>Agustus</w:t>
            </w:r>
            <w:r>
              <w:rPr>
                <w:rFonts w:ascii="Times New Roman" w:eastAsia="Times New Roman" w:hAnsi="Times New Roman" w:cs="Times New Roman"/>
              </w:rPr>
              <w:t xml:space="preserve"> 20</w:t>
            </w:r>
            <w:r w:rsidR="00083011">
              <w:rPr>
                <w:rFonts w:ascii="Times New Roman" w:eastAsia="Times New Roman" w:hAnsi="Times New Roman" w:cs="Times New Roman"/>
                <w:lang w:val="id-ID"/>
              </w:rPr>
              <w:t>20</w:t>
            </w:r>
            <w:r>
              <w:rPr>
                <w:rFonts w:ascii="Times New Roman" w:eastAsia="Times New Roman" w:hAnsi="Times New Roman" w:cs="Times New Roman"/>
              </w:rPr>
              <w:t xml:space="preserve"> </w:t>
            </w:r>
          </w:p>
        </w:tc>
      </w:tr>
      <w:tr w:rsidR="009957EC" w14:paraId="65EE85EC" w14:textId="77777777" w:rsidTr="00083011">
        <w:trPr>
          <w:trHeight w:val="253"/>
        </w:trPr>
        <w:tc>
          <w:tcPr>
            <w:tcW w:w="1140" w:type="dxa"/>
            <w:tcBorders>
              <w:top w:val="nil"/>
              <w:left w:val="nil"/>
              <w:bottom w:val="nil"/>
              <w:right w:val="nil"/>
            </w:tcBorders>
          </w:tcPr>
          <w:p w14:paraId="487834B7" w14:textId="77777777" w:rsidR="009957EC" w:rsidRDefault="00D1442A" w:rsidP="001C0919">
            <w:pPr>
              <w:ind w:right="26"/>
            </w:pPr>
            <w:r>
              <w:rPr>
                <w:rFonts w:ascii="Times New Roman" w:eastAsia="Times New Roman" w:hAnsi="Times New Roman" w:cs="Times New Roman"/>
              </w:rPr>
              <w:t xml:space="preserve">Hari Kerja </w:t>
            </w:r>
          </w:p>
        </w:tc>
        <w:tc>
          <w:tcPr>
            <w:tcW w:w="2910" w:type="dxa"/>
            <w:tcBorders>
              <w:top w:val="nil"/>
              <w:left w:val="nil"/>
              <w:bottom w:val="nil"/>
              <w:right w:val="nil"/>
            </w:tcBorders>
          </w:tcPr>
          <w:p w14:paraId="468B37F5" w14:textId="77777777" w:rsidR="009957EC" w:rsidRDefault="00D1442A" w:rsidP="001C0919">
            <w:pPr>
              <w:ind w:right="26"/>
            </w:pPr>
            <w:r>
              <w:rPr>
                <w:rFonts w:ascii="Times New Roman" w:eastAsia="Times New Roman" w:hAnsi="Times New Roman" w:cs="Times New Roman"/>
              </w:rPr>
              <w:t xml:space="preserve">: Senin - Jumat </w:t>
            </w:r>
          </w:p>
        </w:tc>
      </w:tr>
      <w:tr w:rsidR="009957EC" w14:paraId="0F91F6CE" w14:textId="77777777" w:rsidTr="00083011">
        <w:trPr>
          <w:trHeight w:val="249"/>
        </w:trPr>
        <w:tc>
          <w:tcPr>
            <w:tcW w:w="1140" w:type="dxa"/>
            <w:tcBorders>
              <w:top w:val="nil"/>
              <w:left w:val="nil"/>
              <w:bottom w:val="nil"/>
              <w:right w:val="nil"/>
            </w:tcBorders>
          </w:tcPr>
          <w:p w14:paraId="0A94995C" w14:textId="77777777" w:rsidR="009957EC" w:rsidRDefault="00D1442A" w:rsidP="001C0919">
            <w:pPr>
              <w:ind w:right="26"/>
            </w:pPr>
            <w:r>
              <w:rPr>
                <w:rFonts w:ascii="Times New Roman" w:eastAsia="Times New Roman" w:hAnsi="Times New Roman" w:cs="Times New Roman"/>
              </w:rPr>
              <w:t xml:space="preserve">Jam Kerja </w:t>
            </w:r>
          </w:p>
        </w:tc>
        <w:tc>
          <w:tcPr>
            <w:tcW w:w="2910" w:type="dxa"/>
            <w:tcBorders>
              <w:top w:val="nil"/>
              <w:left w:val="nil"/>
              <w:bottom w:val="nil"/>
              <w:right w:val="nil"/>
            </w:tcBorders>
          </w:tcPr>
          <w:p w14:paraId="01CC241C" w14:textId="6BFC934E" w:rsidR="009957EC" w:rsidRDefault="00D1442A" w:rsidP="00083011">
            <w:pPr>
              <w:ind w:right="26"/>
            </w:pPr>
            <w:r>
              <w:rPr>
                <w:rFonts w:ascii="Times New Roman" w:eastAsia="Times New Roman" w:hAnsi="Times New Roman" w:cs="Times New Roman"/>
              </w:rPr>
              <w:t>: 08.00 WIB - 1</w:t>
            </w:r>
            <w:r w:rsidR="00083011">
              <w:rPr>
                <w:rFonts w:ascii="Times New Roman" w:eastAsia="Times New Roman" w:hAnsi="Times New Roman" w:cs="Times New Roman"/>
                <w:lang w:val="id-ID"/>
              </w:rPr>
              <w:t>7</w:t>
            </w:r>
            <w:r>
              <w:rPr>
                <w:rFonts w:ascii="Times New Roman" w:eastAsia="Times New Roman" w:hAnsi="Times New Roman" w:cs="Times New Roman"/>
              </w:rPr>
              <w:t xml:space="preserve">.00 WIB </w:t>
            </w:r>
          </w:p>
        </w:tc>
      </w:tr>
    </w:tbl>
    <w:p w14:paraId="6DB5EBE4" w14:textId="77777777" w:rsidR="009957EC" w:rsidRDefault="00D1442A" w:rsidP="001C0919">
      <w:pPr>
        <w:spacing w:after="0"/>
        <w:ind w:right="26"/>
      </w:pPr>
      <w:r>
        <w:rPr>
          <w:rFonts w:ascii="Times New Roman" w:eastAsia="Times New Roman" w:hAnsi="Times New Roman" w:cs="Times New Roman"/>
        </w:rPr>
        <w:t xml:space="preserve"> </w:t>
      </w:r>
    </w:p>
    <w:p w14:paraId="77277D5D" w14:textId="77777777" w:rsidR="009957EC" w:rsidRPr="00932069" w:rsidRDefault="00D1442A" w:rsidP="009F689E">
      <w:pPr>
        <w:pStyle w:val="Heading2"/>
      </w:pPr>
      <w:bookmarkStart w:id="27" w:name="_Toc49504069"/>
      <w:bookmarkStart w:id="28" w:name="_Toc51503842"/>
      <w:r w:rsidRPr="00932069">
        <w:t>1.6.</w:t>
      </w:r>
      <w:r w:rsidRPr="00932069">
        <w:rPr>
          <w:rFonts w:eastAsia="Arial"/>
        </w:rPr>
        <w:t xml:space="preserve"> </w:t>
      </w:r>
      <w:r w:rsidRPr="00932069">
        <w:t>Metodologi Kerja Praktik</w:t>
      </w:r>
      <w:bookmarkEnd w:id="27"/>
      <w:bookmarkEnd w:id="28"/>
      <w:r w:rsidRPr="00932069">
        <w:t xml:space="preserve"> </w:t>
      </w:r>
    </w:p>
    <w:p w14:paraId="41015C96" w14:textId="00097BDC" w:rsidR="009957EC" w:rsidRDefault="00D1442A" w:rsidP="00B07756">
      <w:pPr>
        <w:spacing w:after="12" w:line="248" w:lineRule="auto"/>
        <w:ind w:right="26" w:firstLine="284"/>
        <w:jc w:val="both"/>
        <w:rPr>
          <w:rFonts w:ascii="Times New Roman" w:eastAsia="Times New Roman" w:hAnsi="Times New Roman" w:cs="Times New Roman"/>
        </w:rPr>
      </w:pPr>
      <w:r>
        <w:rPr>
          <w:rFonts w:ascii="Times New Roman" w:eastAsia="Times New Roman" w:hAnsi="Times New Roman" w:cs="Times New Roman"/>
        </w:rPr>
        <w:t xml:space="preserve">Tahapan pengerjaan kerja praktik dapat dijabarkan sebagai berikut: </w:t>
      </w:r>
    </w:p>
    <w:p w14:paraId="06E1524F" w14:textId="77777777" w:rsidR="005C428D" w:rsidRDefault="005C428D" w:rsidP="007A25AE">
      <w:pPr>
        <w:spacing w:after="12" w:line="248" w:lineRule="auto"/>
        <w:ind w:right="26" w:firstLine="284"/>
        <w:jc w:val="both"/>
      </w:pPr>
    </w:p>
    <w:p w14:paraId="6C49AD72" w14:textId="77777777" w:rsidR="009957EC" w:rsidRDefault="00D1442A" w:rsidP="001C0919">
      <w:pPr>
        <w:pStyle w:val="Heading4"/>
        <w:tabs>
          <w:tab w:val="center" w:pos="287"/>
          <w:tab w:val="center" w:pos="1601"/>
        </w:tabs>
        <w:ind w:left="0" w:right="26" w:firstLine="0"/>
      </w:pPr>
      <w:r>
        <w:rPr>
          <w:rFonts w:ascii="Calibri" w:eastAsia="Calibri" w:hAnsi="Calibri" w:cs="Calibri"/>
          <w:b w:val="0"/>
        </w:rPr>
        <w:lastRenderedPageBreak/>
        <w:tab/>
      </w:r>
      <w:r>
        <w:t>1.</w:t>
      </w:r>
      <w:r>
        <w:rPr>
          <w:rFonts w:ascii="Arial" w:eastAsia="Arial" w:hAnsi="Arial" w:cs="Arial"/>
        </w:rPr>
        <w:t xml:space="preserve"> </w:t>
      </w:r>
      <w:r>
        <w:rPr>
          <w:rFonts w:ascii="Arial" w:eastAsia="Arial" w:hAnsi="Arial" w:cs="Arial"/>
        </w:rPr>
        <w:tab/>
      </w:r>
      <w:r>
        <w:t xml:space="preserve">Perumusan Masalah </w:t>
      </w:r>
    </w:p>
    <w:p w14:paraId="69D61450" w14:textId="6AEEED04" w:rsidR="009957EC" w:rsidRDefault="00CD0BE4" w:rsidP="00413286">
      <w:pPr>
        <w:spacing w:after="0"/>
        <w:ind w:right="26" w:firstLine="284"/>
        <w:jc w:val="both"/>
        <w:rPr>
          <w:rFonts w:ascii="Times New Roman" w:eastAsia="Times New Roman" w:hAnsi="Times New Roman" w:cs="Times New Roman"/>
          <w:b/>
          <w:color w:val="FF0000"/>
        </w:rPr>
      </w:pPr>
      <w:r w:rsidRPr="00CD0BE4">
        <w:rPr>
          <w:rFonts w:ascii="Times New Roman" w:eastAsia="Times New Roman" w:hAnsi="Times New Roman" w:cs="Times New Roman"/>
        </w:rPr>
        <w:t>Pembimbing lapangan memberi penjelasan mengenai proses bisnis yang saat ini berjalan. Kemudian dijelaskan mengenai aplikasi seperti apa yang akan dibuat, data-data yang ada, dan tabel-tabel yang diperlukan. Selanjutnya, dilakukan diskusi lebih lanjut mengenai kebutuhan pengguna, fitur-fitur yang diinginkan, dan detil-detil lain tentang aplikasi yang akan dibuat.</w:t>
      </w:r>
      <w:r w:rsidR="00D1442A">
        <w:rPr>
          <w:rFonts w:ascii="Times New Roman" w:eastAsia="Times New Roman" w:hAnsi="Times New Roman" w:cs="Times New Roman"/>
          <w:b/>
          <w:color w:val="FF0000"/>
        </w:rPr>
        <w:t xml:space="preserve"> </w:t>
      </w:r>
    </w:p>
    <w:p w14:paraId="6B07A0AC" w14:textId="77777777" w:rsidR="00901ABA" w:rsidRDefault="00901ABA" w:rsidP="00413286">
      <w:pPr>
        <w:spacing w:after="0"/>
        <w:ind w:right="26" w:firstLine="284"/>
        <w:jc w:val="both"/>
      </w:pPr>
    </w:p>
    <w:p w14:paraId="54D631E7" w14:textId="77777777" w:rsidR="009957EC" w:rsidRDefault="00D1442A" w:rsidP="00413286">
      <w:pPr>
        <w:pStyle w:val="Heading4"/>
        <w:tabs>
          <w:tab w:val="center" w:pos="287"/>
          <w:tab w:val="center" w:pos="1349"/>
        </w:tabs>
        <w:ind w:left="0" w:right="26" w:firstLine="0"/>
        <w:jc w:val="both"/>
      </w:pPr>
      <w:r>
        <w:rPr>
          <w:rFonts w:ascii="Calibri" w:eastAsia="Calibri" w:hAnsi="Calibri" w:cs="Calibri"/>
          <w:b w:val="0"/>
        </w:rPr>
        <w:tab/>
      </w:r>
      <w:r>
        <w:t>2.</w:t>
      </w:r>
      <w:r>
        <w:rPr>
          <w:rFonts w:ascii="Arial" w:eastAsia="Arial" w:hAnsi="Arial" w:cs="Arial"/>
        </w:rPr>
        <w:t xml:space="preserve"> </w:t>
      </w:r>
      <w:r>
        <w:rPr>
          <w:rFonts w:ascii="Arial" w:eastAsia="Arial" w:hAnsi="Arial" w:cs="Arial"/>
        </w:rPr>
        <w:tab/>
      </w:r>
      <w:r>
        <w:t xml:space="preserve">Studi Literatur </w:t>
      </w:r>
    </w:p>
    <w:p w14:paraId="544E3E0E" w14:textId="1A87E9CF" w:rsidR="00C55242" w:rsidRPr="00C55242" w:rsidRDefault="00C55242" w:rsidP="00413286">
      <w:pPr>
        <w:spacing w:after="0"/>
        <w:ind w:right="26" w:firstLine="284"/>
        <w:jc w:val="both"/>
        <w:rPr>
          <w:rFonts w:ascii="Times New Roman" w:eastAsia="Times New Roman" w:hAnsi="Times New Roman" w:cs="Times New Roman"/>
        </w:rPr>
      </w:pPr>
      <w:r w:rsidRPr="00C55242">
        <w:rPr>
          <w:rFonts w:ascii="Times New Roman" w:eastAsia="Times New Roman" w:hAnsi="Times New Roman" w:cs="Times New Roman"/>
        </w:rPr>
        <w:t xml:space="preserve">Pada tahap ini dilakukan perancangan database, </w:t>
      </w:r>
      <w:r w:rsidR="00413286">
        <w:rPr>
          <w:rFonts w:ascii="Times New Roman" w:eastAsia="Times New Roman" w:hAnsi="Times New Roman" w:cs="Times New Roman"/>
        </w:rPr>
        <w:t>penentuan</w:t>
      </w:r>
      <w:r w:rsidRPr="00C55242">
        <w:rPr>
          <w:rFonts w:ascii="Times New Roman" w:eastAsia="Times New Roman" w:hAnsi="Times New Roman" w:cs="Times New Roman"/>
        </w:rPr>
        <w:t xml:space="preserve"> bahasa pemprograman</w:t>
      </w:r>
      <w:r w:rsidR="00413286">
        <w:rPr>
          <w:rFonts w:ascii="Times New Roman" w:eastAsia="Times New Roman" w:hAnsi="Times New Roman" w:cs="Times New Roman"/>
        </w:rPr>
        <w:t>,</w:t>
      </w:r>
      <w:r w:rsidRPr="00C55242">
        <w:rPr>
          <w:rFonts w:ascii="Times New Roman" w:eastAsia="Times New Roman" w:hAnsi="Times New Roman" w:cs="Times New Roman"/>
        </w:rPr>
        <w:t xml:space="preserve"> </w:t>
      </w:r>
      <w:r w:rsidR="00413286">
        <w:rPr>
          <w:rFonts w:ascii="Times New Roman" w:eastAsia="Times New Roman" w:hAnsi="Times New Roman" w:cs="Times New Roman"/>
        </w:rPr>
        <w:t>serta</w:t>
      </w:r>
      <w:r w:rsidRPr="00C55242">
        <w:rPr>
          <w:rFonts w:ascii="Times New Roman" w:eastAsia="Times New Roman" w:hAnsi="Times New Roman" w:cs="Times New Roman"/>
        </w:rPr>
        <w:t xml:space="preserve"> </w:t>
      </w:r>
      <w:r w:rsidRPr="00413286">
        <w:rPr>
          <w:rFonts w:ascii="Times New Roman" w:eastAsia="Times New Roman" w:hAnsi="Times New Roman" w:cs="Times New Roman"/>
          <w:i/>
          <w:iCs/>
        </w:rPr>
        <w:t>framework</w:t>
      </w:r>
      <w:r w:rsidRPr="00C55242">
        <w:rPr>
          <w:rFonts w:ascii="Times New Roman" w:eastAsia="Times New Roman" w:hAnsi="Times New Roman" w:cs="Times New Roman"/>
        </w:rPr>
        <w:t xml:space="preserve"> yang akan digunakan. Kemudian </w:t>
      </w:r>
      <w:r w:rsidR="00413286">
        <w:rPr>
          <w:rFonts w:ascii="Times New Roman" w:eastAsia="Times New Roman" w:hAnsi="Times New Roman" w:cs="Times New Roman"/>
        </w:rPr>
        <w:t>dilakukan</w:t>
      </w:r>
      <w:r w:rsidRPr="00C55242">
        <w:rPr>
          <w:rFonts w:ascii="Times New Roman" w:eastAsia="Times New Roman" w:hAnsi="Times New Roman" w:cs="Times New Roman"/>
        </w:rPr>
        <w:t xml:space="preserve"> studi litelatur tentang pengimplementasian rancangan yang telah dibuat ke dalam program. </w:t>
      </w:r>
    </w:p>
    <w:p w14:paraId="3849685D" w14:textId="37CD953B" w:rsidR="009957EC" w:rsidRDefault="00C55242" w:rsidP="00413286">
      <w:pPr>
        <w:spacing w:after="0"/>
        <w:ind w:right="26" w:firstLine="284"/>
        <w:jc w:val="both"/>
        <w:rPr>
          <w:rFonts w:ascii="Times New Roman" w:eastAsia="Times New Roman" w:hAnsi="Times New Roman" w:cs="Times New Roman"/>
          <w:b/>
        </w:rPr>
      </w:pPr>
      <w:r w:rsidRPr="00C55242">
        <w:rPr>
          <w:rFonts w:ascii="Times New Roman" w:eastAsia="Times New Roman" w:hAnsi="Times New Roman" w:cs="Times New Roman"/>
        </w:rPr>
        <w:t xml:space="preserve">Pada aplikasi ini, bahasa yang digunakan untuk </w:t>
      </w:r>
      <w:r w:rsidRPr="00413286">
        <w:rPr>
          <w:rFonts w:ascii="Times New Roman" w:eastAsia="Times New Roman" w:hAnsi="Times New Roman" w:cs="Times New Roman"/>
          <w:i/>
          <w:iCs/>
        </w:rPr>
        <w:t>backend</w:t>
      </w:r>
      <w:r w:rsidRPr="00C55242">
        <w:rPr>
          <w:rFonts w:ascii="Times New Roman" w:eastAsia="Times New Roman" w:hAnsi="Times New Roman" w:cs="Times New Roman"/>
        </w:rPr>
        <w:t xml:space="preserve"> adalah php, javascript dan menggunakan </w:t>
      </w:r>
      <w:r w:rsidRPr="00413286">
        <w:rPr>
          <w:rFonts w:ascii="Times New Roman" w:eastAsia="Times New Roman" w:hAnsi="Times New Roman" w:cs="Times New Roman"/>
          <w:i/>
          <w:iCs/>
        </w:rPr>
        <w:t>framework</w:t>
      </w:r>
      <w:r w:rsidRPr="00C55242">
        <w:rPr>
          <w:rFonts w:ascii="Times New Roman" w:eastAsia="Times New Roman" w:hAnsi="Times New Roman" w:cs="Times New Roman"/>
        </w:rPr>
        <w:t xml:space="preserve"> php CodeIgniter. Sedangkan untuk </w:t>
      </w:r>
      <w:r w:rsidRPr="00413286">
        <w:rPr>
          <w:rFonts w:ascii="Times New Roman" w:eastAsia="Times New Roman" w:hAnsi="Times New Roman" w:cs="Times New Roman"/>
          <w:i/>
          <w:iCs/>
        </w:rPr>
        <w:t>frontend</w:t>
      </w:r>
      <w:r w:rsidRPr="00C55242">
        <w:rPr>
          <w:rFonts w:ascii="Times New Roman" w:eastAsia="Times New Roman" w:hAnsi="Times New Roman" w:cs="Times New Roman"/>
        </w:rPr>
        <w:t xml:space="preserve"> menggunakan html dan css, serta </w:t>
      </w:r>
      <w:r w:rsidRPr="00413286">
        <w:rPr>
          <w:rFonts w:ascii="Times New Roman" w:eastAsia="Times New Roman" w:hAnsi="Times New Roman" w:cs="Times New Roman"/>
          <w:i/>
          <w:iCs/>
        </w:rPr>
        <w:t>framework</w:t>
      </w:r>
      <w:r w:rsidRPr="00C55242">
        <w:rPr>
          <w:rFonts w:ascii="Times New Roman" w:eastAsia="Times New Roman" w:hAnsi="Times New Roman" w:cs="Times New Roman"/>
        </w:rPr>
        <w:t xml:space="preserve"> bootstrap. Untuk </w:t>
      </w:r>
      <w:r w:rsidRPr="00413286">
        <w:rPr>
          <w:rFonts w:ascii="Times New Roman" w:eastAsia="Times New Roman" w:hAnsi="Times New Roman" w:cs="Times New Roman"/>
          <w:i/>
          <w:iCs/>
        </w:rPr>
        <w:t>database</w:t>
      </w:r>
      <w:r w:rsidRPr="00C55242">
        <w:rPr>
          <w:rFonts w:ascii="Times New Roman" w:eastAsia="Times New Roman" w:hAnsi="Times New Roman" w:cs="Times New Roman"/>
        </w:rPr>
        <w:t>, aplikasi ini menggunakan MySQL.</w:t>
      </w:r>
      <w:r w:rsidR="00D1442A">
        <w:rPr>
          <w:rFonts w:ascii="Times New Roman" w:eastAsia="Times New Roman" w:hAnsi="Times New Roman" w:cs="Times New Roman"/>
          <w:b/>
        </w:rPr>
        <w:t xml:space="preserve"> </w:t>
      </w:r>
    </w:p>
    <w:p w14:paraId="64E2C6BB" w14:textId="77777777" w:rsidR="00901ABA" w:rsidRDefault="00901ABA" w:rsidP="00413286">
      <w:pPr>
        <w:spacing w:after="0"/>
        <w:ind w:right="26" w:firstLine="284"/>
        <w:jc w:val="both"/>
      </w:pPr>
    </w:p>
    <w:p w14:paraId="63958152" w14:textId="4BB1BB06" w:rsidR="00BF1789" w:rsidRDefault="00D1442A" w:rsidP="002A6A38">
      <w:pPr>
        <w:pStyle w:val="Heading4"/>
        <w:tabs>
          <w:tab w:val="center" w:pos="287"/>
          <w:tab w:val="center" w:pos="2194"/>
        </w:tabs>
        <w:ind w:left="0" w:right="26" w:firstLine="0"/>
      </w:pPr>
      <w:r>
        <w:rPr>
          <w:rFonts w:ascii="Calibri" w:eastAsia="Calibri" w:hAnsi="Calibri" w:cs="Calibri"/>
          <w:b w:val="0"/>
        </w:rPr>
        <w:tab/>
      </w:r>
      <w:r>
        <w:t>3.</w:t>
      </w:r>
      <w:r>
        <w:rPr>
          <w:rFonts w:ascii="Arial" w:eastAsia="Arial" w:hAnsi="Arial" w:cs="Arial"/>
        </w:rPr>
        <w:t xml:space="preserve"> </w:t>
      </w:r>
      <w:r>
        <w:rPr>
          <w:rFonts w:ascii="Arial" w:eastAsia="Arial" w:hAnsi="Arial" w:cs="Arial"/>
        </w:rPr>
        <w:tab/>
      </w:r>
      <w:r>
        <w:t xml:space="preserve">Analisis dan Perancangan Sistem </w:t>
      </w:r>
    </w:p>
    <w:p w14:paraId="581CEA9E" w14:textId="5A6793FE" w:rsidR="009957EC" w:rsidRDefault="00261071" w:rsidP="00261071">
      <w:pPr>
        <w:spacing w:after="0"/>
        <w:ind w:right="26" w:firstLine="284"/>
        <w:jc w:val="both"/>
        <w:rPr>
          <w:rFonts w:ascii="Times New Roman" w:eastAsia="Times New Roman" w:hAnsi="Times New Roman" w:cs="Times New Roman"/>
          <w:color w:val="FF0000"/>
        </w:rPr>
      </w:pPr>
      <w:r w:rsidRPr="00261071">
        <w:rPr>
          <w:rFonts w:ascii="Times New Roman" w:eastAsia="Times New Roman" w:hAnsi="Times New Roman" w:cs="Times New Roman"/>
        </w:rPr>
        <w:t xml:space="preserve">Dari hasil studi literatur, didapatkan kebutuhan pengguna, bentuk sistem, dan metode yang sesuai untuk membangun sistem. Kemudian untuk memperjelas dan memudahkan pembacaan alur sistem, hasil rancangan divisualisasikan ke dalam bentuk diagram-diagram, seperti </w:t>
      </w:r>
      <w:r w:rsidR="001A022F" w:rsidRPr="00E84FB1">
        <w:rPr>
          <w:rFonts w:ascii="Times New Roman" w:eastAsia="Times New Roman" w:hAnsi="Times New Roman" w:cs="Times New Roman"/>
          <w:i/>
          <w:iCs/>
        </w:rPr>
        <w:t>usecase</w:t>
      </w:r>
      <w:r w:rsidR="001A022F">
        <w:rPr>
          <w:rFonts w:ascii="Times New Roman" w:eastAsia="Times New Roman" w:hAnsi="Times New Roman" w:cs="Times New Roman"/>
        </w:rPr>
        <w:t xml:space="preserve"> </w:t>
      </w:r>
      <w:r w:rsidRPr="00261071">
        <w:rPr>
          <w:rFonts w:ascii="Times New Roman" w:eastAsia="Times New Roman" w:hAnsi="Times New Roman" w:cs="Times New Roman"/>
        </w:rPr>
        <w:t xml:space="preserve">diagram, </w:t>
      </w:r>
      <w:r w:rsidR="00E84FB1" w:rsidRPr="00E84FB1">
        <w:rPr>
          <w:rFonts w:ascii="Times New Roman" w:eastAsia="Times New Roman" w:hAnsi="Times New Roman" w:cs="Times New Roman"/>
          <w:i/>
          <w:iCs/>
        </w:rPr>
        <w:t>activity</w:t>
      </w:r>
      <w:r w:rsidR="00E84FB1">
        <w:rPr>
          <w:rFonts w:ascii="Times New Roman" w:eastAsia="Times New Roman" w:hAnsi="Times New Roman" w:cs="Times New Roman"/>
        </w:rPr>
        <w:t xml:space="preserve"> </w:t>
      </w:r>
      <w:r w:rsidR="00183F90">
        <w:rPr>
          <w:rFonts w:ascii="Times New Roman" w:eastAsia="Times New Roman" w:hAnsi="Times New Roman" w:cs="Times New Roman"/>
        </w:rPr>
        <w:t>diagram</w:t>
      </w:r>
      <w:r w:rsidRPr="00261071">
        <w:rPr>
          <w:rFonts w:ascii="Times New Roman" w:eastAsia="Times New Roman" w:hAnsi="Times New Roman" w:cs="Times New Roman"/>
        </w:rPr>
        <w:t xml:space="preserve">, CDM, dan PDM. Selain itu juga dibuat </w:t>
      </w:r>
      <w:r w:rsidR="00E84FB1" w:rsidRPr="00E84FB1">
        <w:rPr>
          <w:rFonts w:ascii="Times New Roman" w:eastAsia="Times New Roman" w:hAnsi="Times New Roman" w:cs="Times New Roman"/>
          <w:i/>
          <w:iCs/>
        </w:rPr>
        <w:t>user spesification</w:t>
      </w:r>
      <w:r w:rsidRPr="00261071">
        <w:rPr>
          <w:rFonts w:ascii="Times New Roman" w:eastAsia="Times New Roman" w:hAnsi="Times New Roman" w:cs="Times New Roman"/>
        </w:rPr>
        <w:t xml:space="preserve"> yang berisi alur detail dari </w:t>
      </w:r>
      <w:r w:rsidR="00E84FB1" w:rsidRPr="00E84FB1">
        <w:rPr>
          <w:rFonts w:ascii="Times New Roman" w:eastAsia="Times New Roman" w:hAnsi="Times New Roman" w:cs="Times New Roman"/>
          <w:i/>
          <w:iCs/>
        </w:rPr>
        <w:t>usecase</w:t>
      </w:r>
      <w:r w:rsidR="00E84FB1">
        <w:rPr>
          <w:rFonts w:ascii="Times New Roman" w:eastAsia="Times New Roman" w:hAnsi="Times New Roman" w:cs="Times New Roman"/>
        </w:rPr>
        <w:t xml:space="preserve"> </w:t>
      </w:r>
      <w:r w:rsidRPr="00261071">
        <w:rPr>
          <w:rFonts w:ascii="Times New Roman" w:eastAsia="Times New Roman" w:hAnsi="Times New Roman" w:cs="Times New Roman"/>
        </w:rPr>
        <w:t xml:space="preserve">diagram. </w:t>
      </w:r>
      <w:r w:rsidR="00D1442A">
        <w:rPr>
          <w:rFonts w:ascii="Times New Roman" w:eastAsia="Times New Roman" w:hAnsi="Times New Roman" w:cs="Times New Roman"/>
          <w:color w:val="FF0000"/>
        </w:rPr>
        <w:t xml:space="preserve"> </w:t>
      </w:r>
    </w:p>
    <w:p w14:paraId="1D3AD035" w14:textId="77777777" w:rsidR="00E90D26" w:rsidRDefault="00E90D26" w:rsidP="00261071">
      <w:pPr>
        <w:spacing w:after="0"/>
        <w:ind w:right="26" w:firstLine="284"/>
        <w:jc w:val="both"/>
      </w:pPr>
    </w:p>
    <w:p w14:paraId="68619586" w14:textId="77777777" w:rsidR="009957EC" w:rsidRDefault="00D1442A" w:rsidP="001C0919">
      <w:pPr>
        <w:pStyle w:val="Heading4"/>
        <w:tabs>
          <w:tab w:val="center" w:pos="287"/>
          <w:tab w:val="center" w:pos="1612"/>
        </w:tabs>
        <w:ind w:left="0" w:right="26" w:firstLine="0"/>
      </w:pPr>
      <w:r>
        <w:rPr>
          <w:rFonts w:ascii="Calibri" w:eastAsia="Calibri" w:hAnsi="Calibri" w:cs="Calibri"/>
          <w:b w:val="0"/>
        </w:rPr>
        <w:lastRenderedPageBreak/>
        <w:tab/>
      </w:r>
      <w:r>
        <w:t>4.</w:t>
      </w:r>
      <w:r>
        <w:rPr>
          <w:rFonts w:ascii="Arial" w:eastAsia="Arial" w:hAnsi="Arial" w:cs="Arial"/>
        </w:rPr>
        <w:t xml:space="preserve"> </w:t>
      </w:r>
      <w:r>
        <w:rPr>
          <w:rFonts w:ascii="Arial" w:eastAsia="Arial" w:hAnsi="Arial" w:cs="Arial"/>
        </w:rPr>
        <w:tab/>
      </w:r>
      <w:r>
        <w:t xml:space="preserve">Implementasi Sistem </w:t>
      </w:r>
    </w:p>
    <w:p w14:paraId="505D3544" w14:textId="24D6972D" w:rsidR="00683055" w:rsidRPr="00683055" w:rsidRDefault="00683055" w:rsidP="00683055">
      <w:pPr>
        <w:spacing w:after="12" w:line="248" w:lineRule="auto"/>
        <w:ind w:right="26" w:firstLine="284"/>
        <w:jc w:val="both"/>
        <w:rPr>
          <w:rFonts w:ascii="Times New Roman" w:eastAsia="Times New Roman" w:hAnsi="Times New Roman" w:cs="Times New Roman"/>
        </w:rPr>
      </w:pPr>
      <w:r w:rsidRPr="00683055">
        <w:rPr>
          <w:rFonts w:ascii="Times New Roman" w:eastAsia="Times New Roman" w:hAnsi="Times New Roman" w:cs="Times New Roman"/>
        </w:rPr>
        <w:t>Implementasi dilakukan berdasarkan analisis dan perancangan yang ada. Program dapat diimplementasi</w:t>
      </w:r>
      <w:r w:rsidR="00D47121">
        <w:rPr>
          <w:rFonts w:ascii="Times New Roman" w:eastAsia="Times New Roman" w:hAnsi="Times New Roman" w:cs="Times New Roman"/>
        </w:rPr>
        <w:t>kan</w:t>
      </w:r>
      <w:r w:rsidRPr="00683055">
        <w:rPr>
          <w:rFonts w:ascii="Times New Roman" w:eastAsia="Times New Roman" w:hAnsi="Times New Roman" w:cs="Times New Roman"/>
        </w:rPr>
        <w:t xml:space="preserve"> mengikuti </w:t>
      </w:r>
      <w:r w:rsidRPr="00D47121">
        <w:rPr>
          <w:rFonts w:ascii="Times New Roman" w:eastAsia="Times New Roman" w:hAnsi="Times New Roman" w:cs="Times New Roman"/>
          <w:i/>
          <w:iCs/>
        </w:rPr>
        <w:t>usecase</w:t>
      </w:r>
      <w:r w:rsidRPr="00683055">
        <w:rPr>
          <w:rFonts w:ascii="Times New Roman" w:eastAsia="Times New Roman" w:hAnsi="Times New Roman" w:cs="Times New Roman"/>
        </w:rPr>
        <w:t xml:space="preserve"> diagram dan </w:t>
      </w:r>
      <w:r w:rsidRPr="00D47121">
        <w:rPr>
          <w:rFonts w:ascii="Times New Roman" w:eastAsia="Times New Roman" w:hAnsi="Times New Roman" w:cs="Times New Roman"/>
          <w:i/>
          <w:iCs/>
        </w:rPr>
        <w:t>activity</w:t>
      </w:r>
      <w:r w:rsidRPr="00683055">
        <w:rPr>
          <w:rFonts w:ascii="Times New Roman" w:eastAsia="Times New Roman" w:hAnsi="Times New Roman" w:cs="Times New Roman"/>
        </w:rPr>
        <w:t xml:space="preserve"> diagram. Sedangkan untuk membangun database dapat mengikuti diagram CDM dan PDM yang telah dibuat. </w:t>
      </w:r>
    </w:p>
    <w:p w14:paraId="075A2CD7" w14:textId="28C02BF3" w:rsidR="009957EC" w:rsidRDefault="00683055" w:rsidP="001429C0">
      <w:pPr>
        <w:spacing w:after="12" w:line="248" w:lineRule="auto"/>
        <w:ind w:right="26" w:firstLine="284"/>
        <w:jc w:val="both"/>
      </w:pPr>
      <w:r w:rsidRPr="00683055">
        <w:rPr>
          <w:rFonts w:ascii="Times New Roman" w:eastAsia="Times New Roman" w:hAnsi="Times New Roman" w:cs="Times New Roman"/>
        </w:rPr>
        <w:t xml:space="preserve">Waktu pengimplementasian aplikasi sistem informasi finance ini membutuhkan waktu selama </w:t>
      </w:r>
      <w:r w:rsidR="001429C0">
        <w:rPr>
          <w:rFonts w:ascii="Times New Roman" w:eastAsia="Times New Roman" w:hAnsi="Times New Roman" w:cs="Times New Roman"/>
        </w:rPr>
        <w:t xml:space="preserve">kurang lebih </w:t>
      </w:r>
      <w:r w:rsidRPr="00683055">
        <w:rPr>
          <w:rFonts w:ascii="Times New Roman" w:eastAsia="Times New Roman" w:hAnsi="Times New Roman" w:cs="Times New Roman"/>
        </w:rPr>
        <w:t>sebulan. Selama masa pengerjaan, masukan dan perbaikan dapat dilakukan sehingga aplikasi yang dibuat sesuai dengan kebutuhan pengguna.</w:t>
      </w:r>
      <w:r w:rsidR="00D1442A">
        <w:rPr>
          <w:rFonts w:ascii="Times New Roman" w:eastAsia="Times New Roman" w:hAnsi="Times New Roman" w:cs="Times New Roman"/>
          <w:color w:val="FF0000"/>
        </w:rPr>
        <w:t xml:space="preserve"> </w:t>
      </w:r>
    </w:p>
    <w:p w14:paraId="2976F30D" w14:textId="77777777" w:rsidR="009957EC" w:rsidRDefault="00D1442A" w:rsidP="001C0919">
      <w:pPr>
        <w:spacing w:after="0"/>
        <w:ind w:right="26"/>
      </w:pPr>
      <w:r>
        <w:rPr>
          <w:rFonts w:ascii="Times New Roman" w:eastAsia="Times New Roman" w:hAnsi="Times New Roman" w:cs="Times New Roman"/>
          <w:b/>
          <w:color w:val="FF0000"/>
        </w:rPr>
        <w:t xml:space="preserve"> </w:t>
      </w:r>
    </w:p>
    <w:p w14:paraId="5356F402" w14:textId="77777777" w:rsidR="0030662C" w:rsidRPr="0030662C" w:rsidRDefault="00D1442A" w:rsidP="0030662C">
      <w:pPr>
        <w:pStyle w:val="Heading4"/>
        <w:tabs>
          <w:tab w:val="center" w:pos="287"/>
          <w:tab w:val="center" w:pos="1744"/>
        </w:tabs>
        <w:ind w:left="0" w:right="26" w:firstLine="0"/>
      </w:pPr>
      <w:r>
        <w:rPr>
          <w:rFonts w:ascii="Calibri" w:eastAsia="Calibri" w:hAnsi="Calibri" w:cs="Calibri"/>
          <w:b w:val="0"/>
        </w:rPr>
        <w:tab/>
      </w:r>
      <w:r>
        <w:t>5.</w:t>
      </w:r>
      <w:r>
        <w:rPr>
          <w:rFonts w:ascii="Arial" w:eastAsia="Arial" w:hAnsi="Arial" w:cs="Arial"/>
        </w:rPr>
        <w:t xml:space="preserve"> </w:t>
      </w:r>
      <w:r>
        <w:rPr>
          <w:rFonts w:ascii="Arial" w:eastAsia="Arial" w:hAnsi="Arial" w:cs="Arial"/>
        </w:rPr>
        <w:tab/>
      </w:r>
      <w:r>
        <w:t xml:space="preserve">Pengujian dan Evaluasi </w:t>
      </w:r>
    </w:p>
    <w:p w14:paraId="49DBC775" w14:textId="4C10D9BF" w:rsidR="009957EC" w:rsidRDefault="007C7F05" w:rsidP="007C7F05">
      <w:pPr>
        <w:spacing w:after="12" w:line="248" w:lineRule="auto"/>
        <w:ind w:right="26" w:firstLine="284"/>
        <w:jc w:val="both"/>
      </w:pPr>
      <w:r w:rsidRPr="007C7F05">
        <w:rPr>
          <w:rFonts w:ascii="Times New Roman" w:eastAsia="Times New Roman" w:hAnsi="Times New Roman" w:cs="Times New Roman"/>
        </w:rPr>
        <w:t>Pengujian dan evaluasi bertujuan untuk mengetahu</w:t>
      </w:r>
      <w:r w:rsidR="002D179B">
        <w:rPr>
          <w:rFonts w:ascii="Times New Roman" w:eastAsia="Times New Roman" w:hAnsi="Times New Roman" w:cs="Times New Roman"/>
        </w:rPr>
        <w:t>i</w:t>
      </w:r>
      <w:r w:rsidRPr="007C7F05">
        <w:rPr>
          <w:rFonts w:ascii="Times New Roman" w:eastAsia="Times New Roman" w:hAnsi="Times New Roman" w:cs="Times New Roman"/>
        </w:rPr>
        <w:t xml:space="preserve"> apakah sistem yang dibuat telah sesuai dengan kebutuhan pengguna atau belum. Pengujian dilakukan dengan menguji satu per satu fitur pada sistem dengan mengikuti proses bisnis yang ada. Dari pengujian tersebut, dapat dilakukan evaluasi untuk menentukan apakah sistem yang dibuat telah sesuai atau belum.</w:t>
      </w:r>
      <w:r w:rsidR="00D1442A">
        <w:rPr>
          <w:rFonts w:ascii="Times New Roman" w:eastAsia="Times New Roman" w:hAnsi="Times New Roman" w:cs="Times New Roman"/>
        </w:rPr>
        <w:t xml:space="preserve"> </w:t>
      </w:r>
    </w:p>
    <w:p w14:paraId="0F7FA3AE" w14:textId="77777777" w:rsidR="009957EC" w:rsidRDefault="00D1442A" w:rsidP="001C0919">
      <w:pPr>
        <w:spacing w:after="0"/>
        <w:ind w:right="26"/>
      </w:pPr>
      <w:r>
        <w:rPr>
          <w:rFonts w:ascii="Times New Roman" w:eastAsia="Times New Roman" w:hAnsi="Times New Roman" w:cs="Times New Roman"/>
          <w:b/>
          <w:color w:val="FF0000"/>
        </w:rPr>
        <w:t xml:space="preserve"> </w:t>
      </w:r>
    </w:p>
    <w:p w14:paraId="2EB70B53" w14:textId="77777777" w:rsidR="009957EC" w:rsidRDefault="00D1442A" w:rsidP="001C0919">
      <w:pPr>
        <w:pStyle w:val="Heading4"/>
        <w:tabs>
          <w:tab w:val="center" w:pos="287"/>
          <w:tab w:val="center" w:pos="1715"/>
        </w:tabs>
        <w:ind w:left="0" w:right="26" w:firstLine="0"/>
      </w:pPr>
      <w:r>
        <w:rPr>
          <w:rFonts w:ascii="Calibri" w:eastAsia="Calibri" w:hAnsi="Calibri" w:cs="Calibri"/>
          <w:b w:val="0"/>
        </w:rPr>
        <w:tab/>
      </w:r>
      <w:r>
        <w:t>6.</w:t>
      </w:r>
      <w:r>
        <w:rPr>
          <w:rFonts w:ascii="Arial" w:eastAsia="Arial" w:hAnsi="Arial" w:cs="Arial"/>
        </w:rPr>
        <w:t xml:space="preserve"> </w:t>
      </w:r>
      <w:r>
        <w:rPr>
          <w:rFonts w:ascii="Arial" w:eastAsia="Arial" w:hAnsi="Arial" w:cs="Arial"/>
        </w:rPr>
        <w:tab/>
      </w:r>
      <w:r>
        <w:t>Kesimpulan dan Saran</w:t>
      </w:r>
      <w:r>
        <w:rPr>
          <w:b w:val="0"/>
        </w:rPr>
        <w:t xml:space="preserve"> </w:t>
      </w:r>
    </w:p>
    <w:p w14:paraId="1298CDFD" w14:textId="2C0EB40E" w:rsidR="00487212" w:rsidRDefault="00487212" w:rsidP="00487212">
      <w:pPr>
        <w:spacing w:after="12" w:line="248" w:lineRule="auto"/>
        <w:ind w:right="26" w:firstLine="284"/>
        <w:jc w:val="both"/>
        <w:rPr>
          <w:rFonts w:ascii="Times New Roman" w:eastAsia="Times New Roman" w:hAnsi="Times New Roman" w:cs="Times New Roman"/>
        </w:rPr>
      </w:pPr>
      <w:r w:rsidRPr="00487212">
        <w:rPr>
          <w:rFonts w:ascii="Times New Roman" w:eastAsia="Times New Roman" w:hAnsi="Times New Roman" w:cs="Times New Roman"/>
        </w:rPr>
        <w:t>Kesimpulan yang kami dapatkan yaitu perlunya mengetahui dengan jelas bagaimana proses binis yang telah berjalan sebelumnya. Karena hal tersebut mempengaruhi bagaimana fitur dan alur yang berjalan pada sistem. Kemudian jika sistem yang dibuat ternyata berbeda dengan apa yang telah berjalan sebelumnya, maka perlu ditentukan apakah sistem baru yang akan menyesuaikan sistem lama, atau data sistem lama yang menyesuaikan sistem baru. Hal itu karena dimungkinkan format data lama dan baru tidak sama persis, sehingga jika akan dilakukan migrasi data perlu dilakukan penyesuaian pada salah satunya.</w:t>
      </w:r>
    </w:p>
    <w:p w14:paraId="392BF42A" w14:textId="1D0C1E15" w:rsidR="009957EC" w:rsidRDefault="009957EC" w:rsidP="001C0919">
      <w:pPr>
        <w:spacing w:after="0"/>
        <w:ind w:right="26"/>
      </w:pPr>
    </w:p>
    <w:p w14:paraId="6642B4F0" w14:textId="77777777" w:rsidR="009957EC" w:rsidRDefault="00D1442A" w:rsidP="009F689E">
      <w:pPr>
        <w:pStyle w:val="Heading2"/>
      </w:pPr>
      <w:bookmarkStart w:id="29" w:name="_Toc51503843"/>
      <w:r>
        <w:lastRenderedPageBreak/>
        <w:t>1.7.</w:t>
      </w:r>
      <w:r>
        <w:rPr>
          <w:rFonts w:ascii="Arial" w:eastAsia="Arial" w:hAnsi="Arial" w:cs="Arial"/>
        </w:rPr>
        <w:t xml:space="preserve"> </w:t>
      </w:r>
      <w:r w:rsidRPr="00EC07C3">
        <w:t>Sistematika Laporan</w:t>
      </w:r>
      <w:bookmarkEnd w:id="29"/>
      <w:r>
        <w:t xml:space="preserve"> </w:t>
      </w:r>
    </w:p>
    <w:p w14:paraId="2824588B" w14:textId="77777777" w:rsidR="009957EC" w:rsidRDefault="00D1442A" w:rsidP="00C424FD">
      <w:pPr>
        <w:spacing w:after="12" w:line="248" w:lineRule="auto"/>
        <w:ind w:right="26" w:firstLine="284"/>
        <w:jc w:val="both"/>
        <w:rPr>
          <w:rFonts w:ascii="Times New Roman" w:eastAsia="Times New Roman" w:hAnsi="Times New Roman" w:cs="Times New Roman"/>
        </w:rPr>
      </w:pPr>
      <w:r>
        <w:rPr>
          <w:rFonts w:ascii="Times New Roman" w:eastAsia="Times New Roman" w:hAnsi="Times New Roman" w:cs="Times New Roman"/>
        </w:rPr>
        <w:t xml:space="preserve">Laporan kerja praktik ini terdiri dari tujuh bab dengan rincian sebagai berikut: </w:t>
      </w:r>
    </w:p>
    <w:p w14:paraId="2A934EF4" w14:textId="77777777" w:rsidR="00C424FD" w:rsidRDefault="00C424FD" w:rsidP="00C424FD">
      <w:pPr>
        <w:spacing w:after="12" w:line="248" w:lineRule="auto"/>
        <w:ind w:right="26" w:firstLine="284"/>
        <w:jc w:val="both"/>
      </w:pPr>
    </w:p>
    <w:p w14:paraId="1565A1EB" w14:textId="77777777" w:rsidR="009957EC" w:rsidRDefault="00D1442A" w:rsidP="001C0919">
      <w:pPr>
        <w:pStyle w:val="Heading4"/>
        <w:tabs>
          <w:tab w:val="center" w:pos="287"/>
          <w:tab w:val="center" w:pos="1544"/>
        </w:tabs>
        <w:ind w:left="0" w:right="26" w:firstLine="0"/>
      </w:pPr>
      <w:r>
        <w:rPr>
          <w:rFonts w:ascii="Calibri" w:eastAsia="Calibri" w:hAnsi="Calibri" w:cs="Calibri"/>
          <w:b w:val="0"/>
        </w:rPr>
        <w:tab/>
      </w:r>
      <w:r>
        <w:t>1.</w:t>
      </w:r>
      <w:r>
        <w:rPr>
          <w:rFonts w:ascii="Arial" w:eastAsia="Arial" w:hAnsi="Arial" w:cs="Arial"/>
        </w:rPr>
        <w:t xml:space="preserve"> </w:t>
      </w:r>
      <w:r>
        <w:rPr>
          <w:rFonts w:ascii="Arial" w:eastAsia="Arial" w:hAnsi="Arial" w:cs="Arial"/>
        </w:rPr>
        <w:tab/>
      </w:r>
      <w:r>
        <w:t>Bab I Pendahuluan</w:t>
      </w:r>
      <w:r>
        <w:rPr>
          <w:b w:val="0"/>
        </w:rPr>
        <w:t xml:space="preserve"> </w:t>
      </w:r>
    </w:p>
    <w:p w14:paraId="77016A8B" w14:textId="77777777" w:rsidR="009957EC" w:rsidRDefault="00D1442A" w:rsidP="00C424FD">
      <w:pPr>
        <w:spacing w:after="12" w:line="248" w:lineRule="auto"/>
        <w:ind w:left="284" w:right="26" w:firstLine="284"/>
        <w:jc w:val="both"/>
        <w:rPr>
          <w:rFonts w:ascii="Times New Roman" w:eastAsia="Times New Roman" w:hAnsi="Times New Roman" w:cs="Times New Roman"/>
        </w:rPr>
      </w:pPr>
      <w:r>
        <w:rPr>
          <w:rFonts w:ascii="Times New Roman" w:eastAsia="Times New Roman" w:hAnsi="Times New Roman" w:cs="Times New Roman"/>
        </w:rPr>
        <w:t xml:space="preserve">Pada bab ini dijelaskan tentang latar belakang permasalahan, tujuan, waktu pelaksanaan, serta sistematika pengerjaan kerja praktik dan juga penulisan laporan kerja praktik. </w:t>
      </w:r>
    </w:p>
    <w:p w14:paraId="31328A2F" w14:textId="77777777" w:rsidR="00C424FD" w:rsidRDefault="00C424FD" w:rsidP="00C424FD">
      <w:pPr>
        <w:spacing w:after="12" w:line="248" w:lineRule="auto"/>
        <w:ind w:left="142" w:right="26" w:firstLine="284"/>
        <w:jc w:val="both"/>
      </w:pPr>
    </w:p>
    <w:p w14:paraId="0C613CDA" w14:textId="77777777" w:rsidR="009957EC" w:rsidRDefault="00D1442A" w:rsidP="001C0919">
      <w:pPr>
        <w:pStyle w:val="Heading4"/>
        <w:tabs>
          <w:tab w:val="center" w:pos="287"/>
          <w:tab w:val="center" w:pos="1815"/>
        </w:tabs>
        <w:ind w:left="0" w:right="26" w:firstLine="0"/>
      </w:pPr>
      <w:r>
        <w:rPr>
          <w:rFonts w:ascii="Calibri" w:eastAsia="Calibri" w:hAnsi="Calibri" w:cs="Calibri"/>
          <w:b w:val="0"/>
        </w:rPr>
        <w:tab/>
      </w:r>
      <w:r>
        <w:t>2.</w:t>
      </w:r>
      <w:r>
        <w:rPr>
          <w:rFonts w:ascii="Arial" w:eastAsia="Arial" w:hAnsi="Arial" w:cs="Arial"/>
        </w:rPr>
        <w:t xml:space="preserve"> </w:t>
      </w:r>
      <w:r>
        <w:rPr>
          <w:rFonts w:ascii="Arial" w:eastAsia="Arial" w:hAnsi="Arial" w:cs="Arial"/>
        </w:rPr>
        <w:tab/>
      </w:r>
      <w:r>
        <w:t>Bab II Profil Perusahaan</w:t>
      </w:r>
      <w:r>
        <w:rPr>
          <w:b w:val="0"/>
        </w:rPr>
        <w:t xml:space="preserve"> </w:t>
      </w:r>
    </w:p>
    <w:p w14:paraId="09682F78" w14:textId="2BAB16BB" w:rsidR="009957EC" w:rsidRDefault="00D1442A" w:rsidP="00C424FD">
      <w:pPr>
        <w:spacing w:after="12" w:line="248" w:lineRule="auto"/>
        <w:ind w:left="284" w:right="26" w:firstLine="284"/>
        <w:jc w:val="both"/>
        <w:rPr>
          <w:rFonts w:ascii="Times New Roman" w:eastAsia="Times New Roman" w:hAnsi="Times New Roman" w:cs="Times New Roman"/>
        </w:rPr>
      </w:pPr>
      <w:r>
        <w:rPr>
          <w:rFonts w:ascii="Times New Roman" w:eastAsia="Times New Roman" w:hAnsi="Times New Roman" w:cs="Times New Roman"/>
        </w:rPr>
        <w:t xml:space="preserve">Pada bab ini dijelaskan secara rinci tentang profil perusahaan tempat kami melaksanakan kerja praktik, yakni </w:t>
      </w:r>
      <w:r w:rsidRPr="003A77D9">
        <w:rPr>
          <w:rFonts w:asciiTheme="majorBidi" w:hAnsiTheme="majorBidi" w:cstheme="majorBidi"/>
          <w:color w:val="000000" w:themeColor="text1"/>
        </w:rPr>
        <w:t xml:space="preserve">PT </w:t>
      </w:r>
      <w:r w:rsidR="00D079B0" w:rsidRPr="003A77D9">
        <w:rPr>
          <w:rFonts w:asciiTheme="majorBidi" w:hAnsiTheme="majorBidi" w:cstheme="majorBidi"/>
          <w:color w:val="000000" w:themeColor="text1"/>
        </w:rPr>
        <w:t xml:space="preserve">Bank Pembangunan Daerah Jawa Barat dan </w:t>
      </w:r>
      <w:r w:rsidR="00D079B0" w:rsidRPr="003A77D9">
        <w:rPr>
          <w:rFonts w:asciiTheme="majorBidi" w:hAnsiTheme="majorBidi" w:cstheme="majorBidi"/>
          <w:color w:val="000000" w:themeColor="text1"/>
          <w:lang w:val="id-ID"/>
        </w:rPr>
        <w:t>B</w:t>
      </w:r>
      <w:r w:rsidR="00D079B0" w:rsidRPr="003A77D9">
        <w:rPr>
          <w:rFonts w:asciiTheme="majorBidi" w:hAnsiTheme="majorBidi" w:cstheme="majorBidi"/>
          <w:color w:val="000000" w:themeColor="text1"/>
        </w:rPr>
        <w:t>anten, Tbk</w:t>
      </w:r>
      <w:r>
        <w:rPr>
          <w:rFonts w:ascii="Times New Roman" w:eastAsia="Times New Roman" w:hAnsi="Times New Roman" w:cs="Times New Roman"/>
        </w:rPr>
        <w:t xml:space="preserve">. </w:t>
      </w:r>
    </w:p>
    <w:p w14:paraId="4CB80655" w14:textId="77777777" w:rsidR="00C424FD" w:rsidRDefault="00C424FD" w:rsidP="001C0919">
      <w:pPr>
        <w:spacing w:after="12" w:line="248" w:lineRule="auto"/>
        <w:ind w:right="26"/>
        <w:jc w:val="both"/>
      </w:pPr>
    </w:p>
    <w:p w14:paraId="7CF1D1E0" w14:textId="77777777" w:rsidR="009957EC" w:rsidRDefault="00D1442A" w:rsidP="001C0919">
      <w:pPr>
        <w:pStyle w:val="Heading4"/>
        <w:tabs>
          <w:tab w:val="center" w:pos="287"/>
          <w:tab w:val="center" w:pos="1845"/>
        </w:tabs>
        <w:ind w:left="0" w:right="26" w:firstLine="0"/>
      </w:pPr>
      <w:r>
        <w:rPr>
          <w:rFonts w:ascii="Calibri" w:eastAsia="Calibri" w:hAnsi="Calibri" w:cs="Calibri"/>
          <w:b w:val="0"/>
        </w:rPr>
        <w:tab/>
      </w:r>
      <w:r>
        <w:t>3.</w:t>
      </w:r>
      <w:r>
        <w:rPr>
          <w:rFonts w:ascii="Arial" w:eastAsia="Arial" w:hAnsi="Arial" w:cs="Arial"/>
        </w:rPr>
        <w:t xml:space="preserve"> </w:t>
      </w:r>
      <w:r>
        <w:rPr>
          <w:rFonts w:ascii="Arial" w:eastAsia="Arial" w:hAnsi="Arial" w:cs="Arial"/>
        </w:rPr>
        <w:tab/>
      </w:r>
      <w:r>
        <w:t>Bab III Tinjauan Pustaka</w:t>
      </w:r>
      <w:r>
        <w:rPr>
          <w:b w:val="0"/>
        </w:rPr>
        <w:t xml:space="preserve"> </w:t>
      </w:r>
    </w:p>
    <w:p w14:paraId="640D82EC" w14:textId="5D93DAD9" w:rsidR="009957EC" w:rsidRDefault="00D1442A" w:rsidP="00D079B0">
      <w:pPr>
        <w:spacing w:after="12" w:line="248" w:lineRule="auto"/>
        <w:ind w:left="284" w:right="26" w:firstLine="284"/>
        <w:jc w:val="both"/>
        <w:rPr>
          <w:rFonts w:ascii="Times New Roman" w:eastAsia="Times New Roman" w:hAnsi="Times New Roman" w:cs="Times New Roman"/>
        </w:rPr>
      </w:pPr>
      <w:r>
        <w:rPr>
          <w:rFonts w:ascii="Times New Roman" w:eastAsia="Times New Roman" w:hAnsi="Times New Roman" w:cs="Times New Roman"/>
        </w:rPr>
        <w:t xml:space="preserve">Pada bab ini dijelaskan mengenai tinjauan pustaka dan literatur yang digunakan dalam penyelesaian kerja praktik. </w:t>
      </w:r>
    </w:p>
    <w:p w14:paraId="54ECFE22" w14:textId="77777777" w:rsidR="00C424FD" w:rsidRDefault="00C424FD" w:rsidP="001C0919">
      <w:pPr>
        <w:spacing w:after="12" w:line="248" w:lineRule="auto"/>
        <w:ind w:right="26"/>
        <w:jc w:val="both"/>
      </w:pPr>
    </w:p>
    <w:p w14:paraId="75647E02" w14:textId="77777777" w:rsidR="009957EC" w:rsidRDefault="00D1442A" w:rsidP="001C0919">
      <w:pPr>
        <w:pStyle w:val="Heading4"/>
        <w:tabs>
          <w:tab w:val="center" w:pos="287"/>
          <w:tab w:val="center" w:pos="2560"/>
        </w:tabs>
        <w:ind w:left="0" w:right="26" w:firstLine="0"/>
      </w:pPr>
      <w:r>
        <w:rPr>
          <w:rFonts w:ascii="Calibri" w:eastAsia="Calibri" w:hAnsi="Calibri" w:cs="Calibri"/>
          <w:b w:val="0"/>
        </w:rPr>
        <w:tab/>
      </w:r>
      <w:r>
        <w:t>4.</w:t>
      </w:r>
      <w:r>
        <w:rPr>
          <w:rFonts w:ascii="Arial" w:eastAsia="Arial" w:hAnsi="Arial" w:cs="Arial"/>
        </w:rPr>
        <w:t xml:space="preserve"> </w:t>
      </w:r>
      <w:r>
        <w:rPr>
          <w:rFonts w:ascii="Arial" w:eastAsia="Arial" w:hAnsi="Arial" w:cs="Arial"/>
        </w:rPr>
        <w:tab/>
      </w:r>
      <w:r>
        <w:t xml:space="preserve">Bab IV Analisis dan Perancangan Sistem </w:t>
      </w:r>
    </w:p>
    <w:p w14:paraId="2B43109C" w14:textId="0C3FABA6" w:rsidR="009957EC" w:rsidRDefault="00D1442A" w:rsidP="00D079B0">
      <w:pPr>
        <w:spacing w:after="12" w:line="248" w:lineRule="auto"/>
        <w:ind w:left="284" w:right="26" w:firstLine="284"/>
        <w:jc w:val="both"/>
        <w:rPr>
          <w:rFonts w:ascii="Times New Roman" w:eastAsia="Times New Roman" w:hAnsi="Times New Roman" w:cs="Times New Roman"/>
          <w:b/>
        </w:rPr>
      </w:pPr>
      <w:r>
        <w:rPr>
          <w:rFonts w:ascii="Times New Roman" w:eastAsia="Times New Roman" w:hAnsi="Times New Roman" w:cs="Times New Roman"/>
        </w:rPr>
        <w:t>Pada bab ini dijelaskan hasil pembelajaran atau analisis terhadap apa saja yang diperlukan dan harus diperhatikan dalam pengembangan aplikasi yang dikerjakan selama kerja praktik.</w:t>
      </w:r>
      <w:r>
        <w:rPr>
          <w:rFonts w:ascii="Times New Roman" w:eastAsia="Times New Roman" w:hAnsi="Times New Roman" w:cs="Times New Roman"/>
          <w:b/>
        </w:rPr>
        <w:t xml:space="preserve"> </w:t>
      </w:r>
    </w:p>
    <w:p w14:paraId="428BBC8F" w14:textId="77777777" w:rsidR="00C424FD" w:rsidRDefault="00C424FD" w:rsidP="001C0919">
      <w:pPr>
        <w:spacing w:after="12" w:line="248" w:lineRule="auto"/>
        <w:ind w:right="26"/>
        <w:jc w:val="both"/>
      </w:pPr>
    </w:p>
    <w:p w14:paraId="46E0EA24" w14:textId="77777777" w:rsidR="009957EC" w:rsidRDefault="00D1442A" w:rsidP="001C0919">
      <w:pPr>
        <w:pStyle w:val="Heading4"/>
        <w:tabs>
          <w:tab w:val="center" w:pos="287"/>
          <w:tab w:val="center" w:pos="1936"/>
        </w:tabs>
        <w:ind w:left="0" w:right="26" w:firstLine="0"/>
      </w:pPr>
      <w:r>
        <w:rPr>
          <w:rFonts w:ascii="Calibri" w:eastAsia="Calibri" w:hAnsi="Calibri" w:cs="Calibri"/>
          <w:b w:val="0"/>
        </w:rPr>
        <w:tab/>
      </w:r>
      <w:r>
        <w:t>5.</w:t>
      </w:r>
      <w:r>
        <w:rPr>
          <w:rFonts w:ascii="Arial" w:eastAsia="Arial" w:hAnsi="Arial" w:cs="Arial"/>
        </w:rPr>
        <w:t xml:space="preserve"> </w:t>
      </w:r>
      <w:r>
        <w:rPr>
          <w:rFonts w:ascii="Arial" w:eastAsia="Arial" w:hAnsi="Arial" w:cs="Arial"/>
        </w:rPr>
        <w:tab/>
      </w:r>
      <w:r>
        <w:t xml:space="preserve">Bab V Implementasi Sistem </w:t>
      </w:r>
    </w:p>
    <w:p w14:paraId="3D834D22" w14:textId="01A8B99A" w:rsidR="009957EC" w:rsidRDefault="00D1442A" w:rsidP="00D079B0">
      <w:pPr>
        <w:spacing w:after="12" w:line="248" w:lineRule="auto"/>
        <w:ind w:left="284" w:right="26" w:firstLine="284"/>
        <w:jc w:val="both"/>
        <w:rPr>
          <w:rFonts w:ascii="Times New Roman" w:eastAsia="Times New Roman" w:hAnsi="Times New Roman" w:cs="Times New Roman"/>
          <w:b/>
        </w:rPr>
      </w:pPr>
      <w:r>
        <w:rPr>
          <w:rFonts w:ascii="Times New Roman" w:eastAsia="Times New Roman" w:hAnsi="Times New Roman" w:cs="Times New Roman"/>
        </w:rPr>
        <w:t>Pada bab ini berisi penjelasan tahap-tahap yang dilakukan untuk proses implementasi aplikasi.</w:t>
      </w:r>
      <w:r>
        <w:rPr>
          <w:rFonts w:ascii="Times New Roman" w:eastAsia="Times New Roman" w:hAnsi="Times New Roman" w:cs="Times New Roman"/>
          <w:b/>
        </w:rPr>
        <w:t xml:space="preserve"> </w:t>
      </w:r>
    </w:p>
    <w:p w14:paraId="3A218443" w14:textId="77777777" w:rsidR="00C424FD" w:rsidRDefault="00C424FD" w:rsidP="001C0919">
      <w:pPr>
        <w:spacing w:after="12" w:line="248" w:lineRule="auto"/>
        <w:ind w:right="26"/>
        <w:jc w:val="both"/>
      </w:pPr>
    </w:p>
    <w:p w14:paraId="7132D3F6" w14:textId="77777777" w:rsidR="009957EC" w:rsidRDefault="00D1442A" w:rsidP="001C0919">
      <w:pPr>
        <w:pStyle w:val="Heading4"/>
        <w:tabs>
          <w:tab w:val="center" w:pos="287"/>
          <w:tab w:val="center" w:pos="2111"/>
        </w:tabs>
        <w:ind w:left="0" w:right="26" w:firstLine="0"/>
      </w:pPr>
      <w:r>
        <w:rPr>
          <w:rFonts w:ascii="Calibri" w:eastAsia="Calibri" w:hAnsi="Calibri" w:cs="Calibri"/>
          <w:b w:val="0"/>
        </w:rPr>
        <w:lastRenderedPageBreak/>
        <w:tab/>
      </w:r>
      <w:r>
        <w:t>6.</w:t>
      </w:r>
      <w:r>
        <w:rPr>
          <w:rFonts w:ascii="Arial" w:eastAsia="Arial" w:hAnsi="Arial" w:cs="Arial"/>
        </w:rPr>
        <w:t xml:space="preserve"> </w:t>
      </w:r>
      <w:r>
        <w:rPr>
          <w:rFonts w:ascii="Arial" w:eastAsia="Arial" w:hAnsi="Arial" w:cs="Arial"/>
        </w:rPr>
        <w:tab/>
      </w:r>
      <w:r>
        <w:t xml:space="preserve">Bab VI Pengujian dan Evaluasi </w:t>
      </w:r>
    </w:p>
    <w:p w14:paraId="45FA7090" w14:textId="40E5088F" w:rsidR="009957EC" w:rsidRDefault="00D1442A" w:rsidP="00D079B0">
      <w:pPr>
        <w:spacing w:after="12" w:line="248" w:lineRule="auto"/>
        <w:ind w:left="284" w:right="26" w:firstLine="284"/>
        <w:jc w:val="both"/>
        <w:rPr>
          <w:rFonts w:ascii="Times New Roman" w:eastAsia="Times New Roman" w:hAnsi="Times New Roman" w:cs="Times New Roman"/>
          <w:b/>
        </w:rPr>
      </w:pPr>
      <w:r>
        <w:rPr>
          <w:rFonts w:ascii="Times New Roman" w:eastAsia="Times New Roman" w:hAnsi="Times New Roman" w:cs="Times New Roman"/>
        </w:rPr>
        <w:t>Pada bab ini dijelaskan tentang hasil pengujian dan evaluasi dari sistem yang telah dikembangkan selama pelaksanaan kerja praktik.</w:t>
      </w:r>
      <w:r>
        <w:rPr>
          <w:rFonts w:ascii="Times New Roman" w:eastAsia="Times New Roman" w:hAnsi="Times New Roman" w:cs="Times New Roman"/>
          <w:b/>
        </w:rPr>
        <w:t xml:space="preserve"> </w:t>
      </w:r>
    </w:p>
    <w:p w14:paraId="37D5E4D0" w14:textId="77777777" w:rsidR="00C424FD" w:rsidRDefault="00C424FD" w:rsidP="001C0919">
      <w:pPr>
        <w:spacing w:after="12" w:line="248" w:lineRule="auto"/>
        <w:ind w:right="26"/>
        <w:jc w:val="both"/>
      </w:pPr>
    </w:p>
    <w:p w14:paraId="33BD293E" w14:textId="77777777" w:rsidR="009957EC" w:rsidRDefault="00D1442A" w:rsidP="001C0919">
      <w:pPr>
        <w:pStyle w:val="Heading4"/>
        <w:tabs>
          <w:tab w:val="center" w:pos="287"/>
          <w:tab w:val="center" w:pos="2124"/>
        </w:tabs>
        <w:ind w:left="0" w:right="26" w:firstLine="0"/>
      </w:pPr>
      <w:r>
        <w:rPr>
          <w:rFonts w:ascii="Calibri" w:eastAsia="Calibri" w:hAnsi="Calibri" w:cs="Calibri"/>
          <w:b w:val="0"/>
        </w:rPr>
        <w:tab/>
      </w:r>
      <w:r>
        <w:t>7.</w:t>
      </w:r>
      <w:r>
        <w:rPr>
          <w:rFonts w:ascii="Arial" w:eastAsia="Arial" w:hAnsi="Arial" w:cs="Arial"/>
        </w:rPr>
        <w:t xml:space="preserve"> </w:t>
      </w:r>
      <w:r>
        <w:rPr>
          <w:rFonts w:ascii="Arial" w:eastAsia="Arial" w:hAnsi="Arial" w:cs="Arial"/>
        </w:rPr>
        <w:tab/>
      </w:r>
      <w:r>
        <w:t>Bab VII Kesimpulan dan Saran</w:t>
      </w:r>
      <w:r>
        <w:rPr>
          <w:b w:val="0"/>
        </w:rPr>
        <w:t xml:space="preserve"> </w:t>
      </w:r>
    </w:p>
    <w:p w14:paraId="7AE3FCB2" w14:textId="2D8637F5" w:rsidR="009957EC" w:rsidRDefault="00D1442A" w:rsidP="00D079B0">
      <w:pPr>
        <w:spacing w:after="12" w:line="248" w:lineRule="auto"/>
        <w:ind w:left="284" w:right="26" w:firstLine="284"/>
        <w:jc w:val="both"/>
      </w:pPr>
      <w:r>
        <w:rPr>
          <w:rFonts w:ascii="Times New Roman" w:eastAsia="Times New Roman" w:hAnsi="Times New Roman" w:cs="Times New Roman"/>
        </w:rPr>
        <w:t xml:space="preserve">Pada bab ini dipaparkan kesimpulan yang dapat diambil dan juga saran selama pengerjaan kerja praktik. </w:t>
      </w:r>
    </w:p>
    <w:p w14:paraId="17623C51" w14:textId="77777777" w:rsidR="009957EC" w:rsidRDefault="00D1442A" w:rsidP="001C0919">
      <w:pPr>
        <w:spacing w:after="0"/>
        <w:ind w:right="26"/>
      </w:pPr>
      <w:r>
        <w:rPr>
          <w:rFonts w:ascii="Times New Roman" w:eastAsia="Times New Roman" w:hAnsi="Times New Roman" w:cs="Times New Roman"/>
        </w:rPr>
        <w:t xml:space="preserve"> </w:t>
      </w:r>
    </w:p>
    <w:p w14:paraId="2EB0A873" w14:textId="77777777" w:rsidR="009957EC" w:rsidRDefault="00D1442A" w:rsidP="001C0919">
      <w:pPr>
        <w:spacing w:after="6"/>
        <w:ind w:right="26"/>
      </w:pPr>
      <w:r>
        <w:rPr>
          <w:rFonts w:ascii="Times New Roman" w:eastAsia="Times New Roman" w:hAnsi="Times New Roman" w:cs="Times New Roman"/>
        </w:rPr>
        <w:t xml:space="preserve"> </w:t>
      </w:r>
    </w:p>
    <w:p w14:paraId="4A3B0005" w14:textId="77777777" w:rsidR="009957EC" w:rsidRDefault="00D1442A" w:rsidP="001C0919">
      <w:pPr>
        <w:spacing w:after="0"/>
        <w:ind w:right="26"/>
        <w:jc w:val="right"/>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sz w:val="24"/>
        </w:rPr>
        <w:t xml:space="preserve"> </w:t>
      </w:r>
    </w:p>
    <w:p w14:paraId="4B59111E" w14:textId="23FE8C8A" w:rsidR="009957EC" w:rsidRDefault="00D1442A" w:rsidP="001C0919">
      <w:pPr>
        <w:spacing w:after="0"/>
        <w:ind w:right="26"/>
      </w:pPr>
      <w:r>
        <w:rPr>
          <w:rFonts w:ascii="Times New Roman" w:eastAsia="Times New Roman" w:hAnsi="Times New Roman" w:cs="Times New Roman"/>
        </w:rPr>
        <w:tab/>
      </w:r>
      <w:r>
        <w:rPr>
          <w:rFonts w:ascii="Times New Roman" w:eastAsia="Times New Roman" w:hAnsi="Times New Roman" w:cs="Times New Roman"/>
          <w:b/>
          <w:sz w:val="24"/>
        </w:rPr>
        <w:t xml:space="preserve"> </w:t>
      </w:r>
      <w:r>
        <w:br w:type="page"/>
      </w:r>
    </w:p>
    <w:p w14:paraId="1C15BFF0" w14:textId="25FC509D" w:rsidR="009957EC" w:rsidRDefault="00D1442A" w:rsidP="00485A42">
      <w:pPr>
        <w:pStyle w:val="Heading1"/>
        <w:ind w:left="0" w:firstLine="0"/>
      </w:pPr>
      <w:bookmarkStart w:id="30" w:name="_Toc49504070"/>
      <w:bookmarkStart w:id="31" w:name="_Toc51503844"/>
      <w:r w:rsidRPr="000E2B6D">
        <w:lastRenderedPageBreak/>
        <w:t>BAB 2.</w:t>
      </w:r>
      <w:r w:rsidRPr="000E2B6D">
        <w:rPr>
          <w:rFonts w:ascii="Arial" w:eastAsia="Arial" w:hAnsi="Arial" w:cs="Arial"/>
        </w:rPr>
        <w:t xml:space="preserve"> </w:t>
      </w:r>
      <w:r w:rsidRPr="000E2B6D">
        <w:t xml:space="preserve"> PROFIL PERUSAHAAN</w:t>
      </w:r>
      <w:bookmarkEnd w:id="30"/>
      <w:bookmarkEnd w:id="31"/>
    </w:p>
    <w:p w14:paraId="09712C3D" w14:textId="77777777" w:rsidR="009957EC" w:rsidRDefault="00D1442A" w:rsidP="009F689E">
      <w:pPr>
        <w:pStyle w:val="Heading2"/>
      </w:pPr>
      <w:bookmarkStart w:id="32" w:name="_Toc49504071"/>
      <w:bookmarkStart w:id="33" w:name="_Toc51503845"/>
      <w:r>
        <w:t>2.1.</w:t>
      </w:r>
      <w:r>
        <w:rPr>
          <w:rFonts w:ascii="Arial" w:eastAsia="Arial" w:hAnsi="Arial" w:cs="Arial"/>
        </w:rPr>
        <w:t xml:space="preserve"> </w:t>
      </w:r>
      <w:r>
        <w:t>Sejarah Perusahaan</w:t>
      </w:r>
      <w:bookmarkEnd w:id="32"/>
      <w:bookmarkEnd w:id="33"/>
      <w:r>
        <w:t xml:space="preserve"> </w:t>
      </w:r>
    </w:p>
    <w:p w14:paraId="34B63E38" w14:textId="28A909F6" w:rsidR="002655AC" w:rsidRDefault="00552133" w:rsidP="009203EF">
      <w:pPr>
        <w:spacing w:after="12" w:line="248" w:lineRule="auto"/>
        <w:ind w:right="26" w:firstLine="284"/>
        <w:jc w:val="both"/>
        <w:rPr>
          <w:rFonts w:ascii="Times New Roman" w:eastAsia="Times New Roman" w:hAnsi="Times New Roman" w:cs="Times New Roman"/>
          <w:lang w:val="id-ID"/>
        </w:rPr>
      </w:pPr>
      <w:r>
        <w:rPr>
          <w:rFonts w:ascii="Times New Roman" w:eastAsia="Times New Roman" w:hAnsi="Times New Roman" w:cs="Times New Roman"/>
          <w:lang w:val="id-ID"/>
        </w:rPr>
        <w:t xml:space="preserve">PT Bank Pembangunan Daerah Jawa Barat dan Banten, Tbl. </w:t>
      </w:r>
      <w:r w:rsidR="00AF657F">
        <w:rPr>
          <w:rFonts w:ascii="Times New Roman" w:eastAsia="Times New Roman" w:hAnsi="Times New Roman" w:cs="Times New Roman"/>
          <w:lang w:val="id-ID"/>
        </w:rPr>
        <w:t>a</w:t>
      </w:r>
      <w:r w:rsidR="004C000D">
        <w:rPr>
          <w:rFonts w:ascii="Times New Roman" w:eastAsia="Times New Roman" w:hAnsi="Times New Roman" w:cs="Times New Roman"/>
          <w:lang w:val="id-ID"/>
        </w:rPr>
        <w:t xml:space="preserve">tau yang dikenal sebagai Bank </w:t>
      </w:r>
      <w:r w:rsidR="0077428F">
        <w:rPr>
          <w:rFonts w:ascii="Times New Roman" w:eastAsia="Times New Roman" w:hAnsi="Times New Roman" w:cs="Times New Roman"/>
          <w:lang w:val="id-ID"/>
        </w:rPr>
        <w:t xml:space="preserve">BJB berdiri pada </w:t>
      </w:r>
      <w:r w:rsidR="006901BF">
        <w:rPr>
          <w:rFonts w:ascii="Times New Roman" w:eastAsia="Times New Roman" w:hAnsi="Times New Roman" w:cs="Times New Roman"/>
          <w:lang w:val="id-ID"/>
        </w:rPr>
        <w:t>tanggal 20 Mei 196</w:t>
      </w:r>
      <w:r w:rsidR="00260F69">
        <w:rPr>
          <w:rFonts w:ascii="Times New Roman" w:eastAsia="Times New Roman" w:hAnsi="Times New Roman" w:cs="Times New Roman"/>
          <w:lang w:val="id-ID"/>
        </w:rPr>
        <w:t>1</w:t>
      </w:r>
      <w:r w:rsidR="00D1442A">
        <w:rPr>
          <w:rFonts w:ascii="Times New Roman" w:eastAsia="Times New Roman" w:hAnsi="Times New Roman" w:cs="Times New Roman"/>
        </w:rPr>
        <w:t>.</w:t>
      </w:r>
      <w:r w:rsidR="00AA2284">
        <w:rPr>
          <w:rFonts w:ascii="Times New Roman" w:eastAsia="Times New Roman" w:hAnsi="Times New Roman" w:cs="Times New Roman"/>
          <w:lang w:val="id-ID"/>
        </w:rPr>
        <w:t xml:space="preserve"> Pada saat itu, Bank BJB </w:t>
      </w:r>
      <w:r w:rsidR="000650D7">
        <w:rPr>
          <w:rFonts w:ascii="Times New Roman" w:eastAsia="Times New Roman" w:hAnsi="Times New Roman" w:cs="Times New Roman"/>
          <w:lang w:val="id-ID"/>
        </w:rPr>
        <w:t>didirikan dengan nama PT Bank Kerja Pembangunan Daerah Djawa Barat dan merupakan hasil bank nasionalisasi bank NV Denis.</w:t>
      </w:r>
      <w:r w:rsidR="004526E9">
        <w:rPr>
          <w:rFonts w:ascii="Times New Roman" w:eastAsia="Times New Roman" w:hAnsi="Times New Roman" w:cs="Times New Roman"/>
          <w:lang w:val="id-ID"/>
        </w:rPr>
        <w:t xml:space="preserve"> </w:t>
      </w:r>
      <w:r w:rsidR="002E4B19">
        <w:rPr>
          <w:rFonts w:ascii="Times New Roman" w:eastAsia="Times New Roman" w:hAnsi="Times New Roman" w:cs="Times New Roman"/>
          <w:lang w:val="id-ID"/>
        </w:rPr>
        <w:t xml:space="preserve">Kemudian pada tahun 1972, bentuk hukum </w:t>
      </w:r>
      <w:r w:rsidR="00EF7D71">
        <w:rPr>
          <w:rFonts w:ascii="Times New Roman" w:eastAsia="Times New Roman" w:hAnsi="Times New Roman" w:cs="Times New Roman"/>
          <w:lang w:val="id-ID"/>
        </w:rPr>
        <w:t>P</w:t>
      </w:r>
      <w:r w:rsidR="002E4B19">
        <w:rPr>
          <w:rFonts w:ascii="Times New Roman" w:eastAsia="Times New Roman" w:hAnsi="Times New Roman" w:cs="Times New Roman"/>
          <w:lang w:val="id-ID"/>
        </w:rPr>
        <w:t xml:space="preserve">erseroan berubah </w:t>
      </w:r>
      <w:r w:rsidR="00EF7D71">
        <w:rPr>
          <w:rFonts w:ascii="Times New Roman" w:eastAsia="Times New Roman" w:hAnsi="Times New Roman" w:cs="Times New Roman"/>
          <w:lang w:val="id-ID"/>
        </w:rPr>
        <w:t>menjadi Perusahaan Daerah</w:t>
      </w:r>
      <w:r w:rsidR="00197E8C">
        <w:rPr>
          <w:rFonts w:ascii="Times New Roman" w:eastAsia="Times New Roman" w:hAnsi="Times New Roman" w:cs="Times New Roman"/>
          <w:lang w:val="id-ID"/>
        </w:rPr>
        <w:t xml:space="preserve"> dan</w:t>
      </w:r>
      <w:r w:rsidR="002655AC">
        <w:rPr>
          <w:rFonts w:ascii="Times New Roman" w:eastAsia="Times New Roman" w:hAnsi="Times New Roman" w:cs="Times New Roman"/>
          <w:lang w:val="id-ID"/>
        </w:rPr>
        <w:t xml:space="preserve"> </w:t>
      </w:r>
      <w:r w:rsidR="00197E8C">
        <w:rPr>
          <w:rFonts w:ascii="Times New Roman" w:eastAsia="Times New Roman" w:hAnsi="Times New Roman" w:cs="Times New Roman"/>
          <w:lang w:val="id-ID"/>
        </w:rPr>
        <w:t>p</w:t>
      </w:r>
      <w:r w:rsidR="002655AC">
        <w:rPr>
          <w:rFonts w:ascii="Times New Roman" w:eastAsia="Times New Roman" w:hAnsi="Times New Roman" w:cs="Times New Roman"/>
          <w:lang w:val="id-ID"/>
        </w:rPr>
        <w:t xml:space="preserve">ada tahun 1978 berubah menjadi PD Bank Pembangunan Daerah Jawa Barat. </w:t>
      </w:r>
    </w:p>
    <w:p w14:paraId="7A9C5D93" w14:textId="62DDD591" w:rsidR="00B023D9" w:rsidRPr="00660A01" w:rsidRDefault="00A7252B" w:rsidP="009203EF">
      <w:pPr>
        <w:spacing w:after="12" w:line="248" w:lineRule="auto"/>
        <w:ind w:right="26" w:firstLine="284"/>
        <w:jc w:val="both"/>
        <w:rPr>
          <w:rFonts w:ascii="Times New Roman" w:eastAsia="Times New Roman" w:hAnsi="Times New Roman" w:cs="Times New Roman"/>
          <w:lang w:val="en-US"/>
        </w:rPr>
      </w:pPr>
      <w:r>
        <w:rPr>
          <w:rFonts w:ascii="Times New Roman" w:eastAsia="Times New Roman" w:hAnsi="Times New Roman" w:cs="Times New Roman"/>
          <w:lang w:val="id-ID"/>
        </w:rPr>
        <w:t>P</w:t>
      </w:r>
      <w:r w:rsidR="0083448C">
        <w:rPr>
          <w:rFonts w:ascii="Times New Roman" w:eastAsia="Times New Roman" w:hAnsi="Times New Roman" w:cs="Times New Roman"/>
          <w:lang w:val="id-ID"/>
        </w:rPr>
        <w:t>ada tahun 199</w:t>
      </w:r>
      <w:r w:rsidR="00660A01">
        <w:rPr>
          <w:rFonts w:ascii="Times New Roman" w:eastAsia="Times New Roman" w:hAnsi="Times New Roman" w:cs="Times New Roman"/>
          <w:lang w:val="en-US"/>
        </w:rPr>
        <w:t>1</w:t>
      </w:r>
      <w:r w:rsidR="009610A8">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berubah </w:t>
      </w:r>
      <w:r w:rsidR="00BA36E9">
        <w:rPr>
          <w:rFonts w:ascii="Times New Roman" w:eastAsia="Times New Roman" w:hAnsi="Times New Roman" w:cs="Times New Roman"/>
          <w:lang w:val="id-ID"/>
        </w:rPr>
        <w:t>menjadi PD Bank Pembangunan Daerah Jawa Barat</w:t>
      </w:r>
      <w:r w:rsidR="00BA36E9">
        <w:rPr>
          <w:rFonts w:ascii="Times New Roman" w:eastAsia="Times New Roman" w:hAnsi="Times New Roman" w:cs="Times New Roman"/>
          <w:lang w:val="en-US"/>
        </w:rPr>
        <w:t xml:space="preserve"> </w:t>
      </w:r>
      <w:r>
        <w:rPr>
          <w:rFonts w:ascii="Times New Roman" w:eastAsia="Times New Roman" w:hAnsi="Times New Roman" w:cs="Times New Roman"/>
          <w:lang w:val="id-ID"/>
        </w:rPr>
        <w:t xml:space="preserve">dan </w:t>
      </w:r>
      <w:r w:rsidR="00766D4C">
        <w:rPr>
          <w:rFonts w:ascii="Times New Roman" w:eastAsia="Times New Roman" w:hAnsi="Times New Roman" w:cs="Times New Roman"/>
          <w:lang w:val="en-US"/>
        </w:rPr>
        <w:t>menerbitkan Obligasi untuk pertama kalinya</w:t>
      </w:r>
      <w:r w:rsidR="00B023D9">
        <w:rPr>
          <w:rFonts w:ascii="Times New Roman" w:eastAsia="Times New Roman" w:hAnsi="Times New Roman" w:cs="Times New Roman"/>
          <w:lang w:val="id-ID"/>
        </w:rPr>
        <w:t>.</w:t>
      </w:r>
      <w:r w:rsidR="00660A01">
        <w:rPr>
          <w:rFonts w:ascii="Times New Roman" w:eastAsia="Times New Roman" w:hAnsi="Times New Roman" w:cs="Times New Roman"/>
          <w:lang w:val="en-US"/>
        </w:rPr>
        <w:t xml:space="preserve"> Satu tahun kemudian</w:t>
      </w:r>
      <w:r>
        <w:rPr>
          <w:rFonts w:ascii="Times New Roman" w:eastAsia="Times New Roman" w:hAnsi="Times New Roman" w:cs="Times New Roman"/>
          <w:lang w:val="id-ID"/>
        </w:rPr>
        <w:t xml:space="preserve">, </w:t>
      </w:r>
      <w:r w:rsidR="00660A01">
        <w:rPr>
          <w:rFonts w:ascii="Times New Roman" w:eastAsia="Times New Roman" w:hAnsi="Times New Roman" w:cs="Times New Roman"/>
          <w:lang w:val="en-US"/>
        </w:rPr>
        <w:t xml:space="preserve"> </w:t>
      </w:r>
      <w:r w:rsidR="00BD3100">
        <w:rPr>
          <w:rFonts w:ascii="Times New Roman" w:eastAsia="Times New Roman" w:hAnsi="Times New Roman" w:cs="Times New Roman"/>
          <w:lang w:val="en-US"/>
        </w:rPr>
        <w:t xml:space="preserve">aktivitas Bank Pembangunan </w:t>
      </w:r>
      <w:r w:rsidR="00844F19">
        <w:rPr>
          <w:rFonts w:ascii="Times New Roman" w:eastAsia="Times New Roman" w:hAnsi="Times New Roman" w:cs="Times New Roman"/>
          <w:lang w:val="en-US"/>
        </w:rPr>
        <w:t xml:space="preserve">Daerah Jawa Barat ditingkatkan menjadi Bank Umum Devisa. </w:t>
      </w:r>
      <w:r>
        <w:rPr>
          <w:rFonts w:ascii="Times New Roman" w:eastAsia="Times New Roman" w:hAnsi="Times New Roman" w:cs="Times New Roman"/>
          <w:lang w:val="id-ID"/>
        </w:rPr>
        <w:t xml:space="preserve">Kemudian, </w:t>
      </w:r>
      <w:r w:rsidR="003D3BFF">
        <w:rPr>
          <w:rFonts w:ascii="Times New Roman" w:eastAsia="Times New Roman" w:hAnsi="Times New Roman" w:cs="Times New Roman"/>
          <w:lang w:val="en-US"/>
        </w:rPr>
        <w:t xml:space="preserve">ada tahun 1999 </w:t>
      </w:r>
      <w:r w:rsidR="00C2542C">
        <w:rPr>
          <w:rFonts w:ascii="Times New Roman" w:eastAsia="Times New Roman" w:hAnsi="Times New Roman" w:cs="Times New Roman"/>
          <w:lang w:val="en-US"/>
        </w:rPr>
        <w:t xml:space="preserve">dari Perusaan Daerah (PD) </w:t>
      </w:r>
      <w:r w:rsidR="008C5F2E">
        <w:rPr>
          <w:rFonts w:ascii="Times New Roman" w:eastAsia="Times New Roman" w:hAnsi="Times New Roman" w:cs="Times New Roman"/>
          <w:lang w:val="en-US"/>
        </w:rPr>
        <w:t xml:space="preserve">berubah menjadi Perseroan Terbatas (PT). </w:t>
      </w:r>
      <w:r w:rsidR="000058B0">
        <w:rPr>
          <w:rFonts w:ascii="Times New Roman" w:eastAsia="Times New Roman" w:hAnsi="Times New Roman" w:cs="Times New Roman"/>
          <w:lang w:val="id-ID"/>
        </w:rPr>
        <w:t xml:space="preserve">Pada tahun 1993 </w:t>
      </w:r>
      <w:r w:rsidR="004647E5">
        <w:rPr>
          <w:rFonts w:ascii="Times New Roman" w:eastAsia="Times New Roman" w:hAnsi="Times New Roman" w:cs="Times New Roman"/>
          <w:lang w:val="id-ID"/>
        </w:rPr>
        <w:t xml:space="preserve">PT Bank Pembangunan Daerah Jawa Barat </w:t>
      </w:r>
      <w:r w:rsidR="00C33491">
        <w:rPr>
          <w:rFonts w:ascii="Times New Roman" w:eastAsia="Times New Roman" w:hAnsi="Times New Roman" w:cs="Times New Roman"/>
          <w:lang w:val="en-US"/>
        </w:rPr>
        <w:t>menjadi Bank Pembangunan Daerah pertama di Indonesia</w:t>
      </w:r>
      <w:r w:rsidR="005F42BF">
        <w:rPr>
          <w:rFonts w:ascii="Times New Roman" w:eastAsia="Times New Roman" w:hAnsi="Times New Roman" w:cs="Times New Roman"/>
          <w:lang w:val="en-US"/>
        </w:rPr>
        <w:t xml:space="preserve"> yang menjalankan dual </w:t>
      </w:r>
      <w:r w:rsidR="005F42BF" w:rsidRPr="005F42BF">
        <w:rPr>
          <w:rFonts w:ascii="Times New Roman" w:eastAsia="Times New Roman" w:hAnsi="Times New Roman" w:cs="Times New Roman"/>
          <w:i/>
          <w:iCs/>
          <w:lang w:val="en-US"/>
        </w:rPr>
        <w:t>banking system</w:t>
      </w:r>
      <w:r w:rsidR="005F42BF">
        <w:rPr>
          <w:rFonts w:ascii="Times New Roman" w:eastAsia="Times New Roman" w:hAnsi="Times New Roman" w:cs="Times New Roman"/>
          <w:lang w:val="en-US"/>
        </w:rPr>
        <w:t xml:space="preserve">, yaitu memberikan layanan perbankan </w:t>
      </w:r>
      <w:r w:rsidR="00BC65B0">
        <w:rPr>
          <w:rFonts w:ascii="Times New Roman" w:eastAsia="Times New Roman" w:hAnsi="Times New Roman" w:cs="Times New Roman"/>
          <w:lang w:val="en-US"/>
        </w:rPr>
        <w:t xml:space="preserve">dengan sistem konvensional dan dengan sistem syariah. </w:t>
      </w:r>
    </w:p>
    <w:p w14:paraId="2E524765" w14:textId="7357107C" w:rsidR="00BC65B0" w:rsidRPr="005F42BF" w:rsidRDefault="00BC65B0" w:rsidP="009203EF">
      <w:pPr>
        <w:spacing w:after="12" w:line="248" w:lineRule="auto"/>
        <w:ind w:right="26" w:firstLine="284"/>
        <w:jc w:val="both"/>
        <w:rPr>
          <w:rFonts w:ascii="Times New Roman" w:eastAsia="Times New Roman" w:hAnsi="Times New Roman" w:cs="Times New Roman"/>
          <w:lang w:val="en-US"/>
        </w:rPr>
      </w:pPr>
      <w:r>
        <w:rPr>
          <w:rFonts w:ascii="Times New Roman" w:eastAsia="Times New Roman" w:hAnsi="Times New Roman" w:cs="Times New Roman"/>
          <w:lang w:val="en-US"/>
        </w:rPr>
        <w:t>Pada tahun 2007 Nama Perseroan berubah menjadi PT Bank Pembangunan Daerah Jawa Barat dan Banten dengan sebutan “Bank Jabar Banten”.</w:t>
      </w:r>
      <w:r w:rsidR="004144EE">
        <w:rPr>
          <w:rFonts w:ascii="Times New Roman" w:eastAsia="Times New Roman" w:hAnsi="Times New Roman" w:cs="Times New Roman"/>
          <w:lang w:val="en-US"/>
        </w:rPr>
        <w:t xml:space="preserve"> Tiga tahun kemudian</w:t>
      </w:r>
      <w:r w:rsidR="004647E5">
        <w:rPr>
          <w:rFonts w:ascii="Times New Roman" w:eastAsia="Times New Roman" w:hAnsi="Times New Roman" w:cs="Times New Roman"/>
          <w:lang w:val="id-ID"/>
        </w:rPr>
        <w:t>,</w:t>
      </w:r>
      <w:r w:rsidR="004144EE">
        <w:rPr>
          <w:rFonts w:ascii="Times New Roman" w:eastAsia="Times New Roman" w:hAnsi="Times New Roman" w:cs="Times New Roman"/>
          <w:lang w:val="en-US"/>
        </w:rPr>
        <w:t xml:space="preserve"> “Bank Jabar Banten” </w:t>
      </w:r>
      <w:r w:rsidR="00735636">
        <w:rPr>
          <w:rFonts w:ascii="Times New Roman" w:eastAsia="Times New Roman" w:hAnsi="Times New Roman" w:cs="Times New Roman"/>
          <w:lang w:val="en-US"/>
        </w:rPr>
        <w:t xml:space="preserve">resmi </w:t>
      </w:r>
      <w:r w:rsidR="000C26F3">
        <w:rPr>
          <w:rFonts w:ascii="Times New Roman" w:eastAsia="Times New Roman" w:hAnsi="Times New Roman" w:cs="Times New Roman"/>
          <w:lang w:val="en-US"/>
        </w:rPr>
        <w:t xml:space="preserve">diubah menjadi </w:t>
      </w:r>
      <w:r w:rsidR="00BE35E4">
        <w:rPr>
          <w:rFonts w:ascii="Times New Roman" w:eastAsia="Times New Roman" w:hAnsi="Times New Roman" w:cs="Times New Roman"/>
          <w:lang w:val="en-US"/>
        </w:rPr>
        <w:t>“Bank BJB”</w:t>
      </w:r>
      <w:r w:rsidR="00877217">
        <w:rPr>
          <w:rFonts w:ascii="Times New Roman" w:eastAsia="Times New Roman" w:hAnsi="Times New Roman" w:cs="Times New Roman"/>
          <w:lang w:val="en-US"/>
        </w:rPr>
        <w:t>.</w:t>
      </w:r>
    </w:p>
    <w:p w14:paraId="46A7D915" w14:textId="712CADBA" w:rsidR="00877217" w:rsidRDefault="00877217" w:rsidP="009203EF">
      <w:pPr>
        <w:spacing w:after="12" w:line="248" w:lineRule="auto"/>
        <w:ind w:right="26" w:firstLine="284"/>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Pada tahun 2014 Bank BJB ditunjuk menjadi BPJS Regional Strategic Partner </w:t>
      </w:r>
      <w:r w:rsidR="00093D4A">
        <w:rPr>
          <w:rFonts w:ascii="Times New Roman" w:eastAsia="Times New Roman" w:hAnsi="Times New Roman" w:cs="Times New Roman"/>
          <w:lang w:val="en-US"/>
        </w:rPr>
        <w:t>dan BPJS Service Point Office</w:t>
      </w:r>
      <w:r w:rsidR="005B03C7">
        <w:rPr>
          <w:rFonts w:ascii="Times New Roman" w:eastAsia="Times New Roman" w:hAnsi="Times New Roman" w:cs="Times New Roman"/>
          <w:lang w:val="en-US"/>
        </w:rPr>
        <w:t>.</w:t>
      </w:r>
      <w:r w:rsidR="00C6058F">
        <w:rPr>
          <w:rFonts w:ascii="Times New Roman" w:eastAsia="Times New Roman" w:hAnsi="Times New Roman" w:cs="Times New Roman"/>
          <w:lang w:val="en-US"/>
        </w:rPr>
        <w:t xml:space="preserve"> Selanjutnya Ban</w:t>
      </w:r>
      <w:r w:rsidR="00914B86">
        <w:rPr>
          <w:rFonts w:ascii="Times New Roman" w:eastAsia="Times New Roman" w:hAnsi="Times New Roman" w:cs="Times New Roman"/>
          <w:lang w:val="en-US"/>
        </w:rPr>
        <w:t xml:space="preserve">k BJB menambah kantor wilayah untuk daerah timur Indonesia </w:t>
      </w:r>
      <w:r w:rsidR="002C1E29">
        <w:rPr>
          <w:rFonts w:ascii="Times New Roman" w:eastAsia="Times New Roman" w:hAnsi="Times New Roman" w:cs="Times New Roman"/>
          <w:lang w:val="en-US"/>
        </w:rPr>
        <w:t>dan</w:t>
      </w:r>
      <w:r w:rsidR="002A6B6F">
        <w:rPr>
          <w:rFonts w:ascii="Times New Roman" w:eastAsia="Times New Roman" w:hAnsi="Times New Roman" w:cs="Times New Roman"/>
          <w:lang w:val="en-US"/>
        </w:rPr>
        <w:t xml:space="preserve"> pada tahun 2017</w:t>
      </w:r>
      <w:r w:rsidR="002C1E29">
        <w:rPr>
          <w:rFonts w:ascii="Times New Roman" w:eastAsia="Times New Roman" w:hAnsi="Times New Roman" w:cs="Times New Roman"/>
          <w:lang w:val="en-US"/>
        </w:rPr>
        <w:t xml:space="preserve"> meluncurkan kartu debit VISA bank BJB</w:t>
      </w:r>
      <w:r w:rsidR="00A86991">
        <w:rPr>
          <w:rFonts w:ascii="Times New Roman" w:eastAsia="Times New Roman" w:hAnsi="Times New Roman" w:cs="Times New Roman"/>
          <w:lang w:val="en-US"/>
        </w:rPr>
        <w:t>.</w:t>
      </w:r>
    </w:p>
    <w:p w14:paraId="39D0CBA2" w14:textId="77777777" w:rsidR="006F43C7" w:rsidRPr="005F42BF" w:rsidRDefault="006F43C7" w:rsidP="002655AC">
      <w:pPr>
        <w:spacing w:after="12" w:line="248" w:lineRule="auto"/>
        <w:ind w:right="26" w:firstLine="720"/>
        <w:jc w:val="both"/>
        <w:rPr>
          <w:rFonts w:ascii="Times New Roman" w:eastAsia="Times New Roman" w:hAnsi="Times New Roman" w:cs="Times New Roman"/>
          <w:lang w:val="en-US"/>
        </w:rPr>
      </w:pPr>
    </w:p>
    <w:p w14:paraId="77951536" w14:textId="4D00EBFA" w:rsidR="009957EC" w:rsidRDefault="009957EC" w:rsidP="001C0919">
      <w:pPr>
        <w:spacing w:after="0"/>
        <w:ind w:right="26"/>
      </w:pPr>
    </w:p>
    <w:p w14:paraId="2D5BBCDE" w14:textId="6CEE316F" w:rsidR="009957EC" w:rsidRDefault="00D1442A" w:rsidP="009F689E">
      <w:pPr>
        <w:pStyle w:val="Heading2"/>
      </w:pPr>
      <w:bookmarkStart w:id="34" w:name="_Toc51503846"/>
      <w:r>
        <w:lastRenderedPageBreak/>
        <w:t>2.2.</w:t>
      </w:r>
      <w:r>
        <w:rPr>
          <w:rFonts w:ascii="Arial" w:eastAsia="Arial" w:hAnsi="Arial" w:cs="Arial"/>
        </w:rPr>
        <w:t xml:space="preserve"> </w:t>
      </w:r>
      <w:r>
        <w:t xml:space="preserve">Profil </w:t>
      </w:r>
      <w:r w:rsidR="00F77433">
        <w:t>Bank BJB</w:t>
      </w:r>
      <w:bookmarkEnd w:id="34"/>
      <w:r>
        <w:t xml:space="preserve"> </w:t>
      </w:r>
    </w:p>
    <w:p w14:paraId="52F5826C" w14:textId="31CAC6E7" w:rsidR="00310EEF" w:rsidRDefault="009E0B15" w:rsidP="004D634E">
      <w:pPr>
        <w:spacing w:after="12" w:line="248" w:lineRule="auto"/>
        <w:ind w:right="26" w:firstLine="284"/>
        <w:jc w:val="both"/>
        <w:rPr>
          <w:rFonts w:ascii="Times New Roman" w:eastAsia="Times New Roman" w:hAnsi="Times New Roman" w:cs="Times New Roman"/>
        </w:rPr>
      </w:pPr>
      <w:r>
        <w:rPr>
          <w:rFonts w:ascii="Times New Roman" w:eastAsia="Times New Roman" w:hAnsi="Times New Roman" w:cs="Times New Roman"/>
        </w:rPr>
        <w:t xml:space="preserve">Bank BJB dengan nama perusahaan PT Bank Pembangunan Daerah Jawa Barat </w:t>
      </w:r>
      <w:r w:rsidR="001C6AB1">
        <w:rPr>
          <w:rFonts w:ascii="Times New Roman" w:eastAsia="Times New Roman" w:hAnsi="Times New Roman" w:cs="Times New Roman"/>
        </w:rPr>
        <w:t xml:space="preserve">dan Banten, Tbk merupakan sebuah perbankan yang didirikan pada tanggal 20 Mei </w:t>
      </w:r>
      <w:r w:rsidR="00C606B1">
        <w:rPr>
          <w:rFonts w:ascii="Times New Roman" w:eastAsia="Times New Roman" w:hAnsi="Times New Roman" w:cs="Times New Roman"/>
        </w:rPr>
        <w:t>19</w:t>
      </w:r>
      <w:r w:rsidR="00934A18">
        <w:rPr>
          <w:rFonts w:ascii="Times New Roman" w:eastAsia="Times New Roman" w:hAnsi="Times New Roman" w:cs="Times New Roman"/>
          <w:lang w:val="id-ID"/>
        </w:rPr>
        <w:t>9</w:t>
      </w:r>
      <w:r w:rsidR="00C606B1">
        <w:rPr>
          <w:rFonts w:ascii="Times New Roman" w:eastAsia="Times New Roman" w:hAnsi="Times New Roman" w:cs="Times New Roman"/>
        </w:rPr>
        <w:t>6</w:t>
      </w:r>
      <w:r w:rsidR="00934A18">
        <w:rPr>
          <w:rFonts w:ascii="Times New Roman" w:eastAsia="Times New Roman" w:hAnsi="Times New Roman" w:cs="Times New Roman"/>
          <w:lang w:val="id-ID"/>
        </w:rPr>
        <w:t xml:space="preserve"> dengan d</w:t>
      </w:r>
      <w:r w:rsidR="00560F26">
        <w:rPr>
          <w:rFonts w:ascii="Times New Roman" w:eastAsia="Times New Roman" w:hAnsi="Times New Roman" w:cs="Times New Roman"/>
        </w:rPr>
        <w:t>a</w:t>
      </w:r>
      <w:r w:rsidR="00F12E67">
        <w:rPr>
          <w:rFonts w:ascii="Times New Roman" w:eastAsia="Times New Roman" w:hAnsi="Times New Roman" w:cs="Times New Roman"/>
        </w:rPr>
        <w:t xml:space="preserve">sar hukum pendirian dengan </w:t>
      </w:r>
      <w:r w:rsidR="00F12E67" w:rsidRPr="00F12E67">
        <w:rPr>
          <w:rFonts w:ascii="Times New Roman" w:eastAsia="Times New Roman" w:hAnsi="Times New Roman" w:cs="Times New Roman"/>
        </w:rPr>
        <w:t xml:space="preserve">Akta No. 4 Tahun 1999 dibuat dihadapan </w:t>
      </w:r>
      <w:r w:rsidR="00C228E5">
        <w:rPr>
          <w:rFonts w:ascii="Times New Roman" w:eastAsia="Times New Roman" w:hAnsi="Times New Roman" w:cs="Times New Roman"/>
          <w:lang w:val="id-ID"/>
        </w:rPr>
        <w:t xml:space="preserve">notaris </w:t>
      </w:r>
      <w:r w:rsidR="00F12E67" w:rsidRPr="00F12E67">
        <w:rPr>
          <w:rFonts w:ascii="Times New Roman" w:eastAsia="Times New Roman" w:hAnsi="Times New Roman" w:cs="Times New Roman"/>
        </w:rPr>
        <w:t>Ny. Popy Kuntari Sutresna SH</w:t>
      </w:r>
      <w:r w:rsidR="00003742">
        <w:rPr>
          <w:rFonts w:ascii="Times New Roman" w:eastAsia="Times New Roman" w:hAnsi="Times New Roman" w:cs="Times New Roman"/>
          <w:lang w:val="id-ID"/>
        </w:rPr>
        <w:t xml:space="preserve">. </w:t>
      </w:r>
      <w:r w:rsidR="00F12E67" w:rsidRPr="00F12E67">
        <w:rPr>
          <w:rFonts w:ascii="Times New Roman" w:eastAsia="Times New Roman" w:hAnsi="Times New Roman" w:cs="Times New Roman"/>
        </w:rPr>
        <w:t>di Bandung tanggal 8 April 1999</w:t>
      </w:r>
      <w:r w:rsidR="00E84EAB">
        <w:rPr>
          <w:rFonts w:ascii="Times New Roman" w:eastAsia="Times New Roman" w:hAnsi="Times New Roman" w:cs="Times New Roman"/>
          <w:lang w:val="id-ID"/>
        </w:rPr>
        <w:t xml:space="preserve">. </w:t>
      </w:r>
      <w:r w:rsidR="00F12E67" w:rsidRPr="00F12E67">
        <w:rPr>
          <w:rFonts w:ascii="Times New Roman" w:eastAsia="Times New Roman" w:hAnsi="Times New Roman" w:cs="Times New Roman"/>
        </w:rPr>
        <w:t>Akta Perbaikan Nomor 8 Tanggal 15 April 1999 yang telah disahkan oleh Menteri Kehakiman RI tanggal 16 April 1999</w:t>
      </w:r>
      <w:r w:rsidR="00E84EAB">
        <w:rPr>
          <w:rFonts w:ascii="Times New Roman" w:eastAsia="Times New Roman" w:hAnsi="Times New Roman" w:cs="Times New Roman"/>
          <w:lang w:val="id-ID"/>
        </w:rPr>
        <w:t xml:space="preserve"> menyebutkan bahwa </w:t>
      </w:r>
      <w:r w:rsidR="00F12E67" w:rsidRPr="00F12E67">
        <w:rPr>
          <w:rFonts w:ascii="Times New Roman" w:eastAsia="Times New Roman" w:hAnsi="Times New Roman" w:cs="Times New Roman"/>
        </w:rPr>
        <w:t>bentuk hukum Bank Jabar diubah dari Perusahaan Daerah (PD) menjadi Perseroan Terbatas (PT).</w:t>
      </w:r>
      <w:r w:rsidR="00F12E67">
        <w:rPr>
          <w:rFonts w:ascii="Times New Roman" w:eastAsia="Times New Roman" w:hAnsi="Times New Roman" w:cs="Times New Roman"/>
        </w:rPr>
        <w:t xml:space="preserve"> </w:t>
      </w:r>
    </w:p>
    <w:p w14:paraId="47F4E450" w14:textId="26B0428A" w:rsidR="00F77433" w:rsidRDefault="00C606B1" w:rsidP="004D634E">
      <w:pPr>
        <w:spacing w:after="12" w:line="248" w:lineRule="auto"/>
        <w:ind w:right="26" w:firstLine="284"/>
        <w:jc w:val="both"/>
        <w:rPr>
          <w:rFonts w:ascii="Times New Roman" w:eastAsia="Times New Roman" w:hAnsi="Times New Roman" w:cs="Times New Roman"/>
        </w:rPr>
      </w:pPr>
      <w:r>
        <w:rPr>
          <w:rFonts w:ascii="Times New Roman" w:eastAsia="Times New Roman" w:hAnsi="Times New Roman" w:cs="Times New Roman"/>
        </w:rPr>
        <w:t>Bank BJB dimiliki oleh Pemda Provinsi Jawa Barat (38,26%)</w:t>
      </w:r>
      <w:r w:rsidR="00D91E73">
        <w:rPr>
          <w:rFonts w:ascii="Times New Roman" w:eastAsia="Times New Roman" w:hAnsi="Times New Roman" w:cs="Times New Roman"/>
        </w:rPr>
        <w:t xml:space="preserve">, Pemda Provinsi Banten (5,3%), Pemda Kota-Kabupaten Se Jawa Barat (23,61%), </w:t>
      </w:r>
      <w:r w:rsidR="006B1FA7">
        <w:rPr>
          <w:rFonts w:ascii="Times New Roman" w:eastAsia="Times New Roman" w:hAnsi="Times New Roman" w:cs="Times New Roman"/>
        </w:rPr>
        <w:t>Pemda Kota-Kabupaten Se Banten (7,76%), dan Publik (25%).</w:t>
      </w:r>
      <w:r w:rsidR="00C11C12">
        <w:rPr>
          <w:rFonts w:ascii="Times New Roman" w:eastAsia="Times New Roman" w:hAnsi="Times New Roman" w:cs="Times New Roman"/>
        </w:rPr>
        <w:t xml:space="preserve"> </w:t>
      </w:r>
      <w:r w:rsidR="006A0FA6">
        <w:rPr>
          <w:rFonts w:ascii="Times New Roman" w:eastAsia="Times New Roman" w:hAnsi="Times New Roman" w:cs="Times New Roman"/>
        </w:rPr>
        <w:t xml:space="preserve">Bank BJB </w:t>
      </w:r>
      <w:r w:rsidR="008F1A98">
        <w:rPr>
          <w:rFonts w:ascii="Times New Roman" w:eastAsia="Times New Roman" w:hAnsi="Times New Roman" w:cs="Times New Roman"/>
        </w:rPr>
        <w:t xml:space="preserve">mencatatkan di </w:t>
      </w:r>
      <w:r w:rsidR="00CC5303">
        <w:rPr>
          <w:rFonts w:ascii="Times New Roman" w:eastAsia="Times New Roman" w:hAnsi="Times New Roman" w:cs="Times New Roman"/>
        </w:rPr>
        <w:t>B</w:t>
      </w:r>
      <w:r w:rsidR="008F1A98">
        <w:rPr>
          <w:rFonts w:ascii="Times New Roman" w:eastAsia="Times New Roman" w:hAnsi="Times New Roman" w:cs="Times New Roman"/>
        </w:rPr>
        <w:t xml:space="preserve">ursa </w:t>
      </w:r>
      <w:r w:rsidR="00CC5303">
        <w:rPr>
          <w:rFonts w:ascii="Times New Roman" w:eastAsia="Times New Roman" w:hAnsi="Times New Roman" w:cs="Times New Roman"/>
        </w:rPr>
        <w:t>E</w:t>
      </w:r>
      <w:r w:rsidR="008F1A98">
        <w:rPr>
          <w:rFonts w:ascii="Times New Roman" w:eastAsia="Times New Roman" w:hAnsi="Times New Roman" w:cs="Times New Roman"/>
        </w:rPr>
        <w:t xml:space="preserve">fek </w:t>
      </w:r>
      <w:r w:rsidR="00CC5303">
        <w:rPr>
          <w:rFonts w:ascii="Times New Roman" w:eastAsia="Times New Roman" w:hAnsi="Times New Roman" w:cs="Times New Roman"/>
        </w:rPr>
        <w:t>Indonesia pada tanggal 8 Juli 2010 dengan kode saham BJBR.</w:t>
      </w:r>
    </w:p>
    <w:p w14:paraId="746A8A5E" w14:textId="4CB7FB73" w:rsidR="00F12E67" w:rsidRDefault="004D634E" w:rsidP="004D634E">
      <w:pPr>
        <w:spacing w:after="12" w:line="248" w:lineRule="auto"/>
        <w:ind w:right="26" w:firstLine="284"/>
        <w:jc w:val="both"/>
        <w:rPr>
          <w:rFonts w:ascii="Times New Roman" w:eastAsia="Times New Roman" w:hAnsi="Times New Roman" w:cs="Times New Roman"/>
        </w:rPr>
      </w:pPr>
      <w:r>
        <w:rPr>
          <w:rFonts w:ascii="Times New Roman" w:eastAsia="Times New Roman" w:hAnsi="Times New Roman" w:cs="Times New Roman"/>
        </w:rPr>
        <w:t xml:space="preserve">Saat ini </w:t>
      </w:r>
      <w:r w:rsidR="00F12E67">
        <w:rPr>
          <w:rFonts w:ascii="Times New Roman" w:eastAsia="Times New Roman" w:hAnsi="Times New Roman" w:cs="Times New Roman"/>
        </w:rPr>
        <w:t xml:space="preserve">Bank BJB </w:t>
      </w:r>
      <w:r w:rsidR="00A178BC">
        <w:rPr>
          <w:rFonts w:ascii="Times New Roman" w:eastAsia="Times New Roman" w:hAnsi="Times New Roman" w:cs="Times New Roman"/>
        </w:rPr>
        <w:t xml:space="preserve">memiliki beberapa anak perusahaan </w:t>
      </w:r>
      <w:r w:rsidR="00FC4893">
        <w:rPr>
          <w:rFonts w:ascii="Times New Roman" w:eastAsia="Times New Roman" w:hAnsi="Times New Roman" w:cs="Times New Roman"/>
          <w:lang w:val="id-ID"/>
        </w:rPr>
        <w:t xml:space="preserve">, </w:t>
      </w:r>
      <w:r w:rsidR="00A178BC">
        <w:rPr>
          <w:rFonts w:ascii="Times New Roman" w:eastAsia="Times New Roman" w:hAnsi="Times New Roman" w:cs="Times New Roman"/>
        </w:rPr>
        <w:t xml:space="preserve">antara lain </w:t>
      </w:r>
      <w:r w:rsidR="00FC4893">
        <w:rPr>
          <w:rFonts w:ascii="Times New Roman" w:eastAsia="Times New Roman" w:hAnsi="Times New Roman" w:cs="Times New Roman"/>
          <w:lang w:val="id-ID"/>
        </w:rPr>
        <w:t xml:space="preserve">yaitu </w:t>
      </w:r>
      <w:r w:rsidR="00A178BC">
        <w:rPr>
          <w:rFonts w:ascii="Times New Roman" w:eastAsia="Times New Roman" w:hAnsi="Times New Roman" w:cs="Times New Roman"/>
        </w:rPr>
        <w:t>Bank BJB Syariah (99,07%)</w:t>
      </w:r>
      <w:r w:rsidR="00FD649A">
        <w:rPr>
          <w:rFonts w:ascii="Times New Roman" w:eastAsia="Times New Roman" w:hAnsi="Times New Roman" w:cs="Times New Roman"/>
        </w:rPr>
        <w:t>, PT BPR Intan Jabar (33,88%), dan PT BPR Karya Utama Jabar (37,97%). Ketiganya merupakan</w:t>
      </w:r>
      <w:r w:rsidR="002B1620">
        <w:rPr>
          <w:rFonts w:ascii="Times New Roman" w:eastAsia="Times New Roman" w:hAnsi="Times New Roman" w:cs="Times New Roman"/>
        </w:rPr>
        <w:t xml:space="preserve"> usaha dibidang perbankan. Bank BJB memiliki satu kantor pusat, 65 kantor cabang, </w:t>
      </w:r>
      <w:r w:rsidR="008908B5">
        <w:rPr>
          <w:rFonts w:ascii="Times New Roman" w:eastAsia="Times New Roman" w:hAnsi="Times New Roman" w:cs="Times New Roman"/>
        </w:rPr>
        <w:t xml:space="preserve">314 kantor cabang pembantu, 349 kantor kas, 171 payment point, </w:t>
      </w:r>
      <w:r w:rsidR="00AD2F60">
        <w:rPr>
          <w:rFonts w:ascii="Times New Roman" w:eastAsia="Times New Roman" w:hAnsi="Times New Roman" w:cs="Times New Roman"/>
        </w:rPr>
        <w:t>34 kas mobil keliling, 1526 ATM Bank BJB, 13 BJB Precious, 6 sentra UMKM/PESAT, dan 11 weekend banking.</w:t>
      </w:r>
    </w:p>
    <w:p w14:paraId="73F21B9A" w14:textId="496FF218" w:rsidR="009957EC" w:rsidRDefault="009957EC" w:rsidP="001C0919">
      <w:pPr>
        <w:spacing w:after="0"/>
        <w:ind w:right="26"/>
      </w:pPr>
    </w:p>
    <w:p w14:paraId="2A19E9E5" w14:textId="77777777" w:rsidR="009957EC" w:rsidRDefault="00D1442A" w:rsidP="009F689E">
      <w:pPr>
        <w:pStyle w:val="Heading2"/>
      </w:pPr>
      <w:bookmarkStart w:id="35" w:name="_Toc51503847"/>
      <w:r>
        <w:t>2.3.</w:t>
      </w:r>
      <w:r>
        <w:rPr>
          <w:rFonts w:ascii="Arial" w:eastAsia="Arial" w:hAnsi="Arial" w:cs="Arial"/>
        </w:rPr>
        <w:t xml:space="preserve"> </w:t>
      </w:r>
      <w:r>
        <w:t>Visi dan Misi Perusahaan</w:t>
      </w:r>
      <w:bookmarkEnd w:id="35"/>
      <w:r>
        <w:t xml:space="preserve"> </w:t>
      </w:r>
    </w:p>
    <w:p w14:paraId="7CF90DBD" w14:textId="07B13AE5" w:rsidR="009957EC" w:rsidRDefault="00DA78D0" w:rsidP="004D634E">
      <w:pPr>
        <w:spacing w:after="12" w:line="248" w:lineRule="auto"/>
        <w:ind w:right="26" w:firstLine="284"/>
        <w:jc w:val="both"/>
      </w:pPr>
      <w:r>
        <w:rPr>
          <w:rFonts w:ascii="Times New Roman" w:eastAsia="Times New Roman" w:hAnsi="Times New Roman" w:cs="Times New Roman"/>
          <w:lang w:val="id-ID"/>
        </w:rPr>
        <w:t>Bank BJB memiliki visi yaitu “Menjadi Bank Pilihan Utama Anda”</w:t>
      </w:r>
      <w:r w:rsidR="00854C57">
        <w:rPr>
          <w:rFonts w:ascii="Times New Roman" w:eastAsia="Times New Roman" w:hAnsi="Times New Roman" w:cs="Times New Roman"/>
          <w:lang w:val="id-ID"/>
        </w:rPr>
        <w:t xml:space="preserve"> dan misi yaitu;</w:t>
      </w:r>
    </w:p>
    <w:p w14:paraId="4452CEDA" w14:textId="49F1F88D" w:rsidR="009957EC" w:rsidRPr="00E36C46" w:rsidRDefault="00854C57" w:rsidP="002070B2">
      <w:pPr>
        <w:pStyle w:val="ListParagraph"/>
        <w:numPr>
          <w:ilvl w:val="0"/>
          <w:numId w:val="105"/>
        </w:numPr>
        <w:spacing w:after="12" w:line="248" w:lineRule="auto"/>
        <w:ind w:right="26"/>
        <w:jc w:val="both"/>
        <w:rPr>
          <w:rFonts w:asciiTheme="majorBidi" w:hAnsiTheme="majorBidi" w:cstheme="majorBidi"/>
        </w:rPr>
      </w:pPr>
      <w:r w:rsidRPr="00E36C46">
        <w:rPr>
          <w:rFonts w:asciiTheme="majorBidi" w:hAnsiTheme="majorBidi" w:cstheme="majorBidi"/>
          <w:lang w:val="id-ID"/>
        </w:rPr>
        <w:t>Memberikan kontribusi dan berpartisipasi</w:t>
      </w:r>
      <w:r w:rsidR="00E36C46" w:rsidRPr="00E36C46">
        <w:rPr>
          <w:rFonts w:asciiTheme="majorBidi" w:hAnsiTheme="majorBidi" w:cstheme="majorBidi"/>
          <w:lang w:val="id-ID"/>
        </w:rPr>
        <w:t xml:space="preserve"> sebagai penggerak dan pendoro</w:t>
      </w:r>
      <w:r w:rsidR="000242E3">
        <w:rPr>
          <w:rFonts w:asciiTheme="majorBidi" w:hAnsiTheme="majorBidi" w:cstheme="majorBidi"/>
          <w:lang w:val="id-ID"/>
        </w:rPr>
        <w:t>n</w:t>
      </w:r>
      <w:r w:rsidR="00E36C46" w:rsidRPr="00E36C46">
        <w:rPr>
          <w:rFonts w:asciiTheme="majorBidi" w:hAnsiTheme="majorBidi" w:cstheme="majorBidi"/>
          <w:lang w:val="id-ID"/>
        </w:rPr>
        <w:t>g laju perekonomian daerah.</w:t>
      </w:r>
    </w:p>
    <w:p w14:paraId="4669FF52" w14:textId="756C381C" w:rsidR="00E36C46" w:rsidRPr="00E36C46" w:rsidRDefault="00E36C46" w:rsidP="002070B2">
      <w:pPr>
        <w:pStyle w:val="ListParagraph"/>
        <w:numPr>
          <w:ilvl w:val="0"/>
          <w:numId w:val="105"/>
        </w:numPr>
        <w:spacing w:after="12" w:line="248" w:lineRule="auto"/>
        <w:ind w:right="26"/>
        <w:jc w:val="both"/>
        <w:rPr>
          <w:rFonts w:asciiTheme="majorBidi" w:hAnsiTheme="majorBidi" w:cstheme="majorBidi"/>
        </w:rPr>
      </w:pPr>
      <w:r w:rsidRPr="00E36C46">
        <w:rPr>
          <w:rFonts w:asciiTheme="majorBidi" w:hAnsiTheme="majorBidi" w:cstheme="majorBidi"/>
          <w:lang w:val="id-ID"/>
        </w:rPr>
        <w:t>Menjadi partner utama pemerintah daerah dalam pengelolaan keuangan.</w:t>
      </w:r>
    </w:p>
    <w:p w14:paraId="53B18F65" w14:textId="5EAE653B" w:rsidR="00E36C46" w:rsidRPr="00E36C46" w:rsidRDefault="00E36C46" w:rsidP="002070B2">
      <w:pPr>
        <w:pStyle w:val="ListParagraph"/>
        <w:numPr>
          <w:ilvl w:val="0"/>
          <w:numId w:val="105"/>
        </w:numPr>
        <w:spacing w:after="12" w:line="248" w:lineRule="auto"/>
        <w:ind w:right="26"/>
        <w:jc w:val="both"/>
        <w:rPr>
          <w:rFonts w:asciiTheme="majorBidi" w:hAnsiTheme="majorBidi" w:cstheme="majorBidi"/>
        </w:rPr>
      </w:pPr>
      <w:r w:rsidRPr="00E36C46">
        <w:rPr>
          <w:rFonts w:asciiTheme="majorBidi" w:hAnsiTheme="majorBidi" w:cstheme="majorBidi"/>
          <w:lang w:val="id-ID"/>
        </w:rPr>
        <w:lastRenderedPageBreak/>
        <w:t>Memberikan layanan terbaik kepada nasabah.</w:t>
      </w:r>
    </w:p>
    <w:p w14:paraId="636E8004" w14:textId="51F694C8" w:rsidR="00E36C46" w:rsidRPr="00E36C46" w:rsidRDefault="00E36C46" w:rsidP="002070B2">
      <w:pPr>
        <w:pStyle w:val="ListParagraph"/>
        <w:numPr>
          <w:ilvl w:val="0"/>
          <w:numId w:val="105"/>
        </w:numPr>
        <w:spacing w:after="12" w:line="248" w:lineRule="auto"/>
        <w:ind w:right="26"/>
        <w:jc w:val="both"/>
        <w:rPr>
          <w:rFonts w:asciiTheme="majorBidi" w:hAnsiTheme="majorBidi" w:cstheme="majorBidi"/>
        </w:rPr>
      </w:pPr>
      <w:r w:rsidRPr="00E36C46">
        <w:rPr>
          <w:rFonts w:asciiTheme="majorBidi" w:hAnsiTheme="majorBidi" w:cstheme="majorBidi"/>
          <w:lang w:val="id-ID"/>
        </w:rPr>
        <w:t>Memberikan manfaat terbaik dalam berkelanjutan kepada stakeholder.</w:t>
      </w:r>
    </w:p>
    <w:p w14:paraId="7BB69B70" w14:textId="50883A65" w:rsidR="00E36C46" w:rsidRPr="00E36C46" w:rsidRDefault="00E36C46" w:rsidP="002070B2">
      <w:pPr>
        <w:pStyle w:val="ListParagraph"/>
        <w:numPr>
          <w:ilvl w:val="0"/>
          <w:numId w:val="105"/>
        </w:numPr>
        <w:spacing w:after="12" w:line="248" w:lineRule="auto"/>
        <w:ind w:right="26"/>
        <w:jc w:val="both"/>
        <w:rPr>
          <w:rFonts w:asciiTheme="majorBidi" w:hAnsiTheme="majorBidi" w:cstheme="majorBidi"/>
        </w:rPr>
      </w:pPr>
      <w:r w:rsidRPr="00E36C46">
        <w:rPr>
          <w:rFonts w:asciiTheme="majorBidi" w:hAnsiTheme="majorBidi" w:cstheme="majorBidi"/>
          <w:lang w:val="id-ID"/>
        </w:rPr>
        <w:t>Meningkatkan inklusi keuangan kepada masyarakat melalui digitalisasi perbankan.</w:t>
      </w:r>
    </w:p>
    <w:p w14:paraId="37D64D9F" w14:textId="77777777" w:rsidR="009957EC" w:rsidRDefault="00D1442A" w:rsidP="001C0919">
      <w:pPr>
        <w:spacing w:after="0"/>
        <w:ind w:right="26"/>
      </w:pPr>
      <w:r>
        <w:rPr>
          <w:rFonts w:ascii="Times New Roman" w:eastAsia="Times New Roman" w:hAnsi="Times New Roman" w:cs="Times New Roman"/>
        </w:rPr>
        <w:t xml:space="preserve"> </w:t>
      </w:r>
    </w:p>
    <w:p w14:paraId="336CB117" w14:textId="700E362F" w:rsidR="009957EC" w:rsidRPr="000F5C6E" w:rsidRDefault="00D1442A" w:rsidP="009F689E">
      <w:pPr>
        <w:pStyle w:val="Heading2"/>
        <w:rPr>
          <w:lang w:val="id-ID"/>
        </w:rPr>
      </w:pPr>
      <w:bookmarkStart w:id="36" w:name="_Toc51503848"/>
      <w:r>
        <w:t>2.4.</w:t>
      </w:r>
      <w:r>
        <w:rPr>
          <w:rFonts w:ascii="Arial" w:eastAsia="Arial" w:hAnsi="Arial" w:cs="Arial"/>
        </w:rPr>
        <w:t xml:space="preserve"> </w:t>
      </w:r>
      <w:r w:rsidR="000F5C6E">
        <w:rPr>
          <w:rStyle w:val="Heading3Char"/>
          <w:b/>
          <w:bCs/>
          <w:lang w:val="id-ID"/>
        </w:rPr>
        <w:t>Divisi Teknologi Informasi</w:t>
      </w:r>
      <w:bookmarkEnd w:id="36"/>
    </w:p>
    <w:p w14:paraId="2901370C" w14:textId="55EE3596" w:rsidR="00A461E5" w:rsidRDefault="004D127F" w:rsidP="0014476E">
      <w:pPr>
        <w:spacing w:after="12" w:line="248" w:lineRule="auto"/>
        <w:ind w:right="26" w:firstLine="284"/>
        <w:jc w:val="both"/>
        <w:rPr>
          <w:rFonts w:ascii="Times New Roman" w:eastAsia="Times New Roman" w:hAnsi="Times New Roman" w:cs="Times New Roman"/>
        </w:rPr>
      </w:pPr>
      <w:r>
        <w:rPr>
          <w:rFonts w:ascii="Times New Roman" w:eastAsia="Times New Roman" w:hAnsi="Times New Roman" w:cs="Times New Roman"/>
        </w:rPr>
        <w:t xml:space="preserve">Persaingan yang ketat pada bisnis perbankan </w:t>
      </w:r>
      <w:r w:rsidR="00DF0338">
        <w:rPr>
          <w:rFonts w:ascii="Times New Roman" w:eastAsia="Times New Roman" w:hAnsi="Times New Roman" w:cs="Times New Roman"/>
        </w:rPr>
        <w:t>menyebabkan setiap bank lebih berhati-hati menentukan strategi bisnisnya. Selain faktor internal</w:t>
      </w:r>
      <w:r w:rsidR="00946CEB">
        <w:rPr>
          <w:rFonts w:ascii="Times New Roman" w:eastAsia="Times New Roman" w:hAnsi="Times New Roman" w:cs="Times New Roman"/>
        </w:rPr>
        <w:t xml:space="preserve">, </w:t>
      </w:r>
      <w:r w:rsidR="00946CEB" w:rsidRPr="00B7653A">
        <w:rPr>
          <w:rFonts w:ascii="Times New Roman" w:eastAsia="Times New Roman" w:hAnsi="Times New Roman" w:cs="Times New Roman"/>
          <w:i/>
          <w:iCs/>
        </w:rPr>
        <w:t>compliances</w:t>
      </w:r>
      <w:r w:rsidR="00946CEB">
        <w:rPr>
          <w:rFonts w:ascii="Times New Roman" w:eastAsia="Times New Roman" w:hAnsi="Times New Roman" w:cs="Times New Roman"/>
        </w:rPr>
        <w:t xml:space="preserve"> yang harus dipenuhi, </w:t>
      </w:r>
      <w:r w:rsidR="00A661E6">
        <w:rPr>
          <w:rFonts w:ascii="Times New Roman" w:eastAsia="Times New Roman" w:hAnsi="Times New Roman" w:cs="Times New Roman"/>
        </w:rPr>
        <w:t>serta</w:t>
      </w:r>
      <w:r w:rsidR="00946CEB">
        <w:rPr>
          <w:rFonts w:ascii="Times New Roman" w:eastAsia="Times New Roman" w:hAnsi="Times New Roman" w:cs="Times New Roman"/>
        </w:rPr>
        <w:t xml:space="preserve"> </w:t>
      </w:r>
      <w:r w:rsidR="00A661E6">
        <w:rPr>
          <w:rFonts w:ascii="Times New Roman" w:eastAsia="Times New Roman" w:hAnsi="Times New Roman" w:cs="Times New Roman"/>
        </w:rPr>
        <w:t xml:space="preserve">kompetitor, perbankan juga mendapat persaingan baru </w:t>
      </w:r>
      <w:r w:rsidR="00E25C95">
        <w:rPr>
          <w:rFonts w:ascii="Times New Roman" w:eastAsia="Times New Roman" w:hAnsi="Times New Roman" w:cs="Times New Roman"/>
        </w:rPr>
        <w:t xml:space="preserve">dari perusahaan non-bank. Misalnya perusahaan telekomunikasi </w:t>
      </w:r>
      <w:r w:rsidR="00BA71AA">
        <w:rPr>
          <w:rFonts w:ascii="Times New Roman" w:eastAsia="Times New Roman" w:hAnsi="Times New Roman" w:cs="Times New Roman"/>
        </w:rPr>
        <w:t xml:space="preserve">yang menawarkan </w:t>
      </w:r>
      <w:r w:rsidR="00B7653A" w:rsidRPr="00B7653A">
        <w:rPr>
          <w:rFonts w:ascii="Times New Roman" w:eastAsia="Times New Roman" w:hAnsi="Times New Roman" w:cs="Times New Roman"/>
          <w:i/>
          <w:iCs/>
        </w:rPr>
        <w:t>e-money</w:t>
      </w:r>
      <w:r w:rsidR="00B7653A">
        <w:rPr>
          <w:rFonts w:ascii="Times New Roman" w:eastAsia="Times New Roman" w:hAnsi="Times New Roman" w:cs="Times New Roman"/>
        </w:rPr>
        <w:t>.</w:t>
      </w:r>
    </w:p>
    <w:p w14:paraId="1173D31E" w14:textId="0B214394" w:rsidR="009957EC" w:rsidRPr="006A0E54" w:rsidRDefault="00E25074" w:rsidP="006A0E54">
      <w:pPr>
        <w:spacing w:after="12" w:line="248" w:lineRule="auto"/>
        <w:ind w:right="26" w:firstLine="284"/>
        <w:jc w:val="both"/>
        <w:rPr>
          <w:rFonts w:ascii="Times New Roman" w:eastAsia="Times New Roman" w:hAnsi="Times New Roman" w:cs="Times New Roman"/>
        </w:rPr>
      </w:pPr>
      <w:r>
        <w:rPr>
          <w:rFonts w:ascii="Times New Roman" w:eastAsia="Times New Roman" w:hAnsi="Times New Roman" w:cs="Times New Roman"/>
        </w:rPr>
        <w:t xml:space="preserve">Teknologi Informasi sebagai salah satu alat utama penunjang </w:t>
      </w:r>
      <w:r w:rsidR="00163113">
        <w:rPr>
          <w:rFonts w:ascii="Times New Roman" w:eastAsia="Times New Roman" w:hAnsi="Times New Roman" w:cs="Times New Roman"/>
        </w:rPr>
        <w:t xml:space="preserve">bisnis menjadi hal yang penting untuk menunjang pencapaian </w:t>
      </w:r>
      <w:r w:rsidR="00163113" w:rsidRPr="002D3080">
        <w:rPr>
          <w:rFonts w:ascii="Times New Roman" w:eastAsia="Times New Roman" w:hAnsi="Times New Roman" w:cs="Times New Roman"/>
          <w:i/>
          <w:iCs/>
        </w:rPr>
        <w:t>Bussiness Goals</w:t>
      </w:r>
      <w:r w:rsidR="00163113">
        <w:rPr>
          <w:rFonts w:ascii="Times New Roman" w:eastAsia="Times New Roman" w:hAnsi="Times New Roman" w:cs="Times New Roman"/>
        </w:rPr>
        <w:t>.</w:t>
      </w:r>
      <w:r w:rsidR="00162272">
        <w:rPr>
          <w:rFonts w:ascii="Times New Roman" w:eastAsia="Times New Roman" w:hAnsi="Times New Roman" w:cs="Times New Roman"/>
        </w:rPr>
        <w:t xml:space="preserve"> Untuk mendapat manfaat yang optimal </w:t>
      </w:r>
      <w:r w:rsidR="00AD6E4F">
        <w:rPr>
          <w:rFonts w:ascii="Times New Roman" w:eastAsia="Times New Roman" w:hAnsi="Times New Roman" w:cs="Times New Roman"/>
        </w:rPr>
        <w:t>dari penggunaan teknologi informasi, keselarasan antara stra</w:t>
      </w:r>
      <w:r w:rsidR="00C379E3">
        <w:rPr>
          <w:rFonts w:ascii="Times New Roman" w:eastAsia="Times New Roman" w:hAnsi="Times New Roman" w:cs="Times New Roman"/>
        </w:rPr>
        <w:t>tegi bisnis dan strategi informasi bisnis adalah hal yang sangat penting</w:t>
      </w:r>
      <w:r w:rsidR="008D56F9">
        <w:rPr>
          <w:rFonts w:ascii="Times New Roman" w:eastAsia="Times New Roman" w:hAnsi="Times New Roman" w:cs="Times New Roman"/>
        </w:rPr>
        <w:t xml:space="preserve"> untuk dijaga. Penerapan teknologi informasi diharapkan dapat memberika</w:t>
      </w:r>
      <w:r w:rsidR="00D37D67">
        <w:rPr>
          <w:rFonts w:ascii="Times New Roman" w:eastAsia="Times New Roman" w:hAnsi="Times New Roman" w:cs="Times New Roman"/>
        </w:rPr>
        <w:t xml:space="preserve">n dampak menjadi lebih murah, </w:t>
      </w:r>
      <w:r w:rsidR="00E92640">
        <w:rPr>
          <w:rFonts w:ascii="Times New Roman" w:eastAsia="Times New Roman" w:hAnsi="Times New Roman" w:cs="Times New Roman"/>
        </w:rPr>
        <w:t>lebih baik, dan lebih cepat. Baik pada pengelolaan sumber daya internal</w:t>
      </w:r>
      <w:r w:rsidR="00166CCA">
        <w:rPr>
          <w:rFonts w:ascii="Times New Roman" w:eastAsia="Times New Roman" w:hAnsi="Times New Roman" w:cs="Times New Roman"/>
        </w:rPr>
        <w:t xml:space="preserve">, maupun </w:t>
      </w:r>
      <w:r w:rsidR="00F969E5">
        <w:rPr>
          <w:rFonts w:ascii="Times New Roman" w:eastAsia="Times New Roman" w:hAnsi="Times New Roman" w:cs="Times New Roman"/>
        </w:rPr>
        <w:t>pelayanan kepada nasabah</w:t>
      </w:r>
      <w:r w:rsidR="009F5ED3">
        <w:rPr>
          <w:rFonts w:ascii="Times New Roman" w:eastAsia="Times New Roman" w:hAnsi="Times New Roman" w:cs="Times New Roman"/>
        </w:rPr>
        <w:t>.</w:t>
      </w:r>
    </w:p>
    <w:p w14:paraId="60B20E6A" w14:textId="77777777" w:rsidR="002C7453" w:rsidRDefault="002C7453">
      <w:pPr>
        <w:rPr>
          <w:rFonts w:ascii="Times New Roman" w:eastAsia="Times New Roman" w:hAnsi="Times New Roman" w:cs="Times New Roman"/>
          <w:b/>
        </w:rPr>
      </w:pPr>
      <w:r>
        <w:br w:type="page"/>
      </w:r>
    </w:p>
    <w:p w14:paraId="2376DDA6" w14:textId="7666CC21" w:rsidR="009957EC" w:rsidRPr="00087329" w:rsidRDefault="00D1442A" w:rsidP="009F689E">
      <w:pPr>
        <w:pStyle w:val="Heading2"/>
        <w:rPr>
          <w:lang w:val="id-ID"/>
        </w:rPr>
      </w:pPr>
      <w:bookmarkStart w:id="37" w:name="_Toc51503849"/>
      <w:r>
        <w:lastRenderedPageBreak/>
        <w:t>2.5.</w:t>
      </w:r>
      <w:r>
        <w:rPr>
          <w:rFonts w:ascii="Arial" w:eastAsia="Arial" w:hAnsi="Arial" w:cs="Arial"/>
        </w:rPr>
        <w:t xml:space="preserve"> </w:t>
      </w:r>
      <w:r>
        <w:t xml:space="preserve">Struktur Organisasi </w:t>
      </w:r>
      <w:r w:rsidR="00087329">
        <w:rPr>
          <w:lang w:val="id-ID"/>
        </w:rPr>
        <w:t>Divisi TI</w:t>
      </w:r>
      <w:bookmarkEnd w:id="37"/>
    </w:p>
    <w:p w14:paraId="27DDE34B" w14:textId="5D8C6049" w:rsidR="00CF1F47" w:rsidRPr="0080362F" w:rsidRDefault="0080362F" w:rsidP="00B37D2F">
      <w:pPr>
        <w:spacing w:after="12" w:line="248" w:lineRule="auto"/>
        <w:ind w:right="26" w:firstLine="284"/>
        <w:jc w:val="both"/>
        <w:rPr>
          <w:rFonts w:ascii="Times New Roman" w:eastAsia="Times New Roman" w:hAnsi="Times New Roman" w:cs="Times New Roman"/>
          <w:lang w:val="id-ID"/>
        </w:rPr>
      </w:pPr>
      <w:r>
        <w:rPr>
          <w:rFonts w:ascii="Times New Roman" w:eastAsia="Times New Roman" w:hAnsi="Times New Roman" w:cs="Times New Roman"/>
          <w:lang w:val="id-ID"/>
        </w:rPr>
        <w:t>Struktur organisasi dari Divisi Teknologi Informasi ditunjukan pada gambar 2.1.</w:t>
      </w:r>
    </w:p>
    <w:p w14:paraId="6D56B778" w14:textId="77777777" w:rsidR="00B37D2F" w:rsidRPr="0080362F" w:rsidRDefault="00B37D2F" w:rsidP="00B37D2F">
      <w:pPr>
        <w:spacing w:after="12" w:line="248" w:lineRule="auto"/>
        <w:ind w:right="26" w:firstLine="284"/>
        <w:jc w:val="both"/>
        <w:rPr>
          <w:rFonts w:ascii="Times New Roman" w:eastAsia="Times New Roman" w:hAnsi="Times New Roman" w:cs="Times New Roman"/>
          <w:lang w:val="id-ID"/>
        </w:rPr>
      </w:pPr>
    </w:p>
    <w:p w14:paraId="7D39DFE1" w14:textId="54CEA885" w:rsidR="0080362F" w:rsidRDefault="0080362F" w:rsidP="0080362F">
      <w:pPr>
        <w:pStyle w:val="Gambar"/>
      </w:pPr>
      <w:bookmarkStart w:id="38" w:name="_Toc51019151"/>
      <w:r>
        <w:t xml:space="preserve">Gambar 2. </w:t>
      </w:r>
      <w:r>
        <w:fldChar w:fldCharType="begin"/>
      </w:r>
      <w:r>
        <w:instrText xml:space="preserve"> SEQ Gambar_2. \* ARABIC </w:instrText>
      </w:r>
      <w:r>
        <w:fldChar w:fldCharType="separate"/>
      </w:r>
      <w:r w:rsidR="00BF546C">
        <w:rPr>
          <w:noProof/>
        </w:rPr>
        <w:t>1</w:t>
      </w:r>
      <w:r>
        <w:fldChar w:fldCharType="end"/>
      </w:r>
      <w:r>
        <w:t xml:space="preserve"> </w:t>
      </w:r>
      <w:r w:rsidRPr="007D62E8">
        <w:t>Struktur Organisasi Divisi Teknologi Informasi</w:t>
      </w:r>
      <w:bookmarkEnd w:id="38"/>
    </w:p>
    <w:p w14:paraId="2FE2F579" w14:textId="3F0CDCC4" w:rsidR="00C03818" w:rsidRDefault="002D6788" w:rsidP="0080362F">
      <w:pPr>
        <w:pStyle w:val="Gambar"/>
      </w:pPr>
      <w:r>
        <w:rPr>
          <w:noProof/>
        </w:rPr>
        <w:drawing>
          <wp:inline distT="0" distB="0" distL="0" distR="0" wp14:anchorId="1D6304D2" wp14:editId="7AE08AFD">
            <wp:extent cx="3347085" cy="3835400"/>
            <wp:effectExtent l="38100" t="0" r="43815"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sidR="00C03818">
        <w:t xml:space="preserve"> </w:t>
      </w:r>
    </w:p>
    <w:p w14:paraId="2221E22D" w14:textId="47FFDC92" w:rsidR="009957EC" w:rsidRDefault="00D1442A" w:rsidP="001C0919">
      <w:pPr>
        <w:spacing w:after="12" w:line="248" w:lineRule="auto"/>
        <w:ind w:right="26"/>
        <w:jc w:val="both"/>
      </w:pPr>
      <w:r>
        <w:br w:type="page"/>
      </w:r>
    </w:p>
    <w:p w14:paraId="08EEAD05" w14:textId="3EF2DDEB" w:rsidR="009957EC" w:rsidRDefault="00D1442A" w:rsidP="00413675">
      <w:pPr>
        <w:pStyle w:val="Heading1"/>
      </w:pPr>
      <w:bookmarkStart w:id="39" w:name="_Toc51503850"/>
      <w:r>
        <w:lastRenderedPageBreak/>
        <w:t>BAB 3.</w:t>
      </w:r>
      <w:r>
        <w:rPr>
          <w:rFonts w:ascii="Arial" w:eastAsia="Arial" w:hAnsi="Arial" w:cs="Arial"/>
        </w:rPr>
        <w:t xml:space="preserve"> </w:t>
      </w:r>
      <w:r>
        <w:t xml:space="preserve"> TINJAUAN PUSTAKA</w:t>
      </w:r>
      <w:bookmarkEnd w:id="39"/>
    </w:p>
    <w:p w14:paraId="4844E820" w14:textId="6257ED36" w:rsidR="000E6426" w:rsidRPr="000E6426" w:rsidRDefault="00997D3E" w:rsidP="000750D3">
      <w:pPr>
        <w:spacing w:after="0"/>
        <w:ind w:right="26" w:firstLine="284"/>
        <w:jc w:val="both"/>
        <w:rPr>
          <w:rFonts w:ascii="Times New Roman" w:eastAsia="Times New Roman" w:hAnsi="Times New Roman" w:cs="Times New Roman"/>
          <w:color w:val="000000" w:themeColor="text1"/>
          <w:lang w:val="id-ID"/>
        </w:rPr>
      </w:pPr>
      <w:r>
        <w:rPr>
          <w:rFonts w:ascii="Times New Roman" w:eastAsia="Times New Roman" w:hAnsi="Times New Roman" w:cs="Times New Roman"/>
          <w:color w:val="000000" w:themeColor="text1"/>
          <w:lang w:val="id-ID"/>
        </w:rPr>
        <w:t xml:space="preserve">Bab ini </w:t>
      </w:r>
      <w:r w:rsidR="00CD6CAC">
        <w:rPr>
          <w:rFonts w:ascii="Times New Roman" w:eastAsia="Times New Roman" w:hAnsi="Times New Roman" w:cs="Times New Roman"/>
          <w:color w:val="000000" w:themeColor="text1"/>
          <w:lang w:val="id-ID"/>
        </w:rPr>
        <w:t>membahas</w:t>
      </w:r>
      <w:r>
        <w:rPr>
          <w:rFonts w:ascii="Times New Roman" w:eastAsia="Times New Roman" w:hAnsi="Times New Roman" w:cs="Times New Roman"/>
          <w:color w:val="000000" w:themeColor="text1"/>
          <w:lang w:val="id-ID"/>
        </w:rPr>
        <w:t xml:space="preserve"> menge</w:t>
      </w:r>
      <w:r w:rsidR="00664EC2">
        <w:rPr>
          <w:rFonts w:ascii="Times New Roman" w:eastAsia="Times New Roman" w:hAnsi="Times New Roman" w:cs="Times New Roman"/>
          <w:color w:val="000000" w:themeColor="text1"/>
          <w:lang w:val="id-ID"/>
        </w:rPr>
        <w:t xml:space="preserve">nai </w:t>
      </w:r>
      <w:r>
        <w:rPr>
          <w:rFonts w:ascii="Times New Roman" w:eastAsia="Times New Roman" w:hAnsi="Times New Roman" w:cs="Times New Roman"/>
          <w:color w:val="000000" w:themeColor="text1"/>
          <w:lang w:val="id-ID"/>
        </w:rPr>
        <w:t xml:space="preserve">dasar teori yang </w:t>
      </w:r>
      <w:r w:rsidR="00775A6B">
        <w:rPr>
          <w:rFonts w:ascii="Times New Roman" w:eastAsia="Times New Roman" w:hAnsi="Times New Roman" w:cs="Times New Roman"/>
          <w:color w:val="000000" w:themeColor="text1"/>
          <w:lang w:val="id-ID"/>
        </w:rPr>
        <w:t xml:space="preserve">digunakan </w:t>
      </w:r>
      <w:r w:rsidR="00664EC2">
        <w:rPr>
          <w:rFonts w:ascii="Times New Roman" w:eastAsia="Times New Roman" w:hAnsi="Times New Roman" w:cs="Times New Roman"/>
          <w:color w:val="000000" w:themeColor="text1"/>
          <w:lang w:val="id-ID"/>
        </w:rPr>
        <w:t>dalam pengembangan sistem informasi finansial Bank BJB.</w:t>
      </w:r>
      <w:r w:rsidR="00DD75B9">
        <w:rPr>
          <w:rFonts w:ascii="Times New Roman" w:eastAsia="Times New Roman" w:hAnsi="Times New Roman" w:cs="Times New Roman"/>
          <w:color w:val="000000" w:themeColor="text1"/>
          <w:lang w:val="id-ID"/>
        </w:rPr>
        <w:t xml:space="preserve"> Dasar teori yang akan dijelaskan me</w:t>
      </w:r>
      <w:r w:rsidR="002A6C7E">
        <w:rPr>
          <w:rFonts w:ascii="Times New Roman" w:eastAsia="Times New Roman" w:hAnsi="Times New Roman" w:cs="Times New Roman"/>
          <w:color w:val="000000" w:themeColor="text1"/>
          <w:lang w:val="id-ID"/>
        </w:rPr>
        <w:t>l</w:t>
      </w:r>
      <w:r w:rsidR="00DD75B9">
        <w:rPr>
          <w:rFonts w:ascii="Times New Roman" w:eastAsia="Times New Roman" w:hAnsi="Times New Roman" w:cs="Times New Roman"/>
          <w:color w:val="000000" w:themeColor="text1"/>
          <w:lang w:val="id-ID"/>
        </w:rPr>
        <w:t>iputi</w:t>
      </w:r>
      <w:r w:rsidR="00CD6CAC">
        <w:rPr>
          <w:rFonts w:ascii="Times New Roman" w:eastAsia="Times New Roman" w:hAnsi="Times New Roman" w:cs="Times New Roman"/>
          <w:color w:val="000000" w:themeColor="text1"/>
          <w:lang w:val="id-ID"/>
        </w:rPr>
        <w:t xml:space="preserve"> </w:t>
      </w:r>
      <w:r w:rsidR="00E320BF">
        <w:rPr>
          <w:rFonts w:ascii="Times New Roman" w:eastAsia="Times New Roman" w:hAnsi="Times New Roman" w:cs="Times New Roman"/>
          <w:color w:val="000000" w:themeColor="text1"/>
          <w:lang w:val="id-ID"/>
        </w:rPr>
        <w:t>pemrograman web</w:t>
      </w:r>
      <w:r w:rsidR="00436DF8">
        <w:rPr>
          <w:rFonts w:ascii="Times New Roman" w:eastAsia="Times New Roman" w:hAnsi="Times New Roman" w:cs="Times New Roman"/>
          <w:color w:val="000000" w:themeColor="text1"/>
          <w:lang w:val="id-ID"/>
        </w:rPr>
        <w:t>.</w:t>
      </w:r>
    </w:p>
    <w:p w14:paraId="380A988C" w14:textId="459CEA46" w:rsidR="009957EC" w:rsidRPr="00703456" w:rsidRDefault="009957EC" w:rsidP="001C0919">
      <w:pPr>
        <w:spacing w:after="0"/>
        <w:ind w:right="26"/>
        <w:rPr>
          <w:lang w:val="id-ID"/>
        </w:rPr>
      </w:pPr>
    </w:p>
    <w:p w14:paraId="098B0B6E" w14:textId="77777777" w:rsidR="009957EC" w:rsidRPr="00703456" w:rsidRDefault="00D1442A" w:rsidP="009F689E">
      <w:pPr>
        <w:pStyle w:val="Heading2"/>
        <w:rPr>
          <w:lang w:val="id-ID"/>
        </w:rPr>
      </w:pPr>
      <w:bookmarkStart w:id="40" w:name="_Toc51503851"/>
      <w:r w:rsidRPr="00703456">
        <w:rPr>
          <w:lang w:val="id-ID"/>
        </w:rPr>
        <w:t>3.1.</w:t>
      </w:r>
      <w:r w:rsidRPr="00703456">
        <w:rPr>
          <w:rFonts w:ascii="Arial" w:eastAsia="Arial" w:hAnsi="Arial" w:cs="Arial"/>
          <w:lang w:val="id-ID"/>
        </w:rPr>
        <w:t xml:space="preserve"> </w:t>
      </w:r>
      <w:r w:rsidRPr="00703456">
        <w:rPr>
          <w:lang w:val="id-ID"/>
        </w:rPr>
        <w:t>Pemrograman Web</w:t>
      </w:r>
      <w:bookmarkEnd w:id="40"/>
      <w:r w:rsidRPr="00703456">
        <w:rPr>
          <w:lang w:val="id-ID"/>
        </w:rPr>
        <w:t xml:space="preserve">  </w:t>
      </w:r>
    </w:p>
    <w:p w14:paraId="73D97592" w14:textId="7E777C6A" w:rsidR="00B5534B" w:rsidRDefault="00B5534B" w:rsidP="000750D3">
      <w:pPr>
        <w:spacing w:after="12" w:line="248" w:lineRule="auto"/>
        <w:ind w:right="26" w:firstLine="284"/>
        <w:jc w:val="both"/>
        <w:rPr>
          <w:rFonts w:ascii="Times New Roman" w:eastAsia="Times New Roman" w:hAnsi="Times New Roman" w:cs="Times New Roman"/>
          <w:lang w:val="id-ID"/>
        </w:rPr>
      </w:pPr>
      <w:r>
        <w:rPr>
          <w:rFonts w:ascii="Times New Roman" w:eastAsia="Times New Roman" w:hAnsi="Times New Roman" w:cs="Times New Roman"/>
          <w:lang w:val="id-ID"/>
        </w:rPr>
        <w:t xml:space="preserve">Pemrograman web adalah pembuatan suatu program berbasis web </w:t>
      </w:r>
      <w:r w:rsidR="00B735C2">
        <w:rPr>
          <w:rFonts w:ascii="Times New Roman" w:eastAsia="Times New Roman" w:hAnsi="Times New Roman" w:cs="Times New Roman"/>
          <w:lang w:val="id-ID"/>
        </w:rPr>
        <w:t xml:space="preserve">dengan menggunakan bahasa tertentu seperti HTML, PHP, dan CSS </w:t>
      </w:r>
      <w:r w:rsidR="00EB0833">
        <w:rPr>
          <w:rFonts w:ascii="Times New Roman" w:eastAsia="Times New Roman" w:hAnsi="Times New Roman" w:cs="Times New Roman"/>
          <w:lang w:val="id-ID"/>
        </w:rPr>
        <w:t xml:space="preserve">sehingga dapat </w:t>
      </w:r>
      <w:r w:rsidR="002A6C7E">
        <w:rPr>
          <w:rFonts w:ascii="Times New Roman" w:eastAsia="Times New Roman" w:hAnsi="Times New Roman" w:cs="Times New Roman"/>
          <w:lang w:val="id-ID"/>
        </w:rPr>
        <w:t>diproses</w:t>
      </w:r>
      <w:r w:rsidR="00EB0833">
        <w:rPr>
          <w:rFonts w:ascii="Times New Roman" w:eastAsia="Times New Roman" w:hAnsi="Times New Roman" w:cs="Times New Roman"/>
          <w:lang w:val="id-ID"/>
        </w:rPr>
        <w:t xml:space="preserve"> </w:t>
      </w:r>
      <w:r w:rsidR="00E64770">
        <w:rPr>
          <w:rFonts w:ascii="Times New Roman" w:eastAsia="Times New Roman" w:hAnsi="Times New Roman" w:cs="Times New Roman"/>
          <w:lang w:val="id-ID"/>
        </w:rPr>
        <w:t xml:space="preserve">dan </w:t>
      </w:r>
      <w:r w:rsidR="005847B2">
        <w:rPr>
          <w:rFonts w:ascii="Times New Roman" w:eastAsia="Times New Roman" w:hAnsi="Times New Roman" w:cs="Times New Roman"/>
          <w:lang w:val="id-ID"/>
        </w:rPr>
        <w:t xml:space="preserve">ditampilkan </w:t>
      </w:r>
      <w:r w:rsidR="00E64770">
        <w:rPr>
          <w:rFonts w:ascii="Times New Roman" w:eastAsia="Times New Roman" w:hAnsi="Times New Roman" w:cs="Times New Roman"/>
          <w:lang w:val="id-ID"/>
        </w:rPr>
        <w:t>sesuai kebutuhan pengguna.[2]</w:t>
      </w:r>
    </w:p>
    <w:p w14:paraId="2241A447" w14:textId="77777777" w:rsidR="009957EC" w:rsidRPr="00703456" w:rsidRDefault="00D1442A" w:rsidP="001C0919">
      <w:pPr>
        <w:spacing w:after="0"/>
        <w:ind w:right="26"/>
        <w:rPr>
          <w:lang w:val="id-ID"/>
        </w:rPr>
      </w:pPr>
      <w:r w:rsidRPr="00703456">
        <w:rPr>
          <w:rFonts w:ascii="Times New Roman" w:eastAsia="Times New Roman" w:hAnsi="Times New Roman" w:cs="Times New Roman"/>
          <w:color w:val="FF0000"/>
          <w:lang w:val="id-ID"/>
        </w:rPr>
        <w:t xml:space="preserve">  </w:t>
      </w:r>
    </w:p>
    <w:p w14:paraId="2307BB78" w14:textId="77777777" w:rsidR="00B34DD9" w:rsidRDefault="00D1442A" w:rsidP="00571ECF">
      <w:pPr>
        <w:pStyle w:val="Heading3"/>
      </w:pPr>
      <w:r w:rsidRPr="00703456">
        <w:rPr>
          <w:rFonts w:ascii="Calibri" w:eastAsia="Calibri" w:hAnsi="Calibri" w:cs="Calibri"/>
          <w:lang w:val="id-ID"/>
        </w:rPr>
        <w:tab/>
      </w:r>
      <w:bookmarkStart w:id="41" w:name="_Toc51503852"/>
      <w:r>
        <w:t>3.1.1</w:t>
      </w:r>
      <w:r>
        <w:rPr>
          <w:rFonts w:ascii="Arial" w:eastAsia="Arial" w:hAnsi="Arial" w:cs="Arial"/>
        </w:rPr>
        <w:t xml:space="preserve"> </w:t>
      </w:r>
      <w:r>
        <w:rPr>
          <w:rFonts w:ascii="Arial" w:eastAsia="Arial" w:hAnsi="Arial" w:cs="Arial"/>
        </w:rPr>
        <w:tab/>
      </w:r>
      <w:r>
        <w:t>HTML</w:t>
      </w:r>
      <w:bookmarkEnd w:id="41"/>
    </w:p>
    <w:p w14:paraId="28988027" w14:textId="79B8B5A0" w:rsidR="009957EC" w:rsidRPr="00EF71CE" w:rsidRDefault="00506FA1" w:rsidP="000750D3">
      <w:pPr>
        <w:ind w:firstLine="284"/>
        <w:jc w:val="both"/>
        <w:rPr>
          <w:lang w:val="id-ID"/>
        </w:rPr>
      </w:pPr>
      <w:r w:rsidRPr="004A72E8">
        <w:rPr>
          <w:rFonts w:asciiTheme="majorBidi" w:hAnsiTheme="majorBidi" w:cstheme="majorBidi"/>
          <w:lang w:val="id-ID"/>
        </w:rPr>
        <w:t xml:space="preserve">HTML </w:t>
      </w:r>
      <w:r w:rsidR="00B34DD9" w:rsidRPr="004A72E8">
        <w:rPr>
          <w:rFonts w:asciiTheme="majorBidi" w:hAnsiTheme="majorBidi" w:cstheme="majorBidi"/>
          <w:lang w:val="id-ID"/>
        </w:rPr>
        <w:t>(</w:t>
      </w:r>
      <w:r w:rsidR="00B34DD9" w:rsidRPr="004A72E8">
        <w:rPr>
          <w:rFonts w:asciiTheme="majorBidi" w:hAnsiTheme="majorBidi" w:cstheme="majorBidi"/>
        </w:rPr>
        <w:t xml:space="preserve">Hypertext Markup </w:t>
      </w:r>
      <w:r w:rsidR="00B34DD9" w:rsidRPr="004A72E8">
        <w:rPr>
          <w:rFonts w:asciiTheme="majorBidi" w:eastAsia="Times New Roman" w:hAnsiTheme="majorBidi" w:cstheme="majorBidi"/>
        </w:rPr>
        <w:t>Language</w:t>
      </w:r>
      <w:r w:rsidR="00B34DD9" w:rsidRPr="004A72E8">
        <w:rPr>
          <w:rFonts w:asciiTheme="majorBidi" w:hAnsiTheme="majorBidi" w:cstheme="majorBidi"/>
          <w:lang w:val="id-ID"/>
        </w:rPr>
        <w:t xml:space="preserve">) </w:t>
      </w:r>
      <w:r w:rsidRPr="004A72E8">
        <w:rPr>
          <w:rFonts w:asciiTheme="majorBidi" w:hAnsiTheme="majorBidi" w:cstheme="majorBidi"/>
          <w:lang w:val="id-ID"/>
        </w:rPr>
        <w:t xml:space="preserve">merupakan bahasa dasar </w:t>
      </w:r>
      <w:r w:rsidR="00B34DD9" w:rsidRPr="004A72E8">
        <w:rPr>
          <w:rFonts w:asciiTheme="majorBidi" w:hAnsiTheme="majorBidi" w:cstheme="majorBidi"/>
          <w:lang w:val="id-ID"/>
        </w:rPr>
        <w:t xml:space="preserve">web </w:t>
      </w:r>
      <w:r w:rsidRPr="004A72E8">
        <w:rPr>
          <w:rFonts w:asciiTheme="majorBidi" w:hAnsiTheme="majorBidi" w:cstheme="majorBidi"/>
          <w:lang w:val="id-ID"/>
        </w:rPr>
        <w:t>yang digunakan untuk membangun suatu website</w:t>
      </w:r>
      <w:r w:rsidR="00EF71CE">
        <w:rPr>
          <w:rFonts w:asciiTheme="majorBidi" w:hAnsiTheme="majorBidi" w:cstheme="majorBidi"/>
          <w:lang w:val="id-ID"/>
        </w:rPr>
        <w:t xml:space="preserve"> yang kemudian ditampilkan dan disusun melalui p</w:t>
      </w:r>
      <w:r w:rsidR="0003273D" w:rsidRPr="004A72E8">
        <w:rPr>
          <w:rFonts w:asciiTheme="majorBidi" w:hAnsiTheme="majorBidi" w:cstheme="majorBidi"/>
          <w:lang w:val="id-ID"/>
        </w:rPr>
        <w:t>eramban</w:t>
      </w:r>
      <w:r w:rsidR="00EF71CE">
        <w:rPr>
          <w:rFonts w:asciiTheme="majorBidi" w:hAnsiTheme="majorBidi" w:cstheme="majorBidi"/>
          <w:lang w:val="id-ID"/>
        </w:rPr>
        <w:t xml:space="preserve"> web.</w:t>
      </w:r>
      <w:r w:rsidR="00D1442A">
        <w:rPr>
          <w:rFonts w:ascii="Times New Roman" w:eastAsia="Times New Roman" w:hAnsi="Times New Roman" w:cs="Times New Roman"/>
          <w:color w:val="FF0000"/>
        </w:rPr>
        <w:t xml:space="preserve"> </w:t>
      </w:r>
      <w:r w:rsidR="00EF71CE" w:rsidRPr="00EF71CE">
        <w:rPr>
          <w:rFonts w:ascii="Times New Roman" w:eastAsia="Times New Roman" w:hAnsi="Times New Roman" w:cs="Times New Roman"/>
          <w:color w:val="000000" w:themeColor="text1"/>
          <w:lang w:val="id-ID"/>
        </w:rPr>
        <w:t>[2]</w:t>
      </w:r>
    </w:p>
    <w:p w14:paraId="7D791BD3" w14:textId="77777777" w:rsidR="009957EC" w:rsidRDefault="00D1442A" w:rsidP="00571ECF">
      <w:pPr>
        <w:pStyle w:val="Heading3"/>
      </w:pPr>
      <w:r>
        <w:rPr>
          <w:rFonts w:ascii="Calibri" w:eastAsia="Calibri" w:hAnsi="Calibri" w:cs="Calibri"/>
        </w:rPr>
        <w:tab/>
      </w:r>
      <w:bookmarkStart w:id="42" w:name="_Toc51503853"/>
      <w:r>
        <w:t>3.1.2</w:t>
      </w:r>
      <w:r>
        <w:rPr>
          <w:rFonts w:ascii="Arial" w:eastAsia="Arial" w:hAnsi="Arial" w:cs="Arial"/>
        </w:rPr>
        <w:t xml:space="preserve"> </w:t>
      </w:r>
      <w:r>
        <w:rPr>
          <w:rFonts w:ascii="Arial" w:eastAsia="Arial" w:hAnsi="Arial" w:cs="Arial"/>
        </w:rPr>
        <w:tab/>
      </w:r>
      <w:r>
        <w:t>CSS</w:t>
      </w:r>
      <w:bookmarkEnd w:id="42"/>
      <w:r>
        <w:t xml:space="preserve"> </w:t>
      </w:r>
    </w:p>
    <w:p w14:paraId="2BFBDAF6" w14:textId="12C07327" w:rsidR="009957EC" w:rsidRDefault="00D1442A" w:rsidP="000750D3">
      <w:pPr>
        <w:spacing w:after="12" w:line="248" w:lineRule="auto"/>
        <w:ind w:right="26" w:firstLine="284"/>
        <w:jc w:val="both"/>
      </w:pPr>
      <w:r>
        <w:rPr>
          <w:rFonts w:ascii="Times New Roman" w:eastAsia="Times New Roman" w:hAnsi="Times New Roman" w:cs="Times New Roman"/>
          <w:i/>
        </w:rPr>
        <w:t>Cascading Style Sheets</w:t>
      </w:r>
      <w:r>
        <w:rPr>
          <w:rFonts w:ascii="Times New Roman" w:eastAsia="Times New Roman" w:hAnsi="Times New Roman" w:cs="Times New Roman"/>
        </w:rPr>
        <w:t xml:space="preserve"> </w:t>
      </w:r>
      <w:r w:rsidR="008526AB">
        <w:rPr>
          <w:rFonts w:ascii="Times New Roman" w:eastAsia="Times New Roman" w:hAnsi="Times New Roman" w:cs="Times New Roman"/>
          <w:lang w:val="id-ID"/>
        </w:rPr>
        <w:t>(</w:t>
      </w:r>
      <w:r>
        <w:rPr>
          <w:rFonts w:ascii="Times New Roman" w:eastAsia="Times New Roman" w:hAnsi="Times New Roman" w:cs="Times New Roman"/>
        </w:rPr>
        <w:t xml:space="preserve">CSS) </w:t>
      </w:r>
      <w:r w:rsidR="008526AB">
        <w:rPr>
          <w:rFonts w:ascii="Times New Roman" w:eastAsia="Times New Roman" w:hAnsi="Times New Roman" w:cs="Times New Roman"/>
          <w:lang w:val="id-ID"/>
        </w:rPr>
        <w:t xml:space="preserve">adalah </w:t>
      </w:r>
      <w:r w:rsidR="001135B5">
        <w:rPr>
          <w:rFonts w:ascii="Times New Roman" w:eastAsia="Times New Roman" w:hAnsi="Times New Roman" w:cs="Times New Roman"/>
          <w:lang w:val="id-ID"/>
        </w:rPr>
        <w:t xml:space="preserve">salah satu bahasa pemrograman web yang berfungsi untuk </w:t>
      </w:r>
      <w:r w:rsidR="00726984">
        <w:rPr>
          <w:rFonts w:ascii="Times New Roman" w:eastAsia="Times New Roman" w:hAnsi="Times New Roman" w:cs="Times New Roman"/>
          <w:lang w:val="id-ID"/>
        </w:rPr>
        <w:t>mengatur tampilan elemen web</w:t>
      </w:r>
      <w:r w:rsidR="0040497C">
        <w:rPr>
          <w:rFonts w:ascii="Times New Roman" w:eastAsia="Times New Roman" w:hAnsi="Times New Roman" w:cs="Times New Roman"/>
          <w:lang w:val="id-ID"/>
        </w:rPr>
        <w:t xml:space="preserve"> </w:t>
      </w:r>
      <w:r w:rsidR="001F18B4">
        <w:rPr>
          <w:rFonts w:ascii="Times New Roman" w:eastAsia="Times New Roman" w:hAnsi="Times New Roman" w:cs="Times New Roman"/>
          <w:lang w:val="id-ID"/>
        </w:rPr>
        <w:t>yang dihasilkan oleh tag HTML</w:t>
      </w:r>
      <w:r w:rsidR="00726984">
        <w:rPr>
          <w:rFonts w:ascii="Times New Roman" w:eastAsia="Times New Roman" w:hAnsi="Times New Roman" w:cs="Times New Roman"/>
          <w:lang w:val="id-ID"/>
        </w:rPr>
        <w:t>.</w:t>
      </w:r>
      <w:r w:rsidR="00070FE6">
        <w:rPr>
          <w:rFonts w:ascii="Times New Roman" w:eastAsia="Times New Roman" w:hAnsi="Times New Roman" w:cs="Times New Roman"/>
          <w:lang w:val="id-ID"/>
        </w:rPr>
        <w:t>[</w:t>
      </w:r>
      <w:r w:rsidR="00212F03">
        <w:rPr>
          <w:rFonts w:ascii="Times New Roman" w:eastAsia="Times New Roman" w:hAnsi="Times New Roman" w:cs="Times New Roman"/>
          <w:lang w:val="id-ID"/>
        </w:rPr>
        <w:t>3</w:t>
      </w:r>
      <w:r w:rsidR="00070FE6">
        <w:rPr>
          <w:rFonts w:ascii="Times New Roman" w:eastAsia="Times New Roman" w:hAnsi="Times New Roman" w:cs="Times New Roman"/>
          <w:lang w:val="id-ID"/>
        </w:rPr>
        <w:t>]</w:t>
      </w:r>
    </w:p>
    <w:p w14:paraId="780BC95C" w14:textId="77777777" w:rsidR="009957EC" w:rsidRDefault="00D1442A" w:rsidP="001C0919">
      <w:pPr>
        <w:spacing w:after="0"/>
        <w:ind w:right="26"/>
      </w:pPr>
      <w:r>
        <w:rPr>
          <w:rFonts w:ascii="Times New Roman" w:eastAsia="Times New Roman" w:hAnsi="Times New Roman" w:cs="Times New Roman"/>
          <w:color w:val="FF0000"/>
        </w:rPr>
        <w:t xml:space="preserve"> </w:t>
      </w:r>
    </w:p>
    <w:p w14:paraId="7738BEE3" w14:textId="77777777" w:rsidR="009957EC" w:rsidRDefault="00D1442A" w:rsidP="00571ECF">
      <w:pPr>
        <w:pStyle w:val="Heading3"/>
      </w:pPr>
      <w:r>
        <w:rPr>
          <w:rFonts w:ascii="Calibri" w:eastAsia="Calibri" w:hAnsi="Calibri" w:cs="Calibri"/>
        </w:rPr>
        <w:tab/>
      </w:r>
      <w:bookmarkStart w:id="43" w:name="_Toc51503854"/>
      <w:r>
        <w:t>3.1.3</w:t>
      </w:r>
      <w:r>
        <w:rPr>
          <w:rFonts w:ascii="Arial" w:eastAsia="Arial" w:hAnsi="Arial" w:cs="Arial"/>
        </w:rPr>
        <w:t xml:space="preserve"> </w:t>
      </w:r>
      <w:r>
        <w:rPr>
          <w:rFonts w:ascii="Arial" w:eastAsia="Arial" w:hAnsi="Arial" w:cs="Arial"/>
        </w:rPr>
        <w:tab/>
      </w:r>
      <w:r>
        <w:t>Javascript</w:t>
      </w:r>
      <w:bookmarkEnd w:id="43"/>
      <w:r>
        <w:t xml:space="preserve"> </w:t>
      </w:r>
    </w:p>
    <w:p w14:paraId="56FFFD07" w14:textId="353FE85B" w:rsidR="009957EC" w:rsidRPr="002B5571" w:rsidRDefault="00D1442A" w:rsidP="000750D3">
      <w:pPr>
        <w:spacing w:after="12" w:line="248" w:lineRule="auto"/>
        <w:ind w:right="26" w:firstLine="284"/>
        <w:jc w:val="both"/>
        <w:rPr>
          <w:lang w:val="id-ID"/>
        </w:rPr>
      </w:pPr>
      <w:r w:rsidRPr="00F61AD4">
        <w:rPr>
          <w:rFonts w:ascii="Times New Roman" w:eastAsia="Times New Roman" w:hAnsi="Times New Roman" w:cs="Times New Roman"/>
        </w:rPr>
        <w:t xml:space="preserve">Javascript adalah bahasa </w:t>
      </w:r>
      <w:r w:rsidR="00DD1E38" w:rsidRPr="00F61AD4">
        <w:rPr>
          <w:rFonts w:ascii="Times New Roman" w:eastAsia="Times New Roman" w:hAnsi="Times New Roman" w:cs="Times New Roman"/>
          <w:lang w:val="id-ID"/>
        </w:rPr>
        <w:t xml:space="preserve">scripting yang dapat dijalankan di sebagian besar peramban web. </w:t>
      </w:r>
      <w:r w:rsidR="00643EE1" w:rsidRPr="00F61AD4">
        <w:rPr>
          <w:rFonts w:ascii="Times New Roman" w:eastAsia="Times New Roman" w:hAnsi="Times New Roman" w:cs="Times New Roman"/>
          <w:lang w:val="id-ID"/>
        </w:rPr>
        <w:t xml:space="preserve">Bahasa ini </w:t>
      </w:r>
      <w:r w:rsidR="00481D31" w:rsidRPr="00F61AD4">
        <w:rPr>
          <w:rFonts w:ascii="Times New Roman" w:eastAsia="Times New Roman" w:hAnsi="Times New Roman" w:cs="Times New Roman"/>
          <w:lang w:val="id-ID"/>
        </w:rPr>
        <w:t>juga merupakan bahasa interpreter yang berarti skrip bahasa ini dieksekusi tanpa dikompilasi</w:t>
      </w:r>
      <w:r w:rsidR="00975FB5" w:rsidRPr="00F61AD4">
        <w:rPr>
          <w:rFonts w:ascii="Times New Roman" w:eastAsia="Times New Roman" w:hAnsi="Times New Roman" w:cs="Times New Roman"/>
          <w:lang w:val="id-ID"/>
        </w:rPr>
        <w:t xml:space="preserve">. </w:t>
      </w:r>
      <w:r w:rsidR="002B5571">
        <w:rPr>
          <w:rFonts w:ascii="Times New Roman" w:eastAsia="Times New Roman" w:hAnsi="Times New Roman" w:cs="Times New Roman"/>
          <w:lang w:val="id-ID"/>
        </w:rPr>
        <w:t xml:space="preserve">Kode dari javascript disisipkan dalam halaman HTML </w:t>
      </w:r>
      <w:r w:rsidR="008F33A5">
        <w:rPr>
          <w:rFonts w:ascii="Times New Roman" w:eastAsia="Times New Roman" w:hAnsi="Times New Roman" w:cs="Times New Roman"/>
          <w:lang w:val="id-ID"/>
        </w:rPr>
        <w:t xml:space="preserve">lalu </w:t>
      </w:r>
      <w:r w:rsidR="002B5571">
        <w:rPr>
          <w:rFonts w:ascii="Times New Roman" w:eastAsia="Times New Roman" w:hAnsi="Times New Roman" w:cs="Times New Roman"/>
          <w:lang w:val="id-ID"/>
        </w:rPr>
        <w:t xml:space="preserve">dijalankan pada </w:t>
      </w:r>
      <w:r w:rsidR="004E1C12">
        <w:rPr>
          <w:rFonts w:ascii="Times New Roman" w:eastAsia="Times New Roman" w:hAnsi="Times New Roman" w:cs="Times New Roman"/>
          <w:lang w:val="id-ID"/>
        </w:rPr>
        <w:t xml:space="preserve">browser. </w:t>
      </w:r>
      <w:r w:rsidR="00DA2FF7">
        <w:rPr>
          <w:rFonts w:ascii="Times New Roman" w:eastAsia="Times New Roman" w:hAnsi="Times New Roman" w:cs="Times New Roman"/>
          <w:lang w:val="id-ID"/>
        </w:rPr>
        <w:t>Operator yang dapat digunakan oleh javascript sama dengan operator yang terdapat pada bahasa C++ dan Java.</w:t>
      </w:r>
      <w:r w:rsidR="004E1C12">
        <w:rPr>
          <w:rFonts w:ascii="Times New Roman" w:eastAsia="Times New Roman" w:hAnsi="Times New Roman" w:cs="Times New Roman"/>
          <w:lang w:val="id-ID"/>
        </w:rPr>
        <w:t>[4]</w:t>
      </w:r>
    </w:p>
    <w:p w14:paraId="359AEB68" w14:textId="77777777" w:rsidR="009957EC" w:rsidRDefault="00D1442A" w:rsidP="001C0919">
      <w:pPr>
        <w:spacing w:after="0"/>
        <w:ind w:right="26"/>
      </w:pPr>
      <w:r>
        <w:rPr>
          <w:rFonts w:ascii="Times New Roman" w:eastAsia="Times New Roman" w:hAnsi="Times New Roman" w:cs="Times New Roman"/>
          <w:color w:val="FF0000"/>
        </w:rPr>
        <w:t xml:space="preserve"> </w:t>
      </w:r>
    </w:p>
    <w:p w14:paraId="1345C3E9" w14:textId="068FFB38" w:rsidR="009957EC" w:rsidRDefault="00D1442A" w:rsidP="00571ECF">
      <w:pPr>
        <w:pStyle w:val="Heading3"/>
      </w:pPr>
      <w:r>
        <w:rPr>
          <w:rFonts w:ascii="Calibri" w:eastAsia="Calibri" w:hAnsi="Calibri" w:cs="Calibri"/>
        </w:rPr>
        <w:lastRenderedPageBreak/>
        <w:tab/>
      </w:r>
      <w:bookmarkStart w:id="44" w:name="_Toc51503855"/>
      <w:r>
        <w:t>3.1.4</w:t>
      </w:r>
      <w:r>
        <w:rPr>
          <w:rFonts w:ascii="Arial" w:eastAsia="Arial" w:hAnsi="Arial" w:cs="Arial"/>
        </w:rPr>
        <w:t xml:space="preserve"> </w:t>
      </w:r>
      <w:r>
        <w:rPr>
          <w:rFonts w:ascii="Arial" w:eastAsia="Arial" w:hAnsi="Arial" w:cs="Arial"/>
        </w:rPr>
        <w:tab/>
      </w:r>
      <w:r>
        <w:t>PHP</w:t>
      </w:r>
      <w:bookmarkEnd w:id="44"/>
    </w:p>
    <w:p w14:paraId="2962AFDD" w14:textId="3B8D29BB" w:rsidR="009957EC" w:rsidRPr="003745E3" w:rsidRDefault="00457478" w:rsidP="000750D3">
      <w:pPr>
        <w:spacing w:line="276" w:lineRule="auto"/>
        <w:ind w:firstLine="284"/>
        <w:jc w:val="both"/>
        <w:rPr>
          <w:rFonts w:asciiTheme="majorBidi" w:hAnsiTheme="majorBidi" w:cstheme="majorBidi"/>
          <w:lang w:val="id-ID"/>
        </w:rPr>
      </w:pPr>
      <w:r w:rsidRPr="008D721A">
        <w:rPr>
          <w:rFonts w:asciiTheme="majorBidi" w:hAnsiTheme="majorBidi" w:cstheme="majorBidi"/>
          <w:i/>
          <w:iCs/>
          <w:lang w:val="id-ID"/>
        </w:rPr>
        <w:t xml:space="preserve">PHP </w:t>
      </w:r>
      <w:r w:rsidR="00B80A51" w:rsidRPr="008D721A">
        <w:rPr>
          <w:rFonts w:asciiTheme="majorBidi" w:hAnsiTheme="majorBidi" w:cstheme="majorBidi"/>
          <w:i/>
          <w:iCs/>
          <w:lang w:val="id-ID"/>
        </w:rPr>
        <w:t>Hypertext Processor</w:t>
      </w:r>
      <w:r w:rsidR="00472B0A" w:rsidRPr="008D721A">
        <w:rPr>
          <w:rFonts w:asciiTheme="majorBidi" w:hAnsiTheme="majorBidi" w:cstheme="majorBidi"/>
          <w:lang w:val="id-ID"/>
        </w:rPr>
        <w:t xml:space="preserve"> atau yang disingkat sebagai PHP merupakan bahasa pemrograman web yang bekerja pada bagian server. </w:t>
      </w:r>
      <w:r w:rsidR="00A8767B" w:rsidRPr="008D721A">
        <w:rPr>
          <w:rFonts w:asciiTheme="majorBidi" w:hAnsiTheme="majorBidi" w:cstheme="majorBidi"/>
          <w:lang w:val="id-ID"/>
        </w:rPr>
        <w:t>Agar dapat menjalankan bah</w:t>
      </w:r>
      <w:r w:rsidR="009A4219" w:rsidRPr="008D721A">
        <w:rPr>
          <w:rFonts w:asciiTheme="majorBidi" w:hAnsiTheme="majorBidi" w:cstheme="majorBidi"/>
          <w:lang w:val="id-ID"/>
        </w:rPr>
        <w:t>asa in</w:t>
      </w:r>
      <w:r w:rsidR="00375787" w:rsidRPr="008D721A">
        <w:rPr>
          <w:rFonts w:asciiTheme="majorBidi" w:hAnsiTheme="majorBidi" w:cstheme="majorBidi"/>
          <w:lang w:val="id-ID"/>
        </w:rPr>
        <w:t>i,</w:t>
      </w:r>
      <w:r w:rsidR="009A4219" w:rsidRPr="008D721A">
        <w:rPr>
          <w:rFonts w:asciiTheme="majorBidi" w:hAnsiTheme="majorBidi" w:cstheme="majorBidi"/>
          <w:lang w:val="id-ID"/>
        </w:rPr>
        <w:t xml:space="preserve"> diperukan</w:t>
      </w:r>
      <w:r w:rsidR="004162A2" w:rsidRPr="008D721A">
        <w:rPr>
          <w:rFonts w:asciiTheme="majorBidi" w:hAnsiTheme="majorBidi" w:cstheme="majorBidi"/>
          <w:lang w:val="id-ID"/>
        </w:rPr>
        <w:t xml:space="preserve"> beberapa perangkat lunak, yaitu</w:t>
      </w:r>
      <w:r w:rsidR="009A4219" w:rsidRPr="008D721A">
        <w:rPr>
          <w:rFonts w:asciiTheme="majorBidi" w:hAnsiTheme="majorBidi" w:cstheme="majorBidi"/>
          <w:lang w:val="id-ID"/>
        </w:rPr>
        <w:t xml:space="preserve"> web server, PHP server, dan database server. </w:t>
      </w:r>
      <w:r w:rsidR="00C17FD0" w:rsidRPr="008D721A">
        <w:rPr>
          <w:rFonts w:asciiTheme="majorBidi" w:hAnsiTheme="majorBidi" w:cstheme="majorBidi"/>
          <w:lang w:val="id-ID"/>
        </w:rPr>
        <w:t xml:space="preserve"> </w:t>
      </w:r>
      <w:r w:rsidR="00DA2D64" w:rsidRPr="008D721A">
        <w:rPr>
          <w:rFonts w:asciiTheme="majorBidi" w:hAnsiTheme="majorBidi" w:cstheme="majorBidi"/>
          <w:lang w:val="id-ID"/>
        </w:rPr>
        <w:t>Beberapa f</w:t>
      </w:r>
      <w:r w:rsidR="00375787" w:rsidRPr="008D721A">
        <w:rPr>
          <w:rFonts w:asciiTheme="majorBidi" w:hAnsiTheme="majorBidi" w:cstheme="majorBidi"/>
          <w:lang w:val="id-ID"/>
        </w:rPr>
        <w:t xml:space="preserve">ungsi </w:t>
      </w:r>
      <w:r w:rsidR="00C17FD0" w:rsidRPr="008D721A">
        <w:rPr>
          <w:rFonts w:asciiTheme="majorBidi" w:hAnsiTheme="majorBidi" w:cstheme="majorBidi"/>
          <w:lang w:val="id-ID"/>
        </w:rPr>
        <w:t>dari PHP adalah untuk memproses data</w:t>
      </w:r>
      <w:r w:rsidR="00A912E2" w:rsidRPr="008D721A">
        <w:rPr>
          <w:rFonts w:asciiTheme="majorBidi" w:hAnsiTheme="majorBidi" w:cstheme="majorBidi"/>
          <w:lang w:val="id-ID"/>
        </w:rPr>
        <w:t xml:space="preserve"> pada database, </w:t>
      </w:r>
      <w:r w:rsidR="003745E3" w:rsidRPr="008D721A">
        <w:rPr>
          <w:rFonts w:asciiTheme="majorBidi" w:hAnsiTheme="majorBidi" w:cstheme="majorBidi"/>
          <w:lang w:val="id-ID"/>
        </w:rPr>
        <w:t xml:space="preserve">mengatur </w:t>
      </w:r>
      <w:r w:rsidR="00A912E2" w:rsidRPr="008D721A">
        <w:rPr>
          <w:rFonts w:asciiTheme="majorBidi" w:hAnsiTheme="majorBidi" w:cstheme="majorBidi"/>
          <w:lang w:val="id-ID"/>
        </w:rPr>
        <w:t xml:space="preserve">akses pengguna, </w:t>
      </w:r>
      <w:r w:rsidR="00C40844" w:rsidRPr="008D721A">
        <w:rPr>
          <w:rFonts w:asciiTheme="majorBidi" w:hAnsiTheme="majorBidi" w:cstheme="majorBidi"/>
          <w:lang w:val="id-ID"/>
        </w:rPr>
        <w:t>mengelola data yang didapat dari for</w:t>
      </w:r>
      <w:r w:rsidR="003745E3" w:rsidRPr="008D721A">
        <w:rPr>
          <w:rFonts w:asciiTheme="majorBidi" w:hAnsiTheme="majorBidi" w:cstheme="majorBidi"/>
          <w:lang w:val="id-ID"/>
        </w:rPr>
        <w:t>m</w:t>
      </w:r>
      <w:r w:rsidR="00375787" w:rsidRPr="008D721A">
        <w:rPr>
          <w:rFonts w:asciiTheme="majorBidi" w:hAnsiTheme="majorBidi" w:cstheme="majorBidi"/>
          <w:lang w:val="id-ID"/>
        </w:rPr>
        <w:t xml:space="preserve">, </w:t>
      </w:r>
      <w:r w:rsidR="00DA2D64" w:rsidRPr="008D721A">
        <w:rPr>
          <w:rFonts w:asciiTheme="majorBidi" w:hAnsiTheme="majorBidi" w:cstheme="majorBidi"/>
          <w:lang w:val="id-ID"/>
        </w:rPr>
        <w:t>dan mengenkripsi data</w:t>
      </w:r>
      <w:r w:rsidR="00C40844" w:rsidRPr="008D721A">
        <w:rPr>
          <w:rFonts w:asciiTheme="majorBidi" w:hAnsiTheme="majorBidi" w:cstheme="majorBidi"/>
          <w:lang w:val="id-ID"/>
        </w:rPr>
        <w:t>. [2]</w:t>
      </w:r>
    </w:p>
    <w:p w14:paraId="4A01697B" w14:textId="77777777" w:rsidR="009957EC" w:rsidRDefault="00D1442A" w:rsidP="00571ECF">
      <w:pPr>
        <w:pStyle w:val="Heading3"/>
      </w:pPr>
      <w:r>
        <w:rPr>
          <w:rFonts w:ascii="Calibri" w:eastAsia="Calibri" w:hAnsi="Calibri" w:cs="Calibri"/>
        </w:rPr>
        <w:tab/>
      </w:r>
      <w:bookmarkStart w:id="45" w:name="_Toc51503856"/>
      <w:r>
        <w:t>3.1.5</w:t>
      </w:r>
      <w:r>
        <w:rPr>
          <w:rFonts w:ascii="Arial" w:eastAsia="Arial" w:hAnsi="Arial" w:cs="Arial"/>
        </w:rPr>
        <w:t xml:space="preserve"> </w:t>
      </w:r>
      <w:r>
        <w:rPr>
          <w:rFonts w:ascii="Arial" w:eastAsia="Arial" w:hAnsi="Arial" w:cs="Arial"/>
        </w:rPr>
        <w:tab/>
      </w:r>
      <w:r>
        <w:t>MySQL</w:t>
      </w:r>
      <w:bookmarkEnd w:id="45"/>
      <w:r>
        <w:t xml:space="preserve"> </w:t>
      </w:r>
    </w:p>
    <w:p w14:paraId="1821B018" w14:textId="6A816B23" w:rsidR="009957EC" w:rsidRDefault="00F17D3F" w:rsidP="000750D3">
      <w:pPr>
        <w:spacing w:after="12" w:line="248" w:lineRule="auto"/>
        <w:ind w:right="26" w:firstLine="284"/>
        <w:jc w:val="both"/>
      </w:pPr>
      <w:r w:rsidRPr="00F17D3F">
        <w:rPr>
          <w:rFonts w:ascii="Times New Roman" w:eastAsia="Times New Roman" w:hAnsi="Times New Roman" w:cs="Times New Roman"/>
          <w:i/>
          <w:iCs/>
          <w:lang w:val="id-ID"/>
        </w:rPr>
        <w:t>My Structure Query Language</w:t>
      </w:r>
      <w:r>
        <w:rPr>
          <w:rFonts w:ascii="Times New Roman" w:eastAsia="Times New Roman" w:hAnsi="Times New Roman" w:cs="Times New Roman"/>
          <w:i/>
          <w:iCs/>
          <w:lang w:val="id-ID"/>
        </w:rPr>
        <w:t xml:space="preserve"> </w:t>
      </w:r>
      <w:r w:rsidRPr="00F17D3F">
        <w:rPr>
          <w:rFonts w:ascii="Times New Roman" w:eastAsia="Times New Roman" w:hAnsi="Times New Roman" w:cs="Times New Roman"/>
          <w:lang w:val="id-ID"/>
        </w:rPr>
        <w:t>atau</w:t>
      </w:r>
      <w:r>
        <w:rPr>
          <w:rFonts w:ascii="Times New Roman" w:eastAsia="Times New Roman" w:hAnsi="Times New Roman" w:cs="Times New Roman"/>
          <w:lang w:val="id-ID"/>
        </w:rPr>
        <w:t xml:space="preserve"> MySQL </w:t>
      </w:r>
      <w:r w:rsidR="006458D6">
        <w:rPr>
          <w:rFonts w:ascii="Times New Roman" w:eastAsia="Times New Roman" w:hAnsi="Times New Roman" w:cs="Times New Roman"/>
          <w:lang w:val="id-ID"/>
        </w:rPr>
        <w:t xml:space="preserve">merupakan </w:t>
      </w:r>
      <w:r w:rsidR="007816F1" w:rsidRPr="007816F1">
        <w:rPr>
          <w:rFonts w:ascii="Times New Roman" w:eastAsia="Times New Roman" w:hAnsi="Times New Roman" w:cs="Times New Roman"/>
          <w:i/>
          <w:iCs/>
          <w:lang w:val="id-ID"/>
        </w:rPr>
        <w:t>Database Management System</w:t>
      </w:r>
      <w:r w:rsidR="007816F1">
        <w:rPr>
          <w:rFonts w:ascii="Times New Roman" w:eastAsia="Times New Roman" w:hAnsi="Times New Roman" w:cs="Times New Roman"/>
          <w:i/>
          <w:iCs/>
          <w:lang w:val="id-ID"/>
        </w:rPr>
        <w:t xml:space="preserve"> </w:t>
      </w:r>
      <w:r w:rsidR="00EF4A53">
        <w:rPr>
          <w:rFonts w:ascii="Times New Roman" w:eastAsia="Times New Roman" w:hAnsi="Times New Roman" w:cs="Times New Roman"/>
          <w:lang w:val="id-ID"/>
        </w:rPr>
        <w:t>berlisensi GNU General Public Licence (GPL)</w:t>
      </w:r>
      <w:r w:rsidR="00D446B6">
        <w:rPr>
          <w:rFonts w:ascii="Times New Roman" w:eastAsia="Times New Roman" w:hAnsi="Times New Roman" w:cs="Times New Roman"/>
          <w:lang w:val="id-ID"/>
        </w:rPr>
        <w:t xml:space="preserve">. MySQL </w:t>
      </w:r>
      <w:r w:rsidR="00AE47E1">
        <w:rPr>
          <w:rFonts w:ascii="Times New Roman" w:eastAsia="Times New Roman" w:hAnsi="Times New Roman" w:cs="Times New Roman"/>
          <w:lang w:val="id-ID"/>
        </w:rPr>
        <w:t xml:space="preserve">memiliki fitur multi-user, </w:t>
      </w:r>
      <w:r w:rsidR="007D4B76">
        <w:rPr>
          <w:rFonts w:ascii="Times New Roman" w:eastAsia="Times New Roman" w:hAnsi="Times New Roman" w:cs="Times New Roman"/>
          <w:lang w:val="id-ID"/>
        </w:rPr>
        <w:t xml:space="preserve">sehingga </w:t>
      </w:r>
      <w:r w:rsidR="006A5691">
        <w:rPr>
          <w:rFonts w:ascii="Times New Roman" w:eastAsia="Times New Roman" w:hAnsi="Times New Roman" w:cs="Times New Roman"/>
          <w:lang w:val="id-ID"/>
        </w:rPr>
        <w:t xml:space="preserve">memungkinkan banyak user </w:t>
      </w:r>
      <w:r w:rsidR="00C2153E">
        <w:rPr>
          <w:rFonts w:ascii="Times New Roman" w:eastAsia="Times New Roman" w:hAnsi="Times New Roman" w:cs="Times New Roman"/>
          <w:lang w:val="id-ID"/>
        </w:rPr>
        <w:t>mengakses dan mengubah database pada waktu yang bersamaan</w:t>
      </w:r>
      <w:r w:rsidR="00AE47E1">
        <w:rPr>
          <w:rFonts w:ascii="Times New Roman" w:eastAsia="Times New Roman" w:hAnsi="Times New Roman" w:cs="Times New Roman"/>
          <w:lang w:val="id-ID"/>
        </w:rPr>
        <w:t>. Selain itu</w:t>
      </w:r>
      <w:r w:rsidR="005C3965">
        <w:rPr>
          <w:rFonts w:ascii="Times New Roman" w:eastAsia="Times New Roman" w:hAnsi="Times New Roman" w:cs="Times New Roman"/>
          <w:lang w:val="id-ID"/>
        </w:rPr>
        <w:t xml:space="preserve">, </w:t>
      </w:r>
      <w:r w:rsidR="00AE47E1">
        <w:rPr>
          <w:rFonts w:ascii="Times New Roman" w:eastAsia="Times New Roman" w:hAnsi="Times New Roman" w:cs="Times New Roman"/>
          <w:lang w:val="id-ID"/>
        </w:rPr>
        <w:t>My</w:t>
      </w:r>
      <w:r w:rsidR="00B8249E">
        <w:rPr>
          <w:rFonts w:ascii="Times New Roman" w:eastAsia="Times New Roman" w:hAnsi="Times New Roman" w:cs="Times New Roman"/>
          <w:lang w:val="id-ID"/>
        </w:rPr>
        <w:t xml:space="preserve">SQL juga merupakan DBMS yang </w:t>
      </w:r>
      <w:r w:rsidR="00B8249E" w:rsidRPr="005C3965">
        <w:rPr>
          <w:rFonts w:ascii="Times New Roman" w:eastAsia="Times New Roman" w:hAnsi="Times New Roman" w:cs="Times New Roman"/>
          <w:i/>
          <w:iCs/>
          <w:lang w:val="id-ID"/>
        </w:rPr>
        <w:t>multithread</w:t>
      </w:r>
      <w:r w:rsidR="003B04C8">
        <w:rPr>
          <w:rFonts w:ascii="Times New Roman" w:eastAsia="Times New Roman" w:hAnsi="Times New Roman" w:cs="Times New Roman"/>
          <w:lang w:val="id-ID"/>
        </w:rPr>
        <w:t xml:space="preserve"> </w:t>
      </w:r>
      <w:r w:rsidR="00B8249E">
        <w:rPr>
          <w:rFonts w:ascii="Times New Roman" w:eastAsia="Times New Roman" w:hAnsi="Times New Roman" w:cs="Times New Roman"/>
          <w:lang w:val="id-ID"/>
        </w:rPr>
        <w:t>[5].</w:t>
      </w:r>
      <w:r w:rsidR="00D1442A">
        <w:rPr>
          <w:rFonts w:ascii="Times New Roman" w:eastAsia="Times New Roman" w:hAnsi="Times New Roman" w:cs="Times New Roman"/>
          <w:color w:val="FF0000"/>
        </w:rPr>
        <w:t xml:space="preserve"> </w:t>
      </w:r>
    </w:p>
    <w:p w14:paraId="5F6D482E" w14:textId="77777777" w:rsidR="009957EC" w:rsidRDefault="00D1442A" w:rsidP="001C0919">
      <w:pPr>
        <w:spacing w:after="0"/>
        <w:ind w:right="26"/>
      </w:pPr>
      <w:r>
        <w:rPr>
          <w:rFonts w:ascii="Times New Roman" w:eastAsia="Times New Roman" w:hAnsi="Times New Roman" w:cs="Times New Roman"/>
          <w:color w:val="FF0000"/>
        </w:rPr>
        <w:t xml:space="preserve"> </w:t>
      </w:r>
    </w:p>
    <w:p w14:paraId="7E770724" w14:textId="77777777" w:rsidR="009957EC" w:rsidRDefault="00D1442A" w:rsidP="00571ECF">
      <w:pPr>
        <w:pStyle w:val="Heading3"/>
      </w:pPr>
      <w:r>
        <w:rPr>
          <w:rFonts w:ascii="Calibri" w:eastAsia="Calibri" w:hAnsi="Calibri" w:cs="Calibri"/>
        </w:rPr>
        <w:tab/>
      </w:r>
      <w:bookmarkStart w:id="46" w:name="_Toc51503857"/>
      <w:r>
        <w:t>3.1.6</w:t>
      </w:r>
      <w:r>
        <w:rPr>
          <w:rFonts w:ascii="Arial" w:eastAsia="Arial" w:hAnsi="Arial" w:cs="Arial"/>
        </w:rPr>
        <w:t xml:space="preserve"> </w:t>
      </w:r>
      <w:r>
        <w:rPr>
          <w:rFonts w:ascii="Arial" w:eastAsia="Arial" w:hAnsi="Arial" w:cs="Arial"/>
        </w:rPr>
        <w:tab/>
      </w:r>
      <w:r>
        <w:t>MVC</w:t>
      </w:r>
      <w:bookmarkEnd w:id="46"/>
      <w:r>
        <w:t xml:space="preserve">  </w:t>
      </w:r>
    </w:p>
    <w:p w14:paraId="2282BC2A" w14:textId="276E47FA" w:rsidR="008F5AC5" w:rsidRDefault="00D1442A" w:rsidP="000750D3">
      <w:pPr>
        <w:spacing w:after="12" w:line="248" w:lineRule="auto"/>
        <w:ind w:right="26" w:firstLine="284"/>
        <w:jc w:val="both"/>
        <w:rPr>
          <w:rFonts w:ascii="Times New Roman" w:eastAsia="Times New Roman" w:hAnsi="Times New Roman" w:cs="Times New Roman"/>
          <w:lang w:val="id-ID"/>
        </w:rPr>
      </w:pPr>
      <w:r>
        <w:rPr>
          <w:rFonts w:ascii="Times New Roman" w:eastAsia="Times New Roman" w:hAnsi="Times New Roman" w:cs="Times New Roman"/>
          <w:i/>
        </w:rPr>
        <w:t>Model-View-Controller</w:t>
      </w:r>
      <w:r>
        <w:rPr>
          <w:rFonts w:ascii="Times New Roman" w:eastAsia="Times New Roman" w:hAnsi="Times New Roman" w:cs="Times New Roman"/>
        </w:rPr>
        <w:t xml:space="preserve"> (MVC)</w:t>
      </w:r>
      <w:r w:rsidR="00FB601A">
        <w:rPr>
          <w:rFonts w:ascii="Times New Roman" w:eastAsia="Times New Roman" w:hAnsi="Times New Roman" w:cs="Times New Roman"/>
          <w:lang w:val="id-ID"/>
        </w:rPr>
        <w:t xml:space="preserve"> adalah salah satu </w:t>
      </w:r>
      <w:r w:rsidR="00C33A5B">
        <w:rPr>
          <w:rFonts w:ascii="Times New Roman" w:eastAsia="Times New Roman" w:hAnsi="Times New Roman" w:cs="Times New Roman"/>
          <w:lang w:val="id-ID"/>
        </w:rPr>
        <w:t xml:space="preserve">konsep </w:t>
      </w:r>
      <w:r w:rsidR="00F915BF">
        <w:rPr>
          <w:rFonts w:ascii="Times New Roman" w:eastAsia="Times New Roman" w:hAnsi="Times New Roman" w:cs="Times New Roman"/>
          <w:lang w:val="id-ID"/>
        </w:rPr>
        <w:t>pengembangan</w:t>
      </w:r>
      <w:r w:rsidR="00C33A5B">
        <w:rPr>
          <w:rFonts w:ascii="Times New Roman" w:eastAsia="Times New Roman" w:hAnsi="Times New Roman" w:cs="Times New Roman"/>
          <w:lang w:val="id-ID"/>
        </w:rPr>
        <w:t xml:space="preserve"> yang memisahkan bagian </w:t>
      </w:r>
      <w:r w:rsidR="00BD1D71">
        <w:rPr>
          <w:rFonts w:ascii="Times New Roman" w:eastAsia="Times New Roman" w:hAnsi="Times New Roman" w:cs="Times New Roman"/>
          <w:lang w:val="id-ID"/>
        </w:rPr>
        <w:t>logika dengan tampilan</w:t>
      </w:r>
      <w:r w:rsidR="00333CBF">
        <w:rPr>
          <w:rFonts w:ascii="Times New Roman" w:eastAsia="Times New Roman" w:hAnsi="Times New Roman" w:cs="Times New Roman"/>
          <w:lang w:val="id-ID"/>
        </w:rPr>
        <w:t xml:space="preserve"> </w:t>
      </w:r>
      <w:r w:rsidR="00BD1D71">
        <w:rPr>
          <w:rFonts w:ascii="Times New Roman" w:eastAsia="Times New Roman" w:hAnsi="Times New Roman" w:cs="Times New Roman"/>
          <w:lang w:val="id-ID"/>
        </w:rPr>
        <w:t xml:space="preserve">[6]. </w:t>
      </w:r>
      <w:r w:rsidR="002B324D">
        <w:rPr>
          <w:rFonts w:ascii="Times New Roman" w:eastAsia="Times New Roman" w:hAnsi="Times New Roman" w:cs="Times New Roman"/>
          <w:lang w:val="id-ID"/>
        </w:rPr>
        <w:t>Terdapat 3 bagian dalam konsep MVC, yaitu</w:t>
      </w:r>
      <w:r w:rsidR="00843303">
        <w:rPr>
          <w:rFonts w:ascii="Times New Roman" w:eastAsia="Times New Roman" w:hAnsi="Times New Roman" w:cs="Times New Roman"/>
          <w:lang w:val="id-ID"/>
        </w:rPr>
        <w:t>;</w:t>
      </w:r>
    </w:p>
    <w:p w14:paraId="6B3F245A" w14:textId="77777777" w:rsidR="00684E81" w:rsidRDefault="00843303" w:rsidP="00684E81">
      <w:pPr>
        <w:pStyle w:val="ListParagraph"/>
        <w:numPr>
          <w:ilvl w:val="0"/>
          <w:numId w:val="121"/>
        </w:numPr>
        <w:spacing w:after="12" w:line="248" w:lineRule="auto"/>
        <w:ind w:right="26"/>
        <w:jc w:val="both"/>
        <w:rPr>
          <w:rFonts w:ascii="Times New Roman" w:eastAsia="Times New Roman" w:hAnsi="Times New Roman" w:cs="Times New Roman"/>
          <w:lang w:val="id-ID"/>
        </w:rPr>
      </w:pPr>
      <w:r>
        <w:rPr>
          <w:rFonts w:ascii="Times New Roman" w:eastAsia="Times New Roman" w:hAnsi="Times New Roman" w:cs="Times New Roman"/>
          <w:lang w:val="id-ID"/>
        </w:rPr>
        <w:t>Model</w:t>
      </w:r>
    </w:p>
    <w:p w14:paraId="7544B39B" w14:textId="1A708F88" w:rsidR="00684E81" w:rsidRPr="00684E81" w:rsidRDefault="008C3212" w:rsidP="00684E81">
      <w:pPr>
        <w:pStyle w:val="ListParagraph"/>
        <w:spacing w:after="12" w:line="248" w:lineRule="auto"/>
        <w:ind w:left="467" w:right="26"/>
        <w:jc w:val="both"/>
        <w:rPr>
          <w:rFonts w:ascii="Times New Roman" w:eastAsia="Times New Roman" w:hAnsi="Times New Roman" w:cs="Times New Roman"/>
          <w:lang w:val="id-ID"/>
        </w:rPr>
      </w:pPr>
      <w:r w:rsidRPr="00684E81">
        <w:rPr>
          <w:rFonts w:ascii="Times New Roman" w:eastAsia="Times New Roman" w:hAnsi="Times New Roman" w:cs="Times New Roman"/>
          <w:lang w:val="id-ID"/>
        </w:rPr>
        <w:t>Bagian ini berfungsi untuk pengolahan data.</w:t>
      </w:r>
    </w:p>
    <w:p w14:paraId="50D67089" w14:textId="77777777" w:rsidR="00684E81" w:rsidRDefault="00CE7C92" w:rsidP="00684E81">
      <w:pPr>
        <w:pStyle w:val="ListParagraph"/>
        <w:numPr>
          <w:ilvl w:val="0"/>
          <w:numId w:val="121"/>
        </w:numPr>
        <w:spacing w:after="12" w:line="248" w:lineRule="auto"/>
        <w:ind w:right="26"/>
        <w:jc w:val="both"/>
        <w:rPr>
          <w:rFonts w:ascii="Times New Roman" w:eastAsia="Times New Roman" w:hAnsi="Times New Roman" w:cs="Times New Roman"/>
          <w:i/>
          <w:iCs/>
          <w:lang w:val="id-ID"/>
        </w:rPr>
      </w:pPr>
      <w:r w:rsidRPr="00CE7C92">
        <w:rPr>
          <w:rFonts w:ascii="Times New Roman" w:eastAsia="Times New Roman" w:hAnsi="Times New Roman" w:cs="Times New Roman"/>
          <w:i/>
          <w:iCs/>
          <w:lang w:val="id-ID"/>
        </w:rPr>
        <w:t>C</w:t>
      </w:r>
      <w:r w:rsidR="00843303" w:rsidRPr="00CE7C92">
        <w:rPr>
          <w:rFonts w:ascii="Times New Roman" w:eastAsia="Times New Roman" w:hAnsi="Times New Roman" w:cs="Times New Roman"/>
          <w:i/>
          <w:iCs/>
          <w:lang w:val="id-ID"/>
        </w:rPr>
        <w:t>ontrol</w:t>
      </w:r>
      <w:r w:rsidRPr="00CE7C92">
        <w:rPr>
          <w:rFonts w:ascii="Times New Roman" w:eastAsia="Times New Roman" w:hAnsi="Times New Roman" w:cs="Times New Roman"/>
          <w:i/>
          <w:iCs/>
          <w:lang w:val="id-ID"/>
        </w:rPr>
        <w:t>ler</w:t>
      </w:r>
    </w:p>
    <w:p w14:paraId="1260D059" w14:textId="1CB7C392" w:rsidR="00217F05" w:rsidRPr="00684E81" w:rsidRDefault="00CE7C92" w:rsidP="00684E81">
      <w:pPr>
        <w:pStyle w:val="ListParagraph"/>
        <w:spacing w:after="12" w:line="248" w:lineRule="auto"/>
        <w:ind w:left="467" w:right="26"/>
        <w:jc w:val="both"/>
        <w:rPr>
          <w:rFonts w:ascii="Times New Roman" w:eastAsia="Times New Roman" w:hAnsi="Times New Roman" w:cs="Times New Roman"/>
          <w:i/>
          <w:iCs/>
          <w:lang w:val="id-ID"/>
        </w:rPr>
      </w:pPr>
      <w:r w:rsidRPr="00684E81">
        <w:rPr>
          <w:rFonts w:ascii="Times New Roman" w:eastAsia="Times New Roman" w:hAnsi="Times New Roman" w:cs="Times New Roman"/>
          <w:lang w:val="id-ID"/>
        </w:rPr>
        <w:t xml:space="preserve">Bagian ini </w:t>
      </w:r>
      <w:r w:rsidR="00D41F07" w:rsidRPr="00684E81">
        <w:rPr>
          <w:rFonts w:ascii="Times New Roman" w:eastAsia="Times New Roman" w:hAnsi="Times New Roman" w:cs="Times New Roman"/>
          <w:lang w:val="id-ID"/>
        </w:rPr>
        <w:t xml:space="preserve">berfungsi untuk memproses </w:t>
      </w:r>
      <w:r w:rsidR="00D41F07" w:rsidRPr="00684E81">
        <w:rPr>
          <w:rFonts w:ascii="Times New Roman" w:eastAsia="Times New Roman" w:hAnsi="Times New Roman" w:cs="Times New Roman"/>
          <w:i/>
          <w:iCs/>
          <w:lang w:val="id-ID"/>
        </w:rPr>
        <w:t>request</w:t>
      </w:r>
      <w:r w:rsidR="00217F05" w:rsidRPr="00684E81">
        <w:rPr>
          <w:rFonts w:ascii="Times New Roman" w:eastAsia="Times New Roman" w:hAnsi="Times New Roman" w:cs="Times New Roman"/>
          <w:i/>
          <w:iCs/>
          <w:lang w:val="id-ID"/>
        </w:rPr>
        <w:t xml:space="preserve"> </w:t>
      </w:r>
      <w:r w:rsidR="00217F05" w:rsidRPr="00684E81">
        <w:rPr>
          <w:rFonts w:ascii="Times New Roman" w:eastAsia="Times New Roman" w:hAnsi="Times New Roman" w:cs="Times New Roman"/>
          <w:lang w:val="id-ID"/>
        </w:rPr>
        <w:t>HTTP dan</w:t>
      </w:r>
      <w:r w:rsidR="00D41F07" w:rsidRPr="00684E81">
        <w:rPr>
          <w:rFonts w:ascii="Times New Roman" w:eastAsia="Times New Roman" w:hAnsi="Times New Roman" w:cs="Times New Roman"/>
          <w:lang w:val="id-ID"/>
        </w:rPr>
        <w:t xml:space="preserve"> </w:t>
      </w:r>
      <w:r w:rsidR="00C41CC3" w:rsidRPr="00684E81">
        <w:rPr>
          <w:rFonts w:ascii="Times New Roman" w:eastAsia="Times New Roman" w:hAnsi="Times New Roman" w:cs="Times New Roman"/>
          <w:lang w:val="id-ID"/>
        </w:rPr>
        <w:t xml:space="preserve">menghubungkan </w:t>
      </w:r>
      <w:r w:rsidR="00635B3E" w:rsidRPr="00684E81">
        <w:rPr>
          <w:rFonts w:ascii="Times New Roman" w:eastAsia="Times New Roman" w:hAnsi="Times New Roman" w:cs="Times New Roman"/>
          <w:lang w:val="id-ID"/>
        </w:rPr>
        <w:t xml:space="preserve">sekaligus mengontrol </w:t>
      </w:r>
      <w:r w:rsidR="00C41CC3" w:rsidRPr="00684E81">
        <w:rPr>
          <w:rFonts w:ascii="Times New Roman" w:eastAsia="Times New Roman" w:hAnsi="Times New Roman" w:cs="Times New Roman"/>
          <w:lang w:val="id-ID"/>
        </w:rPr>
        <w:t xml:space="preserve">Model dan </w:t>
      </w:r>
      <w:r w:rsidR="00C41CC3" w:rsidRPr="00E0746D">
        <w:rPr>
          <w:rFonts w:ascii="Times New Roman" w:eastAsia="Times New Roman" w:hAnsi="Times New Roman" w:cs="Times New Roman"/>
          <w:i/>
          <w:iCs/>
          <w:lang w:val="id-ID"/>
        </w:rPr>
        <w:t>Vie</w:t>
      </w:r>
      <w:r w:rsidR="00217F05" w:rsidRPr="00E0746D">
        <w:rPr>
          <w:rFonts w:ascii="Times New Roman" w:eastAsia="Times New Roman" w:hAnsi="Times New Roman" w:cs="Times New Roman"/>
          <w:i/>
          <w:iCs/>
          <w:lang w:val="id-ID"/>
        </w:rPr>
        <w:t>w</w:t>
      </w:r>
      <w:r w:rsidR="00D41F07" w:rsidRPr="00684E81">
        <w:rPr>
          <w:rFonts w:ascii="Times New Roman" w:eastAsia="Times New Roman" w:hAnsi="Times New Roman" w:cs="Times New Roman"/>
          <w:lang w:val="id-ID"/>
        </w:rPr>
        <w:t>.</w:t>
      </w:r>
    </w:p>
    <w:p w14:paraId="6CA23532" w14:textId="227C8F64" w:rsidR="00843303" w:rsidRPr="00217F05" w:rsidRDefault="00843303" w:rsidP="00217F05">
      <w:pPr>
        <w:pStyle w:val="ListParagraph"/>
        <w:numPr>
          <w:ilvl w:val="0"/>
          <w:numId w:val="121"/>
        </w:numPr>
        <w:rPr>
          <w:rFonts w:ascii="Times New Roman" w:eastAsia="Times New Roman" w:hAnsi="Times New Roman" w:cs="Times New Roman"/>
          <w:lang w:val="id-ID"/>
        </w:rPr>
      </w:pPr>
      <w:r w:rsidRPr="00217F05">
        <w:rPr>
          <w:rFonts w:ascii="Times New Roman" w:eastAsia="Times New Roman" w:hAnsi="Times New Roman" w:cs="Times New Roman"/>
          <w:i/>
          <w:iCs/>
          <w:lang w:val="id-ID"/>
        </w:rPr>
        <w:t>View</w:t>
      </w:r>
    </w:p>
    <w:p w14:paraId="1D9CD3E6" w14:textId="0D3DD5CF" w:rsidR="00217F05" w:rsidRPr="00217F05" w:rsidRDefault="00184799" w:rsidP="00217F05">
      <w:pPr>
        <w:pStyle w:val="ListParagraph"/>
        <w:spacing w:after="12" w:line="248" w:lineRule="auto"/>
        <w:ind w:left="467" w:right="26"/>
        <w:jc w:val="both"/>
        <w:rPr>
          <w:rFonts w:ascii="Times New Roman" w:eastAsia="Times New Roman" w:hAnsi="Times New Roman" w:cs="Times New Roman"/>
          <w:lang w:val="id-ID"/>
        </w:rPr>
      </w:pPr>
      <w:r w:rsidRPr="00184799">
        <w:rPr>
          <w:rFonts w:ascii="Times New Roman" w:eastAsia="Times New Roman" w:hAnsi="Times New Roman" w:cs="Times New Roman"/>
          <w:i/>
          <w:iCs/>
          <w:lang w:val="id-ID"/>
        </w:rPr>
        <w:t>View</w:t>
      </w:r>
      <w:r>
        <w:rPr>
          <w:rFonts w:ascii="Times New Roman" w:eastAsia="Times New Roman" w:hAnsi="Times New Roman" w:cs="Times New Roman"/>
          <w:lang w:val="id-ID"/>
        </w:rPr>
        <w:t xml:space="preserve"> m</w:t>
      </w:r>
      <w:r w:rsidR="00DA68F4">
        <w:rPr>
          <w:rFonts w:ascii="Times New Roman" w:eastAsia="Times New Roman" w:hAnsi="Times New Roman" w:cs="Times New Roman"/>
          <w:lang w:val="id-ID"/>
        </w:rPr>
        <w:t xml:space="preserve">enampilkan </w:t>
      </w:r>
      <w:r>
        <w:rPr>
          <w:rFonts w:ascii="Times New Roman" w:eastAsia="Times New Roman" w:hAnsi="Times New Roman" w:cs="Times New Roman"/>
          <w:lang w:val="id-ID"/>
        </w:rPr>
        <w:t>informasi</w:t>
      </w:r>
      <w:r w:rsidR="00E86D34">
        <w:rPr>
          <w:rFonts w:ascii="Times New Roman" w:eastAsia="Times New Roman" w:hAnsi="Times New Roman" w:cs="Times New Roman"/>
          <w:lang w:val="id-ID"/>
        </w:rPr>
        <w:t xml:space="preserve"> dan </w:t>
      </w:r>
      <w:r w:rsidR="00013A17">
        <w:rPr>
          <w:rFonts w:ascii="Times New Roman" w:eastAsia="Times New Roman" w:hAnsi="Times New Roman" w:cs="Times New Roman"/>
          <w:lang w:val="id-ID"/>
        </w:rPr>
        <w:t>elemen web</w:t>
      </w:r>
      <w:r w:rsidR="003B6BFC">
        <w:rPr>
          <w:rFonts w:ascii="Times New Roman" w:eastAsia="Times New Roman" w:hAnsi="Times New Roman" w:cs="Times New Roman"/>
          <w:lang w:val="id-ID"/>
        </w:rPr>
        <w:t>.</w:t>
      </w:r>
    </w:p>
    <w:p w14:paraId="48C5020F" w14:textId="77777777" w:rsidR="009957EC" w:rsidRDefault="009957EC" w:rsidP="001C0919">
      <w:pPr>
        <w:spacing w:after="0"/>
        <w:ind w:right="26"/>
      </w:pPr>
    </w:p>
    <w:p w14:paraId="3C38ACB3" w14:textId="1F110021" w:rsidR="00482FA5" w:rsidRPr="00D2748B" w:rsidRDefault="00D1442A" w:rsidP="00D2748B">
      <w:pPr>
        <w:pStyle w:val="Heading3"/>
      </w:pPr>
      <w:r>
        <w:rPr>
          <w:rFonts w:ascii="Calibri" w:eastAsia="Calibri" w:hAnsi="Calibri" w:cs="Calibri"/>
        </w:rPr>
        <w:lastRenderedPageBreak/>
        <w:tab/>
      </w:r>
      <w:bookmarkStart w:id="47" w:name="_Toc51503858"/>
      <w:r>
        <w:t>3.1.7</w:t>
      </w:r>
      <w:r>
        <w:rPr>
          <w:rFonts w:ascii="Arial" w:eastAsia="Arial" w:hAnsi="Arial" w:cs="Arial"/>
        </w:rPr>
        <w:t xml:space="preserve"> </w:t>
      </w:r>
      <w:r>
        <w:rPr>
          <w:rFonts w:ascii="Arial" w:eastAsia="Arial" w:hAnsi="Arial" w:cs="Arial"/>
        </w:rPr>
        <w:tab/>
      </w:r>
      <w:r>
        <w:t>CodeIgniter</w:t>
      </w:r>
      <w:bookmarkEnd w:id="47"/>
      <w:r>
        <w:t xml:space="preserve"> </w:t>
      </w:r>
    </w:p>
    <w:p w14:paraId="08A61C53" w14:textId="3EF58FD3" w:rsidR="009957EC" w:rsidRPr="00833997" w:rsidRDefault="00A9749C" w:rsidP="00D2748B">
      <w:pPr>
        <w:spacing w:after="12" w:line="248" w:lineRule="auto"/>
        <w:ind w:right="26" w:firstLine="284"/>
        <w:jc w:val="both"/>
        <w:rPr>
          <w:rFonts w:ascii="Times New Roman" w:eastAsia="Times New Roman" w:hAnsi="Times New Roman" w:cs="Times New Roman"/>
          <w:lang w:val="id-ID"/>
        </w:rPr>
      </w:pPr>
      <w:r w:rsidRPr="009705CE">
        <w:rPr>
          <w:rFonts w:ascii="Times New Roman" w:eastAsia="Times New Roman" w:hAnsi="Times New Roman" w:cs="Times New Roman"/>
          <w:lang w:val="id-ID"/>
        </w:rPr>
        <w:t>Code</w:t>
      </w:r>
      <w:r w:rsidR="00FB4085">
        <w:rPr>
          <w:rFonts w:ascii="Times New Roman" w:eastAsia="Times New Roman" w:hAnsi="Times New Roman" w:cs="Times New Roman"/>
          <w:lang w:val="id-ID"/>
        </w:rPr>
        <w:t>I</w:t>
      </w:r>
      <w:r w:rsidR="00E06D6E" w:rsidRPr="009705CE">
        <w:rPr>
          <w:rFonts w:ascii="Times New Roman" w:eastAsia="Times New Roman" w:hAnsi="Times New Roman" w:cs="Times New Roman"/>
          <w:lang w:val="id-ID"/>
        </w:rPr>
        <w:t>gniter</w:t>
      </w:r>
      <w:r w:rsidR="00362347" w:rsidRPr="009705CE">
        <w:rPr>
          <w:rFonts w:ascii="Times New Roman" w:eastAsia="Times New Roman" w:hAnsi="Times New Roman" w:cs="Times New Roman"/>
          <w:lang w:val="id-ID"/>
        </w:rPr>
        <w:t xml:space="preserve"> adalah sebuah kerangka kerja</w:t>
      </w:r>
      <w:r w:rsidR="009705CE">
        <w:rPr>
          <w:rFonts w:ascii="Times New Roman" w:eastAsia="Times New Roman" w:hAnsi="Times New Roman" w:cs="Times New Roman"/>
          <w:lang w:val="id-ID"/>
        </w:rPr>
        <w:t xml:space="preserve"> PHP</w:t>
      </w:r>
      <w:r w:rsidR="00362347" w:rsidRPr="009705CE">
        <w:rPr>
          <w:rFonts w:ascii="Times New Roman" w:eastAsia="Times New Roman" w:hAnsi="Times New Roman" w:cs="Times New Roman"/>
          <w:lang w:val="id-ID"/>
        </w:rPr>
        <w:t xml:space="preserve"> </w:t>
      </w:r>
      <w:r w:rsidR="00FB4085">
        <w:rPr>
          <w:rFonts w:ascii="Times New Roman" w:eastAsia="Times New Roman" w:hAnsi="Times New Roman" w:cs="Times New Roman"/>
          <w:lang w:val="id-ID"/>
        </w:rPr>
        <w:t xml:space="preserve">yang </w:t>
      </w:r>
      <w:r w:rsidR="00FB4085" w:rsidRPr="002379A6">
        <w:rPr>
          <w:rFonts w:ascii="Times New Roman" w:eastAsia="Times New Roman" w:hAnsi="Times New Roman" w:cs="Times New Roman"/>
          <w:lang w:val="id-ID"/>
        </w:rPr>
        <w:t xml:space="preserve">menerapkan </w:t>
      </w:r>
      <w:r w:rsidR="00FB4085">
        <w:rPr>
          <w:rFonts w:ascii="Times New Roman" w:eastAsia="Times New Roman" w:hAnsi="Times New Roman" w:cs="Times New Roman"/>
          <w:lang w:val="id-ID"/>
        </w:rPr>
        <w:t>model</w:t>
      </w:r>
      <w:r w:rsidR="00FB4085" w:rsidRPr="002379A6">
        <w:rPr>
          <w:rFonts w:ascii="Times New Roman" w:eastAsia="Times New Roman" w:hAnsi="Times New Roman" w:cs="Times New Roman"/>
          <w:lang w:val="id-ID"/>
        </w:rPr>
        <w:t xml:space="preserve"> MVC</w:t>
      </w:r>
      <w:r w:rsidR="00FB4085" w:rsidRPr="009705CE">
        <w:rPr>
          <w:rFonts w:ascii="Times New Roman" w:eastAsia="Times New Roman" w:hAnsi="Times New Roman" w:cs="Times New Roman"/>
          <w:lang w:val="id-ID"/>
        </w:rPr>
        <w:t xml:space="preserve"> </w:t>
      </w:r>
      <w:r w:rsidR="00B027DB" w:rsidRPr="009705CE">
        <w:rPr>
          <w:rFonts w:ascii="Times New Roman" w:eastAsia="Times New Roman" w:hAnsi="Times New Roman" w:cs="Times New Roman"/>
          <w:lang w:val="id-ID"/>
        </w:rPr>
        <w:t>dalam pengembangan aplikasi</w:t>
      </w:r>
      <w:r w:rsidR="002379A6" w:rsidRPr="002379A6">
        <w:rPr>
          <w:rFonts w:ascii="Times New Roman" w:eastAsia="Times New Roman" w:hAnsi="Times New Roman" w:cs="Times New Roman"/>
          <w:lang w:val="id-ID"/>
        </w:rPr>
        <w:t>.</w:t>
      </w:r>
      <w:r w:rsidR="00833997">
        <w:rPr>
          <w:rFonts w:ascii="Times New Roman" w:eastAsia="Times New Roman" w:hAnsi="Times New Roman" w:cs="Times New Roman"/>
          <w:lang w:val="id-ID"/>
        </w:rPr>
        <w:t xml:space="preserve"> Code</w:t>
      </w:r>
      <w:r w:rsidR="00FB4085">
        <w:rPr>
          <w:rFonts w:ascii="Times New Roman" w:eastAsia="Times New Roman" w:hAnsi="Times New Roman" w:cs="Times New Roman"/>
          <w:lang w:val="id-ID"/>
        </w:rPr>
        <w:t>I</w:t>
      </w:r>
      <w:r w:rsidR="00833997">
        <w:rPr>
          <w:rFonts w:ascii="Times New Roman" w:eastAsia="Times New Roman" w:hAnsi="Times New Roman" w:cs="Times New Roman"/>
          <w:lang w:val="id-ID"/>
        </w:rPr>
        <w:t xml:space="preserve">gniter memungkinkan pengembang menggunakan </w:t>
      </w:r>
      <w:r w:rsidR="00833997" w:rsidRPr="00637347">
        <w:rPr>
          <w:rFonts w:ascii="Times New Roman" w:eastAsia="Times New Roman" w:hAnsi="Times New Roman" w:cs="Times New Roman"/>
          <w:i/>
          <w:iCs/>
          <w:lang w:val="id-ID"/>
        </w:rPr>
        <w:t>library</w:t>
      </w:r>
      <w:r w:rsidR="00637347">
        <w:rPr>
          <w:rFonts w:ascii="Times New Roman" w:eastAsia="Times New Roman" w:hAnsi="Times New Roman" w:cs="Times New Roman"/>
          <w:i/>
          <w:iCs/>
          <w:lang w:val="id-ID"/>
        </w:rPr>
        <w:t xml:space="preserve"> </w:t>
      </w:r>
      <w:r w:rsidR="00637347">
        <w:rPr>
          <w:rFonts w:ascii="Times New Roman" w:eastAsia="Times New Roman" w:hAnsi="Times New Roman" w:cs="Times New Roman"/>
          <w:lang w:val="id-ID"/>
        </w:rPr>
        <w:t xml:space="preserve">dan </w:t>
      </w:r>
      <w:r w:rsidR="00637347" w:rsidRPr="00637347">
        <w:rPr>
          <w:rFonts w:ascii="Times New Roman" w:eastAsia="Times New Roman" w:hAnsi="Times New Roman" w:cs="Times New Roman"/>
          <w:i/>
          <w:iCs/>
          <w:lang w:val="id-ID"/>
        </w:rPr>
        <w:t>helper</w:t>
      </w:r>
      <w:r w:rsidR="00833997">
        <w:rPr>
          <w:rFonts w:ascii="Times New Roman" w:eastAsia="Times New Roman" w:hAnsi="Times New Roman" w:cs="Times New Roman"/>
          <w:lang w:val="id-ID"/>
        </w:rPr>
        <w:t xml:space="preserve"> yang </w:t>
      </w:r>
      <w:r w:rsidR="00637347">
        <w:rPr>
          <w:rFonts w:ascii="Times New Roman" w:eastAsia="Times New Roman" w:hAnsi="Times New Roman" w:cs="Times New Roman"/>
          <w:lang w:val="id-ID"/>
        </w:rPr>
        <w:t xml:space="preserve">telah disediakan. </w:t>
      </w:r>
      <w:r w:rsidR="00286381">
        <w:rPr>
          <w:rFonts w:ascii="Times New Roman" w:eastAsia="Times New Roman" w:hAnsi="Times New Roman" w:cs="Times New Roman"/>
          <w:lang w:val="id-ID"/>
        </w:rPr>
        <w:t xml:space="preserve">Framework ini </w:t>
      </w:r>
      <w:r w:rsidR="002444A1">
        <w:rPr>
          <w:rFonts w:ascii="Times New Roman" w:eastAsia="Times New Roman" w:hAnsi="Times New Roman" w:cs="Times New Roman"/>
          <w:lang w:val="id-ID"/>
        </w:rPr>
        <w:t xml:space="preserve">bersifat </w:t>
      </w:r>
      <w:r w:rsidR="002444A1" w:rsidRPr="00FF7457">
        <w:rPr>
          <w:rFonts w:ascii="Times New Roman" w:eastAsia="Times New Roman" w:hAnsi="Times New Roman" w:cs="Times New Roman"/>
          <w:i/>
          <w:iCs/>
          <w:lang w:val="id-ID"/>
        </w:rPr>
        <w:t>open source</w:t>
      </w:r>
      <w:r w:rsidR="002444A1" w:rsidRPr="009705CE">
        <w:rPr>
          <w:rFonts w:ascii="Times New Roman" w:eastAsia="Times New Roman" w:hAnsi="Times New Roman" w:cs="Times New Roman"/>
          <w:lang w:val="id-ID"/>
        </w:rPr>
        <w:t xml:space="preserve"> </w:t>
      </w:r>
      <w:r w:rsidR="00A91AFE">
        <w:rPr>
          <w:rFonts w:ascii="Times New Roman" w:eastAsia="Times New Roman" w:hAnsi="Times New Roman" w:cs="Times New Roman"/>
          <w:lang w:val="id-ID"/>
        </w:rPr>
        <w:t xml:space="preserve">berlisensi Apache/BSD </w:t>
      </w:r>
      <w:r w:rsidR="002444A1">
        <w:rPr>
          <w:rFonts w:ascii="Times New Roman" w:eastAsia="Times New Roman" w:hAnsi="Times New Roman" w:cs="Times New Roman"/>
          <w:lang w:val="id-ID"/>
        </w:rPr>
        <w:t>sehingga dapat digunakan secara gratis</w:t>
      </w:r>
      <w:r w:rsidR="004F3E6A">
        <w:rPr>
          <w:rFonts w:ascii="Times New Roman" w:eastAsia="Times New Roman" w:hAnsi="Times New Roman" w:cs="Times New Roman"/>
          <w:lang w:val="id-ID"/>
        </w:rPr>
        <w:t xml:space="preserve"> [</w:t>
      </w:r>
      <w:r w:rsidR="00F978F8">
        <w:rPr>
          <w:rFonts w:ascii="Times New Roman" w:eastAsia="Times New Roman" w:hAnsi="Times New Roman" w:cs="Times New Roman"/>
          <w:lang w:val="id-ID"/>
        </w:rPr>
        <w:t>7</w:t>
      </w:r>
      <w:r w:rsidR="004F3E6A">
        <w:rPr>
          <w:rFonts w:ascii="Times New Roman" w:eastAsia="Times New Roman" w:hAnsi="Times New Roman" w:cs="Times New Roman"/>
          <w:lang w:val="id-ID"/>
        </w:rPr>
        <w:t>]</w:t>
      </w:r>
      <w:r w:rsidR="002444A1">
        <w:rPr>
          <w:rFonts w:ascii="Times New Roman" w:eastAsia="Times New Roman" w:hAnsi="Times New Roman" w:cs="Times New Roman"/>
          <w:lang w:val="id-ID"/>
        </w:rPr>
        <w:t>.</w:t>
      </w:r>
    </w:p>
    <w:p w14:paraId="07135214" w14:textId="77777777" w:rsidR="00864A95" w:rsidRDefault="00864A95" w:rsidP="001C0919">
      <w:pPr>
        <w:spacing w:after="12" w:line="248" w:lineRule="auto"/>
        <w:ind w:right="26"/>
        <w:jc w:val="both"/>
      </w:pPr>
    </w:p>
    <w:p w14:paraId="67994596" w14:textId="77777777" w:rsidR="009957EC" w:rsidRDefault="00D1442A" w:rsidP="001C0919">
      <w:pPr>
        <w:spacing w:after="0"/>
        <w:ind w:right="26"/>
      </w:pPr>
      <w:r>
        <w:rPr>
          <w:rFonts w:ascii="Times New Roman" w:eastAsia="Times New Roman" w:hAnsi="Times New Roman" w:cs="Times New Roman"/>
        </w:rPr>
        <w:t xml:space="preserve"> </w:t>
      </w:r>
    </w:p>
    <w:p w14:paraId="324181F0" w14:textId="650DB98F" w:rsidR="009957EC" w:rsidRDefault="00D1442A" w:rsidP="009F00EC">
      <w:pPr>
        <w:spacing w:after="0" w:line="239" w:lineRule="auto"/>
        <w:ind w:right="26"/>
        <w:jc w:val="center"/>
      </w:pPr>
      <w:r>
        <w:br w:type="page"/>
      </w:r>
    </w:p>
    <w:p w14:paraId="24DF1EED" w14:textId="77777777" w:rsidR="00D44C3C" w:rsidRDefault="00D1442A" w:rsidP="00D44C3C">
      <w:pPr>
        <w:spacing w:after="0"/>
        <w:ind w:right="26"/>
        <w:jc w:val="center"/>
      </w:pPr>
      <w:r>
        <w:rPr>
          <w:rFonts w:ascii="Times New Roman" w:eastAsia="Times New Roman" w:hAnsi="Times New Roman" w:cs="Times New Roman"/>
          <w:color w:val="FF0000"/>
        </w:rPr>
        <w:lastRenderedPageBreak/>
        <w:t xml:space="preserve"> </w:t>
      </w:r>
      <w:r w:rsidR="00D44C3C">
        <w:rPr>
          <w:rFonts w:ascii="Times New Roman" w:eastAsia="Times New Roman" w:hAnsi="Times New Roman" w:cs="Times New Roman"/>
          <w:i/>
        </w:rPr>
        <w:t>[Halaman ini sengaja dikosongkan]</w:t>
      </w:r>
    </w:p>
    <w:p w14:paraId="162296A7" w14:textId="1EB2279E" w:rsidR="009957EC" w:rsidRDefault="00D1442A" w:rsidP="001C0919">
      <w:pPr>
        <w:spacing w:after="0"/>
        <w:ind w:right="26"/>
      </w:pPr>
      <w:r>
        <w:rPr>
          <w:rFonts w:ascii="Times New Roman" w:eastAsia="Times New Roman" w:hAnsi="Times New Roman" w:cs="Times New Roman"/>
          <w:color w:val="FF0000"/>
        </w:rPr>
        <w:tab/>
      </w:r>
      <w:r>
        <w:rPr>
          <w:rFonts w:ascii="Times New Roman" w:eastAsia="Times New Roman" w:hAnsi="Times New Roman" w:cs="Times New Roman"/>
          <w:b/>
          <w:color w:val="FF0000"/>
          <w:sz w:val="24"/>
        </w:rPr>
        <w:t xml:space="preserve"> </w:t>
      </w:r>
      <w:r>
        <w:br w:type="page"/>
      </w:r>
    </w:p>
    <w:p w14:paraId="47FA3C90" w14:textId="06D30E7D" w:rsidR="009957EC" w:rsidRDefault="00D1442A" w:rsidP="00060C25">
      <w:pPr>
        <w:pStyle w:val="Heading1"/>
      </w:pPr>
      <w:bookmarkStart w:id="48" w:name="_Toc51503859"/>
      <w:r>
        <w:lastRenderedPageBreak/>
        <w:t>BAB 4.</w:t>
      </w:r>
      <w:r>
        <w:rPr>
          <w:rFonts w:ascii="Arial" w:eastAsia="Arial" w:hAnsi="Arial" w:cs="Arial"/>
        </w:rPr>
        <w:t xml:space="preserve"> </w:t>
      </w:r>
      <w:r>
        <w:t xml:space="preserve"> ANALISIS DAN </w:t>
      </w:r>
      <w:r w:rsidR="00060C25">
        <w:rPr>
          <w:lang w:val="id-ID"/>
        </w:rPr>
        <w:t>P</w:t>
      </w:r>
      <w:r>
        <w:t>ERANCANGAN SISTEM</w:t>
      </w:r>
      <w:bookmarkEnd w:id="48"/>
      <w:r>
        <w:t xml:space="preserve"> </w:t>
      </w:r>
    </w:p>
    <w:p w14:paraId="65F24D7B" w14:textId="153BF0DB" w:rsidR="009957EC" w:rsidRDefault="00D1442A" w:rsidP="009F689E">
      <w:pPr>
        <w:pStyle w:val="Heading2"/>
      </w:pPr>
      <w:bookmarkStart w:id="49" w:name="_Toc49504072"/>
      <w:bookmarkStart w:id="50" w:name="_Toc51503860"/>
      <w:r>
        <w:t>4.1.</w:t>
      </w:r>
      <w:r>
        <w:rPr>
          <w:rFonts w:ascii="Arial" w:eastAsia="Arial" w:hAnsi="Arial" w:cs="Arial"/>
        </w:rPr>
        <w:t xml:space="preserve"> </w:t>
      </w:r>
      <w:r>
        <w:t>Analisis Sistem</w:t>
      </w:r>
      <w:bookmarkEnd w:id="49"/>
      <w:bookmarkEnd w:id="50"/>
      <w:r>
        <w:t xml:space="preserve"> </w:t>
      </w:r>
    </w:p>
    <w:p w14:paraId="7F02B848" w14:textId="56A0EAA8" w:rsidR="009957EC" w:rsidRPr="000D0F6D" w:rsidRDefault="00202D13" w:rsidP="00CD66F9">
      <w:pPr>
        <w:spacing w:after="0"/>
        <w:ind w:right="26" w:firstLine="284"/>
        <w:jc w:val="both"/>
        <w:rPr>
          <w:lang w:val="id-ID"/>
        </w:rPr>
      </w:pPr>
      <w:r w:rsidRPr="00217647">
        <w:rPr>
          <w:rFonts w:ascii="Times New Roman" w:eastAsia="Times New Roman" w:hAnsi="Times New Roman" w:cs="Times New Roman"/>
          <w:lang w:val="id-ID"/>
        </w:rPr>
        <w:t>Bab ini menjelaskan mengenai analisis sistem yang akan dibang</w:t>
      </w:r>
      <w:r w:rsidR="00FF7905" w:rsidRPr="00217647">
        <w:rPr>
          <w:rFonts w:ascii="Times New Roman" w:eastAsia="Times New Roman" w:hAnsi="Times New Roman" w:cs="Times New Roman"/>
          <w:lang w:val="id-ID"/>
        </w:rPr>
        <w:t xml:space="preserve">un. </w:t>
      </w:r>
      <w:r w:rsidR="00217647" w:rsidRPr="00217647">
        <w:rPr>
          <w:rFonts w:ascii="Times New Roman" w:eastAsia="Times New Roman" w:hAnsi="Times New Roman" w:cs="Times New Roman"/>
          <w:lang w:val="id-ID"/>
        </w:rPr>
        <w:t xml:space="preserve">Terdapat dua bagian dalam bab ini, yaitu definisi umum aplikasi dan </w:t>
      </w:r>
      <w:r w:rsidR="00D1442A" w:rsidRPr="00217647">
        <w:rPr>
          <w:rFonts w:ascii="Times New Roman" w:eastAsia="Times New Roman" w:hAnsi="Times New Roman" w:cs="Times New Roman"/>
        </w:rPr>
        <w:t>analisis kebutuhan fungsional</w:t>
      </w:r>
      <w:r w:rsidR="000D0F6D">
        <w:rPr>
          <w:rFonts w:ascii="Times New Roman" w:eastAsia="Times New Roman" w:hAnsi="Times New Roman" w:cs="Times New Roman"/>
          <w:color w:val="FF0000"/>
          <w:lang w:val="id-ID"/>
        </w:rPr>
        <w:t>.</w:t>
      </w:r>
    </w:p>
    <w:p w14:paraId="2664AAAD" w14:textId="77777777" w:rsidR="009957EC" w:rsidRPr="00BB1D2A" w:rsidRDefault="00D1442A" w:rsidP="001C0919">
      <w:pPr>
        <w:spacing w:after="0"/>
        <w:ind w:right="26"/>
        <w:rPr>
          <w:highlight w:val="yellow"/>
        </w:rPr>
      </w:pPr>
      <w:r w:rsidRPr="00BB1D2A">
        <w:rPr>
          <w:rFonts w:ascii="Times New Roman" w:eastAsia="Times New Roman" w:hAnsi="Times New Roman" w:cs="Times New Roman"/>
          <w:color w:val="FF0000"/>
          <w:highlight w:val="yellow"/>
        </w:rPr>
        <w:t xml:space="preserve"> </w:t>
      </w:r>
    </w:p>
    <w:p w14:paraId="1CF50C99" w14:textId="08624B8A" w:rsidR="004D6B18" w:rsidRPr="00954C31" w:rsidRDefault="00D1442A" w:rsidP="00FA55A2">
      <w:pPr>
        <w:pStyle w:val="Heading3"/>
      </w:pPr>
      <w:bookmarkStart w:id="51" w:name="_Toc51503861"/>
      <w:r w:rsidRPr="00954C31">
        <w:t>4.1.1.</w:t>
      </w:r>
      <w:r w:rsidRPr="00954C31">
        <w:rPr>
          <w:rFonts w:ascii="Arial" w:eastAsia="Arial" w:hAnsi="Arial" w:cs="Arial"/>
        </w:rPr>
        <w:t xml:space="preserve"> </w:t>
      </w:r>
      <w:r w:rsidRPr="00954C31">
        <w:rPr>
          <w:rFonts w:ascii="Arial" w:eastAsia="Arial" w:hAnsi="Arial" w:cs="Arial"/>
        </w:rPr>
        <w:tab/>
      </w:r>
      <w:r w:rsidRPr="00954C31">
        <w:t>Definisi Umum Aplikasi</w:t>
      </w:r>
      <w:bookmarkEnd w:id="51"/>
      <w:r w:rsidRPr="00954C31">
        <w:rPr>
          <w:color w:val="FF0000"/>
        </w:rPr>
        <w:t xml:space="preserve"> </w:t>
      </w:r>
    </w:p>
    <w:p w14:paraId="04B9B117" w14:textId="77050D70" w:rsidR="00954C31" w:rsidRPr="00954C31" w:rsidRDefault="004D6B18" w:rsidP="00CD66F9">
      <w:pPr>
        <w:spacing w:after="12" w:line="248" w:lineRule="auto"/>
        <w:ind w:right="26" w:firstLine="284"/>
        <w:jc w:val="both"/>
        <w:rPr>
          <w:rFonts w:ascii="Times New Roman" w:eastAsia="Times New Roman" w:hAnsi="Times New Roman" w:cs="Times New Roman"/>
          <w:lang w:val="id-ID"/>
        </w:rPr>
      </w:pPr>
      <w:r w:rsidRPr="00954C31">
        <w:rPr>
          <w:rFonts w:ascii="Times New Roman" w:eastAsia="Times New Roman" w:hAnsi="Times New Roman" w:cs="Times New Roman"/>
          <w:lang w:val="id-ID"/>
        </w:rPr>
        <w:t xml:space="preserve">Sistem Informasi </w:t>
      </w:r>
      <w:r w:rsidR="00954C31" w:rsidRPr="00954C31">
        <w:rPr>
          <w:rFonts w:ascii="Times New Roman" w:eastAsia="Times New Roman" w:hAnsi="Times New Roman" w:cs="Times New Roman"/>
          <w:lang w:val="id-ID"/>
        </w:rPr>
        <w:t>Finansial Bank BJB adalah sistem yang berbasis web yang digunakan untuk</w:t>
      </w:r>
      <w:r w:rsidR="00954C31">
        <w:rPr>
          <w:rFonts w:ascii="Times New Roman" w:eastAsia="Times New Roman" w:hAnsi="Times New Roman" w:cs="Times New Roman"/>
          <w:lang w:val="id-ID"/>
        </w:rPr>
        <w:t xml:space="preserve"> mengelola </w:t>
      </w:r>
      <w:r w:rsidR="00DC6D5E">
        <w:rPr>
          <w:rFonts w:ascii="Times New Roman" w:eastAsia="Times New Roman" w:hAnsi="Times New Roman" w:cs="Times New Roman"/>
          <w:lang w:val="id-ID"/>
        </w:rPr>
        <w:t>penggunaan anggaran</w:t>
      </w:r>
      <w:r w:rsidR="00C37DA5">
        <w:rPr>
          <w:rFonts w:ascii="Times New Roman" w:eastAsia="Times New Roman" w:hAnsi="Times New Roman" w:cs="Times New Roman"/>
          <w:lang w:val="id-ID"/>
        </w:rPr>
        <w:t xml:space="preserve"> RBB dan PKS serta memantau pembayaran tagihan PKS. Terdapat dua </w:t>
      </w:r>
      <w:r w:rsidR="004F0A15">
        <w:rPr>
          <w:rFonts w:ascii="Times New Roman" w:eastAsia="Times New Roman" w:hAnsi="Times New Roman" w:cs="Times New Roman"/>
          <w:lang w:val="id-ID"/>
        </w:rPr>
        <w:t xml:space="preserve">akses pengguna yang berbeda </w:t>
      </w:r>
      <w:r w:rsidR="001A4141">
        <w:rPr>
          <w:rFonts w:ascii="Times New Roman" w:eastAsia="Times New Roman" w:hAnsi="Times New Roman" w:cs="Times New Roman"/>
          <w:lang w:val="id-ID"/>
        </w:rPr>
        <w:t xml:space="preserve">dalam pemakaian </w:t>
      </w:r>
      <w:r w:rsidR="00E767F2">
        <w:rPr>
          <w:rFonts w:ascii="Times New Roman" w:eastAsia="Times New Roman" w:hAnsi="Times New Roman" w:cs="Times New Roman"/>
          <w:lang w:val="id-ID"/>
        </w:rPr>
        <w:t xml:space="preserve">aplikasi ini, yaitu IT Finance dan Group Head. </w:t>
      </w:r>
      <w:r w:rsidR="00360C81">
        <w:rPr>
          <w:rFonts w:ascii="Times New Roman" w:eastAsia="Times New Roman" w:hAnsi="Times New Roman" w:cs="Times New Roman"/>
          <w:lang w:val="id-ID"/>
        </w:rPr>
        <w:t xml:space="preserve">Peran </w:t>
      </w:r>
      <w:r w:rsidR="00E767F2" w:rsidRPr="00360C81">
        <w:rPr>
          <w:rFonts w:ascii="Times New Roman" w:eastAsia="Times New Roman" w:hAnsi="Times New Roman" w:cs="Times New Roman"/>
          <w:lang w:val="id-ID"/>
        </w:rPr>
        <w:t xml:space="preserve">IT Finance </w:t>
      </w:r>
      <w:r w:rsidR="005B73D8" w:rsidRPr="00360C81">
        <w:rPr>
          <w:rFonts w:ascii="Times New Roman" w:eastAsia="Times New Roman" w:hAnsi="Times New Roman" w:cs="Times New Roman"/>
          <w:lang w:val="id-ID"/>
        </w:rPr>
        <w:t xml:space="preserve">dapat mengelola </w:t>
      </w:r>
      <w:r w:rsidR="003611DB">
        <w:rPr>
          <w:rFonts w:ascii="Times New Roman" w:eastAsia="Times New Roman" w:hAnsi="Times New Roman" w:cs="Times New Roman"/>
          <w:lang w:val="id-ID"/>
        </w:rPr>
        <w:t xml:space="preserve">data RBB, PKS, </w:t>
      </w:r>
      <w:r w:rsidR="00A01BF7">
        <w:rPr>
          <w:rFonts w:ascii="Times New Roman" w:eastAsia="Times New Roman" w:hAnsi="Times New Roman" w:cs="Times New Roman"/>
          <w:lang w:val="id-ID"/>
        </w:rPr>
        <w:t>Pembayaran (</w:t>
      </w:r>
      <w:r w:rsidR="00A01BF7" w:rsidRPr="00A01BF7">
        <w:rPr>
          <w:rFonts w:ascii="Times New Roman" w:eastAsia="Times New Roman" w:hAnsi="Times New Roman" w:cs="Times New Roman"/>
          <w:i/>
          <w:iCs/>
          <w:lang w:val="id-ID"/>
        </w:rPr>
        <w:t>Inovoice</w:t>
      </w:r>
      <w:r w:rsidR="00A01BF7">
        <w:rPr>
          <w:rFonts w:ascii="Times New Roman" w:eastAsia="Times New Roman" w:hAnsi="Times New Roman" w:cs="Times New Roman"/>
          <w:lang w:val="id-ID"/>
        </w:rPr>
        <w:t>),</w:t>
      </w:r>
      <w:r w:rsidR="00B12143">
        <w:rPr>
          <w:rFonts w:ascii="Times New Roman" w:eastAsia="Times New Roman" w:hAnsi="Times New Roman" w:cs="Times New Roman"/>
          <w:lang w:val="id-ID"/>
        </w:rPr>
        <w:t xml:space="preserve"> Vendor, Jenis </w:t>
      </w:r>
      <w:r w:rsidR="00B12143" w:rsidRPr="00B12143">
        <w:rPr>
          <w:rFonts w:ascii="Times New Roman" w:eastAsia="Times New Roman" w:hAnsi="Times New Roman" w:cs="Times New Roman"/>
          <w:i/>
          <w:iCs/>
          <w:lang w:val="id-ID"/>
        </w:rPr>
        <w:t>Project</w:t>
      </w:r>
      <w:r w:rsidR="00B12143">
        <w:rPr>
          <w:rFonts w:ascii="Times New Roman" w:eastAsia="Times New Roman" w:hAnsi="Times New Roman" w:cs="Times New Roman"/>
          <w:lang w:val="id-ID"/>
        </w:rPr>
        <w:t xml:space="preserve">, dan Pengguna. </w:t>
      </w:r>
      <w:r w:rsidR="00A01BF7">
        <w:rPr>
          <w:rFonts w:ascii="Times New Roman" w:eastAsia="Times New Roman" w:hAnsi="Times New Roman" w:cs="Times New Roman"/>
          <w:lang w:val="id-ID"/>
        </w:rPr>
        <w:t xml:space="preserve"> </w:t>
      </w:r>
      <w:r w:rsidR="00B12143">
        <w:rPr>
          <w:rFonts w:ascii="Times New Roman" w:eastAsia="Times New Roman" w:hAnsi="Times New Roman" w:cs="Times New Roman"/>
          <w:lang w:val="id-ID"/>
        </w:rPr>
        <w:t>S</w:t>
      </w:r>
      <w:r w:rsidR="005B73D8" w:rsidRPr="00360C81">
        <w:rPr>
          <w:rFonts w:ascii="Times New Roman" w:eastAsia="Times New Roman" w:hAnsi="Times New Roman" w:cs="Times New Roman"/>
          <w:lang w:val="id-ID"/>
        </w:rPr>
        <w:t>edangkan Group Head hanya dapat melihat daftar</w:t>
      </w:r>
      <w:r w:rsidR="00454C44">
        <w:rPr>
          <w:rFonts w:ascii="Times New Roman" w:eastAsia="Times New Roman" w:hAnsi="Times New Roman" w:cs="Times New Roman"/>
          <w:lang w:val="id-ID"/>
        </w:rPr>
        <w:t xml:space="preserve"> dari data-data tersebut tanpa mengelolanya.</w:t>
      </w:r>
    </w:p>
    <w:p w14:paraId="2173E1D6" w14:textId="7E75BC06" w:rsidR="009957EC" w:rsidRDefault="009957EC" w:rsidP="001C0919">
      <w:pPr>
        <w:spacing w:after="0"/>
        <w:ind w:right="26"/>
      </w:pPr>
    </w:p>
    <w:p w14:paraId="75ABA1E9" w14:textId="77777777" w:rsidR="009957EC" w:rsidRDefault="00D1442A" w:rsidP="00060C25">
      <w:pPr>
        <w:pStyle w:val="Heading3"/>
      </w:pPr>
      <w:bookmarkStart w:id="52" w:name="_Toc51503862"/>
      <w:r>
        <w:t>4.1.2.</w:t>
      </w:r>
      <w:r>
        <w:rPr>
          <w:rFonts w:ascii="Arial" w:eastAsia="Arial" w:hAnsi="Arial" w:cs="Arial"/>
        </w:rPr>
        <w:t xml:space="preserve"> </w:t>
      </w:r>
      <w:r>
        <w:rPr>
          <w:rFonts w:ascii="Arial" w:eastAsia="Arial" w:hAnsi="Arial" w:cs="Arial"/>
        </w:rPr>
        <w:tab/>
      </w:r>
      <w:r>
        <w:t>Analisis Kebutuhan</w:t>
      </w:r>
      <w:bookmarkEnd w:id="52"/>
      <w:r>
        <w:t xml:space="preserve"> </w:t>
      </w:r>
    </w:p>
    <w:p w14:paraId="12C56689" w14:textId="020EA641" w:rsidR="00421E37" w:rsidRPr="00697549" w:rsidRDefault="00636870" w:rsidP="00CD66F9">
      <w:pPr>
        <w:spacing w:after="12" w:line="248" w:lineRule="auto"/>
        <w:ind w:right="26" w:firstLine="284"/>
        <w:jc w:val="both"/>
        <w:rPr>
          <w:rFonts w:ascii="Times New Roman" w:eastAsia="Times New Roman" w:hAnsi="Times New Roman" w:cs="Times New Roman"/>
          <w:lang w:val="id-ID"/>
        </w:rPr>
      </w:pPr>
      <w:r w:rsidRPr="00697549">
        <w:rPr>
          <w:rFonts w:ascii="Times New Roman" w:eastAsia="Times New Roman" w:hAnsi="Times New Roman" w:cs="Times New Roman"/>
          <w:lang w:val="id-ID"/>
        </w:rPr>
        <w:t>Ada dua macam kebutuhan yang ada pada sistem, yaitu kebutuhan fungsional dan non-fungsional.</w:t>
      </w:r>
    </w:p>
    <w:p w14:paraId="4EC21AAB" w14:textId="4B4AF99B" w:rsidR="009957EC" w:rsidRDefault="00D1442A" w:rsidP="001C0919">
      <w:pPr>
        <w:spacing w:after="0"/>
        <w:ind w:right="26"/>
      </w:pPr>
      <w:r>
        <w:rPr>
          <w:rFonts w:ascii="Times New Roman" w:eastAsia="Times New Roman" w:hAnsi="Times New Roman" w:cs="Times New Roman"/>
          <w:color w:val="FF0000"/>
        </w:rPr>
        <w:tab/>
        <w:t xml:space="preserve"> </w:t>
      </w:r>
    </w:p>
    <w:p w14:paraId="0785EC57" w14:textId="77777777" w:rsidR="009957EC" w:rsidRDefault="00D1442A" w:rsidP="001C0919">
      <w:pPr>
        <w:pStyle w:val="Heading5"/>
        <w:ind w:left="0" w:right="26" w:firstLine="0"/>
      </w:pPr>
      <w:r>
        <w:t>4.1.2.1.</w:t>
      </w:r>
      <w:r>
        <w:rPr>
          <w:rFonts w:ascii="Arial" w:eastAsia="Arial" w:hAnsi="Arial" w:cs="Arial"/>
        </w:rPr>
        <w:t xml:space="preserve"> </w:t>
      </w:r>
      <w:r>
        <w:t xml:space="preserve">Kebutuhan Fungsional </w:t>
      </w:r>
    </w:p>
    <w:p w14:paraId="37C86D65" w14:textId="19AF08ED" w:rsidR="00095A1F" w:rsidRDefault="000F1956" w:rsidP="00CD66F9">
      <w:pPr>
        <w:spacing w:after="12" w:line="248" w:lineRule="auto"/>
        <w:ind w:right="26" w:firstLine="284"/>
        <w:jc w:val="both"/>
        <w:rPr>
          <w:rFonts w:ascii="Times New Roman" w:eastAsia="Times New Roman" w:hAnsi="Times New Roman" w:cs="Times New Roman"/>
          <w:lang w:val="id-ID"/>
        </w:rPr>
      </w:pPr>
      <w:r w:rsidRPr="00B54447">
        <w:rPr>
          <w:rFonts w:ascii="Times New Roman" w:eastAsia="Times New Roman" w:hAnsi="Times New Roman" w:cs="Times New Roman"/>
          <w:lang w:val="id-ID"/>
        </w:rPr>
        <w:t xml:space="preserve">Kebutuhan funsional </w:t>
      </w:r>
      <w:r w:rsidR="00F45173">
        <w:rPr>
          <w:rFonts w:ascii="Times New Roman" w:eastAsia="Times New Roman" w:hAnsi="Times New Roman" w:cs="Times New Roman"/>
          <w:lang w:val="id-ID"/>
        </w:rPr>
        <w:t xml:space="preserve">menjelaskan fungsi atau perilaku sistem yang dibutuhkan. </w:t>
      </w:r>
      <w:r w:rsidR="005C4494">
        <w:rPr>
          <w:rFonts w:ascii="Times New Roman" w:eastAsia="Times New Roman" w:hAnsi="Times New Roman" w:cs="Times New Roman"/>
          <w:lang w:val="id-ID"/>
        </w:rPr>
        <w:t xml:space="preserve">Kebutuhan fungsional </w:t>
      </w:r>
      <w:r w:rsidR="00F45173">
        <w:rPr>
          <w:rFonts w:ascii="Times New Roman" w:eastAsia="Times New Roman" w:hAnsi="Times New Roman" w:cs="Times New Roman"/>
          <w:lang w:val="id-ID"/>
        </w:rPr>
        <w:t xml:space="preserve">dari </w:t>
      </w:r>
      <w:r w:rsidRPr="00B54447">
        <w:rPr>
          <w:rFonts w:ascii="Times New Roman" w:eastAsia="Times New Roman" w:hAnsi="Times New Roman" w:cs="Times New Roman"/>
          <w:lang w:val="id-ID"/>
        </w:rPr>
        <w:t xml:space="preserve">sistem informasi finansial Bank BJB </w:t>
      </w:r>
      <w:r w:rsidR="00095A1F" w:rsidRPr="00B54447">
        <w:rPr>
          <w:rFonts w:ascii="Times New Roman" w:eastAsia="Times New Roman" w:hAnsi="Times New Roman" w:cs="Times New Roman"/>
          <w:lang w:val="id-ID"/>
        </w:rPr>
        <w:t>ditunjukan oleh tabel 4.1</w:t>
      </w:r>
      <w:r w:rsidR="00B54447">
        <w:rPr>
          <w:rFonts w:ascii="Times New Roman" w:eastAsia="Times New Roman" w:hAnsi="Times New Roman" w:cs="Times New Roman"/>
          <w:lang w:val="id-ID"/>
        </w:rPr>
        <w:t>.</w:t>
      </w:r>
    </w:p>
    <w:p w14:paraId="6AF6193D" w14:textId="77777777" w:rsidR="00CD66F9" w:rsidRPr="00B54447" w:rsidRDefault="00CD66F9" w:rsidP="00CD66F9">
      <w:pPr>
        <w:spacing w:after="12" w:line="248" w:lineRule="auto"/>
        <w:ind w:right="26" w:firstLine="284"/>
        <w:jc w:val="both"/>
        <w:rPr>
          <w:rFonts w:ascii="Times New Roman" w:eastAsia="Times New Roman" w:hAnsi="Times New Roman" w:cs="Times New Roman"/>
        </w:rPr>
      </w:pPr>
    </w:p>
    <w:p w14:paraId="3C49A0CE" w14:textId="049DA46E" w:rsidR="00611AE0" w:rsidRPr="00611AE0" w:rsidRDefault="00611AE0" w:rsidP="00611AE0">
      <w:pPr>
        <w:pStyle w:val="Caption"/>
        <w:keepNext/>
        <w:jc w:val="center"/>
        <w:rPr>
          <w:rFonts w:asciiTheme="majorBidi" w:hAnsiTheme="majorBidi" w:cstheme="majorBidi"/>
          <w:color w:val="auto"/>
          <w:sz w:val="22"/>
          <w:szCs w:val="22"/>
          <w:lang w:val="id-ID"/>
        </w:rPr>
      </w:pPr>
      <w:bookmarkStart w:id="53" w:name="_Toc51018085"/>
      <w:r w:rsidRPr="00611AE0">
        <w:rPr>
          <w:rFonts w:asciiTheme="majorBidi" w:hAnsiTheme="majorBidi" w:cstheme="majorBidi"/>
          <w:color w:val="auto"/>
          <w:sz w:val="22"/>
          <w:szCs w:val="22"/>
        </w:rPr>
        <w:t xml:space="preserve">Tabel 4. </w:t>
      </w:r>
      <w:r w:rsidRPr="00611AE0">
        <w:rPr>
          <w:rFonts w:asciiTheme="majorBidi" w:hAnsiTheme="majorBidi" w:cstheme="majorBidi"/>
          <w:color w:val="auto"/>
          <w:sz w:val="22"/>
          <w:szCs w:val="22"/>
        </w:rPr>
        <w:fldChar w:fldCharType="begin"/>
      </w:r>
      <w:r w:rsidRPr="00611AE0">
        <w:rPr>
          <w:rFonts w:asciiTheme="majorBidi" w:hAnsiTheme="majorBidi" w:cstheme="majorBidi"/>
          <w:color w:val="auto"/>
          <w:sz w:val="22"/>
          <w:szCs w:val="22"/>
        </w:rPr>
        <w:instrText xml:space="preserve"> SEQ Tabel_4. \* ARABIC </w:instrText>
      </w:r>
      <w:r w:rsidRPr="00611AE0">
        <w:rPr>
          <w:rFonts w:asciiTheme="majorBidi" w:hAnsiTheme="majorBidi" w:cstheme="majorBidi"/>
          <w:color w:val="auto"/>
          <w:sz w:val="22"/>
          <w:szCs w:val="22"/>
        </w:rPr>
        <w:fldChar w:fldCharType="separate"/>
      </w:r>
      <w:r w:rsidR="00BF546C">
        <w:rPr>
          <w:rFonts w:asciiTheme="majorBidi" w:hAnsiTheme="majorBidi" w:cstheme="majorBidi"/>
          <w:noProof/>
          <w:color w:val="auto"/>
          <w:sz w:val="22"/>
          <w:szCs w:val="22"/>
        </w:rPr>
        <w:t>1</w:t>
      </w:r>
      <w:r w:rsidRPr="00611AE0">
        <w:rPr>
          <w:rFonts w:asciiTheme="majorBidi" w:hAnsiTheme="majorBidi" w:cstheme="majorBidi"/>
          <w:color w:val="auto"/>
          <w:sz w:val="22"/>
          <w:szCs w:val="22"/>
        </w:rPr>
        <w:fldChar w:fldCharType="end"/>
      </w:r>
      <w:r w:rsidRPr="00611AE0">
        <w:rPr>
          <w:rFonts w:asciiTheme="majorBidi" w:hAnsiTheme="majorBidi" w:cstheme="majorBidi"/>
          <w:color w:val="auto"/>
          <w:sz w:val="22"/>
          <w:szCs w:val="22"/>
          <w:lang w:val="id-ID"/>
        </w:rPr>
        <w:t xml:space="preserve"> Kebutuhan Fungsional</w:t>
      </w:r>
      <w:bookmarkEnd w:id="53"/>
    </w:p>
    <w:tbl>
      <w:tblPr>
        <w:tblW w:w="5240" w:type="dxa"/>
        <w:tblLook w:val="04A0" w:firstRow="1" w:lastRow="0" w:firstColumn="1" w:lastColumn="0" w:noHBand="0" w:noVBand="1"/>
      </w:tblPr>
      <w:tblGrid>
        <w:gridCol w:w="1306"/>
        <w:gridCol w:w="1319"/>
        <w:gridCol w:w="2615"/>
      </w:tblGrid>
      <w:tr w:rsidR="007C0A94" w14:paraId="240BD35A" w14:textId="77777777" w:rsidTr="00C62718">
        <w:trPr>
          <w:trHeight w:val="567"/>
        </w:trPr>
        <w:tc>
          <w:tcPr>
            <w:tcW w:w="1288" w:type="dxa"/>
          </w:tcPr>
          <w:p w14:paraId="517E2161" w14:textId="77777777" w:rsidR="009957EC" w:rsidRDefault="00D1442A" w:rsidP="001C0919">
            <w:pPr>
              <w:ind w:right="26"/>
              <w:jc w:val="center"/>
            </w:pPr>
            <w:r>
              <w:rPr>
                <w:rFonts w:ascii="Times New Roman" w:eastAsia="Times New Roman" w:hAnsi="Times New Roman" w:cs="Times New Roman"/>
                <w:b/>
              </w:rPr>
              <w:t xml:space="preserve">Kode Kebutuhan </w:t>
            </w:r>
          </w:p>
        </w:tc>
        <w:tc>
          <w:tcPr>
            <w:tcW w:w="1323" w:type="dxa"/>
          </w:tcPr>
          <w:p w14:paraId="6ED35E47" w14:textId="77777777" w:rsidR="009957EC" w:rsidRDefault="00D1442A" w:rsidP="001C0919">
            <w:pPr>
              <w:ind w:right="26"/>
              <w:jc w:val="center"/>
            </w:pPr>
            <w:r>
              <w:rPr>
                <w:rFonts w:ascii="Times New Roman" w:eastAsia="Times New Roman" w:hAnsi="Times New Roman" w:cs="Times New Roman"/>
                <w:b/>
              </w:rPr>
              <w:t xml:space="preserve">Aktor </w:t>
            </w:r>
          </w:p>
        </w:tc>
        <w:tc>
          <w:tcPr>
            <w:tcW w:w="2629" w:type="dxa"/>
          </w:tcPr>
          <w:p w14:paraId="3DD4B40B" w14:textId="77777777" w:rsidR="009957EC" w:rsidRDefault="00D1442A" w:rsidP="001C0919">
            <w:pPr>
              <w:ind w:right="26"/>
              <w:jc w:val="center"/>
            </w:pPr>
            <w:r>
              <w:rPr>
                <w:rFonts w:ascii="Times New Roman" w:eastAsia="Times New Roman" w:hAnsi="Times New Roman" w:cs="Times New Roman"/>
                <w:b/>
              </w:rPr>
              <w:t xml:space="preserve">Deskripsi Kebutuhan </w:t>
            </w:r>
          </w:p>
        </w:tc>
      </w:tr>
      <w:tr w:rsidR="00945884" w14:paraId="1A3E351A" w14:textId="77777777" w:rsidTr="00C62718">
        <w:trPr>
          <w:trHeight w:val="405"/>
        </w:trPr>
        <w:tc>
          <w:tcPr>
            <w:tcW w:w="1288" w:type="dxa"/>
          </w:tcPr>
          <w:p w14:paraId="74B7F6DD" w14:textId="77777777" w:rsidR="00945884" w:rsidRDefault="00945884" w:rsidP="001C0919">
            <w:pPr>
              <w:ind w:right="26"/>
              <w:jc w:val="center"/>
            </w:pPr>
            <w:r>
              <w:rPr>
                <w:rFonts w:ascii="Times New Roman" w:eastAsia="Times New Roman" w:hAnsi="Times New Roman" w:cs="Times New Roman"/>
              </w:rPr>
              <w:lastRenderedPageBreak/>
              <w:t xml:space="preserve">F-001 </w:t>
            </w:r>
          </w:p>
        </w:tc>
        <w:tc>
          <w:tcPr>
            <w:tcW w:w="1323" w:type="dxa"/>
            <w:vMerge w:val="restart"/>
          </w:tcPr>
          <w:p w14:paraId="50866DF3" w14:textId="44D0000C" w:rsidR="00945884" w:rsidRDefault="00945884" w:rsidP="00113E59">
            <w:pPr>
              <w:ind w:right="26"/>
              <w:jc w:val="center"/>
            </w:pPr>
            <w:r w:rsidRPr="6864AE2C">
              <w:rPr>
                <w:rFonts w:ascii="Times New Roman" w:eastAsia="Times New Roman" w:hAnsi="Times New Roman" w:cs="Times New Roman"/>
              </w:rPr>
              <w:t>IT Finance</w:t>
            </w:r>
          </w:p>
        </w:tc>
        <w:tc>
          <w:tcPr>
            <w:tcW w:w="2629" w:type="dxa"/>
          </w:tcPr>
          <w:p w14:paraId="5034F23F" w14:textId="0502F790" w:rsidR="00945884" w:rsidRPr="009A057E" w:rsidRDefault="00945884" w:rsidP="001C0919">
            <w:pPr>
              <w:ind w:right="26"/>
              <w:rPr>
                <w:lang w:val="id-ID"/>
              </w:rPr>
            </w:pPr>
            <w:r>
              <w:rPr>
                <w:rFonts w:ascii="Times New Roman" w:eastAsia="Times New Roman" w:hAnsi="Times New Roman" w:cs="Times New Roman"/>
              </w:rPr>
              <w:t xml:space="preserve">Melihat Data </w:t>
            </w:r>
            <w:r>
              <w:rPr>
                <w:rFonts w:ascii="Times New Roman" w:eastAsia="Times New Roman" w:hAnsi="Times New Roman" w:cs="Times New Roman"/>
                <w:lang w:val="id-ID"/>
              </w:rPr>
              <w:t>Pengguna</w:t>
            </w:r>
          </w:p>
        </w:tc>
      </w:tr>
      <w:tr w:rsidR="00945884" w14:paraId="19B86579" w14:textId="77777777" w:rsidTr="00C62718">
        <w:trPr>
          <w:trHeight w:val="389"/>
        </w:trPr>
        <w:tc>
          <w:tcPr>
            <w:tcW w:w="1288" w:type="dxa"/>
          </w:tcPr>
          <w:p w14:paraId="5F87F498" w14:textId="77777777" w:rsidR="00945884" w:rsidRDefault="00945884" w:rsidP="001C0919">
            <w:pPr>
              <w:ind w:right="26"/>
              <w:jc w:val="center"/>
            </w:pPr>
            <w:r>
              <w:rPr>
                <w:rFonts w:ascii="Times New Roman" w:eastAsia="Times New Roman" w:hAnsi="Times New Roman" w:cs="Times New Roman"/>
              </w:rPr>
              <w:t xml:space="preserve">F-002 </w:t>
            </w:r>
          </w:p>
        </w:tc>
        <w:tc>
          <w:tcPr>
            <w:tcW w:w="0" w:type="auto"/>
            <w:vMerge/>
          </w:tcPr>
          <w:p w14:paraId="7DBF565D" w14:textId="77777777" w:rsidR="00945884" w:rsidRDefault="00945884" w:rsidP="007C0A94">
            <w:pPr>
              <w:ind w:right="26"/>
              <w:jc w:val="center"/>
            </w:pPr>
          </w:p>
        </w:tc>
        <w:tc>
          <w:tcPr>
            <w:tcW w:w="2629" w:type="dxa"/>
          </w:tcPr>
          <w:p w14:paraId="30612440" w14:textId="06BA992F" w:rsidR="00945884" w:rsidRPr="009A057E" w:rsidRDefault="00945884" w:rsidP="001C0919">
            <w:pPr>
              <w:ind w:right="26"/>
              <w:rPr>
                <w:lang w:val="id-ID"/>
              </w:rPr>
            </w:pPr>
            <w:r>
              <w:rPr>
                <w:rFonts w:ascii="Times New Roman" w:eastAsia="Times New Roman" w:hAnsi="Times New Roman" w:cs="Times New Roman"/>
              </w:rPr>
              <w:t xml:space="preserve">Menambah Data </w:t>
            </w:r>
            <w:r>
              <w:rPr>
                <w:rFonts w:ascii="Times New Roman" w:eastAsia="Times New Roman" w:hAnsi="Times New Roman" w:cs="Times New Roman"/>
                <w:lang w:val="id-ID"/>
              </w:rPr>
              <w:t>Pengguna</w:t>
            </w:r>
          </w:p>
        </w:tc>
      </w:tr>
      <w:tr w:rsidR="00945884" w14:paraId="46C231C2" w14:textId="77777777" w:rsidTr="00C62718">
        <w:trPr>
          <w:trHeight w:val="391"/>
        </w:trPr>
        <w:tc>
          <w:tcPr>
            <w:tcW w:w="1288" w:type="dxa"/>
          </w:tcPr>
          <w:p w14:paraId="52198B9A" w14:textId="77777777" w:rsidR="00945884" w:rsidRDefault="00945884" w:rsidP="001C0919">
            <w:pPr>
              <w:ind w:right="26"/>
              <w:jc w:val="center"/>
            </w:pPr>
            <w:r>
              <w:rPr>
                <w:rFonts w:ascii="Times New Roman" w:eastAsia="Times New Roman" w:hAnsi="Times New Roman" w:cs="Times New Roman"/>
              </w:rPr>
              <w:t xml:space="preserve">F-003 </w:t>
            </w:r>
          </w:p>
        </w:tc>
        <w:tc>
          <w:tcPr>
            <w:tcW w:w="0" w:type="auto"/>
            <w:vMerge/>
          </w:tcPr>
          <w:p w14:paraId="390D7913" w14:textId="77777777" w:rsidR="00945884" w:rsidRDefault="00945884" w:rsidP="007C0A94">
            <w:pPr>
              <w:ind w:right="26"/>
              <w:jc w:val="center"/>
            </w:pPr>
          </w:p>
        </w:tc>
        <w:tc>
          <w:tcPr>
            <w:tcW w:w="2629" w:type="dxa"/>
          </w:tcPr>
          <w:p w14:paraId="54EA977B" w14:textId="24799E32" w:rsidR="00945884" w:rsidRPr="009A057E" w:rsidRDefault="00945884" w:rsidP="001C0919">
            <w:pPr>
              <w:ind w:right="26"/>
              <w:rPr>
                <w:lang w:val="id-ID"/>
              </w:rPr>
            </w:pPr>
            <w:r>
              <w:rPr>
                <w:rFonts w:ascii="Times New Roman" w:eastAsia="Times New Roman" w:hAnsi="Times New Roman" w:cs="Times New Roman"/>
              </w:rPr>
              <w:t xml:space="preserve">Menghapus </w:t>
            </w:r>
            <w:r w:rsidRPr="481FCF38">
              <w:rPr>
                <w:rFonts w:ascii="Times New Roman" w:eastAsia="Times New Roman" w:hAnsi="Times New Roman" w:cs="Times New Roman"/>
              </w:rPr>
              <w:t xml:space="preserve">Data </w:t>
            </w:r>
            <w:r>
              <w:rPr>
                <w:rFonts w:ascii="Times New Roman" w:eastAsia="Times New Roman" w:hAnsi="Times New Roman" w:cs="Times New Roman"/>
                <w:lang w:val="id-ID"/>
              </w:rPr>
              <w:t>Pengguna</w:t>
            </w:r>
          </w:p>
        </w:tc>
      </w:tr>
      <w:tr w:rsidR="00945884" w14:paraId="303E1135" w14:textId="77777777" w:rsidTr="00C62718">
        <w:trPr>
          <w:trHeight w:val="389"/>
        </w:trPr>
        <w:tc>
          <w:tcPr>
            <w:tcW w:w="1288" w:type="dxa"/>
          </w:tcPr>
          <w:p w14:paraId="22FBC4C8" w14:textId="77777777" w:rsidR="00945884" w:rsidRDefault="00945884" w:rsidP="001C0919">
            <w:pPr>
              <w:ind w:right="26"/>
              <w:jc w:val="center"/>
            </w:pPr>
            <w:r>
              <w:rPr>
                <w:rFonts w:ascii="Times New Roman" w:eastAsia="Times New Roman" w:hAnsi="Times New Roman" w:cs="Times New Roman"/>
              </w:rPr>
              <w:t xml:space="preserve">F-004 </w:t>
            </w:r>
          </w:p>
        </w:tc>
        <w:tc>
          <w:tcPr>
            <w:tcW w:w="0" w:type="auto"/>
            <w:vMerge/>
          </w:tcPr>
          <w:p w14:paraId="2FB8F650" w14:textId="77777777" w:rsidR="00945884" w:rsidRDefault="00945884" w:rsidP="007C0A94">
            <w:pPr>
              <w:ind w:right="26"/>
              <w:jc w:val="center"/>
            </w:pPr>
          </w:p>
        </w:tc>
        <w:tc>
          <w:tcPr>
            <w:tcW w:w="2629" w:type="dxa"/>
          </w:tcPr>
          <w:p w14:paraId="65CE23BE" w14:textId="4F7CD1AE" w:rsidR="00945884" w:rsidRPr="009A057E" w:rsidRDefault="00945884" w:rsidP="001C0919">
            <w:pPr>
              <w:ind w:right="26"/>
              <w:rPr>
                <w:lang w:val="id-ID"/>
              </w:rPr>
            </w:pPr>
            <w:r>
              <w:rPr>
                <w:rFonts w:ascii="Times New Roman" w:eastAsia="Times New Roman" w:hAnsi="Times New Roman" w:cs="Times New Roman"/>
              </w:rPr>
              <w:t xml:space="preserve">Mengubah </w:t>
            </w:r>
            <w:r w:rsidRPr="481FCF38">
              <w:rPr>
                <w:rFonts w:ascii="Times New Roman" w:eastAsia="Times New Roman" w:hAnsi="Times New Roman" w:cs="Times New Roman"/>
              </w:rPr>
              <w:t xml:space="preserve">Data </w:t>
            </w:r>
            <w:r>
              <w:rPr>
                <w:rFonts w:ascii="Times New Roman" w:eastAsia="Times New Roman" w:hAnsi="Times New Roman" w:cs="Times New Roman"/>
                <w:lang w:val="id-ID"/>
              </w:rPr>
              <w:t>Password Pengguna</w:t>
            </w:r>
          </w:p>
        </w:tc>
      </w:tr>
      <w:tr w:rsidR="00945884" w14:paraId="64A4B949" w14:textId="77777777" w:rsidTr="00C62718">
        <w:trPr>
          <w:trHeight w:val="391"/>
        </w:trPr>
        <w:tc>
          <w:tcPr>
            <w:tcW w:w="1288" w:type="dxa"/>
          </w:tcPr>
          <w:p w14:paraId="5826E848" w14:textId="77777777" w:rsidR="00945884" w:rsidRDefault="00945884" w:rsidP="001C0919">
            <w:pPr>
              <w:ind w:right="26"/>
              <w:jc w:val="center"/>
            </w:pPr>
            <w:r>
              <w:rPr>
                <w:rFonts w:ascii="Times New Roman" w:eastAsia="Times New Roman" w:hAnsi="Times New Roman" w:cs="Times New Roman"/>
              </w:rPr>
              <w:t xml:space="preserve">F-005 </w:t>
            </w:r>
          </w:p>
        </w:tc>
        <w:tc>
          <w:tcPr>
            <w:tcW w:w="0" w:type="auto"/>
            <w:vMerge/>
          </w:tcPr>
          <w:p w14:paraId="67A9FDAD" w14:textId="77777777" w:rsidR="00945884" w:rsidRDefault="00945884" w:rsidP="007C0A94">
            <w:pPr>
              <w:ind w:right="26"/>
              <w:jc w:val="center"/>
            </w:pPr>
          </w:p>
        </w:tc>
        <w:tc>
          <w:tcPr>
            <w:tcW w:w="2629" w:type="dxa"/>
          </w:tcPr>
          <w:p w14:paraId="7F75C8C9" w14:textId="32BA0C9A" w:rsidR="00945884" w:rsidRDefault="00945884" w:rsidP="001C0919">
            <w:pPr>
              <w:ind w:right="26"/>
            </w:pPr>
            <w:r w:rsidRPr="25422C1B">
              <w:rPr>
                <w:rFonts w:ascii="Times New Roman" w:eastAsia="Times New Roman" w:hAnsi="Times New Roman" w:cs="Times New Roman"/>
              </w:rPr>
              <w:t xml:space="preserve">Melihat RBB </w:t>
            </w:r>
          </w:p>
        </w:tc>
      </w:tr>
      <w:tr w:rsidR="00945884" w14:paraId="2512B8CE" w14:textId="77777777" w:rsidTr="00C62718">
        <w:trPr>
          <w:trHeight w:val="389"/>
        </w:trPr>
        <w:tc>
          <w:tcPr>
            <w:tcW w:w="1288" w:type="dxa"/>
          </w:tcPr>
          <w:p w14:paraId="1E64FF83" w14:textId="77777777" w:rsidR="00945884" w:rsidRDefault="00945884" w:rsidP="001C0919">
            <w:pPr>
              <w:ind w:right="26"/>
              <w:jc w:val="center"/>
            </w:pPr>
            <w:r>
              <w:rPr>
                <w:rFonts w:ascii="Times New Roman" w:eastAsia="Times New Roman" w:hAnsi="Times New Roman" w:cs="Times New Roman"/>
              </w:rPr>
              <w:t xml:space="preserve">F-006 </w:t>
            </w:r>
          </w:p>
        </w:tc>
        <w:tc>
          <w:tcPr>
            <w:tcW w:w="0" w:type="auto"/>
            <w:vMerge/>
          </w:tcPr>
          <w:p w14:paraId="23AAFDD6" w14:textId="77777777" w:rsidR="00945884" w:rsidRDefault="00945884" w:rsidP="007C0A94">
            <w:pPr>
              <w:ind w:right="26"/>
              <w:jc w:val="center"/>
            </w:pPr>
          </w:p>
        </w:tc>
        <w:tc>
          <w:tcPr>
            <w:tcW w:w="2629" w:type="dxa"/>
          </w:tcPr>
          <w:p w14:paraId="71D8CBE3" w14:textId="6DAF20DD" w:rsidR="00945884" w:rsidRDefault="00945884" w:rsidP="25422C1B">
            <w:pPr>
              <w:ind w:right="26"/>
              <w:rPr>
                <w:rFonts w:ascii="Times New Roman" w:eastAsia="Times New Roman" w:hAnsi="Times New Roman" w:cs="Times New Roman"/>
              </w:rPr>
            </w:pPr>
            <w:r w:rsidRPr="3D2C4955">
              <w:rPr>
                <w:rFonts w:ascii="Times New Roman" w:eastAsia="Times New Roman" w:hAnsi="Times New Roman" w:cs="Times New Roman"/>
              </w:rPr>
              <w:t xml:space="preserve">Menambah </w:t>
            </w:r>
            <w:r w:rsidRPr="0D7C15AF">
              <w:rPr>
                <w:rFonts w:ascii="Times New Roman" w:eastAsia="Times New Roman" w:hAnsi="Times New Roman" w:cs="Times New Roman"/>
              </w:rPr>
              <w:t>RBB</w:t>
            </w:r>
          </w:p>
        </w:tc>
      </w:tr>
      <w:tr w:rsidR="00945884" w14:paraId="09BE7E35" w14:textId="77777777" w:rsidTr="00C62718">
        <w:trPr>
          <w:trHeight w:val="392"/>
        </w:trPr>
        <w:tc>
          <w:tcPr>
            <w:tcW w:w="1288" w:type="dxa"/>
          </w:tcPr>
          <w:p w14:paraId="5A487BB2" w14:textId="77777777" w:rsidR="00945884" w:rsidRDefault="00945884" w:rsidP="001C0919">
            <w:pPr>
              <w:ind w:right="26"/>
              <w:jc w:val="center"/>
            </w:pPr>
            <w:r>
              <w:rPr>
                <w:rFonts w:ascii="Times New Roman" w:eastAsia="Times New Roman" w:hAnsi="Times New Roman" w:cs="Times New Roman"/>
              </w:rPr>
              <w:t xml:space="preserve">F-007 </w:t>
            </w:r>
          </w:p>
        </w:tc>
        <w:tc>
          <w:tcPr>
            <w:tcW w:w="0" w:type="auto"/>
            <w:vMerge/>
          </w:tcPr>
          <w:p w14:paraId="29BE32BC" w14:textId="77777777" w:rsidR="00945884" w:rsidRDefault="00945884" w:rsidP="007C0A94">
            <w:pPr>
              <w:ind w:right="26"/>
              <w:jc w:val="center"/>
            </w:pPr>
          </w:p>
        </w:tc>
        <w:tc>
          <w:tcPr>
            <w:tcW w:w="2629" w:type="dxa"/>
          </w:tcPr>
          <w:p w14:paraId="00AD0C53" w14:textId="35A68DB6" w:rsidR="00945884" w:rsidRDefault="00945884" w:rsidP="3D2C4955">
            <w:pPr>
              <w:ind w:right="26"/>
            </w:pPr>
            <w:r w:rsidRPr="3D2C4955">
              <w:rPr>
                <w:rFonts w:ascii="Times New Roman" w:eastAsia="Times New Roman" w:hAnsi="Times New Roman" w:cs="Times New Roman"/>
              </w:rPr>
              <w:t>Menghapus RBB</w:t>
            </w:r>
          </w:p>
        </w:tc>
      </w:tr>
      <w:tr w:rsidR="00945884" w14:paraId="381E3A48" w14:textId="77777777" w:rsidTr="00C62718">
        <w:trPr>
          <w:trHeight w:val="389"/>
        </w:trPr>
        <w:tc>
          <w:tcPr>
            <w:tcW w:w="1288" w:type="dxa"/>
          </w:tcPr>
          <w:p w14:paraId="6BFC779E" w14:textId="77777777" w:rsidR="00945884" w:rsidRDefault="00945884" w:rsidP="001C0919">
            <w:pPr>
              <w:ind w:right="26"/>
              <w:jc w:val="center"/>
            </w:pPr>
            <w:r>
              <w:rPr>
                <w:rFonts w:ascii="Times New Roman" w:eastAsia="Times New Roman" w:hAnsi="Times New Roman" w:cs="Times New Roman"/>
              </w:rPr>
              <w:t xml:space="preserve">F-008 </w:t>
            </w:r>
          </w:p>
        </w:tc>
        <w:tc>
          <w:tcPr>
            <w:tcW w:w="0" w:type="auto"/>
            <w:vMerge/>
          </w:tcPr>
          <w:p w14:paraId="4F85CEDD" w14:textId="77777777" w:rsidR="00945884" w:rsidRDefault="00945884" w:rsidP="007C0A94">
            <w:pPr>
              <w:ind w:right="26"/>
              <w:jc w:val="center"/>
            </w:pPr>
          </w:p>
        </w:tc>
        <w:tc>
          <w:tcPr>
            <w:tcW w:w="2629" w:type="dxa"/>
          </w:tcPr>
          <w:p w14:paraId="5B5DCA14" w14:textId="2204B255" w:rsidR="00945884" w:rsidRDefault="00945884" w:rsidP="001C0919">
            <w:pPr>
              <w:ind w:right="26"/>
            </w:pPr>
            <w:r w:rsidRPr="49042936">
              <w:rPr>
                <w:rFonts w:ascii="Times New Roman" w:eastAsia="Times New Roman" w:hAnsi="Times New Roman" w:cs="Times New Roman"/>
              </w:rPr>
              <w:t>Mengubah RBB</w:t>
            </w:r>
          </w:p>
        </w:tc>
      </w:tr>
      <w:tr w:rsidR="00945884" w14:paraId="567C4197" w14:textId="77777777" w:rsidTr="00C62718">
        <w:trPr>
          <w:trHeight w:val="389"/>
        </w:trPr>
        <w:tc>
          <w:tcPr>
            <w:tcW w:w="1288" w:type="dxa"/>
          </w:tcPr>
          <w:p w14:paraId="6704D0B4" w14:textId="170BB968" w:rsidR="00945884" w:rsidRDefault="00945884" w:rsidP="00E92793">
            <w:pPr>
              <w:ind w:right="26"/>
              <w:jc w:val="center"/>
              <w:rPr>
                <w:rFonts w:ascii="Times New Roman" w:eastAsia="Times New Roman" w:hAnsi="Times New Roman" w:cs="Times New Roman"/>
              </w:rPr>
            </w:pPr>
            <w:r>
              <w:rPr>
                <w:rFonts w:ascii="Times New Roman" w:eastAsia="Times New Roman" w:hAnsi="Times New Roman" w:cs="Times New Roman"/>
              </w:rPr>
              <w:t xml:space="preserve">F-009 </w:t>
            </w:r>
          </w:p>
        </w:tc>
        <w:tc>
          <w:tcPr>
            <w:tcW w:w="0" w:type="auto"/>
            <w:vMerge/>
          </w:tcPr>
          <w:p w14:paraId="3EC78699" w14:textId="77777777" w:rsidR="00945884" w:rsidRDefault="00945884" w:rsidP="007C0A94">
            <w:pPr>
              <w:ind w:right="26"/>
              <w:jc w:val="center"/>
            </w:pPr>
          </w:p>
        </w:tc>
        <w:tc>
          <w:tcPr>
            <w:tcW w:w="2629" w:type="dxa"/>
          </w:tcPr>
          <w:p w14:paraId="77ED2375" w14:textId="77777777" w:rsidR="00945884" w:rsidRPr="00E92793" w:rsidRDefault="00945884" w:rsidP="00E92793">
            <w:pPr>
              <w:spacing w:after="6"/>
              <w:ind w:right="26"/>
              <w:rPr>
                <w:rFonts w:asciiTheme="majorBidi" w:eastAsia="Cambria" w:hAnsiTheme="majorBidi" w:cstheme="majorBidi"/>
                <w:szCs w:val="24"/>
                <w:lang w:val="id-ID"/>
              </w:rPr>
            </w:pPr>
            <w:r w:rsidRPr="00E92793">
              <w:rPr>
                <w:rFonts w:asciiTheme="majorBidi" w:eastAsia="Cambria" w:hAnsiTheme="majorBidi" w:cstheme="majorBidi"/>
                <w:szCs w:val="24"/>
                <w:lang w:val="id-ID"/>
              </w:rPr>
              <w:t>Menyesuaikan Anggaran RBB.</w:t>
            </w:r>
          </w:p>
          <w:p w14:paraId="07836311" w14:textId="77777777" w:rsidR="00945884" w:rsidRPr="49042936" w:rsidRDefault="00945884" w:rsidP="00E92793">
            <w:pPr>
              <w:ind w:right="26"/>
              <w:rPr>
                <w:rFonts w:ascii="Times New Roman" w:eastAsia="Times New Roman" w:hAnsi="Times New Roman" w:cs="Times New Roman"/>
              </w:rPr>
            </w:pPr>
          </w:p>
        </w:tc>
      </w:tr>
      <w:tr w:rsidR="00945884" w14:paraId="4AC6EB6C" w14:textId="77777777" w:rsidTr="00C62718">
        <w:trPr>
          <w:trHeight w:val="391"/>
        </w:trPr>
        <w:tc>
          <w:tcPr>
            <w:tcW w:w="1288" w:type="dxa"/>
          </w:tcPr>
          <w:p w14:paraId="7AAEADE6" w14:textId="6FF38504" w:rsidR="00945884" w:rsidRDefault="00945884" w:rsidP="00E92793">
            <w:pPr>
              <w:ind w:right="26"/>
              <w:jc w:val="center"/>
            </w:pPr>
            <w:r>
              <w:rPr>
                <w:rFonts w:ascii="Times New Roman" w:eastAsia="Times New Roman" w:hAnsi="Times New Roman" w:cs="Times New Roman"/>
              </w:rPr>
              <w:t xml:space="preserve">F-010 </w:t>
            </w:r>
          </w:p>
        </w:tc>
        <w:tc>
          <w:tcPr>
            <w:tcW w:w="0" w:type="auto"/>
            <w:vMerge/>
          </w:tcPr>
          <w:p w14:paraId="1A525747" w14:textId="77777777" w:rsidR="00945884" w:rsidRDefault="00945884" w:rsidP="007C0A94">
            <w:pPr>
              <w:ind w:right="26"/>
              <w:jc w:val="center"/>
            </w:pPr>
          </w:p>
        </w:tc>
        <w:tc>
          <w:tcPr>
            <w:tcW w:w="2629" w:type="dxa"/>
          </w:tcPr>
          <w:p w14:paraId="63EB090C" w14:textId="74E35289" w:rsidR="00945884" w:rsidRDefault="00945884" w:rsidP="00E92793">
            <w:pPr>
              <w:ind w:right="26"/>
              <w:rPr>
                <w:rFonts w:ascii="Times New Roman" w:eastAsia="Times New Roman" w:hAnsi="Times New Roman" w:cs="Times New Roman"/>
              </w:rPr>
            </w:pPr>
            <w:r w:rsidRPr="49042936">
              <w:rPr>
                <w:rFonts w:ascii="Times New Roman" w:eastAsia="Times New Roman" w:hAnsi="Times New Roman" w:cs="Times New Roman"/>
              </w:rPr>
              <w:t>Melihat PKS</w:t>
            </w:r>
          </w:p>
        </w:tc>
      </w:tr>
      <w:tr w:rsidR="00945884" w14:paraId="111E5E72" w14:textId="77777777" w:rsidTr="00C62718">
        <w:trPr>
          <w:trHeight w:val="581"/>
        </w:trPr>
        <w:tc>
          <w:tcPr>
            <w:tcW w:w="1288" w:type="dxa"/>
          </w:tcPr>
          <w:p w14:paraId="4C4274D0" w14:textId="5988165F" w:rsidR="00945884" w:rsidRDefault="00945884" w:rsidP="00E92793">
            <w:pPr>
              <w:ind w:right="26"/>
              <w:jc w:val="center"/>
            </w:pPr>
            <w:r>
              <w:rPr>
                <w:rFonts w:ascii="Times New Roman" w:eastAsia="Times New Roman" w:hAnsi="Times New Roman" w:cs="Times New Roman"/>
              </w:rPr>
              <w:t xml:space="preserve">F-011 </w:t>
            </w:r>
          </w:p>
        </w:tc>
        <w:tc>
          <w:tcPr>
            <w:tcW w:w="0" w:type="auto"/>
            <w:vMerge/>
          </w:tcPr>
          <w:p w14:paraId="2C881C97" w14:textId="77777777" w:rsidR="00945884" w:rsidRDefault="00945884" w:rsidP="007C0A94">
            <w:pPr>
              <w:ind w:right="26"/>
              <w:jc w:val="center"/>
            </w:pPr>
          </w:p>
        </w:tc>
        <w:tc>
          <w:tcPr>
            <w:tcW w:w="2629" w:type="dxa"/>
          </w:tcPr>
          <w:p w14:paraId="7CBD9C33" w14:textId="3CE73EC1" w:rsidR="00945884" w:rsidRDefault="00945884" w:rsidP="00E92793">
            <w:pPr>
              <w:ind w:right="26"/>
              <w:rPr>
                <w:rFonts w:ascii="Times New Roman" w:eastAsia="Times New Roman" w:hAnsi="Times New Roman" w:cs="Times New Roman"/>
              </w:rPr>
            </w:pPr>
            <w:r w:rsidRPr="76251B5D">
              <w:rPr>
                <w:rFonts w:ascii="Times New Roman" w:eastAsia="Times New Roman" w:hAnsi="Times New Roman" w:cs="Times New Roman"/>
              </w:rPr>
              <w:t>Menambah PKS</w:t>
            </w:r>
          </w:p>
        </w:tc>
      </w:tr>
      <w:tr w:rsidR="00945884" w14:paraId="0D02094D" w14:textId="77777777" w:rsidTr="00C62718">
        <w:trPr>
          <w:trHeight w:val="389"/>
        </w:trPr>
        <w:tc>
          <w:tcPr>
            <w:tcW w:w="1288" w:type="dxa"/>
          </w:tcPr>
          <w:p w14:paraId="5519F016" w14:textId="2A93EC9B" w:rsidR="00945884" w:rsidRDefault="00945884" w:rsidP="00E92793">
            <w:pPr>
              <w:ind w:right="26"/>
              <w:jc w:val="center"/>
            </w:pPr>
            <w:r>
              <w:rPr>
                <w:rFonts w:ascii="Times New Roman" w:eastAsia="Times New Roman" w:hAnsi="Times New Roman" w:cs="Times New Roman"/>
              </w:rPr>
              <w:t xml:space="preserve">F-012 </w:t>
            </w:r>
          </w:p>
        </w:tc>
        <w:tc>
          <w:tcPr>
            <w:tcW w:w="0" w:type="auto"/>
            <w:vMerge/>
          </w:tcPr>
          <w:p w14:paraId="5F1C706E" w14:textId="77777777" w:rsidR="00945884" w:rsidRDefault="00945884" w:rsidP="007C0A94">
            <w:pPr>
              <w:ind w:right="26"/>
              <w:jc w:val="center"/>
            </w:pPr>
          </w:p>
        </w:tc>
        <w:tc>
          <w:tcPr>
            <w:tcW w:w="2629" w:type="dxa"/>
          </w:tcPr>
          <w:p w14:paraId="61121023" w14:textId="4713D63B" w:rsidR="00945884" w:rsidRDefault="00945884" w:rsidP="00E92793">
            <w:pPr>
              <w:ind w:right="26"/>
              <w:rPr>
                <w:rFonts w:ascii="Times New Roman" w:eastAsia="Times New Roman" w:hAnsi="Times New Roman" w:cs="Times New Roman"/>
              </w:rPr>
            </w:pPr>
            <w:r w:rsidRPr="76251B5D">
              <w:rPr>
                <w:rFonts w:ascii="Times New Roman" w:eastAsia="Times New Roman" w:hAnsi="Times New Roman" w:cs="Times New Roman"/>
              </w:rPr>
              <w:t>Menghapus PKS</w:t>
            </w:r>
          </w:p>
        </w:tc>
      </w:tr>
      <w:tr w:rsidR="00945884" w14:paraId="7CC3F0F3" w14:textId="77777777" w:rsidTr="00C62718">
        <w:trPr>
          <w:trHeight w:val="391"/>
        </w:trPr>
        <w:tc>
          <w:tcPr>
            <w:tcW w:w="1288" w:type="dxa"/>
          </w:tcPr>
          <w:p w14:paraId="222B88BF" w14:textId="07586C92" w:rsidR="00945884" w:rsidRDefault="00945884" w:rsidP="00E92793">
            <w:pPr>
              <w:ind w:right="26"/>
              <w:jc w:val="center"/>
            </w:pPr>
            <w:r>
              <w:rPr>
                <w:rFonts w:ascii="Times New Roman" w:eastAsia="Times New Roman" w:hAnsi="Times New Roman" w:cs="Times New Roman"/>
              </w:rPr>
              <w:t xml:space="preserve">F-013 </w:t>
            </w:r>
          </w:p>
        </w:tc>
        <w:tc>
          <w:tcPr>
            <w:tcW w:w="0" w:type="auto"/>
            <w:vMerge/>
          </w:tcPr>
          <w:p w14:paraId="7B29BC95" w14:textId="77777777" w:rsidR="00945884" w:rsidRDefault="00945884" w:rsidP="007C0A94">
            <w:pPr>
              <w:ind w:right="26"/>
              <w:jc w:val="center"/>
            </w:pPr>
          </w:p>
        </w:tc>
        <w:tc>
          <w:tcPr>
            <w:tcW w:w="2629" w:type="dxa"/>
          </w:tcPr>
          <w:p w14:paraId="0B349EFC" w14:textId="70AE361A" w:rsidR="00945884" w:rsidRDefault="00945884" w:rsidP="00E92793">
            <w:pPr>
              <w:ind w:right="26"/>
            </w:pPr>
            <w:r w:rsidRPr="76251B5D">
              <w:rPr>
                <w:rFonts w:ascii="Times New Roman" w:eastAsia="Times New Roman" w:hAnsi="Times New Roman" w:cs="Times New Roman"/>
              </w:rPr>
              <w:t>Mengubah PKS</w:t>
            </w:r>
          </w:p>
        </w:tc>
      </w:tr>
      <w:tr w:rsidR="00945884" w14:paraId="6108F2C0" w14:textId="77777777" w:rsidTr="00C62718">
        <w:trPr>
          <w:trHeight w:val="389"/>
        </w:trPr>
        <w:tc>
          <w:tcPr>
            <w:tcW w:w="1288" w:type="dxa"/>
          </w:tcPr>
          <w:p w14:paraId="03FF9E74" w14:textId="37D43502" w:rsidR="00945884" w:rsidRDefault="00945884" w:rsidP="00E92793">
            <w:pPr>
              <w:ind w:right="26"/>
              <w:jc w:val="center"/>
            </w:pPr>
            <w:r>
              <w:rPr>
                <w:rFonts w:ascii="Times New Roman" w:eastAsia="Times New Roman" w:hAnsi="Times New Roman" w:cs="Times New Roman"/>
              </w:rPr>
              <w:t xml:space="preserve">F-014 </w:t>
            </w:r>
          </w:p>
        </w:tc>
        <w:tc>
          <w:tcPr>
            <w:tcW w:w="0" w:type="auto"/>
            <w:vMerge/>
          </w:tcPr>
          <w:p w14:paraId="006E8B81" w14:textId="77777777" w:rsidR="00945884" w:rsidRDefault="00945884" w:rsidP="007C0A94">
            <w:pPr>
              <w:ind w:right="26"/>
              <w:jc w:val="center"/>
            </w:pPr>
          </w:p>
        </w:tc>
        <w:tc>
          <w:tcPr>
            <w:tcW w:w="2629" w:type="dxa"/>
          </w:tcPr>
          <w:p w14:paraId="2BEA92A8" w14:textId="4CF2B294" w:rsidR="00945884" w:rsidRDefault="00945884" w:rsidP="00E92793">
            <w:pPr>
              <w:ind w:right="26"/>
            </w:pPr>
            <w:r w:rsidRPr="0C906FBA">
              <w:rPr>
                <w:rFonts w:ascii="Times New Roman" w:eastAsia="Times New Roman" w:hAnsi="Times New Roman" w:cs="Times New Roman"/>
              </w:rPr>
              <w:t>Melihat Data Termin</w:t>
            </w:r>
          </w:p>
        </w:tc>
      </w:tr>
      <w:tr w:rsidR="00945884" w14:paraId="0C717DAE" w14:textId="77777777" w:rsidTr="00C62718">
        <w:trPr>
          <w:trHeight w:val="391"/>
        </w:trPr>
        <w:tc>
          <w:tcPr>
            <w:tcW w:w="1288" w:type="dxa"/>
          </w:tcPr>
          <w:p w14:paraId="2F558C2D" w14:textId="6B15DC55" w:rsidR="00945884" w:rsidRDefault="00945884" w:rsidP="00E92793">
            <w:pPr>
              <w:ind w:right="26"/>
              <w:jc w:val="center"/>
            </w:pPr>
            <w:r>
              <w:rPr>
                <w:rFonts w:ascii="Times New Roman" w:eastAsia="Times New Roman" w:hAnsi="Times New Roman" w:cs="Times New Roman"/>
              </w:rPr>
              <w:t xml:space="preserve">F-015 </w:t>
            </w:r>
          </w:p>
        </w:tc>
        <w:tc>
          <w:tcPr>
            <w:tcW w:w="0" w:type="auto"/>
            <w:vMerge/>
          </w:tcPr>
          <w:p w14:paraId="7FEF6306" w14:textId="77777777" w:rsidR="00945884" w:rsidRDefault="00945884" w:rsidP="007C0A94">
            <w:pPr>
              <w:ind w:right="26"/>
              <w:jc w:val="center"/>
            </w:pPr>
          </w:p>
        </w:tc>
        <w:tc>
          <w:tcPr>
            <w:tcW w:w="2629" w:type="dxa"/>
          </w:tcPr>
          <w:p w14:paraId="1DB6E4BA" w14:textId="0FA55A7D" w:rsidR="00945884" w:rsidRDefault="00945884" w:rsidP="00E92793">
            <w:pPr>
              <w:ind w:right="26"/>
            </w:pPr>
            <w:r w:rsidRPr="0C906FBA">
              <w:rPr>
                <w:rFonts w:ascii="Times New Roman" w:eastAsia="Times New Roman" w:hAnsi="Times New Roman" w:cs="Times New Roman"/>
              </w:rPr>
              <w:t>Menambah Data Termin</w:t>
            </w:r>
          </w:p>
        </w:tc>
      </w:tr>
      <w:tr w:rsidR="00945884" w14:paraId="42A034CD" w14:textId="77777777" w:rsidTr="00C62718">
        <w:trPr>
          <w:trHeight w:val="389"/>
        </w:trPr>
        <w:tc>
          <w:tcPr>
            <w:tcW w:w="1288" w:type="dxa"/>
          </w:tcPr>
          <w:p w14:paraId="78EF21F9" w14:textId="1F63EF85" w:rsidR="00945884" w:rsidRDefault="00945884" w:rsidP="00E92793">
            <w:pPr>
              <w:ind w:right="26"/>
              <w:jc w:val="center"/>
            </w:pPr>
            <w:r>
              <w:rPr>
                <w:rFonts w:ascii="Times New Roman" w:eastAsia="Times New Roman" w:hAnsi="Times New Roman" w:cs="Times New Roman"/>
              </w:rPr>
              <w:t xml:space="preserve">F-016 </w:t>
            </w:r>
          </w:p>
        </w:tc>
        <w:tc>
          <w:tcPr>
            <w:tcW w:w="0" w:type="auto"/>
            <w:vMerge/>
          </w:tcPr>
          <w:p w14:paraId="08F73C48" w14:textId="77777777" w:rsidR="00945884" w:rsidRDefault="00945884" w:rsidP="007C0A94">
            <w:pPr>
              <w:ind w:right="26"/>
              <w:jc w:val="center"/>
            </w:pPr>
          </w:p>
        </w:tc>
        <w:tc>
          <w:tcPr>
            <w:tcW w:w="2629" w:type="dxa"/>
          </w:tcPr>
          <w:p w14:paraId="0FD03C26" w14:textId="3BDB0B31" w:rsidR="00945884" w:rsidRDefault="00945884" w:rsidP="00E92793">
            <w:pPr>
              <w:ind w:right="26"/>
              <w:rPr>
                <w:rFonts w:ascii="Times New Roman" w:eastAsia="Times New Roman" w:hAnsi="Times New Roman" w:cs="Times New Roman"/>
              </w:rPr>
            </w:pPr>
            <w:r>
              <w:rPr>
                <w:rFonts w:ascii="Times New Roman" w:eastAsia="Times New Roman" w:hAnsi="Times New Roman" w:cs="Times New Roman"/>
              </w:rPr>
              <w:t xml:space="preserve">Menghapus </w:t>
            </w:r>
            <w:r w:rsidRPr="07323EBC">
              <w:rPr>
                <w:rFonts w:ascii="Times New Roman" w:eastAsia="Times New Roman" w:hAnsi="Times New Roman" w:cs="Times New Roman"/>
              </w:rPr>
              <w:t>Data Termin</w:t>
            </w:r>
          </w:p>
        </w:tc>
      </w:tr>
      <w:tr w:rsidR="00945884" w14:paraId="3D780CD3" w14:textId="77777777" w:rsidTr="00C62718">
        <w:trPr>
          <w:trHeight w:val="567"/>
        </w:trPr>
        <w:tc>
          <w:tcPr>
            <w:tcW w:w="1288" w:type="dxa"/>
          </w:tcPr>
          <w:p w14:paraId="171682C1" w14:textId="63880F8A" w:rsidR="00945884" w:rsidRPr="00E92793" w:rsidRDefault="00945884" w:rsidP="00E92793">
            <w:pPr>
              <w:ind w:right="26"/>
              <w:jc w:val="center"/>
              <w:rPr>
                <w:lang w:val="id-ID"/>
              </w:rPr>
            </w:pPr>
            <w:r>
              <w:rPr>
                <w:rFonts w:ascii="Times New Roman" w:eastAsia="Times New Roman" w:hAnsi="Times New Roman" w:cs="Times New Roman"/>
              </w:rPr>
              <w:t>F-0</w:t>
            </w:r>
            <w:r>
              <w:rPr>
                <w:rFonts w:ascii="Times New Roman" w:eastAsia="Times New Roman" w:hAnsi="Times New Roman" w:cs="Times New Roman"/>
                <w:lang w:val="id-ID"/>
              </w:rPr>
              <w:t>17</w:t>
            </w:r>
          </w:p>
        </w:tc>
        <w:tc>
          <w:tcPr>
            <w:tcW w:w="0" w:type="auto"/>
            <w:vMerge/>
          </w:tcPr>
          <w:p w14:paraId="55A2D744" w14:textId="77777777" w:rsidR="00945884" w:rsidRDefault="00945884" w:rsidP="007C0A94">
            <w:pPr>
              <w:ind w:right="26"/>
              <w:jc w:val="center"/>
            </w:pPr>
          </w:p>
        </w:tc>
        <w:tc>
          <w:tcPr>
            <w:tcW w:w="2629" w:type="dxa"/>
          </w:tcPr>
          <w:p w14:paraId="63292B89" w14:textId="435E3F5A" w:rsidR="00945884" w:rsidRDefault="00945884" w:rsidP="00E92793">
            <w:pPr>
              <w:ind w:right="26"/>
            </w:pPr>
            <w:r w:rsidRPr="1C90F1A6">
              <w:rPr>
                <w:rFonts w:ascii="Times New Roman" w:eastAsia="Times New Roman" w:hAnsi="Times New Roman" w:cs="Times New Roman"/>
              </w:rPr>
              <w:t>Mengubah Data Termin</w:t>
            </w:r>
          </w:p>
        </w:tc>
      </w:tr>
      <w:tr w:rsidR="00945884" w14:paraId="5CB6DDF7" w14:textId="77777777" w:rsidTr="00C62718">
        <w:trPr>
          <w:trHeight w:val="567"/>
        </w:trPr>
        <w:tc>
          <w:tcPr>
            <w:tcW w:w="1288" w:type="dxa"/>
          </w:tcPr>
          <w:p w14:paraId="103BECA3" w14:textId="7A76583A"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lastRenderedPageBreak/>
              <w:t xml:space="preserve">F-018 </w:t>
            </w:r>
          </w:p>
        </w:tc>
        <w:tc>
          <w:tcPr>
            <w:tcW w:w="0" w:type="auto"/>
            <w:vMerge/>
          </w:tcPr>
          <w:p w14:paraId="65F1D3B2" w14:textId="77777777" w:rsidR="00945884" w:rsidRDefault="00945884" w:rsidP="007C0A94">
            <w:pPr>
              <w:ind w:right="26"/>
              <w:jc w:val="center"/>
            </w:pPr>
          </w:p>
        </w:tc>
        <w:tc>
          <w:tcPr>
            <w:tcW w:w="2629" w:type="dxa"/>
          </w:tcPr>
          <w:p w14:paraId="0953537F" w14:textId="29239019" w:rsidR="00945884" w:rsidRPr="1C90F1A6" w:rsidRDefault="00945884" w:rsidP="007C0A94">
            <w:pPr>
              <w:ind w:right="26"/>
              <w:rPr>
                <w:rFonts w:ascii="Times New Roman" w:eastAsia="Times New Roman" w:hAnsi="Times New Roman" w:cs="Times New Roman"/>
              </w:rPr>
            </w:pPr>
            <w:r w:rsidRPr="1C90F1A6">
              <w:rPr>
                <w:rFonts w:ascii="Times New Roman" w:eastAsia="Times New Roman" w:hAnsi="Times New Roman" w:cs="Times New Roman"/>
              </w:rPr>
              <w:t xml:space="preserve">Melihat </w:t>
            </w:r>
            <w:r w:rsidRPr="5BD19EC7">
              <w:rPr>
                <w:rFonts w:ascii="Times New Roman" w:eastAsia="Times New Roman" w:hAnsi="Times New Roman" w:cs="Times New Roman"/>
              </w:rPr>
              <w:t xml:space="preserve">Daftar </w:t>
            </w:r>
            <w:r w:rsidRPr="3BA36748">
              <w:rPr>
                <w:rFonts w:ascii="Times New Roman" w:eastAsia="Times New Roman" w:hAnsi="Times New Roman" w:cs="Times New Roman"/>
              </w:rPr>
              <w:t>Invoice</w:t>
            </w:r>
            <w:r w:rsidRPr="1C90F1A6">
              <w:rPr>
                <w:rFonts w:ascii="Times New Roman" w:eastAsia="Times New Roman" w:hAnsi="Times New Roman" w:cs="Times New Roman"/>
              </w:rPr>
              <w:t xml:space="preserve"> </w:t>
            </w:r>
          </w:p>
        </w:tc>
      </w:tr>
      <w:tr w:rsidR="00945884" w14:paraId="25FF32DE" w14:textId="77777777" w:rsidTr="00C62718">
        <w:trPr>
          <w:trHeight w:val="567"/>
        </w:trPr>
        <w:tc>
          <w:tcPr>
            <w:tcW w:w="1288" w:type="dxa"/>
          </w:tcPr>
          <w:p w14:paraId="6E6E3AB9" w14:textId="545BDFA1"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 xml:space="preserve">F-019 </w:t>
            </w:r>
          </w:p>
        </w:tc>
        <w:tc>
          <w:tcPr>
            <w:tcW w:w="0" w:type="auto"/>
            <w:vMerge/>
          </w:tcPr>
          <w:p w14:paraId="15CFBDED" w14:textId="77777777" w:rsidR="00945884" w:rsidRDefault="00945884" w:rsidP="007C0A94">
            <w:pPr>
              <w:ind w:right="26"/>
              <w:jc w:val="center"/>
            </w:pPr>
          </w:p>
        </w:tc>
        <w:tc>
          <w:tcPr>
            <w:tcW w:w="2629" w:type="dxa"/>
          </w:tcPr>
          <w:p w14:paraId="5DB5E42B" w14:textId="639F0771" w:rsidR="00945884" w:rsidRPr="1C90F1A6" w:rsidRDefault="00945884" w:rsidP="007C0A94">
            <w:pPr>
              <w:ind w:right="26"/>
              <w:rPr>
                <w:rFonts w:ascii="Times New Roman" w:eastAsia="Times New Roman" w:hAnsi="Times New Roman" w:cs="Times New Roman"/>
              </w:rPr>
            </w:pPr>
            <w:r w:rsidRPr="3BA36748">
              <w:rPr>
                <w:rFonts w:ascii="Times New Roman" w:eastAsia="Times New Roman" w:hAnsi="Times New Roman" w:cs="Times New Roman"/>
              </w:rPr>
              <w:t>Menambah Invoice</w:t>
            </w:r>
          </w:p>
        </w:tc>
      </w:tr>
      <w:tr w:rsidR="00945884" w14:paraId="39BF5C9B" w14:textId="77777777" w:rsidTr="00C62718">
        <w:trPr>
          <w:trHeight w:val="567"/>
        </w:trPr>
        <w:tc>
          <w:tcPr>
            <w:tcW w:w="1288" w:type="dxa"/>
          </w:tcPr>
          <w:p w14:paraId="4A4F420B" w14:textId="66ED5FBA"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 xml:space="preserve">F-020 </w:t>
            </w:r>
          </w:p>
        </w:tc>
        <w:tc>
          <w:tcPr>
            <w:tcW w:w="0" w:type="auto"/>
            <w:vMerge/>
          </w:tcPr>
          <w:p w14:paraId="5DA58034" w14:textId="77777777" w:rsidR="00945884" w:rsidRDefault="00945884" w:rsidP="007C0A94">
            <w:pPr>
              <w:ind w:right="26"/>
              <w:jc w:val="center"/>
            </w:pPr>
          </w:p>
        </w:tc>
        <w:tc>
          <w:tcPr>
            <w:tcW w:w="2629" w:type="dxa"/>
          </w:tcPr>
          <w:p w14:paraId="31342D6C" w14:textId="3B7E4F11" w:rsidR="00945884" w:rsidRPr="1C90F1A6" w:rsidRDefault="00945884" w:rsidP="007C0A94">
            <w:pPr>
              <w:ind w:right="26"/>
              <w:rPr>
                <w:rFonts w:ascii="Times New Roman" w:eastAsia="Times New Roman" w:hAnsi="Times New Roman" w:cs="Times New Roman"/>
              </w:rPr>
            </w:pPr>
            <w:r>
              <w:rPr>
                <w:rFonts w:ascii="Times New Roman" w:eastAsia="Times New Roman" w:hAnsi="Times New Roman" w:cs="Times New Roman"/>
              </w:rPr>
              <w:t xml:space="preserve">Melihat </w:t>
            </w:r>
            <w:r w:rsidRPr="2C5A87A5">
              <w:rPr>
                <w:rFonts w:ascii="Times New Roman" w:eastAsia="Times New Roman" w:hAnsi="Times New Roman" w:cs="Times New Roman"/>
              </w:rPr>
              <w:t>Data Vendor</w:t>
            </w:r>
          </w:p>
        </w:tc>
      </w:tr>
      <w:tr w:rsidR="00945884" w14:paraId="760B9B45" w14:textId="77777777" w:rsidTr="00C62718">
        <w:trPr>
          <w:trHeight w:val="567"/>
        </w:trPr>
        <w:tc>
          <w:tcPr>
            <w:tcW w:w="1288" w:type="dxa"/>
          </w:tcPr>
          <w:p w14:paraId="7D506E03" w14:textId="77AC199C"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 xml:space="preserve">F-021 </w:t>
            </w:r>
          </w:p>
        </w:tc>
        <w:tc>
          <w:tcPr>
            <w:tcW w:w="0" w:type="auto"/>
            <w:vMerge/>
          </w:tcPr>
          <w:p w14:paraId="119962C7" w14:textId="77777777" w:rsidR="00945884" w:rsidRDefault="00945884" w:rsidP="007C0A94">
            <w:pPr>
              <w:ind w:right="26"/>
              <w:jc w:val="center"/>
            </w:pPr>
          </w:p>
        </w:tc>
        <w:tc>
          <w:tcPr>
            <w:tcW w:w="2629" w:type="dxa"/>
          </w:tcPr>
          <w:p w14:paraId="446F1F2B" w14:textId="205F7F18" w:rsidR="00945884" w:rsidRPr="1C90F1A6" w:rsidRDefault="00945884" w:rsidP="007C0A94">
            <w:pPr>
              <w:ind w:right="26"/>
              <w:rPr>
                <w:rFonts w:ascii="Times New Roman" w:eastAsia="Times New Roman" w:hAnsi="Times New Roman" w:cs="Times New Roman"/>
              </w:rPr>
            </w:pPr>
            <w:r w:rsidRPr="2C5A87A5">
              <w:rPr>
                <w:rFonts w:ascii="Times New Roman" w:eastAsia="Times New Roman" w:hAnsi="Times New Roman" w:cs="Times New Roman"/>
              </w:rPr>
              <w:t xml:space="preserve">Menambah </w:t>
            </w:r>
            <w:r w:rsidRPr="1D29D005">
              <w:rPr>
                <w:rFonts w:ascii="Times New Roman" w:eastAsia="Times New Roman" w:hAnsi="Times New Roman" w:cs="Times New Roman"/>
              </w:rPr>
              <w:t>Data Vendor</w:t>
            </w:r>
          </w:p>
        </w:tc>
      </w:tr>
      <w:tr w:rsidR="00945884" w14:paraId="1B8B5D06" w14:textId="77777777" w:rsidTr="00C62718">
        <w:trPr>
          <w:trHeight w:val="567"/>
        </w:trPr>
        <w:tc>
          <w:tcPr>
            <w:tcW w:w="1288" w:type="dxa"/>
          </w:tcPr>
          <w:p w14:paraId="3650A06D" w14:textId="0A9B744B"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 xml:space="preserve">F-022 </w:t>
            </w:r>
          </w:p>
        </w:tc>
        <w:tc>
          <w:tcPr>
            <w:tcW w:w="0" w:type="auto"/>
            <w:vMerge/>
          </w:tcPr>
          <w:p w14:paraId="4E2740E6" w14:textId="77777777" w:rsidR="00945884" w:rsidRDefault="00945884" w:rsidP="007C0A94">
            <w:pPr>
              <w:ind w:right="26"/>
              <w:jc w:val="center"/>
            </w:pPr>
          </w:p>
        </w:tc>
        <w:tc>
          <w:tcPr>
            <w:tcW w:w="2629" w:type="dxa"/>
          </w:tcPr>
          <w:p w14:paraId="52F1A673" w14:textId="08C91A0C" w:rsidR="00945884" w:rsidRPr="1C90F1A6" w:rsidRDefault="00945884" w:rsidP="007C0A94">
            <w:pPr>
              <w:ind w:right="26"/>
              <w:rPr>
                <w:rFonts w:ascii="Times New Roman" w:eastAsia="Times New Roman" w:hAnsi="Times New Roman" w:cs="Times New Roman"/>
              </w:rPr>
            </w:pPr>
            <w:r w:rsidRPr="1D29D005">
              <w:rPr>
                <w:rFonts w:ascii="Times New Roman" w:eastAsia="Times New Roman" w:hAnsi="Times New Roman" w:cs="Times New Roman"/>
              </w:rPr>
              <w:t>Menghapus Data Vendor</w:t>
            </w:r>
          </w:p>
        </w:tc>
      </w:tr>
      <w:tr w:rsidR="00945884" w14:paraId="7DAB2C37" w14:textId="77777777" w:rsidTr="00C62718">
        <w:trPr>
          <w:trHeight w:val="567"/>
        </w:trPr>
        <w:tc>
          <w:tcPr>
            <w:tcW w:w="1288" w:type="dxa"/>
          </w:tcPr>
          <w:p w14:paraId="4C7C8173" w14:textId="25F8E5B3"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 xml:space="preserve">F-023 </w:t>
            </w:r>
          </w:p>
        </w:tc>
        <w:tc>
          <w:tcPr>
            <w:tcW w:w="0" w:type="auto"/>
            <w:vMerge/>
          </w:tcPr>
          <w:p w14:paraId="5F7F038C" w14:textId="77777777" w:rsidR="00945884" w:rsidRDefault="00945884" w:rsidP="007C0A94">
            <w:pPr>
              <w:ind w:right="26"/>
              <w:jc w:val="center"/>
            </w:pPr>
          </w:p>
        </w:tc>
        <w:tc>
          <w:tcPr>
            <w:tcW w:w="2629" w:type="dxa"/>
          </w:tcPr>
          <w:p w14:paraId="26B80BD8" w14:textId="5890C55D" w:rsidR="00945884" w:rsidRPr="1C90F1A6" w:rsidRDefault="00945884" w:rsidP="007C0A94">
            <w:pPr>
              <w:ind w:right="26"/>
              <w:rPr>
                <w:rFonts w:ascii="Times New Roman" w:eastAsia="Times New Roman" w:hAnsi="Times New Roman" w:cs="Times New Roman"/>
              </w:rPr>
            </w:pPr>
            <w:r w:rsidRPr="1D29D005">
              <w:rPr>
                <w:rFonts w:ascii="Times New Roman" w:eastAsia="Times New Roman" w:hAnsi="Times New Roman" w:cs="Times New Roman"/>
              </w:rPr>
              <w:t xml:space="preserve">Mengubah Data </w:t>
            </w:r>
            <w:r w:rsidRPr="3A2136BD">
              <w:rPr>
                <w:rFonts w:ascii="Times New Roman" w:eastAsia="Times New Roman" w:hAnsi="Times New Roman" w:cs="Times New Roman"/>
              </w:rPr>
              <w:t>Vendor</w:t>
            </w:r>
          </w:p>
        </w:tc>
      </w:tr>
      <w:tr w:rsidR="00945884" w14:paraId="1D4D9084" w14:textId="77777777" w:rsidTr="00C62718">
        <w:trPr>
          <w:trHeight w:val="567"/>
        </w:trPr>
        <w:tc>
          <w:tcPr>
            <w:tcW w:w="1288" w:type="dxa"/>
          </w:tcPr>
          <w:p w14:paraId="2ACC3683" w14:textId="44F0699C"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 xml:space="preserve">F-024 </w:t>
            </w:r>
          </w:p>
        </w:tc>
        <w:tc>
          <w:tcPr>
            <w:tcW w:w="0" w:type="auto"/>
            <w:vMerge/>
          </w:tcPr>
          <w:p w14:paraId="7754153B" w14:textId="77777777" w:rsidR="00945884" w:rsidRDefault="00945884" w:rsidP="007C0A94">
            <w:pPr>
              <w:ind w:right="26"/>
              <w:jc w:val="center"/>
            </w:pPr>
          </w:p>
        </w:tc>
        <w:tc>
          <w:tcPr>
            <w:tcW w:w="2629" w:type="dxa"/>
          </w:tcPr>
          <w:p w14:paraId="6FBF69DF" w14:textId="561063EE" w:rsidR="00945884" w:rsidRPr="1C90F1A6" w:rsidRDefault="00945884" w:rsidP="007C0A94">
            <w:pPr>
              <w:ind w:right="26"/>
              <w:rPr>
                <w:rFonts w:ascii="Times New Roman" w:eastAsia="Times New Roman" w:hAnsi="Times New Roman" w:cs="Times New Roman"/>
              </w:rPr>
            </w:pPr>
            <w:r w:rsidRPr="3A2136BD">
              <w:rPr>
                <w:rFonts w:ascii="Times New Roman" w:eastAsia="Times New Roman" w:hAnsi="Times New Roman" w:cs="Times New Roman"/>
              </w:rPr>
              <w:t>Melihat Data Jenis Project</w:t>
            </w:r>
          </w:p>
        </w:tc>
      </w:tr>
      <w:tr w:rsidR="00945884" w14:paraId="29DCDA48" w14:textId="77777777" w:rsidTr="00C62718">
        <w:trPr>
          <w:trHeight w:val="567"/>
        </w:trPr>
        <w:tc>
          <w:tcPr>
            <w:tcW w:w="1288" w:type="dxa"/>
          </w:tcPr>
          <w:p w14:paraId="43ADDF36" w14:textId="4DD68EA2"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 xml:space="preserve">F-025 </w:t>
            </w:r>
          </w:p>
        </w:tc>
        <w:tc>
          <w:tcPr>
            <w:tcW w:w="0" w:type="auto"/>
            <w:vMerge/>
          </w:tcPr>
          <w:p w14:paraId="0058EA7F" w14:textId="77777777" w:rsidR="00945884" w:rsidRDefault="00945884" w:rsidP="007C0A94">
            <w:pPr>
              <w:ind w:right="26"/>
              <w:jc w:val="center"/>
            </w:pPr>
          </w:p>
        </w:tc>
        <w:tc>
          <w:tcPr>
            <w:tcW w:w="2629" w:type="dxa"/>
          </w:tcPr>
          <w:p w14:paraId="6E28AF60" w14:textId="3B2AA947" w:rsidR="00945884" w:rsidRPr="1C90F1A6" w:rsidRDefault="00945884" w:rsidP="007C0A94">
            <w:pPr>
              <w:ind w:right="26"/>
              <w:rPr>
                <w:rFonts w:ascii="Times New Roman" w:eastAsia="Times New Roman" w:hAnsi="Times New Roman" w:cs="Times New Roman"/>
              </w:rPr>
            </w:pPr>
            <w:r w:rsidRPr="3A2136BD">
              <w:rPr>
                <w:rFonts w:ascii="Times New Roman" w:eastAsia="Times New Roman" w:hAnsi="Times New Roman" w:cs="Times New Roman"/>
              </w:rPr>
              <w:t>Menambah Data Jenis Project</w:t>
            </w:r>
          </w:p>
        </w:tc>
      </w:tr>
      <w:tr w:rsidR="00945884" w14:paraId="3F5F4A0F" w14:textId="77777777" w:rsidTr="00C62718">
        <w:trPr>
          <w:trHeight w:val="567"/>
        </w:trPr>
        <w:tc>
          <w:tcPr>
            <w:tcW w:w="1288" w:type="dxa"/>
          </w:tcPr>
          <w:p w14:paraId="18AECD4E" w14:textId="6EACED1F"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 xml:space="preserve">F-026 </w:t>
            </w:r>
          </w:p>
        </w:tc>
        <w:tc>
          <w:tcPr>
            <w:tcW w:w="0" w:type="auto"/>
            <w:vMerge/>
          </w:tcPr>
          <w:p w14:paraId="0506F850" w14:textId="77777777" w:rsidR="00945884" w:rsidRDefault="00945884" w:rsidP="007C0A94">
            <w:pPr>
              <w:ind w:right="26"/>
              <w:jc w:val="center"/>
            </w:pPr>
          </w:p>
        </w:tc>
        <w:tc>
          <w:tcPr>
            <w:tcW w:w="2629" w:type="dxa"/>
          </w:tcPr>
          <w:p w14:paraId="7770D9C5" w14:textId="7B11A06A" w:rsidR="00945884" w:rsidRPr="1C90F1A6" w:rsidRDefault="00945884" w:rsidP="007C0A94">
            <w:pPr>
              <w:ind w:right="26"/>
              <w:rPr>
                <w:rFonts w:ascii="Times New Roman" w:eastAsia="Times New Roman" w:hAnsi="Times New Roman" w:cs="Times New Roman"/>
              </w:rPr>
            </w:pPr>
            <w:r w:rsidRPr="2C137AF0">
              <w:rPr>
                <w:rFonts w:ascii="Times New Roman" w:eastAsia="Times New Roman" w:hAnsi="Times New Roman" w:cs="Times New Roman"/>
              </w:rPr>
              <w:t xml:space="preserve">Menghapus Data </w:t>
            </w:r>
            <w:r w:rsidRPr="37A34CBB">
              <w:rPr>
                <w:rFonts w:ascii="Times New Roman" w:eastAsia="Times New Roman" w:hAnsi="Times New Roman" w:cs="Times New Roman"/>
              </w:rPr>
              <w:t>Jenis Project</w:t>
            </w:r>
          </w:p>
        </w:tc>
      </w:tr>
      <w:tr w:rsidR="00945884" w14:paraId="27B7113F" w14:textId="77777777" w:rsidTr="00C62718">
        <w:trPr>
          <w:trHeight w:val="567"/>
        </w:trPr>
        <w:tc>
          <w:tcPr>
            <w:tcW w:w="1288" w:type="dxa"/>
          </w:tcPr>
          <w:p w14:paraId="45A90614" w14:textId="6E4400E9"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 xml:space="preserve">F-027 </w:t>
            </w:r>
          </w:p>
        </w:tc>
        <w:tc>
          <w:tcPr>
            <w:tcW w:w="0" w:type="auto"/>
            <w:vMerge/>
          </w:tcPr>
          <w:p w14:paraId="005B04F0" w14:textId="77777777" w:rsidR="00945884" w:rsidRDefault="00945884" w:rsidP="007C0A94">
            <w:pPr>
              <w:ind w:right="26"/>
              <w:jc w:val="center"/>
            </w:pPr>
          </w:p>
        </w:tc>
        <w:tc>
          <w:tcPr>
            <w:tcW w:w="2629" w:type="dxa"/>
          </w:tcPr>
          <w:p w14:paraId="3ED90C3B" w14:textId="41E3D4F8" w:rsidR="00945884" w:rsidRPr="1C90F1A6" w:rsidRDefault="00945884" w:rsidP="007C0A94">
            <w:pPr>
              <w:ind w:right="26"/>
              <w:rPr>
                <w:rFonts w:ascii="Times New Roman" w:eastAsia="Times New Roman" w:hAnsi="Times New Roman" w:cs="Times New Roman"/>
              </w:rPr>
            </w:pPr>
            <w:r w:rsidRPr="37A34CBB">
              <w:rPr>
                <w:rFonts w:ascii="Times New Roman" w:eastAsia="Times New Roman" w:hAnsi="Times New Roman" w:cs="Times New Roman"/>
              </w:rPr>
              <w:t>Mengubah Data Jenis Project</w:t>
            </w:r>
          </w:p>
        </w:tc>
      </w:tr>
      <w:tr w:rsidR="00945884" w14:paraId="67660C55" w14:textId="77777777" w:rsidTr="00C62718">
        <w:trPr>
          <w:trHeight w:val="567"/>
        </w:trPr>
        <w:tc>
          <w:tcPr>
            <w:tcW w:w="1288" w:type="dxa"/>
          </w:tcPr>
          <w:p w14:paraId="351D6FA2" w14:textId="5C6DFE57" w:rsidR="00945884" w:rsidRDefault="00945884" w:rsidP="007C0A94">
            <w:pPr>
              <w:ind w:right="26"/>
              <w:jc w:val="center"/>
              <w:rPr>
                <w:rFonts w:ascii="Times New Roman" w:eastAsia="Times New Roman" w:hAnsi="Times New Roman" w:cs="Times New Roman"/>
              </w:rPr>
            </w:pPr>
            <w:r>
              <w:rPr>
                <w:rFonts w:ascii="Times New Roman" w:eastAsia="Times New Roman" w:hAnsi="Times New Roman" w:cs="Times New Roman"/>
              </w:rPr>
              <w:t>F-</w:t>
            </w:r>
            <w:r w:rsidRPr="0EC6A760">
              <w:rPr>
                <w:rFonts w:ascii="Times New Roman" w:eastAsia="Times New Roman" w:hAnsi="Times New Roman" w:cs="Times New Roman"/>
              </w:rPr>
              <w:t>028</w:t>
            </w:r>
          </w:p>
        </w:tc>
        <w:tc>
          <w:tcPr>
            <w:tcW w:w="0" w:type="auto"/>
            <w:vMerge/>
          </w:tcPr>
          <w:p w14:paraId="45507A36" w14:textId="77777777" w:rsidR="00945884" w:rsidRDefault="00945884" w:rsidP="007C0A94">
            <w:pPr>
              <w:ind w:right="26"/>
              <w:jc w:val="center"/>
            </w:pPr>
          </w:p>
        </w:tc>
        <w:tc>
          <w:tcPr>
            <w:tcW w:w="2629" w:type="dxa"/>
          </w:tcPr>
          <w:p w14:paraId="3B6D33B9" w14:textId="02C33E0E" w:rsidR="00945884" w:rsidRPr="1C90F1A6" w:rsidRDefault="00945884" w:rsidP="007C0A94">
            <w:pPr>
              <w:ind w:right="26"/>
              <w:rPr>
                <w:rFonts w:ascii="Times New Roman" w:eastAsia="Times New Roman" w:hAnsi="Times New Roman" w:cs="Times New Roman"/>
              </w:rPr>
            </w:pPr>
            <w:r w:rsidRPr="2B40F965">
              <w:rPr>
                <w:rFonts w:ascii="Times New Roman" w:eastAsia="Times New Roman" w:hAnsi="Times New Roman" w:cs="Times New Roman"/>
              </w:rPr>
              <w:t>Melihat Laporan Gabungan</w:t>
            </w:r>
          </w:p>
        </w:tc>
      </w:tr>
      <w:tr w:rsidR="007C0A94" w14:paraId="49B071F8" w14:textId="77777777" w:rsidTr="00C62718">
        <w:trPr>
          <w:trHeight w:val="567"/>
        </w:trPr>
        <w:tc>
          <w:tcPr>
            <w:tcW w:w="1288" w:type="dxa"/>
          </w:tcPr>
          <w:p w14:paraId="50F407B2" w14:textId="17304886" w:rsidR="007C0A94" w:rsidRDefault="007C0A94" w:rsidP="007C0A94">
            <w:pPr>
              <w:ind w:right="26"/>
              <w:jc w:val="center"/>
              <w:rPr>
                <w:rFonts w:ascii="Times New Roman" w:eastAsia="Times New Roman" w:hAnsi="Times New Roman" w:cs="Times New Roman"/>
              </w:rPr>
            </w:pPr>
            <w:r w:rsidRPr="2B40F965">
              <w:rPr>
                <w:rFonts w:ascii="Times New Roman" w:eastAsia="Times New Roman" w:hAnsi="Times New Roman" w:cs="Times New Roman"/>
              </w:rPr>
              <w:t>F-</w:t>
            </w:r>
            <w:r w:rsidRPr="0EC6A760">
              <w:rPr>
                <w:rFonts w:ascii="Times New Roman" w:eastAsia="Times New Roman" w:hAnsi="Times New Roman" w:cs="Times New Roman"/>
              </w:rPr>
              <w:t>029</w:t>
            </w:r>
          </w:p>
        </w:tc>
        <w:tc>
          <w:tcPr>
            <w:tcW w:w="0" w:type="auto"/>
            <w:vMerge w:val="restart"/>
          </w:tcPr>
          <w:p w14:paraId="3CD82A4E" w14:textId="325B0151" w:rsidR="007C0A94" w:rsidRDefault="007C0A94" w:rsidP="00113E59">
            <w:pPr>
              <w:ind w:right="26"/>
              <w:jc w:val="center"/>
            </w:pPr>
            <w:r w:rsidRPr="3D2C4955">
              <w:rPr>
                <w:rFonts w:ascii="Times New Roman" w:eastAsia="Times New Roman" w:hAnsi="Times New Roman" w:cs="Times New Roman"/>
              </w:rPr>
              <w:t xml:space="preserve">Group </w:t>
            </w:r>
            <w:r w:rsidRPr="49042936">
              <w:rPr>
                <w:rFonts w:ascii="Times New Roman" w:eastAsia="Times New Roman" w:hAnsi="Times New Roman" w:cs="Times New Roman"/>
              </w:rPr>
              <w:t>Head</w:t>
            </w:r>
          </w:p>
        </w:tc>
        <w:tc>
          <w:tcPr>
            <w:tcW w:w="2629" w:type="dxa"/>
          </w:tcPr>
          <w:p w14:paraId="4BDBC8BA" w14:textId="49B1BDF2" w:rsidR="007C0A94" w:rsidRPr="1C90F1A6" w:rsidRDefault="007C0A94" w:rsidP="007C0A94">
            <w:pPr>
              <w:ind w:right="26"/>
              <w:rPr>
                <w:rFonts w:ascii="Times New Roman" w:eastAsia="Times New Roman" w:hAnsi="Times New Roman" w:cs="Times New Roman"/>
              </w:rPr>
            </w:pPr>
            <w:r w:rsidRPr="3BA36748">
              <w:rPr>
                <w:rFonts w:ascii="Times New Roman" w:eastAsia="Times New Roman" w:hAnsi="Times New Roman" w:cs="Times New Roman"/>
              </w:rPr>
              <w:t>Melihat RBB</w:t>
            </w:r>
          </w:p>
        </w:tc>
      </w:tr>
      <w:tr w:rsidR="007C0A94" w14:paraId="32FF00F8" w14:textId="77777777" w:rsidTr="00C62718">
        <w:trPr>
          <w:trHeight w:val="567"/>
        </w:trPr>
        <w:tc>
          <w:tcPr>
            <w:tcW w:w="1288" w:type="dxa"/>
          </w:tcPr>
          <w:p w14:paraId="11110E3D" w14:textId="20CFD58B" w:rsidR="007C0A94" w:rsidRDefault="007C0A94" w:rsidP="007C0A94">
            <w:pPr>
              <w:ind w:right="26"/>
              <w:jc w:val="center"/>
              <w:rPr>
                <w:rFonts w:ascii="Times New Roman" w:eastAsia="Times New Roman" w:hAnsi="Times New Roman" w:cs="Times New Roman"/>
              </w:rPr>
            </w:pPr>
            <w:r w:rsidRPr="471B15AE">
              <w:rPr>
                <w:rFonts w:ascii="Times New Roman" w:eastAsia="Times New Roman" w:hAnsi="Times New Roman" w:cs="Times New Roman"/>
              </w:rPr>
              <w:t>F-</w:t>
            </w:r>
            <w:r w:rsidRPr="0EC6A760">
              <w:rPr>
                <w:rFonts w:ascii="Times New Roman" w:eastAsia="Times New Roman" w:hAnsi="Times New Roman" w:cs="Times New Roman"/>
              </w:rPr>
              <w:t>030</w:t>
            </w:r>
          </w:p>
        </w:tc>
        <w:tc>
          <w:tcPr>
            <w:tcW w:w="0" w:type="auto"/>
            <w:vMerge/>
          </w:tcPr>
          <w:p w14:paraId="565BF727" w14:textId="77777777" w:rsidR="007C0A94" w:rsidRDefault="007C0A94" w:rsidP="007C0A94">
            <w:pPr>
              <w:ind w:right="26"/>
              <w:jc w:val="center"/>
            </w:pPr>
          </w:p>
        </w:tc>
        <w:tc>
          <w:tcPr>
            <w:tcW w:w="2629" w:type="dxa"/>
          </w:tcPr>
          <w:p w14:paraId="21256777" w14:textId="603FE73F" w:rsidR="007C0A94" w:rsidRPr="1C90F1A6" w:rsidRDefault="007C0A94" w:rsidP="007C0A94">
            <w:pPr>
              <w:ind w:right="26"/>
              <w:rPr>
                <w:rFonts w:ascii="Times New Roman" w:eastAsia="Times New Roman" w:hAnsi="Times New Roman" w:cs="Times New Roman"/>
              </w:rPr>
            </w:pPr>
            <w:r w:rsidRPr="2A3AD2FC">
              <w:rPr>
                <w:rFonts w:ascii="Times New Roman" w:eastAsia="Times New Roman" w:hAnsi="Times New Roman" w:cs="Times New Roman"/>
              </w:rPr>
              <w:t>Melihat PKS</w:t>
            </w:r>
          </w:p>
        </w:tc>
      </w:tr>
      <w:tr w:rsidR="007C0A94" w14:paraId="34E1C086" w14:textId="77777777" w:rsidTr="00C62718">
        <w:trPr>
          <w:trHeight w:val="567"/>
        </w:trPr>
        <w:tc>
          <w:tcPr>
            <w:tcW w:w="1288" w:type="dxa"/>
          </w:tcPr>
          <w:p w14:paraId="7BD50188" w14:textId="0E974D1B" w:rsidR="007C0A94" w:rsidRDefault="007C0A94" w:rsidP="007C0A94">
            <w:pPr>
              <w:ind w:right="26"/>
              <w:jc w:val="center"/>
              <w:rPr>
                <w:rFonts w:ascii="Times New Roman" w:eastAsia="Times New Roman" w:hAnsi="Times New Roman" w:cs="Times New Roman"/>
              </w:rPr>
            </w:pPr>
            <w:r w:rsidRPr="471B15AE">
              <w:rPr>
                <w:rFonts w:ascii="Times New Roman" w:eastAsia="Times New Roman" w:hAnsi="Times New Roman" w:cs="Times New Roman"/>
              </w:rPr>
              <w:t>F-</w:t>
            </w:r>
            <w:r w:rsidRPr="0EC6A760">
              <w:rPr>
                <w:rFonts w:ascii="Times New Roman" w:eastAsia="Times New Roman" w:hAnsi="Times New Roman" w:cs="Times New Roman"/>
              </w:rPr>
              <w:t>031</w:t>
            </w:r>
          </w:p>
        </w:tc>
        <w:tc>
          <w:tcPr>
            <w:tcW w:w="0" w:type="auto"/>
            <w:vMerge/>
          </w:tcPr>
          <w:p w14:paraId="35A8BDA3" w14:textId="77777777" w:rsidR="007C0A94" w:rsidRDefault="007C0A94" w:rsidP="007C0A94">
            <w:pPr>
              <w:ind w:right="26"/>
              <w:jc w:val="center"/>
            </w:pPr>
          </w:p>
        </w:tc>
        <w:tc>
          <w:tcPr>
            <w:tcW w:w="2629" w:type="dxa"/>
          </w:tcPr>
          <w:p w14:paraId="257FDA2D" w14:textId="5D75C9E4" w:rsidR="007C0A94" w:rsidRPr="1C90F1A6" w:rsidRDefault="007C0A94" w:rsidP="007C0A94">
            <w:pPr>
              <w:ind w:right="26"/>
              <w:rPr>
                <w:rFonts w:ascii="Times New Roman" w:eastAsia="Times New Roman" w:hAnsi="Times New Roman" w:cs="Times New Roman"/>
              </w:rPr>
            </w:pPr>
            <w:r w:rsidRPr="02E5C86C">
              <w:rPr>
                <w:rFonts w:ascii="Times New Roman" w:eastAsia="Times New Roman" w:hAnsi="Times New Roman" w:cs="Times New Roman"/>
              </w:rPr>
              <w:t>Melihat Data Termin</w:t>
            </w:r>
          </w:p>
        </w:tc>
      </w:tr>
      <w:tr w:rsidR="007C0A94" w14:paraId="2BF72949" w14:textId="77777777" w:rsidTr="00C62718">
        <w:trPr>
          <w:trHeight w:val="567"/>
        </w:trPr>
        <w:tc>
          <w:tcPr>
            <w:tcW w:w="1288" w:type="dxa"/>
          </w:tcPr>
          <w:p w14:paraId="53A395CB" w14:textId="0ACF1BCE" w:rsidR="007C0A94" w:rsidRDefault="007C0A94" w:rsidP="007C0A94">
            <w:pPr>
              <w:ind w:right="26"/>
              <w:jc w:val="center"/>
              <w:rPr>
                <w:rFonts w:ascii="Times New Roman" w:eastAsia="Times New Roman" w:hAnsi="Times New Roman" w:cs="Times New Roman"/>
              </w:rPr>
            </w:pPr>
            <w:r w:rsidRPr="471B15AE">
              <w:rPr>
                <w:rFonts w:ascii="Times New Roman" w:eastAsia="Times New Roman" w:hAnsi="Times New Roman" w:cs="Times New Roman"/>
              </w:rPr>
              <w:t>F-</w:t>
            </w:r>
            <w:r w:rsidRPr="0EC6A760">
              <w:rPr>
                <w:rFonts w:ascii="Times New Roman" w:eastAsia="Times New Roman" w:hAnsi="Times New Roman" w:cs="Times New Roman"/>
              </w:rPr>
              <w:t>03</w:t>
            </w:r>
            <w:r>
              <w:rPr>
                <w:rFonts w:ascii="Times New Roman" w:eastAsia="Times New Roman" w:hAnsi="Times New Roman" w:cs="Times New Roman"/>
                <w:lang w:val="id-ID"/>
              </w:rPr>
              <w:t>2</w:t>
            </w:r>
          </w:p>
        </w:tc>
        <w:tc>
          <w:tcPr>
            <w:tcW w:w="0" w:type="auto"/>
            <w:vMerge/>
          </w:tcPr>
          <w:p w14:paraId="45B660AA" w14:textId="77777777" w:rsidR="007C0A94" w:rsidRDefault="007C0A94" w:rsidP="007C0A94">
            <w:pPr>
              <w:ind w:right="26"/>
              <w:jc w:val="center"/>
            </w:pPr>
          </w:p>
        </w:tc>
        <w:tc>
          <w:tcPr>
            <w:tcW w:w="2629" w:type="dxa"/>
          </w:tcPr>
          <w:p w14:paraId="00A74463" w14:textId="466A577F" w:rsidR="007C0A94" w:rsidRPr="1C90F1A6" w:rsidRDefault="007C0A94" w:rsidP="007C0A94">
            <w:pPr>
              <w:ind w:right="26"/>
              <w:rPr>
                <w:rFonts w:ascii="Times New Roman" w:eastAsia="Times New Roman" w:hAnsi="Times New Roman" w:cs="Times New Roman"/>
              </w:rPr>
            </w:pPr>
            <w:r w:rsidRPr="2667E6EA">
              <w:rPr>
                <w:rFonts w:ascii="Times New Roman" w:eastAsia="Times New Roman" w:hAnsi="Times New Roman" w:cs="Times New Roman"/>
              </w:rPr>
              <w:t>Melihat Daftar Invoice</w:t>
            </w:r>
          </w:p>
        </w:tc>
      </w:tr>
      <w:tr w:rsidR="007C0A94" w14:paraId="25BAAEFA" w14:textId="77777777" w:rsidTr="00C62718">
        <w:trPr>
          <w:trHeight w:val="567"/>
        </w:trPr>
        <w:tc>
          <w:tcPr>
            <w:tcW w:w="1288" w:type="dxa"/>
          </w:tcPr>
          <w:p w14:paraId="43F7AC83" w14:textId="78AB7CAC" w:rsidR="007C0A94" w:rsidRDefault="007C0A94" w:rsidP="007C0A94">
            <w:pPr>
              <w:ind w:right="26"/>
              <w:jc w:val="center"/>
              <w:rPr>
                <w:rFonts w:ascii="Times New Roman" w:eastAsia="Times New Roman" w:hAnsi="Times New Roman" w:cs="Times New Roman"/>
              </w:rPr>
            </w:pPr>
            <w:r w:rsidRPr="471B15AE">
              <w:rPr>
                <w:rFonts w:ascii="Times New Roman" w:eastAsia="Times New Roman" w:hAnsi="Times New Roman" w:cs="Times New Roman"/>
              </w:rPr>
              <w:lastRenderedPageBreak/>
              <w:t>F-</w:t>
            </w:r>
            <w:r w:rsidRPr="0EC6A760">
              <w:rPr>
                <w:rFonts w:ascii="Times New Roman" w:eastAsia="Times New Roman" w:hAnsi="Times New Roman" w:cs="Times New Roman"/>
              </w:rPr>
              <w:t>03</w:t>
            </w:r>
            <w:r>
              <w:rPr>
                <w:rFonts w:ascii="Times New Roman" w:eastAsia="Times New Roman" w:hAnsi="Times New Roman" w:cs="Times New Roman"/>
                <w:lang w:val="id-ID"/>
              </w:rPr>
              <w:t>3</w:t>
            </w:r>
          </w:p>
        </w:tc>
        <w:tc>
          <w:tcPr>
            <w:tcW w:w="0" w:type="auto"/>
            <w:vMerge/>
          </w:tcPr>
          <w:p w14:paraId="0FA1FE83" w14:textId="77777777" w:rsidR="007C0A94" w:rsidRDefault="007C0A94" w:rsidP="007C0A94">
            <w:pPr>
              <w:ind w:right="26"/>
              <w:jc w:val="center"/>
            </w:pPr>
          </w:p>
        </w:tc>
        <w:tc>
          <w:tcPr>
            <w:tcW w:w="2629" w:type="dxa"/>
          </w:tcPr>
          <w:p w14:paraId="54ADAC60" w14:textId="65DAD502" w:rsidR="007C0A94" w:rsidRPr="1C90F1A6" w:rsidRDefault="007C0A94" w:rsidP="007C0A94">
            <w:pPr>
              <w:ind w:right="26"/>
              <w:rPr>
                <w:rFonts w:ascii="Times New Roman" w:eastAsia="Times New Roman" w:hAnsi="Times New Roman" w:cs="Times New Roman"/>
              </w:rPr>
            </w:pPr>
            <w:r w:rsidRPr="17C32C30">
              <w:rPr>
                <w:rFonts w:ascii="Times New Roman" w:eastAsia="Times New Roman" w:hAnsi="Times New Roman" w:cs="Times New Roman"/>
              </w:rPr>
              <w:t>Melihat Data Vendor</w:t>
            </w:r>
          </w:p>
        </w:tc>
      </w:tr>
      <w:tr w:rsidR="007C0A94" w14:paraId="4AC95F21" w14:textId="77777777" w:rsidTr="00C62718">
        <w:trPr>
          <w:trHeight w:val="567"/>
        </w:trPr>
        <w:tc>
          <w:tcPr>
            <w:tcW w:w="1288" w:type="dxa"/>
          </w:tcPr>
          <w:p w14:paraId="05D766F8" w14:textId="37271790" w:rsidR="007C0A94" w:rsidRDefault="007C0A94" w:rsidP="007C0A94">
            <w:pPr>
              <w:ind w:right="26"/>
              <w:jc w:val="center"/>
              <w:rPr>
                <w:rFonts w:ascii="Times New Roman" w:eastAsia="Times New Roman" w:hAnsi="Times New Roman" w:cs="Times New Roman"/>
              </w:rPr>
            </w:pPr>
            <w:r>
              <w:rPr>
                <w:rFonts w:ascii="Times New Roman" w:eastAsia="Times New Roman" w:hAnsi="Times New Roman" w:cs="Times New Roman"/>
              </w:rPr>
              <w:t>F-</w:t>
            </w:r>
            <w:r w:rsidRPr="0EC6A760">
              <w:rPr>
                <w:rFonts w:ascii="Times New Roman" w:eastAsia="Times New Roman" w:hAnsi="Times New Roman" w:cs="Times New Roman"/>
              </w:rPr>
              <w:t>03</w:t>
            </w:r>
            <w:r>
              <w:rPr>
                <w:rFonts w:ascii="Times New Roman" w:eastAsia="Times New Roman" w:hAnsi="Times New Roman" w:cs="Times New Roman"/>
                <w:lang w:val="id-ID"/>
              </w:rPr>
              <w:t>4</w:t>
            </w:r>
          </w:p>
        </w:tc>
        <w:tc>
          <w:tcPr>
            <w:tcW w:w="0" w:type="auto"/>
          </w:tcPr>
          <w:p w14:paraId="3395E9C6" w14:textId="77777777" w:rsidR="007C0A94" w:rsidRDefault="007C0A94" w:rsidP="007C0A94">
            <w:pPr>
              <w:ind w:right="26"/>
              <w:jc w:val="center"/>
            </w:pPr>
          </w:p>
        </w:tc>
        <w:tc>
          <w:tcPr>
            <w:tcW w:w="2629" w:type="dxa"/>
          </w:tcPr>
          <w:p w14:paraId="193614D1" w14:textId="71BFD237" w:rsidR="007C0A94" w:rsidRPr="1C90F1A6" w:rsidRDefault="007C0A94" w:rsidP="007C0A94">
            <w:pPr>
              <w:ind w:right="26"/>
              <w:rPr>
                <w:rFonts w:ascii="Times New Roman" w:eastAsia="Times New Roman" w:hAnsi="Times New Roman" w:cs="Times New Roman"/>
              </w:rPr>
            </w:pPr>
            <w:r w:rsidRPr="05948072">
              <w:rPr>
                <w:rFonts w:ascii="Times New Roman" w:eastAsia="Times New Roman" w:hAnsi="Times New Roman" w:cs="Times New Roman"/>
              </w:rPr>
              <w:t>Melihat Data Jenis Project</w:t>
            </w:r>
          </w:p>
        </w:tc>
      </w:tr>
      <w:tr w:rsidR="007C0A94" w14:paraId="2956D012" w14:textId="77777777" w:rsidTr="00C62718">
        <w:trPr>
          <w:trHeight w:val="567"/>
        </w:trPr>
        <w:tc>
          <w:tcPr>
            <w:tcW w:w="1288" w:type="dxa"/>
          </w:tcPr>
          <w:p w14:paraId="2F08C513" w14:textId="66F07F30" w:rsidR="007C0A94" w:rsidRDefault="007C0A94" w:rsidP="007C0A94">
            <w:pPr>
              <w:ind w:right="26"/>
              <w:jc w:val="center"/>
              <w:rPr>
                <w:rFonts w:ascii="Times New Roman" w:eastAsia="Times New Roman" w:hAnsi="Times New Roman" w:cs="Times New Roman"/>
              </w:rPr>
            </w:pPr>
            <w:r>
              <w:rPr>
                <w:rFonts w:ascii="Times New Roman" w:eastAsia="Times New Roman" w:hAnsi="Times New Roman" w:cs="Times New Roman"/>
                <w:lang w:val="id-ID"/>
              </w:rPr>
              <w:t>F-035</w:t>
            </w:r>
          </w:p>
        </w:tc>
        <w:tc>
          <w:tcPr>
            <w:tcW w:w="0" w:type="auto"/>
          </w:tcPr>
          <w:p w14:paraId="7E7D2FF5" w14:textId="77777777" w:rsidR="007C0A94" w:rsidRDefault="007C0A94" w:rsidP="007C0A94">
            <w:pPr>
              <w:ind w:right="26"/>
            </w:pPr>
          </w:p>
        </w:tc>
        <w:tc>
          <w:tcPr>
            <w:tcW w:w="2629" w:type="dxa"/>
          </w:tcPr>
          <w:p w14:paraId="23A5C3D7" w14:textId="334C5457" w:rsidR="007C0A94" w:rsidRPr="1C90F1A6" w:rsidRDefault="007C0A94" w:rsidP="007C0A94">
            <w:pPr>
              <w:ind w:right="26"/>
              <w:rPr>
                <w:rFonts w:ascii="Times New Roman" w:eastAsia="Times New Roman" w:hAnsi="Times New Roman" w:cs="Times New Roman"/>
              </w:rPr>
            </w:pPr>
            <w:r>
              <w:rPr>
                <w:rFonts w:ascii="Times New Roman" w:eastAsia="Times New Roman" w:hAnsi="Times New Roman" w:cs="Times New Roman"/>
                <w:lang w:val="id-ID"/>
              </w:rPr>
              <w:t>Mengubah Data Password Pengguna</w:t>
            </w:r>
          </w:p>
        </w:tc>
      </w:tr>
      <w:tr w:rsidR="007C0A94" w14:paraId="4E2FCB8B" w14:textId="77777777" w:rsidTr="00C62718">
        <w:trPr>
          <w:trHeight w:val="567"/>
        </w:trPr>
        <w:tc>
          <w:tcPr>
            <w:tcW w:w="1288" w:type="dxa"/>
          </w:tcPr>
          <w:p w14:paraId="045FF4EF" w14:textId="32AE32FB" w:rsidR="007C0A94" w:rsidRDefault="007C0A94" w:rsidP="007C0A94">
            <w:pPr>
              <w:ind w:right="26"/>
              <w:jc w:val="center"/>
              <w:rPr>
                <w:rFonts w:ascii="Times New Roman" w:eastAsia="Times New Roman" w:hAnsi="Times New Roman" w:cs="Times New Roman"/>
                <w:lang w:val="id-ID"/>
              </w:rPr>
            </w:pPr>
            <w:r>
              <w:rPr>
                <w:rFonts w:ascii="Times New Roman" w:eastAsia="Times New Roman" w:hAnsi="Times New Roman" w:cs="Times New Roman"/>
                <w:lang w:val="id-ID"/>
              </w:rPr>
              <w:t>F-36</w:t>
            </w:r>
          </w:p>
        </w:tc>
        <w:tc>
          <w:tcPr>
            <w:tcW w:w="0" w:type="auto"/>
          </w:tcPr>
          <w:p w14:paraId="704419C3" w14:textId="77777777" w:rsidR="007C0A94" w:rsidRDefault="007C0A94" w:rsidP="007C0A94">
            <w:pPr>
              <w:ind w:right="26"/>
            </w:pPr>
          </w:p>
        </w:tc>
        <w:tc>
          <w:tcPr>
            <w:tcW w:w="2629" w:type="dxa"/>
          </w:tcPr>
          <w:p w14:paraId="7F9D3CBB" w14:textId="166FDAD9" w:rsidR="007C0A94" w:rsidRDefault="007C0A94" w:rsidP="007C0A94">
            <w:pPr>
              <w:ind w:right="26"/>
              <w:rPr>
                <w:rFonts w:ascii="Times New Roman" w:eastAsia="Times New Roman" w:hAnsi="Times New Roman" w:cs="Times New Roman"/>
                <w:lang w:val="id-ID"/>
              </w:rPr>
            </w:pPr>
            <w:r w:rsidRPr="2B40F965">
              <w:rPr>
                <w:rFonts w:ascii="Times New Roman" w:eastAsia="Times New Roman" w:hAnsi="Times New Roman" w:cs="Times New Roman"/>
              </w:rPr>
              <w:t>Melihat Laporan Gabungan</w:t>
            </w:r>
          </w:p>
        </w:tc>
      </w:tr>
    </w:tbl>
    <w:p w14:paraId="4748431C" w14:textId="77777777" w:rsidR="009957EC" w:rsidRDefault="00D1442A" w:rsidP="001C0919">
      <w:pPr>
        <w:spacing w:after="0"/>
        <w:ind w:right="26"/>
      </w:pPr>
      <w:r>
        <w:rPr>
          <w:rFonts w:ascii="Times New Roman" w:eastAsia="Times New Roman" w:hAnsi="Times New Roman" w:cs="Times New Roman"/>
          <w:b/>
          <w:color w:val="FF0000"/>
        </w:rPr>
        <w:t xml:space="preserve"> </w:t>
      </w:r>
    </w:p>
    <w:p w14:paraId="3A435BD2" w14:textId="77777777" w:rsidR="009957EC" w:rsidRDefault="00D1442A" w:rsidP="001C0919">
      <w:pPr>
        <w:pStyle w:val="Heading5"/>
        <w:ind w:left="0" w:right="26" w:firstLine="0"/>
      </w:pPr>
      <w:r>
        <w:t>4.1.2.2.</w:t>
      </w:r>
      <w:r>
        <w:rPr>
          <w:rFonts w:ascii="Arial" w:eastAsia="Arial" w:hAnsi="Arial" w:cs="Arial"/>
        </w:rPr>
        <w:t xml:space="preserve"> </w:t>
      </w:r>
      <w:r>
        <w:t xml:space="preserve">Kebutuhan Non-Fungsional </w:t>
      </w:r>
    </w:p>
    <w:p w14:paraId="4526482D" w14:textId="53E16BDB" w:rsidR="009957EC" w:rsidRDefault="005C4494" w:rsidP="00046FE4">
      <w:pPr>
        <w:spacing w:after="12" w:line="248" w:lineRule="auto"/>
        <w:ind w:right="26" w:firstLine="284"/>
        <w:jc w:val="both"/>
        <w:rPr>
          <w:rFonts w:ascii="Times New Roman" w:eastAsia="Times New Roman" w:hAnsi="Times New Roman" w:cs="Times New Roman"/>
          <w:highlight w:val="yellow"/>
        </w:rPr>
      </w:pPr>
      <w:r>
        <w:rPr>
          <w:rFonts w:ascii="Times New Roman" w:eastAsia="Times New Roman" w:hAnsi="Times New Roman" w:cs="Times New Roman"/>
          <w:lang w:val="id-ID"/>
        </w:rPr>
        <w:t xml:space="preserve">Kebutuhan non-fungsional </w:t>
      </w:r>
      <w:r w:rsidR="005F058E">
        <w:rPr>
          <w:rFonts w:ascii="Times New Roman" w:eastAsia="Times New Roman" w:hAnsi="Times New Roman" w:cs="Times New Roman"/>
          <w:lang w:val="id-ID"/>
        </w:rPr>
        <w:t xml:space="preserve">adalah </w:t>
      </w:r>
      <w:r w:rsidR="007916F3">
        <w:rPr>
          <w:rFonts w:ascii="Times New Roman" w:eastAsia="Times New Roman" w:hAnsi="Times New Roman" w:cs="Times New Roman"/>
          <w:lang w:val="id-ID"/>
        </w:rPr>
        <w:t xml:space="preserve">kebutuhan pengguna mengenai </w:t>
      </w:r>
      <w:r w:rsidR="004A1107">
        <w:rPr>
          <w:rFonts w:ascii="Times New Roman" w:eastAsia="Times New Roman" w:hAnsi="Times New Roman" w:cs="Times New Roman"/>
          <w:lang w:val="id-ID"/>
        </w:rPr>
        <w:t xml:space="preserve">bagaimana sistem seharusnya berjalan dan </w:t>
      </w:r>
      <w:r w:rsidR="00C314CC">
        <w:rPr>
          <w:rFonts w:ascii="Times New Roman" w:eastAsia="Times New Roman" w:hAnsi="Times New Roman" w:cs="Times New Roman"/>
          <w:lang w:val="id-ID"/>
        </w:rPr>
        <w:t>karakteristik dari sistem tersebut.</w:t>
      </w:r>
      <w:r w:rsidR="00F507B3">
        <w:rPr>
          <w:rFonts w:ascii="Times New Roman" w:eastAsia="Times New Roman" w:hAnsi="Times New Roman" w:cs="Times New Roman"/>
          <w:lang w:val="id-ID"/>
        </w:rPr>
        <w:t xml:space="preserve"> Kebutuhan non-fungsional dari sistem informasi finansial Bank BJB </w:t>
      </w:r>
      <w:r w:rsidR="003F2CF6">
        <w:rPr>
          <w:rFonts w:ascii="Times New Roman" w:eastAsia="Times New Roman" w:hAnsi="Times New Roman" w:cs="Times New Roman"/>
          <w:lang w:val="id-ID"/>
        </w:rPr>
        <w:t>ditunjukan pada tabel 4.2.</w:t>
      </w:r>
      <w:r w:rsidR="00D1442A">
        <w:rPr>
          <w:rFonts w:ascii="Times New Roman" w:eastAsia="Times New Roman" w:hAnsi="Times New Roman" w:cs="Times New Roman"/>
        </w:rPr>
        <w:t xml:space="preserve"> </w:t>
      </w:r>
    </w:p>
    <w:p w14:paraId="68ABCBB9" w14:textId="77777777" w:rsidR="009957EC" w:rsidRDefault="00D1442A" w:rsidP="001C0919">
      <w:pPr>
        <w:spacing w:after="0"/>
        <w:ind w:right="26"/>
      </w:pPr>
      <w:r>
        <w:rPr>
          <w:rFonts w:ascii="Times New Roman" w:eastAsia="Times New Roman" w:hAnsi="Times New Roman" w:cs="Times New Roman"/>
          <w:b/>
        </w:rPr>
        <w:t xml:space="preserve"> </w:t>
      </w:r>
    </w:p>
    <w:p w14:paraId="44737BC3" w14:textId="41677338" w:rsidR="00611AE0" w:rsidRPr="00611AE0" w:rsidRDefault="00611AE0" w:rsidP="00611AE0">
      <w:pPr>
        <w:pStyle w:val="Caption"/>
        <w:keepNext/>
        <w:jc w:val="center"/>
        <w:rPr>
          <w:rFonts w:asciiTheme="majorBidi" w:hAnsiTheme="majorBidi" w:cstheme="majorBidi"/>
          <w:color w:val="auto"/>
          <w:sz w:val="22"/>
          <w:szCs w:val="22"/>
        </w:rPr>
      </w:pPr>
      <w:bookmarkStart w:id="54" w:name="_Toc51018086"/>
      <w:r w:rsidRPr="00611AE0">
        <w:rPr>
          <w:rFonts w:asciiTheme="majorBidi" w:hAnsiTheme="majorBidi" w:cstheme="majorBidi"/>
          <w:color w:val="auto"/>
          <w:sz w:val="22"/>
          <w:szCs w:val="22"/>
        </w:rPr>
        <w:t xml:space="preserve">Tabel 4. </w:t>
      </w:r>
      <w:r w:rsidRPr="00611AE0">
        <w:rPr>
          <w:rFonts w:asciiTheme="majorBidi" w:hAnsiTheme="majorBidi" w:cstheme="majorBidi"/>
          <w:color w:val="auto"/>
          <w:sz w:val="22"/>
          <w:szCs w:val="22"/>
        </w:rPr>
        <w:fldChar w:fldCharType="begin"/>
      </w:r>
      <w:r w:rsidRPr="00611AE0">
        <w:rPr>
          <w:rFonts w:asciiTheme="majorBidi" w:hAnsiTheme="majorBidi" w:cstheme="majorBidi"/>
          <w:color w:val="auto"/>
          <w:sz w:val="22"/>
          <w:szCs w:val="22"/>
        </w:rPr>
        <w:instrText xml:space="preserve"> SEQ Tabel_4. \* ARABIC </w:instrText>
      </w:r>
      <w:r w:rsidRPr="00611AE0">
        <w:rPr>
          <w:rFonts w:asciiTheme="majorBidi" w:hAnsiTheme="majorBidi" w:cstheme="majorBidi"/>
          <w:color w:val="auto"/>
          <w:sz w:val="22"/>
          <w:szCs w:val="22"/>
        </w:rPr>
        <w:fldChar w:fldCharType="separate"/>
      </w:r>
      <w:r w:rsidR="00BF546C">
        <w:rPr>
          <w:rFonts w:asciiTheme="majorBidi" w:hAnsiTheme="majorBidi" w:cstheme="majorBidi"/>
          <w:noProof/>
          <w:color w:val="auto"/>
          <w:sz w:val="22"/>
          <w:szCs w:val="22"/>
        </w:rPr>
        <w:t>2</w:t>
      </w:r>
      <w:r w:rsidRPr="00611AE0">
        <w:rPr>
          <w:rFonts w:asciiTheme="majorBidi" w:hAnsiTheme="majorBidi" w:cstheme="majorBidi"/>
          <w:color w:val="auto"/>
          <w:sz w:val="22"/>
          <w:szCs w:val="22"/>
        </w:rPr>
        <w:fldChar w:fldCharType="end"/>
      </w:r>
      <w:r w:rsidRPr="00611AE0">
        <w:rPr>
          <w:rFonts w:asciiTheme="majorBidi" w:hAnsiTheme="majorBidi" w:cstheme="majorBidi"/>
          <w:color w:val="auto"/>
          <w:sz w:val="22"/>
          <w:szCs w:val="22"/>
          <w:lang w:val="id-ID"/>
        </w:rPr>
        <w:t xml:space="preserve"> Kebutuhan Non-Fungsional</w:t>
      </w:r>
      <w:bookmarkEnd w:id="54"/>
    </w:p>
    <w:tbl>
      <w:tblPr>
        <w:tblW w:w="5245" w:type="dxa"/>
        <w:tblLook w:val="04A0" w:firstRow="1" w:lastRow="0" w:firstColumn="1" w:lastColumn="0" w:noHBand="0" w:noVBand="1"/>
      </w:tblPr>
      <w:tblGrid>
        <w:gridCol w:w="1518"/>
        <w:gridCol w:w="3727"/>
      </w:tblGrid>
      <w:tr w:rsidR="009957EC" w14:paraId="49A114DC" w14:textId="77777777" w:rsidTr="00C62718">
        <w:trPr>
          <w:trHeight w:val="554"/>
        </w:trPr>
        <w:tc>
          <w:tcPr>
            <w:tcW w:w="1518" w:type="dxa"/>
          </w:tcPr>
          <w:p w14:paraId="7BBD95B8" w14:textId="77777777" w:rsidR="009957EC" w:rsidRDefault="00D1442A" w:rsidP="001C0919">
            <w:pPr>
              <w:ind w:right="26"/>
              <w:jc w:val="center"/>
            </w:pPr>
            <w:r>
              <w:rPr>
                <w:rFonts w:ascii="Times New Roman" w:eastAsia="Times New Roman" w:hAnsi="Times New Roman" w:cs="Times New Roman"/>
              </w:rPr>
              <w:t xml:space="preserve">Kode Kebutuhan </w:t>
            </w:r>
          </w:p>
        </w:tc>
        <w:tc>
          <w:tcPr>
            <w:tcW w:w="3727" w:type="dxa"/>
          </w:tcPr>
          <w:p w14:paraId="3325BBC4" w14:textId="77777777" w:rsidR="009957EC" w:rsidRDefault="00D1442A" w:rsidP="001C0919">
            <w:pPr>
              <w:ind w:right="26"/>
              <w:jc w:val="center"/>
            </w:pPr>
            <w:r>
              <w:rPr>
                <w:rFonts w:ascii="Times New Roman" w:eastAsia="Times New Roman" w:hAnsi="Times New Roman" w:cs="Times New Roman"/>
              </w:rPr>
              <w:t xml:space="preserve">Deskripsi Kebutuhan </w:t>
            </w:r>
          </w:p>
        </w:tc>
      </w:tr>
      <w:tr w:rsidR="009957EC" w14:paraId="665C67E8" w14:textId="77777777" w:rsidTr="00C62718">
        <w:trPr>
          <w:trHeight w:val="594"/>
        </w:trPr>
        <w:tc>
          <w:tcPr>
            <w:tcW w:w="1518" w:type="dxa"/>
          </w:tcPr>
          <w:p w14:paraId="43AA20C7" w14:textId="4A0211D0" w:rsidR="009957EC" w:rsidRDefault="00D1442A" w:rsidP="001C0919">
            <w:pPr>
              <w:ind w:right="26"/>
              <w:jc w:val="center"/>
            </w:pPr>
            <w:r>
              <w:rPr>
                <w:rFonts w:ascii="Times New Roman" w:eastAsia="Times New Roman" w:hAnsi="Times New Roman" w:cs="Times New Roman"/>
              </w:rPr>
              <w:t xml:space="preserve">NF-01 </w:t>
            </w:r>
          </w:p>
        </w:tc>
        <w:tc>
          <w:tcPr>
            <w:tcW w:w="3727" w:type="dxa"/>
          </w:tcPr>
          <w:p w14:paraId="70B83880" w14:textId="1EAADF6F" w:rsidR="009957EC" w:rsidRDefault="791D02D7" w:rsidP="700CF1EF">
            <w:pPr>
              <w:ind w:right="26"/>
              <w:rPr>
                <w:rFonts w:ascii="Times New Roman" w:eastAsia="Times New Roman" w:hAnsi="Times New Roman" w:cs="Times New Roman"/>
              </w:rPr>
            </w:pPr>
            <w:r w:rsidRPr="791D02D7">
              <w:rPr>
                <w:rFonts w:ascii="Times New Roman" w:eastAsia="Times New Roman" w:hAnsi="Times New Roman" w:cs="Times New Roman"/>
              </w:rPr>
              <w:t xml:space="preserve">Akses </w:t>
            </w:r>
            <w:r w:rsidR="7D2150CE" w:rsidRPr="7D2150CE">
              <w:rPr>
                <w:rFonts w:ascii="Times New Roman" w:eastAsia="Times New Roman" w:hAnsi="Times New Roman" w:cs="Times New Roman"/>
              </w:rPr>
              <w:t xml:space="preserve">sistem </w:t>
            </w:r>
            <w:r w:rsidRPr="791D02D7">
              <w:rPr>
                <w:rFonts w:ascii="Times New Roman" w:eastAsia="Times New Roman" w:hAnsi="Times New Roman" w:cs="Times New Roman"/>
              </w:rPr>
              <w:t xml:space="preserve">terbatas dengan </w:t>
            </w:r>
            <w:r w:rsidR="7D2150CE" w:rsidRPr="7D2150CE">
              <w:rPr>
                <w:rFonts w:ascii="Times New Roman" w:eastAsia="Times New Roman" w:hAnsi="Times New Roman" w:cs="Times New Roman"/>
              </w:rPr>
              <w:t xml:space="preserve">proses </w:t>
            </w:r>
            <w:r w:rsidR="42B8129E" w:rsidRPr="42B8129E">
              <w:rPr>
                <w:rFonts w:ascii="Times New Roman" w:eastAsia="Times New Roman" w:hAnsi="Times New Roman" w:cs="Times New Roman"/>
              </w:rPr>
              <w:t>autentikasi</w:t>
            </w:r>
            <w:r w:rsidR="3129009A" w:rsidRPr="3129009A">
              <w:rPr>
                <w:rFonts w:ascii="Times New Roman" w:eastAsia="Times New Roman" w:hAnsi="Times New Roman" w:cs="Times New Roman"/>
              </w:rPr>
              <w:t xml:space="preserve"> pengguna</w:t>
            </w:r>
            <w:r w:rsidR="42B8129E" w:rsidRPr="42B8129E">
              <w:rPr>
                <w:rFonts w:ascii="Times New Roman" w:eastAsia="Times New Roman" w:hAnsi="Times New Roman" w:cs="Times New Roman"/>
              </w:rPr>
              <w:t>.</w:t>
            </w:r>
          </w:p>
        </w:tc>
      </w:tr>
      <w:tr w:rsidR="009957EC" w14:paraId="4A0FB9C8" w14:textId="77777777" w:rsidTr="00C62718">
        <w:trPr>
          <w:trHeight w:val="581"/>
        </w:trPr>
        <w:tc>
          <w:tcPr>
            <w:tcW w:w="1518" w:type="dxa"/>
          </w:tcPr>
          <w:p w14:paraId="020B0E38" w14:textId="77777777" w:rsidR="009957EC" w:rsidRDefault="00D1442A" w:rsidP="001C0919">
            <w:pPr>
              <w:ind w:right="26"/>
              <w:jc w:val="center"/>
            </w:pPr>
            <w:r>
              <w:rPr>
                <w:rFonts w:ascii="Times New Roman" w:eastAsia="Times New Roman" w:hAnsi="Times New Roman" w:cs="Times New Roman"/>
              </w:rPr>
              <w:t xml:space="preserve">NF-02 </w:t>
            </w:r>
          </w:p>
        </w:tc>
        <w:tc>
          <w:tcPr>
            <w:tcW w:w="3727" w:type="dxa"/>
          </w:tcPr>
          <w:p w14:paraId="7D2D3323" w14:textId="4879D3C6" w:rsidR="009957EC" w:rsidRDefault="035D1595" w:rsidP="67ACFD58">
            <w:pPr>
              <w:ind w:right="26"/>
              <w:rPr>
                <w:rFonts w:ascii="Times New Roman" w:eastAsia="Times New Roman" w:hAnsi="Times New Roman" w:cs="Times New Roman"/>
              </w:rPr>
            </w:pPr>
            <w:r w:rsidRPr="035D1595">
              <w:rPr>
                <w:rFonts w:ascii="Times New Roman" w:eastAsia="Times New Roman" w:hAnsi="Times New Roman" w:cs="Times New Roman"/>
              </w:rPr>
              <w:t>Pengamanan data menggunakan enkripsi</w:t>
            </w:r>
            <w:r w:rsidR="4C62E8B9" w:rsidRPr="4C62E8B9">
              <w:rPr>
                <w:rFonts w:ascii="Times New Roman" w:eastAsia="Times New Roman" w:hAnsi="Times New Roman" w:cs="Times New Roman"/>
              </w:rPr>
              <w:t xml:space="preserve"> base64</w:t>
            </w:r>
            <w:r w:rsidR="07D9A5BA" w:rsidRPr="07D9A5BA">
              <w:rPr>
                <w:rFonts w:ascii="Times New Roman" w:eastAsia="Times New Roman" w:hAnsi="Times New Roman" w:cs="Times New Roman"/>
              </w:rPr>
              <w:t xml:space="preserve">, </w:t>
            </w:r>
            <w:r w:rsidR="5A028CDD" w:rsidRPr="5A028CDD">
              <w:rPr>
                <w:rFonts w:ascii="Times New Roman" w:eastAsia="Times New Roman" w:hAnsi="Times New Roman" w:cs="Times New Roman"/>
              </w:rPr>
              <w:t xml:space="preserve">dan </w:t>
            </w:r>
            <w:r w:rsidR="1FABCA9B" w:rsidRPr="1FABCA9B">
              <w:rPr>
                <w:rFonts w:ascii="Times New Roman" w:eastAsia="Times New Roman" w:hAnsi="Times New Roman" w:cs="Times New Roman"/>
              </w:rPr>
              <w:t>bcrypt</w:t>
            </w:r>
            <w:r w:rsidR="07D9A5BA" w:rsidRPr="07D9A5BA">
              <w:rPr>
                <w:rFonts w:ascii="Times New Roman" w:eastAsia="Times New Roman" w:hAnsi="Times New Roman" w:cs="Times New Roman"/>
              </w:rPr>
              <w:t>.</w:t>
            </w:r>
          </w:p>
        </w:tc>
      </w:tr>
      <w:tr w:rsidR="009957EC" w14:paraId="67F2ECC6" w14:textId="77777777" w:rsidTr="00C62718">
        <w:trPr>
          <w:trHeight w:val="391"/>
        </w:trPr>
        <w:tc>
          <w:tcPr>
            <w:tcW w:w="1518" w:type="dxa"/>
          </w:tcPr>
          <w:p w14:paraId="585705FF" w14:textId="77777777" w:rsidR="009957EC" w:rsidRDefault="00D1442A" w:rsidP="001C0919">
            <w:pPr>
              <w:ind w:right="26"/>
              <w:jc w:val="center"/>
            </w:pPr>
            <w:r>
              <w:rPr>
                <w:rFonts w:ascii="Times New Roman" w:eastAsia="Times New Roman" w:hAnsi="Times New Roman" w:cs="Times New Roman"/>
              </w:rPr>
              <w:t xml:space="preserve">NF-03 </w:t>
            </w:r>
          </w:p>
        </w:tc>
        <w:tc>
          <w:tcPr>
            <w:tcW w:w="3727" w:type="dxa"/>
          </w:tcPr>
          <w:p w14:paraId="1D8DE766" w14:textId="3D55671C" w:rsidR="009957EC" w:rsidRDefault="43622856" w:rsidP="67ACFD58">
            <w:pPr>
              <w:ind w:right="26"/>
              <w:rPr>
                <w:rFonts w:ascii="Times New Roman" w:eastAsia="Times New Roman" w:hAnsi="Times New Roman" w:cs="Times New Roman"/>
              </w:rPr>
            </w:pPr>
            <w:r w:rsidRPr="43622856">
              <w:rPr>
                <w:rFonts w:ascii="Times New Roman" w:eastAsia="Times New Roman" w:hAnsi="Times New Roman" w:cs="Times New Roman"/>
              </w:rPr>
              <w:t xml:space="preserve">Aplikasi dapat </w:t>
            </w:r>
            <w:r w:rsidR="5700FE9D" w:rsidRPr="5700FE9D">
              <w:rPr>
                <w:rFonts w:ascii="Times New Roman" w:eastAsia="Times New Roman" w:hAnsi="Times New Roman" w:cs="Times New Roman"/>
              </w:rPr>
              <w:t xml:space="preserve">berjalan pada </w:t>
            </w:r>
            <w:r w:rsidR="6F28B77B" w:rsidRPr="6F28B77B">
              <w:rPr>
                <w:rFonts w:ascii="Times New Roman" w:eastAsia="Times New Roman" w:hAnsi="Times New Roman" w:cs="Times New Roman"/>
              </w:rPr>
              <w:t xml:space="preserve">segala jenis browser </w:t>
            </w:r>
            <w:r w:rsidR="0CD16905" w:rsidRPr="0CD16905">
              <w:rPr>
                <w:rFonts w:ascii="Times New Roman" w:eastAsia="Times New Roman" w:hAnsi="Times New Roman" w:cs="Times New Roman"/>
              </w:rPr>
              <w:t xml:space="preserve">dan </w:t>
            </w:r>
            <w:r w:rsidR="7E36214C" w:rsidRPr="7E36214C">
              <w:rPr>
                <w:rFonts w:ascii="Times New Roman" w:eastAsia="Times New Roman" w:hAnsi="Times New Roman" w:cs="Times New Roman"/>
              </w:rPr>
              <w:t xml:space="preserve">harus </w:t>
            </w:r>
            <w:r w:rsidR="0CD16905" w:rsidRPr="0CD16905">
              <w:rPr>
                <w:rFonts w:ascii="Times New Roman" w:eastAsia="Times New Roman" w:hAnsi="Times New Roman" w:cs="Times New Roman"/>
              </w:rPr>
              <w:t>terhubung dengan</w:t>
            </w:r>
            <w:r w:rsidRPr="43622856">
              <w:rPr>
                <w:rFonts w:ascii="Times New Roman" w:eastAsia="Times New Roman" w:hAnsi="Times New Roman" w:cs="Times New Roman"/>
              </w:rPr>
              <w:t xml:space="preserve"> internet.</w:t>
            </w:r>
          </w:p>
        </w:tc>
      </w:tr>
      <w:tr w:rsidR="009957EC" w14:paraId="3EC3EF86" w14:textId="77777777" w:rsidTr="00C62718">
        <w:trPr>
          <w:trHeight w:val="389"/>
        </w:trPr>
        <w:tc>
          <w:tcPr>
            <w:tcW w:w="1518" w:type="dxa"/>
          </w:tcPr>
          <w:p w14:paraId="6D725506" w14:textId="77777777" w:rsidR="009957EC" w:rsidRDefault="00D1442A" w:rsidP="001C0919">
            <w:pPr>
              <w:ind w:right="26"/>
              <w:jc w:val="center"/>
            </w:pPr>
            <w:r>
              <w:rPr>
                <w:rFonts w:ascii="Times New Roman" w:eastAsia="Times New Roman" w:hAnsi="Times New Roman" w:cs="Times New Roman"/>
              </w:rPr>
              <w:t xml:space="preserve">NF-04 </w:t>
            </w:r>
          </w:p>
        </w:tc>
        <w:tc>
          <w:tcPr>
            <w:tcW w:w="3727" w:type="dxa"/>
          </w:tcPr>
          <w:p w14:paraId="5634B300" w14:textId="38E8DB4D" w:rsidR="009957EC" w:rsidRDefault="153C3C9B" w:rsidP="67ACFD58">
            <w:pPr>
              <w:ind w:right="26"/>
              <w:rPr>
                <w:rFonts w:ascii="Times New Roman" w:eastAsia="Times New Roman" w:hAnsi="Times New Roman" w:cs="Times New Roman"/>
              </w:rPr>
            </w:pPr>
            <w:r w:rsidRPr="153C3C9B">
              <w:rPr>
                <w:rFonts w:ascii="Times New Roman" w:eastAsia="Times New Roman" w:hAnsi="Times New Roman" w:cs="Times New Roman"/>
              </w:rPr>
              <w:t xml:space="preserve">Mudah digunakan dan memiliki </w:t>
            </w:r>
            <w:r w:rsidR="14B9CB6A" w:rsidRPr="14B9CB6A">
              <w:rPr>
                <w:rFonts w:ascii="Times New Roman" w:eastAsia="Times New Roman" w:hAnsi="Times New Roman" w:cs="Times New Roman"/>
              </w:rPr>
              <w:t>desain yang menarik.</w:t>
            </w:r>
          </w:p>
        </w:tc>
      </w:tr>
    </w:tbl>
    <w:p w14:paraId="618D3BAF" w14:textId="77777777" w:rsidR="009957EC" w:rsidRDefault="00D1442A" w:rsidP="009F689E">
      <w:pPr>
        <w:pStyle w:val="Heading2"/>
      </w:pPr>
      <w:r>
        <w:lastRenderedPageBreak/>
        <w:t xml:space="preserve"> </w:t>
      </w:r>
      <w:r>
        <w:tab/>
        <w:t xml:space="preserve"> </w:t>
      </w:r>
    </w:p>
    <w:p w14:paraId="0ACF76A6" w14:textId="0A1D8827" w:rsidR="009957EC" w:rsidRDefault="00D1442A" w:rsidP="009F689E">
      <w:pPr>
        <w:pStyle w:val="Heading2"/>
      </w:pPr>
      <w:bookmarkStart w:id="55" w:name="_Toc51503863"/>
      <w:r>
        <w:t>4.2.</w:t>
      </w:r>
      <w:r>
        <w:rPr>
          <w:rFonts w:ascii="Arial" w:eastAsia="Arial" w:hAnsi="Arial" w:cs="Arial"/>
        </w:rPr>
        <w:t xml:space="preserve"> </w:t>
      </w:r>
      <w:r>
        <w:rPr>
          <w:rFonts w:ascii="Arial" w:eastAsia="Arial" w:hAnsi="Arial" w:cs="Arial"/>
        </w:rPr>
        <w:tab/>
      </w:r>
      <w:r>
        <w:t>Perancangan Sistem</w:t>
      </w:r>
      <w:bookmarkEnd w:id="55"/>
    </w:p>
    <w:p w14:paraId="2819DC98" w14:textId="3D98440F" w:rsidR="009957EC" w:rsidRDefault="00D1442A" w:rsidP="00E87160">
      <w:pPr>
        <w:pStyle w:val="Heading3"/>
      </w:pPr>
      <w:bookmarkStart w:id="56" w:name="_Toc51503864"/>
      <w:r>
        <w:t>4.2.1</w:t>
      </w:r>
      <w:r>
        <w:rPr>
          <w:rFonts w:ascii="Arial" w:eastAsia="Arial" w:hAnsi="Arial" w:cs="Arial"/>
        </w:rPr>
        <w:t xml:space="preserve"> </w:t>
      </w:r>
      <w:r>
        <w:rPr>
          <w:rFonts w:ascii="Arial" w:eastAsia="Arial" w:hAnsi="Arial" w:cs="Arial"/>
        </w:rPr>
        <w:tab/>
      </w:r>
      <w:r>
        <w:t>Desain Sistem</w:t>
      </w:r>
      <w:bookmarkEnd w:id="56"/>
      <w:r>
        <w:t xml:space="preserve"> </w:t>
      </w:r>
    </w:p>
    <w:p w14:paraId="0330753D" w14:textId="2519845B" w:rsidR="009957EC" w:rsidRPr="00083273" w:rsidRDefault="00B9454A" w:rsidP="00046FE4">
      <w:pPr>
        <w:spacing w:after="12" w:line="248" w:lineRule="auto"/>
        <w:ind w:right="26" w:firstLine="284"/>
        <w:jc w:val="both"/>
        <w:rPr>
          <w:lang w:val="id-ID"/>
        </w:rPr>
      </w:pPr>
      <w:r w:rsidRPr="00EF13DF">
        <w:rPr>
          <w:rFonts w:ascii="Times New Roman" w:eastAsia="Times New Roman" w:hAnsi="Times New Roman" w:cs="Times New Roman"/>
          <w:lang w:val="id-ID"/>
        </w:rPr>
        <w:t xml:space="preserve">Desain sistem dilakukan setelah </w:t>
      </w:r>
      <w:r w:rsidR="00B25B2C">
        <w:rPr>
          <w:rFonts w:ascii="Times New Roman" w:eastAsia="Times New Roman" w:hAnsi="Times New Roman" w:cs="Times New Roman"/>
          <w:lang w:val="id-ID"/>
        </w:rPr>
        <w:t xml:space="preserve">didapatkan </w:t>
      </w:r>
      <w:r w:rsidR="00083273">
        <w:rPr>
          <w:rFonts w:ascii="Times New Roman" w:eastAsia="Times New Roman" w:hAnsi="Times New Roman" w:cs="Times New Roman"/>
          <w:lang w:val="id-ID"/>
        </w:rPr>
        <w:t>hasil analisis sistem</w:t>
      </w:r>
      <w:r w:rsidRPr="00EF13DF">
        <w:rPr>
          <w:rFonts w:ascii="Times New Roman" w:eastAsia="Times New Roman" w:hAnsi="Times New Roman" w:cs="Times New Roman"/>
          <w:lang w:val="id-ID"/>
        </w:rPr>
        <w:t>.</w:t>
      </w:r>
      <w:r w:rsidR="00B25B2C">
        <w:rPr>
          <w:rFonts w:ascii="Times New Roman" w:eastAsia="Times New Roman" w:hAnsi="Times New Roman" w:cs="Times New Roman"/>
          <w:lang w:val="id-ID"/>
        </w:rPr>
        <w:t xml:space="preserve"> </w:t>
      </w:r>
      <w:r w:rsidR="00945414" w:rsidRPr="00EF13DF">
        <w:rPr>
          <w:rFonts w:ascii="Times New Roman" w:eastAsia="Times New Roman" w:hAnsi="Times New Roman" w:cs="Times New Roman"/>
          <w:lang w:val="id-ID"/>
        </w:rPr>
        <w:t xml:space="preserve">Desain sistem yang </w:t>
      </w:r>
      <w:r w:rsidR="00083273">
        <w:rPr>
          <w:rFonts w:ascii="Times New Roman" w:eastAsia="Times New Roman" w:hAnsi="Times New Roman" w:cs="Times New Roman"/>
          <w:lang w:val="id-ID"/>
        </w:rPr>
        <w:t>digunakan dalam perancangan sistem informasi ini adalah</w:t>
      </w:r>
      <w:r w:rsidR="00D1442A" w:rsidRPr="00083273">
        <w:rPr>
          <w:rFonts w:ascii="Times New Roman" w:eastAsia="Times New Roman" w:hAnsi="Times New Roman" w:cs="Times New Roman"/>
        </w:rPr>
        <w:t xml:space="preserve"> </w:t>
      </w:r>
      <w:r w:rsidR="00EF13DF" w:rsidRPr="00083273">
        <w:rPr>
          <w:rFonts w:ascii="Times New Roman" w:eastAsia="Times New Roman" w:hAnsi="Times New Roman" w:cs="Times New Roman"/>
          <w:i/>
        </w:rPr>
        <w:t>Conseptual Data Model</w:t>
      </w:r>
      <w:r w:rsidR="00EF13DF" w:rsidRPr="00083273">
        <w:rPr>
          <w:rFonts w:ascii="Times New Roman" w:eastAsia="Times New Roman" w:hAnsi="Times New Roman" w:cs="Times New Roman"/>
          <w:i/>
          <w:lang w:val="id-ID"/>
        </w:rPr>
        <w:t xml:space="preserve">, </w:t>
      </w:r>
      <w:r w:rsidR="00EF13DF" w:rsidRPr="00083273">
        <w:rPr>
          <w:rFonts w:ascii="Times New Roman" w:eastAsia="Times New Roman" w:hAnsi="Times New Roman" w:cs="Times New Roman"/>
          <w:i/>
        </w:rPr>
        <w:t>Physical Data Model</w:t>
      </w:r>
      <w:r w:rsidR="00EF13DF" w:rsidRPr="00083273">
        <w:rPr>
          <w:rFonts w:ascii="Times New Roman" w:eastAsia="Times New Roman" w:hAnsi="Times New Roman" w:cs="Times New Roman"/>
          <w:i/>
          <w:lang w:val="id-ID"/>
        </w:rPr>
        <w:t xml:space="preserve">, dan </w:t>
      </w:r>
      <w:r w:rsidR="00EF13DF" w:rsidRPr="00083273">
        <w:rPr>
          <w:rFonts w:ascii="Times New Roman" w:eastAsia="Times New Roman" w:hAnsi="Times New Roman" w:cs="Times New Roman"/>
          <w:i/>
        </w:rPr>
        <w:t xml:space="preserve"> </w:t>
      </w:r>
      <w:r w:rsidR="00D1442A" w:rsidRPr="00083273">
        <w:rPr>
          <w:rFonts w:ascii="Times New Roman" w:eastAsia="Times New Roman" w:hAnsi="Times New Roman" w:cs="Times New Roman"/>
          <w:i/>
        </w:rPr>
        <w:t>Use Case Diagram</w:t>
      </w:r>
      <w:r w:rsidR="00EF13DF" w:rsidRPr="00083273">
        <w:rPr>
          <w:rFonts w:ascii="Times New Roman" w:eastAsia="Times New Roman" w:hAnsi="Times New Roman" w:cs="Times New Roman"/>
          <w:lang w:val="id-ID"/>
        </w:rPr>
        <w:t>.</w:t>
      </w:r>
    </w:p>
    <w:p w14:paraId="4F9BFEF2" w14:textId="77777777" w:rsidR="00DA5F8E" w:rsidRDefault="00DA5F8E" w:rsidP="001C0919">
      <w:pPr>
        <w:spacing w:after="10" w:line="248" w:lineRule="auto"/>
        <w:ind w:right="26"/>
        <w:jc w:val="both"/>
        <w:rPr>
          <w:rFonts w:ascii="Times New Roman" w:eastAsia="Times New Roman" w:hAnsi="Times New Roman" w:cs="Times New Roman"/>
          <w:b/>
          <w:highlight w:val="yellow"/>
        </w:rPr>
      </w:pPr>
    </w:p>
    <w:p w14:paraId="5A01A54A" w14:textId="3146443C" w:rsidR="009957EC" w:rsidRPr="00046FE4" w:rsidRDefault="00D1442A" w:rsidP="001C0919">
      <w:pPr>
        <w:spacing w:after="10" w:line="248" w:lineRule="auto"/>
        <w:ind w:right="26"/>
        <w:jc w:val="both"/>
        <w:rPr>
          <w:b/>
          <w:bCs/>
        </w:rPr>
      </w:pPr>
      <w:r w:rsidRPr="00EF13DF">
        <w:rPr>
          <w:rFonts w:ascii="Times New Roman" w:eastAsia="Times New Roman" w:hAnsi="Times New Roman" w:cs="Times New Roman"/>
          <w:b/>
        </w:rPr>
        <w:t>4.2.1</w:t>
      </w:r>
      <w:r w:rsidR="00DA5F8E" w:rsidRPr="00EF13DF">
        <w:rPr>
          <w:rFonts w:ascii="Times New Roman" w:eastAsia="Times New Roman" w:hAnsi="Times New Roman" w:cs="Times New Roman"/>
          <w:b/>
          <w:lang w:val="id-ID"/>
        </w:rPr>
        <w:t>.1</w:t>
      </w:r>
      <w:r w:rsidRPr="00EF13DF">
        <w:rPr>
          <w:rFonts w:ascii="Times New Roman" w:eastAsia="Times New Roman" w:hAnsi="Times New Roman" w:cs="Times New Roman"/>
          <w:b/>
        </w:rPr>
        <w:t>.</w:t>
      </w:r>
      <w:r w:rsidRPr="00EF13DF">
        <w:rPr>
          <w:rFonts w:ascii="Arial" w:eastAsia="Arial" w:hAnsi="Arial" w:cs="Arial"/>
          <w:b/>
        </w:rPr>
        <w:t xml:space="preserve"> </w:t>
      </w:r>
      <w:r w:rsidRPr="00046FE4">
        <w:rPr>
          <w:rFonts w:ascii="Times New Roman" w:eastAsia="Times New Roman" w:hAnsi="Times New Roman" w:cs="Times New Roman"/>
          <w:b/>
          <w:bCs/>
          <w:i/>
        </w:rPr>
        <w:t xml:space="preserve">Conseptual Data Model dan Physical Data Model </w:t>
      </w:r>
    </w:p>
    <w:p w14:paraId="0C2EE58C" w14:textId="71609AA2" w:rsidR="009957EC" w:rsidRDefault="00D1442A" w:rsidP="00046FE4">
      <w:pPr>
        <w:spacing w:after="12" w:line="248" w:lineRule="auto"/>
        <w:ind w:right="26" w:firstLine="284"/>
        <w:jc w:val="both"/>
      </w:pPr>
      <w:r w:rsidRPr="0049297C">
        <w:rPr>
          <w:rFonts w:ascii="Times New Roman" w:eastAsia="Times New Roman" w:hAnsi="Times New Roman" w:cs="Times New Roman"/>
          <w:i/>
        </w:rPr>
        <w:t xml:space="preserve">Conceptual Data Model </w:t>
      </w:r>
      <w:r w:rsidR="00EF13DF" w:rsidRPr="0049297C">
        <w:rPr>
          <w:rFonts w:ascii="Times New Roman" w:eastAsia="Times New Roman" w:hAnsi="Times New Roman" w:cs="Times New Roman"/>
          <w:iCs/>
          <w:lang w:val="id-ID"/>
        </w:rPr>
        <w:t xml:space="preserve">ditunjukan oleh </w:t>
      </w:r>
      <w:r w:rsidR="00046AC8">
        <w:rPr>
          <w:rFonts w:ascii="Times New Roman" w:eastAsia="Times New Roman" w:hAnsi="Times New Roman" w:cs="Times New Roman"/>
          <w:iCs/>
          <w:lang w:val="id-ID"/>
        </w:rPr>
        <w:t>G</w:t>
      </w:r>
      <w:r w:rsidR="00EF13DF" w:rsidRPr="0049297C">
        <w:rPr>
          <w:rFonts w:ascii="Times New Roman" w:eastAsia="Times New Roman" w:hAnsi="Times New Roman" w:cs="Times New Roman"/>
          <w:iCs/>
          <w:lang w:val="id-ID"/>
        </w:rPr>
        <w:t xml:space="preserve">ambar 4.1 dan </w:t>
      </w:r>
      <w:r w:rsidRPr="0049297C">
        <w:rPr>
          <w:rFonts w:ascii="Times New Roman" w:eastAsia="Times New Roman" w:hAnsi="Times New Roman" w:cs="Times New Roman"/>
          <w:i/>
        </w:rPr>
        <w:t>Physical Data Model</w:t>
      </w:r>
      <w:r w:rsidRPr="0049297C">
        <w:rPr>
          <w:rFonts w:ascii="Times New Roman" w:eastAsia="Times New Roman" w:hAnsi="Times New Roman" w:cs="Times New Roman"/>
        </w:rPr>
        <w:t xml:space="preserve"> </w:t>
      </w:r>
      <w:r w:rsidR="0049297C" w:rsidRPr="0049297C">
        <w:rPr>
          <w:rFonts w:ascii="Times New Roman" w:eastAsia="Times New Roman" w:hAnsi="Times New Roman" w:cs="Times New Roman"/>
          <w:iCs/>
          <w:lang w:val="id-ID"/>
        </w:rPr>
        <w:t xml:space="preserve">ditunjukan oleh </w:t>
      </w:r>
      <w:r w:rsidR="00046AC8">
        <w:rPr>
          <w:rFonts w:ascii="Times New Roman" w:eastAsia="Times New Roman" w:hAnsi="Times New Roman" w:cs="Times New Roman"/>
          <w:iCs/>
          <w:lang w:val="id-ID"/>
        </w:rPr>
        <w:t>G</w:t>
      </w:r>
      <w:r w:rsidR="0049297C" w:rsidRPr="0049297C">
        <w:rPr>
          <w:rFonts w:ascii="Times New Roman" w:eastAsia="Times New Roman" w:hAnsi="Times New Roman" w:cs="Times New Roman"/>
          <w:iCs/>
          <w:lang w:val="id-ID"/>
        </w:rPr>
        <w:t>ambar 4.1.</w:t>
      </w:r>
    </w:p>
    <w:p w14:paraId="2515AE5C" w14:textId="77777777" w:rsidR="00D21923" w:rsidRDefault="00D21923" w:rsidP="007D63D1">
      <w:pPr>
        <w:spacing w:after="0"/>
        <w:ind w:right="26"/>
        <w:jc w:val="center"/>
        <w:rPr>
          <w:noProof/>
        </w:rPr>
      </w:pPr>
    </w:p>
    <w:p w14:paraId="66E806E6" w14:textId="296CBCB0" w:rsidR="00B25B2C" w:rsidRDefault="00B25B2C" w:rsidP="00B25B2C">
      <w:pPr>
        <w:pStyle w:val="Gambar"/>
      </w:pPr>
      <w:bookmarkStart w:id="57" w:name="_Toc51504053"/>
      <w:r>
        <w:t xml:space="preserve">Gambar 4. </w:t>
      </w:r>
      <w:r>
        <w:fldChar w:fldCharType="begin"/>
      </w:r>
      <w:r>
        <w:instrText xml:space="preserve"> SEQ Gambar_4. \* ARABIC </w:instrText>
      </w:r>
      <w:r>
        <w:fldChar w:fldCharType="separate"/>
      </w:r>
      <w:r w:rsidR="00BF546C">
        <w:rPr>
          <w:noProof/>
        </w:rPr>
        <w:t>1</w:t>
      </w:r>
      <w:r>
        <w:fldChar w:fldCharType="end"/>
      </w:r>
      <w:r>
        <w:t xml:space="preserve"> Conceptual Data Model</w:t>
      </w:r>
      <w:bookmarkEnd w:id="57"/>
    </w:p>
    <w:p w14:paraId="131F268F" w14:textId="115E4978" w:rsidR="009957EC" w:rsidRPr="00B25B2C" w:rsidRDefault="00C8198E" w:rsidP="00B25B2C">
      <w:pPr>
        <w:keepNext/>
        <w:spacing w:after="0"/>
        <w:ind w:right="26"/>
        <w:jc w:val="center"/>
        <w:rPr>
          <w:rFonts w:asciiTheme="majorBidi" w:hAnsiTheme="majorBidi" w:cstheme="majorBidi"/>
          <w:color w:val="auto"/>
        </w:rPr>
      </w:pPr>
      <w:r w:rsidRPr="00C8198E">
        <w:rPr>
          <w:noProof/>
        </w:rPr>
        <w:lastRenderedPageBreak/>
        <w:drawing>
          <wp:inline distT="0" distB="0" distL="0" distR="0" wp14:anchorId="44766ECC" wp14:editId="5AA49780">
            <wp:extent cx="3347085" cy="3762375"/>
            <wp:effectExtent l="0" t="0" r="5715" b="9525"/>
            <wp:docPr id="129536" name="Picture 12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7085" cy="3762375"/>
                    </a:xfrm>
                    <a:prstGeom prst="rect">
                      <a:avLst/>
                    </a:prstGeom>
                    <a:noFill/>
                    <a:ln>
                      <a:noFill/>
                    </a:ln>
                  </pic:spPr>
                </pic:pic>
              </a:graphicData>
            </a:graphic>
          </wp:inline>
        </w:drawing>
      </w:r>
    </w:p>
    <w:p w14:paraId="092D676B" w14:textId="465E0596" w:rsidR="00956152" w:rsidRDefault="00956152" w:rsidP="001C0919">
      <w:pPr>
        <w:spacing w:after="0"/>
        <w:ind w:right="26"/>
        <w:rPr>
          <w:rFonts w:ascii="Times New Roman" w:eastAsia="Times New Roman" w:hAnsi="Times New Roman" w:cs="Times New Roman"/>
          <w:noProof/>
        </w:rPr>
      </w:pPr>
    </w:p>
    <w:p w14:paraId="79A6FA5A" w14:textId="729D4682" w:rsidR="00B25B2C" w:rsidRPr="00B25B2C" w:rsidRDefault="00B25B2C" w:rsidP="00B25B2C">
      <w:pPr>
        <w:pStyle w:val="Caption"/>
        <w:keepNext/>
        <w:jc w:val="center"/>
        <w:rPr>
          <w:rFonts w:asciiTheme="majorBidi" w:hAnsiTheme="majorBidi" w:cstheme="majorBidi"/>
          <w:color w:val="auto"/>
          <w:sz w:val="22"/>
          <w:szCs w:val="22"/>
        </w:rPr>
      </w:pPr>
      <w:bookmarkStart w:id="58" w:name="_Toc51504054"/>
      <w:r w:rsidRPr="00B25B2C">
        <w:rPr>
          <w:rFonts w:asciiTheme="majorBidi" w:hAnsiTheme="majorBidi" w:cstheme="majorBidi"/>
          <w:color w:val="auto"/>
          <w:sz w:val="22"/>
          <w:szCs w:val="22"/>
        </w:rPr>
        <w:lastRenderedPageBreak/>
        <w:t xml:space="preserve">Gambar 4. </w:t>
      </w:r>
      <w:r w:rsidRPr="00B25B2C">
        <w:rPr>
          <w:rFonts w:asciiTheme="majorBidi" w:hAnsiTheme="majorBidi" w:cstheme="majorBidi"/>
          <w:color w:val="auto"/>
          <w:sz w:val="22"/>
          <w:szCs w:val="22"/>
        </w:rPr>
        <w:fldChar w:fldCharType="begin"/>
      </w:r>
      <w:r w:rsidRPr="00B25B2C">
        <w:rPr>
          <w:rFonts w:asciiTheme="majorBidi" w:hAnsiTheme="majorBidi" w:cstheme="majorBidi"/>
          <w:color w:val="auto"/>
          <w:sz w:val="22"/>
          <w:szCs w:val="22"/>
        </w:rPr>
        <w:instrText xml:space="preserve"> SEQ Gambar_4. \* ARABIC </w:instrText>
      </w:r>
      <w:r w:rsidRPr="00B25B2C">
        <w:rPr>
          <w:rFonts w:asciiTheme="majorBidi" w:hAnsiTheme="majorBidi" w:cstheme="majorBidi"/>
          <w:color w:val="auto"/>
          <w:sz w:val="22"/>
          <w:szCs w:val="22"/>
        </w:rPr>
        <w:fldChar w:fldCharType="separate"/>
      </w:r>
      <w:r w:rsidR="00BF546C">
        <w:rPr>
          <w:rFonts w:asciiTheme="majorBidi" w:hAnsiTheme="majorBidi" w:cstheme="majorBidi"/>
          <w:noProof/>
          <w:color w:val="auto"/>
          <w:sz w:val="22"/>
          <w:szCs w:val="22"/>
        </w:rPr>
        <w:t>2</w:t>
      </w:r>
      <w:r w:rsidRPr="00B25B2C">
        <w:rPr>
          <w:rFonts w:asciiTheme="majorBidi" w:hAnsiTheme="majorBidi" w:cstheme="majorBidi"/>
          <w:color w:val="auto"/>
          <w:sz w:val="22"/>
          <w:szCs w:val="22"/>
        </w:rPr>
        <w:fldChar w:fldCharType="end"/>
      </w:r>
      <w:r w:rsidRPr="00B25B2C">
        <w:rPr>
          <w:rFonts w:asciiTheme="majorBidi" w:hAnsiTheme="majorBidi" w:cstheme="majorBidi"/>
          <w:color w:val="auto"/>
          <w:sz w:val="22"/>
          <w:szCs w:val="22"/>
          <w:lang w:val="id-ID"/>
        </w:rPr>
        <w:t xml:space="preserve"> Physical Data Model</w:t>
      </w:r>
      <w:bookmarkEnd w:id="58"/>
    </w:p>
    <w:p w14:paraId="63A42901" w14:textId="2DE51DE8" w:rsidR="009957EC" w:rsidRDefault="00956152" w:rsidP="001C0919">
      <w:pPr>
        <w:spacing w:after="0"/>
        <w:ind w:right="26"/>
        <w:rPr>
          <w:rFonts w:ascii="Times New Roman" w:eastAsia="Times New Roman" w:hAnsi="Times New Roman" w:cs="Times New Roman"/>
        </w:rPr>
      </w:pPr>
      <w:r w:rsidRPr="00956152">
        <w:rPr>
          <w:rFonts w:ascii="Times New Roman" w:eastAsia="Times New Roman" w:hAnsi="Times New Roman" w:cs="Times New Roman"/>
          <w:noProof/>
        </w:rPr>
        <w:drawing>
          <wp:inline distT="0" distB="0" distL="0" distR="0" wp14:anchorId="51F6B79B" wp14:editId="2149C9DA">
            <wp:extent cx="3347085" cy="3721100"/>
            <wp:effectExtent l="0" t="0" r="5715" b="0"/>
            <wp:docPr id="129537" name="Picture 12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7085" cy="3721100"/>
                    </a:xfrm>
                    <a:prstGeom prst="rect">
                      <a:avLst/>
                    </a:prstGeom>
                    <a:noFill/>
                    <a:ln>
                      <a:noFill/>
                    </a:ln>
                  </pic:spPr>
                </pic:pic>
              </a:graphicData>
            </a:graphic>
          </wp:inline>
        </w:drawing>
      </w:r>
    </w:p>
    <w:p w14:paraId="49B9234C" w14:textId="77777777" w:rsidR="00956152" w:rsidRPr="00956152" w:rsidRDefault="00956152" w:rsidP="001C0919">
      <w:pPr>
        <w:spacing w:after="0"/>
        <w:ind w:right="26"/>
        <w:rPr>
          <w:rFonts w:ascii="Times New Roman" w:eastAsia="Times New Roman" w:hAnsi="Times New Roman" w:cs="Times New Roman"/>
          <w:noProof/>
        </w:rPr>
      </w:pPr>
    </w:p>
    <w:p w14:paraId="2BC5E757" w14:textId="79EB1A14" w:rsidR="009957EC" w:rsidRDefault="00D1442A" w:rsidP="001C0919">
      <w:pPr>
        <w:spacing w:after="10" w:line="248" w:lineRule="auto"/>
        <w:ind w:right="26"/>
        <w:jc w:val="both"/>
      </w:pPr>
      <w:r>
        <w:rPr>
          <w:rFonts w:ascii="Times New Roman" w:eastAsia="Times New Roman" w:hAnsi="Times New Roman" w:cs="Times New Roman"/>
          <w:b/>
        </w:rPr>
        <w:t>4.2.1.</w:t>
      </w:r>
      <w:r w:rsidR="00DA5F8E">
        <w:rPr>
          <w:rFonts w:ascii="Times New Roman" w:eastAsia="Times New Roman" w:hAnsi="Times New Roman" w:cs="Times New Roman"/>
          <w:b/>
          <w:lang w:val="id-ID"/>
        </w:rPr>
        <w:t>2</w:t>
      </w:r>
      <w:r>
        <w:rPr>
          <w:rFonts w:ascii="Times New Roman" w:eastAsia="Times New Roman" w:hAnsi="Times New Roman" w:cs="Times New Roman"/>
          <w:b/>
        </w:rPr>
        <w:t>.</w:t>
      </w:r>
      <w:r>
        <w:rPr>
          <w:rFonts w:ascii="Arial" w:eastAsia="Arial" w:hAnsi="Arial" w:cs="Arial"/>
          <w:b/>
        </w:rPr>
        <w:t xml:space="preserve"> </w:t>
      </w:r>
      <w:r w:rsidRPr="00046FE4">
        <w:rPr>
          <w:rFonts w:ascii="Times New Roman" w:eastAsia="Times New Roman" w:hAnsi="Times New Roman" w:cs="Times New Roman"/>
          <w:b/>
          <w:bCs/>
          <w:i/>
        </w:rPr>
        <w:t xml:space="preserve">Use Case </w:t>
      </w:r>
      <w:r w:rsidRPr="00046FE4">
        <w:rPr>
          <w:rFonts w:ascii="Times New Roman" w:eastAsia="Times New Roman" w:hAnsi="Times New Roman" w:cs="Times New Roman"/>
          <w:b/>
          <w:bCs/>
        </w:rPr>
        <w:t>dan</w:t>
      </w:r>
      <w:r w:rsidRPr="00046FE4">
        <w:rPr>
          <w:rFonts w:ascii="Times New Roman" w:eastAsia="Times New Roman" w:hAnsi="Times New Roman" w:cs="Times New Roman"/>
          <w:b/>
          <w:bCs/>
          <w:i/>
        </w:rPr>
        <w:t xml:space="preserve"> Activity Diagram</w:t>
      </w:r>
      <w:r>
        <w:rPr>
          <w:rFonts w:ascii="Times New Roman" w:eastAsia="Times New Roman" w:hAnsi="Times New Roman" w:cs="Times New Roman"/>
        </w:rPr>
        <w:t xml:space="preserve"> </w:t>
      </w:r>
    </w:p>
    <w:p w14:paraId="2D7E3094" w14:textId="7561555B" w:rsidR="00C57C7B" w:rsidRPr="00B9079F" w:rsidRDefault="002E78FC" w:rsidP="00046FE4">
      <w:pPr>
        <w:spacing w:after="12" w:line="248" w:lineRule="auto"/>
        <w:ind w:right="26" w:firstLine="284"/>
        <w:jc w:val="both"/>
        <w:rPr>
          <w:rFonts w:ascii="Times New Roman" w:eastAsia="Times New Roman" w:hAnsi="Times New Roman" w:cs="Times New Roman"/>
          <w:highlight w:val="yellow"/>
          <w:lang w:val="id-ID"/>
        </w:rPr>
      </w:pPr>
      <w:r w:rsidRPr="00D44EBC">
        <w:rPr>
          <w:rFonts w:ascii="Times New Roman" w:eastAsia="Times New Roman" w:hAnsi="Times New Roman" w:cs="Times New Roman"/>
          <w:lang w:val="id-ID"/>
        </w:rPr>
        <w:t xml:space="preserve">Setelah </w:t>
      </w:r>
      <w:r w:rsidR="005114CC" w:rsidRPr="00D44EBC">
        <w:rPr>
          <w:rFonts w:ascii="Times New Roman" w:eastAsia="Times New Roman" w:hAnsi="Times New Roman" w:cs="Times New Roman"/>
          <w:lang w:val="id-ID"/>
        </w:rPr>
        <w:t xml:space="preserve">mengidentifikasi kebutuhan pada sistem informasi finansial Bank BJB, </w:t>
      </w:r>
      <w:r w:rsidR="00D44EBC" w:rsidRPr="00D44EBC">
        <w:rPr>
          <w:rFonts w:ascii="Times New Roman" w:eastAsia="Times New Roman" w:hAnsi="Times New Roman" w:cs="Times New Roman"/>
          <w:i/>
          <w:iCs/>
          <w:lang w:val="id-ID"/>
        </w:rPr>
        <w:t>Use Case Diagram</w:t>
      </w:r>
      <w:r w:rsidR="00D44EBC" w:rsidRPr="00D44EBC">
        <w:rPr>
          <w:rFonts w:ascii="Times New Roman" w:eastAsia="Times New Roman" w:hAnsi="Times New Roman" w:cs="Times New Roman"/>
          <w:lang w:val="id-ID"/>
        </w:rPr>
        <w:t xml:space="preserve"> dan </w:t>
      </w:r>
      <w:r w:rsidR="00D44EBC" w:rsidRPr="00D44EBC">
        <w:rPr>
          <w:rFonts w:ascii="Times New Roman" w:eastAsia="Times New Roman" w:hAnsi="Times New Roman" w:cs="Times New Roman"/>
          <w:i/>
          <w:iCs/>
          <w:lang w:val="id-ID"/>
        </w:rPr>
        <w:t>Activity Diagram</w:t>
      </w:r>
      <w:r w:rsidR="00D44EBC">
        <w:rPr>
          <w:rFonts w:ascii="Times New Roman" w:eastAsia="Times New Roman" w:hAnsi="Times New Roman" w:cs="Times New Roman"/>
          <w:i/>
          <w:iCs/>
          <w:lang w:val="id-ID"/>
        </w:rPr>
        <w:t xml:space="preserve"> </w:t>
      </w:r>
      <w:r w:rsidR="00D44EBC">
        <w:rPr>
          <w:rFonts w:ascii="Times New Roman" w:eastAsia="Times New Roman" w:hAnsi="Times New Roman" w:cs="Times New Roman"/>
          <w:lang w:val="id-ID"/>
        </w:rPr>
        <w:t xml:space="preserve">dibuat untuk </w:t>
      </w:r>
      <w:r w:rsidR="00180C8A">
        <w:rPr>
          <w:rFonts w:ascii="Times New Roman" w:eastAsia="Times New Roman" w:hAnsi="Times New Roman" w:cs="Times New Roman"/>
          <w:lang w:val="id-ID"/>
        </w:rPr>
        <w:t xml:space="preserve">menggambarkan interaksi </w:t>
      </w:r>
      <w:r w:rsidR="00F23328">
        <w:rPr>
          <w:rFonts w:ascii="Times New Roman" w:eastAsia="Times New Roman" w:hAnsi="Times New Roman" w:cs="Times New Roman"/>
          <w:lang w:val="id-ID"/>
        </w:rPr>
        <w:t xml:space="preserve">yang terjadi antara </w:t>
      </w:r>
      <w:r w:rsidR="00B756A9" w:rsidRPr="00B756A9">
        <w:rPr>
          <w:rFonts w:ascii="Times New Roman" w:eastAsia="Times New Roman" w:hAnsi="Times New Roman" w:cs="Times New Roman"/>
          <w:lang w:val="id-ID"/>
        </w:rPr>
        <w:t xml:space="preserve">sistem </w:t>
      </w:r>
      <w:r w:rsidR="00F23328">
        <w:rPr>
          <w:rFonts w:ascii="Times New Roman" w:eastAsia="Times New Roman" w:hAnsi="Times New Roman" w:cs="Times New Roman"/>
          <w:lang w:val="id-ID"/>
        </w:rPr>
        <w:t>dengan aktor</w:t>
      </w:r>
      <w:r w:rsidR="00D44EBC" w:rsidRPr="00B756A9">
        <w:rPr>
          <w:rFonts w:ascii="Times New Roman" w:eastAsia="Times New Roman" w:hAnsi="Times New Roman" w:cs="Times New Roman"/>
          <w:lang w:val="id-ID"/>
        </w:rPr>
        <w:t>.</w:t>
      </w:r>
      <w:r w:rsidR="00B9079F" w:rsidRPr="00B756A9">
        <w:rPr>
          <w:rFonts w:ascii="Times New Roman" w:eastAsia="Times New Roman" w:hAnsi="Times New Roman" w:cs="Times New Roman"/>
          <w:lang w:val="id-ID"/>
        </w:rPr>
        <w:t xml:space="preserve"> </w:t>
      </w:r>
      <w:r w:rsidR="00B756A9" w:rsidRPr="00F23328">
        <w:rPr>
          <w:rFonts w:ascii="Times New Roman" w:eastAsia="Times New Roman" w:hAnsi="Times New Roman" w:cs="Times New Roman"/>
          <w:i/>
          <w:iCs/>
          <w:lang w:val="id-ID"/>
        </w:rPr>
        <w:t>Use Case Diagram</w:t>
      </w:r>
      <w:r w:rsidR="00B756A9" w:rsidRPr="00B756A9">
        <w:rPr>
          <w:rFonts w:ascii="Times New Roman" w:eastAsia="Times New Roman" w:hAnsi="Times New Roman" w:cs="Times New Roman"/>
          <w:lang w:val="id-ID"/>
        </w:rPr>
        <w:t xml:space="preserve"> dari sistem informasi finansial Bank BJB ditunjukan pada Gambar 4.3.</w:t>
      </w:r>
    </w:p>
    <w:p w14:paraId="3EABC8CA" w14:textId="2B83F75F" w:rsidR="00B25B2C" w:rsidRDefault="00B25B2C" w:rsidP="001C0919">
      <w:pPr>
        <w:spacing w:after="0"/>
        <w:ind w:right="26"/>
      </w:pPr>
    </w:p>
    <w:p w14:paraId="5F42CAD1" w14:textId="2066B0F9" w:rsidR="00B25B2C" w:rsidRDefault="00B25B2C" w:rsidP="00B25B2C">
      <w:pPr>
        <w:pStyle w:val="Gambar"/>
      </w:pPr>
      <w:bookmarkStart w:id="59" w:name="_Toc51504055"/>
      <w:r>
        <w:lastRenderedPageBreak/>
        <w:t xml:space="preserve">Gambar 4. </w:t>
      </w:r>
      <w:r>
        <w:fldChar w:fldCharType="begin"/>
      </w:r>
      <w:r>
        <w:instrText xml:space="preserve"> SEQ Gambar_4. \* ARABIC </w:instrText>
      </w:r>
      <w:r>
        <w:fldChar w:fldCharType="separate"/>
      </w:r>
      <w:r w:rsidR="00BF546C">
        <w:rPr>
          <w:noProof/>
        </w:rPr>
        <w:t>3</w:t>
      </w:r>
      <w:r>
        <w:fldChar w:fldCharType="end"/>
      </w:r>
      <w:r>
        <w:t xml:space="preserve"> </w:t>
      </w:r>
      <w:r w:rsidRPr="00630AEB">
        <w:t xml:space="preserve">Use Case </w:t>
      </w:r>
      <w:r w:rsidR="00B9079F">
        <w:t xml:space="preserve">Diagram </w:t>
      </w:r>
      <w:r w:rsidRPr="00630AEB">
        <w:t>Sistem Informasi Finansial Bank BJB</w:t>
      </w:r>
      <w:bookmarkEnd w:id="59"/>
    </w:p>
    <w:p w14:paraId="1B0E40A7" w14:textId="28AE381F" w:rsidR="009957EC" w:rsidRDefault="00B24968" w:rsidP="001C0919">
      <w:pPr>
        <w:spacing w:after="0"/>
        <w:ind w:right="26"/>
      </w:pPr>
      <w:r w:rsidRPr="00B24968">
        <w:rPr>
          <w:rFonts w:ascii="Times New Roman" w:eastAsia="Times New Roman" w:hAnsi="Times New Roman" w:cs="Times New Roman"/>
          <w:noProof/>
        </w:rPr>
        <w:drawing>
          <wp:inline distT="0" distB="0" distL="0" distR="0" wp14:anchorId="650B1E5C" wp14:editId="698836DB">
            <wp:extent cx="3347085" cy="3776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7085" cy="3776345"/>
                    </a:xfrm>
                    <a:prstGeom prst="rect">
                      <a:avLst/>
                    </a:prstGeom>
                    <a:noFill/>
                    <a:ln>
                      <a:noFill/>
                    </a:ln>
                  </pic:spPr>
                </pic:pic>
              </a:graphicData>
            </a:graphic>
          </wp:inline>
        </w:drawing>
      </w:r>
    </w:p>
    <w:p w14:paraId="17DE2C12" w14:textId="58BD8353" w:rsidR="009957EC" w:rsidRPr="00BB1D2A" w:rsidRDefault="00D1442A" w:rsidP="00B25B2C">
      <w:pPr>
        <w:spacing w:after="0"/>
        <w:ind w:right="26"/>
        <w:jc w:val="right"/>
        <w:rPr>
          <w:lang w:val="id-ID"/>
        </w:rPr>
      </w:pPr>
      <w:r>
        <w:rPr>
          <w:rFonts w:ascii="Times New Roman" w:eastAsia="Times New Roman" w:hAnsi="Times New Roman" w:cs="Times New Roman"/>
        </w:rPr>
        <w:t xml:space="preserve"> </w:t>
      </w:r>
    </w:p>
    <w:p w14:paraId="414D5D4B" w14:textId="32147E91" w:rsidR="009957EC" w:rsidRDefault="00D1442A" w:rsidP="00F23328">
      <w:pPr>
        <w:spacing w:after="12" w:line="248" w:lineRule="auto"/>
        <w:ind w:right="26" w:firstLine="720"/>
        <w:jc w:val="both"/>
      </w:pPr>
      <w:r>
        <w:rPr>
          <w:rFonts w:ascii="Times New Roman" w:eastAsia="Times New Roman" w:hAnsi="Times New Roman" w:cs="Times New Roman"/>
        </w:rPr>
        <w:t xml:space="preserve">Sehingga didapatkan Tabel 4.3 untuk pemberian kode pada setiap </w:t>
      </w:r>
      <w:r w:rsidR="00B9079F" w:rsidRPr="00B9079F">
        <w:rPr>
          <w:rFonts w:ascii="Times New Roman" w:eastAsia="Times New Roman" w:hAnsi="Times New Roman" w:cs="Times New Roman"/>
          <w:i/>
          <w:iCs/>
          <w:lang w:val="id-ID"/>
        </w:rPr>
        <w:t>use case</w:t>
      </w:r>
      <w:r>
        <w:rPr>
          <w:rFonts w:ascii="Times New Roman" w:eastAsia="Times New Roman" w:hAnsi="Times New Roman" w:cs="Times New Roman"/>
        </w:rPr>
        <w:t xml:space="preserve">.  </w:t>
      </w:r>
    </w:p>
    <w:p w14:paraId="4E9B66E7" w14:textId="7806D232" w:rsidR="009957EC" w:rsidRDefault="00D1442A" w:rsidP="00046FE4">
      <w:pPr>
        <w:spacing w:after="0"/>
        <w:ind w:right="26"/>
      </w:pPr>
      <w:r>
        <w:rPr>
          <w:rFonts w:ascii="Times New Roman" w:eastAsia="Times New Roman" w:hAnsi="Times New Roman" w:cs="Times New Roman"/>
        </w:rPr>
        <w:t xml:space="preserve"> </w:t>
      </w:r>
    </w:p>
    <w:p w14:paraId="7AC3CC46" w14:textId="0B83FA55" w:rsidR="006D2979" w:rsidRDefault="006D2979" w:rsidP="006D2979">
      <w:pPr>
        <w:pStyle w:val="Gambar"/>
      </w:pPr>
      <w:bookmarkStart w:id="60" w:name="_Toc51018087"/>
      <w:r>
        <w:t xml:space="preserve">Tabel 4. </w:t>
      </w:r>
      <w:r>
        <w:fldChar w:fldCharType="begin"/>
      </w:r>
      <w:r>
        <w:instrText xml:space="preserve"> SEQ Tabel_4. \* ARABIC </w:instrText>
      </w:r>
      <w:r>
        <w:fldChar w:fldCharType="separate"/>
      </w:r>
      <w:r w:rsidR="00BF546C">
        <w:rPr>
          <w:noProof/>
        </w:rPr>
        <w:t>3</w:t>
      </w:r>
      <w:r>
        <w:fldChar w:fldCharType="end"/>
      </w:r>
      <w:r>
        <w:t xml:space="preserve"> Use Case</w:t>
      </w:r>
      <w:bookmarkEnd w:id="60"/>
    </w:p>
    <w:tbl>
      <w:tblPr>
        <w:tblStyle w:val="TableGrid"/>
        <w:tblW w:w="0" w:type="auto"/>
        <w:tblLook w:val="04A0" w:firstRow="1" w:lastRow="0" w:firstColumn="1" w:lastColumn="0" w:noHBand="0" w:noVBand="1"/>
      </w:tblPr>
      <w:tblGrid>
        <w:gridCol w:w="1306"/>
        <w:gridCol w:w="3924"/>
      </w:tblGrid>
      <w:tr w:rsidR="3C4E4A28" w14:paraId="124304BE" w14:textId="77777777" w:rsidTr="0070583C">
        <w:trPr>
          <w:trHeight w:val="567"/>
        </w:trPr>
        <w:tc>
          <w:tcPr>
            <w:tcW w:w="1306" w:type="dxa"/>
          </w:tcPr>
          <w:p w14:paraId="37D4FD08" w14:textId="52BF0A01" w:rsidR="3C4E4A28" w:rsidRDefault="3C4E4A28" w:rsidP="3C4E4A28">
            <w:pPr>
              <w:ind w:right="26"/>
              <w:jc w:val="center"/>
            </w:pPr>
            <w:r w:rsidRPr="3C4E4A28">
              <w:rPr>
                <w:rFonts w:ascii="Times New Roman" w:eastAsia="Times New Roman" w:hAnsi="Times New Roman" w:cs="Times New Roman"/>
                <w:b/>
                <w:bCs/>
              </w:rPr>
              <w:t xml:space="preserve">Kode </w:t>
            </w:r>
            <w:r w:rsidR="0014549A" w:rsidRPr="0014549A">
              <w:rPr>
                <w:rFonts w:ascii="Times New Roman" w:eastAsia="Times New Roman" w:hAnsi="Times New Roman" w:cs="Times New Roman"/>
                <w:b/>
                <w:bCs/>
                <w:i/>
                <w:iCs/>
                <w:lang w:val="id-ID"/>
              </w:rPr>
              <w:t>Use Case</w:t>
            </w:r>
            <w:r w:rsidRPr="3C4E4A28">
              <w:rPr>
                <w:rFonts w:ascii="Times New Roman" w:eastAsia="Times New Roman" w:hAnsi="Times New Roman" w:cs="Times New Roman"/>
                <w:b/>
                <w:bCs/>
              </w:rPr>
              <w:t xml:space="preserve"> </w:t>
            </w:r>
          </w:p>
        </w:tc>
        <w:tc>
          <w:tcPr>
            <w:tcW w:w="3924" w:type="dxa"/>
          </w:tcPr>
          <w:p w14:paraId="3F112BD6" w14:textId="698636DE" w:rsidR="3C4E4A28" w:rsidRPr="00057B85" w:rsidRDefault="00057B85" w:rsidP="3C4E4A28">
            <w:pPr>
              <w:ind w:right="26"/>
              <w:jc w:val="center"/>
              <w:rPr>
                <w:lang w:val="id-ID"/>
              </w:rPr>
            </w:pPr>
            <w:r>
              <w:rPr>
                <w:rFonts w:ascii="Times New Roman" w:eastAsia="Times New Roman" w:hAnsi="Times New Roman" w:cs="Times New Roman"/>
                <w:b/>
                <w:bCs/>
                <w:lang w:val="id-ID"/>
              </w:rPr>
              <w:t xml:space="preserve">Nama </w:t>
            </w:r>
            <w:r w:rsidRPr="00057B85">
              <w:rPr>
                <w:rFonts w:ascii="Times New Roman" w:eastAsia="Times New Roman" w:hAnsi="Times New Roman" w:cs="Times New Roman"/>
                <w:b/>
                <w:bCs/>
                <w:i/>
                <w:iCs/>
                <w:lang w:val="id-ID"/>
              </w:rPr>
              <w:t>Use Case</w:t>
            </w:r>
          </w:p>
        </w:tc>
      </w:tr>
      <w:tr w:rsidR="3C4E4A28" w14:paraId="7FE6CDDE" w14:textId="77777777" w:rsidTr="0070583C">
        <w:trPr>
          <w:trHeight w:val="405"/>
        </w:trPr>
        <w:tc>
          <w:tcPr>
            <w:tcW w:w="1306" w:type="dxa"/>
          </w:tcPr>
          <w:p w14:paraId="213018B8" w14:textId="775C6B44" w:rsidR="3C4E4A28" w:rsidRDefault="00487E71" w:rsidP="3C4E4A28">
            <w:pPr>
              <w:ind w:right="26"/>
              <w:jc w:val="center"/>
            </w:pPr>
            <w:r>
              <w:rPr>
                <w:rFonts w:ascii="Times New Roman" w:eastAsia="Times New Roman" w:hAnsi="Times New Roman" w:cs="Times New Roman"/>
                <w:lang w:val="id-ID"/>
              </w:rPr>
              <w:t>UC01</w:t>
            </w:r>
            <w:r w:rsidR="3C4E4A28" w:rsidRPr="3C4E4A28">
              <w:rPr>
                <w:rFonts w:ascii="Times New Roman" w:eastAsia="Times New Roman" w:hAnsi="Times New Roman" w:cs="Times New Roman"/>
              </w:rPr>
              <w:t xml:space="preserve"> </w:t>
            </w:r>
          </w:p>
        </w:tc>
        <w:tc>
          <w:tcPr>
            <w:tcW w:w="3924" w:type="dxa"/>
          </w:tcPr>
          <w:p w14:paraId="1D9C8F0F" w14:textId="307247A1" w:rsidR="3C4E4A28" w:rsidRPr="006A6631" w:rsidRDefault="3C4E4A28" w:rsidP="3C4E4A28">
            <w:pPr>
              <w:ind w:right="26"/>
              <w:rPr>
                <w:lang w:val="id-ID"/>
              </w:rPr>
            </w:pPr>
            <w:r w:rsidRPr="3C4E4A28">
              <w:rPr>
                <w:rFonts w:ascii="Times New Roman" w:eastAsia="Times New Roman" w:hAnsi="Times New Roman" w:cs="Times New Roman"/>
              </w:rPr>
              <w:t xml:space="preserve">Melihat Data </w:t>
            </w:r>
            <w:r w:rsidR="006A6631">
              <w:rPr>
                <w:rFonts w:ascii="Times New Roman" w:eastAsia="Times New Roman" w:hAnsi="Times New Roman" w:cs="Times New Roman"/>
                <w:lang w:val="id-ID"/>
              </w:rPr>
              <w:t>Pengguna</w:t>
            </w:r>
          </w:p>
        </w:tc>
      </w:tr>
      <w:tr w:rsidR="3C4E4A28" w14:paraId="2029098F" w14:textId="77777777" w:rsidTr="0070583C">
        <w:trPr>
          <w:trHeight w:val="389"/>
        </w:trPr>
        <w:tc>
          <w:tcPr>
            <w:tcW w:w="1306" w:type="dxa"/>
          </w:tcPr>
          <w:p w14:paraId="6E148CF3" w14:textId="2BD43C19" w:rsidR="3C4E4A28" w:rsidRDefault="00487E71" w:rsidP="3C4E4A28">
            <w:pPr>
              <w:ind w:right="26"/>
              <w:jc w:val="center"/>
            </w:pPr>
            <w:r>
              <w:rPr>
                <w:rFonts w:ascii="Times New Roman" w:eastAsia="Times New Roman" w:hAnsi="Times New Roman" w:cs="Times New Roman"/>
                <w:lang w:val="id-ID"/>
              </w:rPr>
              <w:lastRenderedPageBreak/>
              <w:t>UC02</w:t>
            </w:r>
            <w:r w:rsidR="3C4E4A28" w:rsidRPr="3C4E4A28">
              <w:rPr>
                <w:rFonts w:ascii="Times New Roman" w:eastAsia="Times New Roman" w:hAnsi="Times New Roman" w:cs="Times New Roman"/>
              </w:rPr>
              <w:t xml:space="preserve"> </w:t>
            </w:r>
          </w:p>
        </w:tc>
        <w:tc>
          <w:tcPr>
            <w:tcW w:w="3924" w:type="dxa"/>
          </w:tcPr>
          <w:p w14:paraId="6B475D4B" w14:textId="10230D4C" w:rsidR="3C4E4A28" w:rsidRPr="006A6631" w:rsidRDefault="3C4E4A28" w:rsidP="3C4E4A28">
            <w:pPr>
              <w:ind w:right="26"/>
              <w:rPr>
                <w:lang w:val="id-ID"/>
              </w:rPr>
            </w:pPr>
            <w:r w:rsidRPr="3C4E4A28">
              <w:rPr>
                <w:rFonts w:ascii="Times New Roman" w:eastAsia="Times New Roman" w:hAnsi="Times New Roman" w:cs="Times New Roman"/>
              </w:rPr>
              <w:t xml:space="preserve">Menambah Data </w:t>
            </w:r>
            <w:r w:rsidR="006A6631">
              <w:rPr>
                <w:rFonts w:ascii="Times New Roman" w:eastAsia="Times New Roman" w:hAnsi="Times New Roman" w:cs="Times New Roman"/>
                <w:lang w:val="id-ID"/>
              </w:rPr>
              <w:t>Pengguna</w:t>
            </w:r>
          </w:p>
        </w:tc>
      </w:tr>
      <w:tr w:rsidR="3C4E4A28" w14:paraId="609EC8AC" w14:textId="77777777" w:rsidTr="0070583C">
        <w:trPr>
          <w:trHeight w:val="391"/>
        </w:trPr>
        <w:tc>
          <w:tcPr>
            <w:tcW w:w="1306" w:type="dxa"/>
          </w:tcPr>
          <w:p w14:paraId="21FCA1B6" w14:textId="24BE0B0B" w:rsidR="3C4E4A28" w:rsidRDefault="005650A9" w:rsidP="3C4E4A28">
            <w:pPr>
              <w:ind w:right="26"/>
              <w:jc w:val="center"/>
            </w:pPr>
            <w:r>
              <w:rPr>
                <w:rFonts w:ascii="Times New Roman" w:eastAsia="Times New Roman" w:hAnsi="Times New Roman" w:cs="Times New Roman"/>
                <w:lang w:val="id-ID"/>
              </w:rPr>
              <w:t>U</w:t>
            </w:r>
            <w:r w:rsidR="00487E71">
              <w:rPr>
                <w:rFonts w:ascii="Times New Roman" w:eastAsia="Times New Roman" w:hAnsi="Times New Roman" w:cs="Times New Roman"/>
                <w:lang w:val="id-ID"/>
              </w:rPr>
              <w:t>C03</w:t>
            </w:r>
            <w:r w:rsidR="3C4E4A28" w:rsidRPr="3C4E4A28">
              <w:rPr>
                <w:rFonts w:ascii="Times New Roman" w:eastAsia="Times New Roman" w:hAnsi="Times New Roman" w:cs="Times New Roman"/>
              </w:rPr>
              <w:t xml:space="preserve"> </w:t>
            </w:r>
          </w:p>
        </w:tc>
        <w:tc>
          <w:tcPr>
            <w:tcW w:w="3924" w:type="dxa"/>
          </w:tcPr>
          <w:p w14:paraId="618BCCA5" w14:textId="220690D2" w:rsidR="3C4E4A28" w:rsidRPr="006A6631" w:rsidRDefault="3C4E4A28" w:rsidP="3C4E4A28">
            <w:pPr>
              <w:ind w:right="26"/>
              <w:rPr>
                <w:lang w:val="id-ID"/>
              </w:rPr>
            </w:pPr>
            <w:r w:rsidRPr="3C4E4A28">
              <w:rPr>
                <w:rFonts w:ascii="Times New Roman" w:eastAsia="Times New Roman" w:hAnsi="Times New Roman" w:cs="Times New Roman"/>
              </w:rPr>
              <w:t xml:space="preserve">Menghapus Data </w:t>
            </w:r>
            <w:r w:rsidR="006A6631">
              <w:rPr>
                <w:rFonts w:ascii="Times New Roman" w:eastAsia="Times New Roman" w:hAnsi="Times New Roman" w:cs="Times New Roman"/>
                <w:lang w:val="id-ID"/>
              </w:rPr>
              <w:t>Pengguna</w:t>
            </w:r>
          </w:p>
        </w:tc>
      </w:tr>
      <w:tr w:rsidR="3C4E4A28" w14:paraId="09CFA915" w14:textId="77777777" w:rsidTr="0070583C">
        <w:trPr>
          <w:trHeight w:val="389"/>
        </w:trPr>
        <w:tc>
          <w:tcPr>
            <w:tcW w:w="1306" w:type="dxa"/>
          </w:tcPr>
          <w:p w14:paraId="1F8BF6C2" w14:textId="5CDF6731" w:rsidR="3C4E4A28" w:rsidRDefault="005650A9" w:rsidP="3C4E4A28">
            <w:pPr>
              <w:ind w:right="26"/>
              <w:jc w:val="center"/>
            </w:pPr>
            <w:r>
              <w:rPr>
                <w:rFonts w:ascii="Times New Roman" w:eastAsia="Times New Roman" w:hAnsi="Times New Roman" w:cs="Times New Roman"/>
                <w:lang w:val="id-ID"/>
              </w:rPr>
              <w:t>UC04</w:t>
            </w:r>
            <w:r w:rsidR="3C4E4A28" w:rsidRPr="3C4E4A28">
              <w:rPr>
                <w:rFonts w:ascii="Times New Roman" w:eastAsia="Times New Roman" w:hAnsi="Times New Roman" w:cs="Times New Roman"/>
              </w:rPr>
              <w:t xml:space="preserve"> </w:t>
            </w:r>
          </w:p>
        </w:tc>
        <w:tc>
          <w:tcPr>
            <w:tcW w:w="3924" w:type="dxa"/>
          </w:tcPr>
          <w:p w14:paraId="756FB123" w14:textId="129B7BF4" w:rsidR="3C4E4A28" w:rsidRPr="006A6631" w:rsidRDefault="3C4E4A28" w:rsidP="3C4E4A28">
            <w:pPr>
              <w:ind w:right="26"/>
              <w:rPr>
                <w:lang w:val="id-ID"/>
              </w:rPr>
            </w:pPr>
            <w:r w:rsidRPr="3C4E4A28">
              <w:rPr>
                <w:rFonts w:ascii="Times New Roman" w:eastAsia="Times New Roman" w:hAnsi="Times New Roman" w:cs="Times New Roman"/>
              </w:rPr>
              <w:t xml:space="preserve">Mengubah Data </w:t>
            </w:r>
            <w:r w:rsidR="00F67326">
              <w:rPr>
                <w:rFonts w:ascii="Times New Roman" w:eastAsia="Times New Roman" w:hAnsi="Times New Roman" w:cs="Times New Roman"/>
                <w:lang w:val="id-ID"/>
              </w:rPr>
              <w:t xml:space="preserve">Password </w:t>
            </w:r>
            <w:r w:rsidR="006A6631">
              <w:rPr>
                <w:rFonts w:ascii="Times New Roman" w:eastAsia="Times New Roman" w:hAnsi="Times New Roman" w:cs="Times New Roman"/>
                <w:lang w:val="id-ID"/>
              </w:rPr>
              <w:t>Pengguna</w:t>
            </w:r>
          </w:p>
        </w:tc>
      </w:tr>
      <w:tr w:rsidR="3C4E4A28" w14:paraId="00E8DBEC" w14:textId="77777777" w:rsidTr="0070583C">
        <w:trPr>
          <w:trHeight w:val="391"/>
        </w:trPr>
        <w:tc>
          <w:tcPr>
            <w:tcW w:w="1306" w:type="dxa"/>
          </w:tcPr>
          <w:p w14:paraId="6DB58935" w14:textId="109C029C" w:rsidR="3C4E4A28" w:rsidRDefault="005650A9" w:rsidP="3C4E4A28">
            <w:pPr>
              <w:ind w:right="26"/>
              <w:jc w:val="center"/>
            </w:pPr>
            <w:r>
              <w:rPr>
                <w:rFonts w:ascii="Times New Roman" w:eastAsia="Times New Roman" w:hAnsi="Times New Roman" w:cs="Times New Roman"/>
                <w:lang w:val="id-ID"/>
              </w:rPr>
              <w:t>UC05</w:t>
            </w:r>
            <w:r w:rsidR="3C4E4A28" w:rsidRPr="3C4E4A28">
              <w:rPr>
                <w:rFonts w:ascii="Times New Roman" w:eastAsia="Times New Roman" w:hAnsi="Times New Roman" w:cs="Times New Roman"/>
              </w:rPr>
              <w:t xml:space="preserve"> </w:t>
            </w:r>
          </w:p>
        </w:tc>
        <w:tc>
          <w:tcPr>
            <w:tcW w:w="3924" w:type="dxa"/>
          </w:tcPr>
          <w:p w14:paraId="53DDA1AE" w14:textId="32BA0C9A" w:rsidR="3C4E4A28" w:rsidRDefault="3C4E4A28" w:rsidP="3C4E4A28">
            <w:pPr>
              <w:ind w:right="26"/>
            </w:pPr>
            <w:r w:rsidRPr="3C4E4A28">
              <w:rPr>
                <w:rFonts w:ascii="Times New Roman" w:eastAsia="Times New Roman" w:hAnsi="Times New Roman" w:cs="Times New Roman"/>
              </w:rPr>
              <w:t xml:space="preserve">Melihat RBB </w:t>
            </w:r>
          </w:p>
        </w:tc>
      </w:tr>
      <w:tr w:rsidR="3C4E4A28" w14:paraId="48AFC851" w14:textId="77777777" w:rsidTr="0070583C">
        <w:trPr>
          <w:trHeight w:val="389"/>
        </w:trPr>
        <w:tc>
          <w:tcPr>
            <w:tcW w:w="1306" w:type="dxa"/>
          </w:tcPr>
          <w:p w14:paraId="02AD1BBA" w14:textId="4BAB8C7B" w:rsidR="3C4E4A28" w:rsidRDefault="005650A9" w:rsidP="3C4E4A28">
            <w:pPr>
              <w:ind w:right="26"/>
              <w:jc w:val="center"/>
            </w:pPr>
            <w:r>
              <w:rPr>
                <w:rFonts w:ascii="Times New Roman" w:eastAsia="Times New Roman" w:hAnsi="Times New Roman" w:cs="Times New Roman"/>
                <w:lang w:val="id-ID"/>
              </w:rPr>
              <w:t>UC06</w:t>
            </w:r>
            <w:r w:rsidR="3C4E4A28" w:rsidRPr="3C4E4A28">
              <w:rPr>
                <w:rFonts w:ascii="Times New Roman" w:eastAsia="Times New Roman" w:hAnsi="Times New Roman" w:cs="Times New Roman"/>
              </w:rPr>
              <w:t xml:space="preserve"> </w:t>
            </w:r>
          </w:p>
        </w:tc>
        <w:tc>
          <w:tcPr>
            <w:tcW w:w="3924" w:type="dxa"/>
          </w:tcPr>
          <w:p w14:paraId="0F2DE385" w14:textId="6DAF20DD" w:rsidR="3C4E4A28" w:rsidRDefault="3C4E4A28" w:rsidP="3C4E4A28">
            <w:pPr>
              <w:spacing w:line="259" w:lineRule="auto"/>
              <w:ind w:right="26"/>
              <w:rPr>
                <w:rFonts w:ascii="Times New Roman" w:eastAsia="Times New Roman" w:hAnsi="Times New Roman" w:cs="Times New Roman"/>
              </w:rPr>
            </w:pPr>
            <w:r w:rsidRPr="3C4E4A28">
              <w:rPr>
                <w:rFonts w:ascii="Times New Roman" w:eastAsia="Times New Roman" w:hAnsi="Times New Roman" w:cs="Times New Roman"/>
              </w:rPr>
              <w:t>Menambah RBB</w:t>
            </w:r>
          </w:p>
        </w:tc>
      </w:tr>
      <w:tr w:rsidR="3C4E4A28" w14:paraId="213E9011" w14:textId="77777777" w:rsidTr="0070583C">
        <w:trPr>
          <w:trHeight w:val="392"/>
        </w:trPr>
        <w:tc>
          <w:tcPr>
            <w:tcW w:w="1306" w:type="dxa"/>
          </w:tcPr>
          <w:p w14:paraId="7F414959" w14:textId="7B0F803E" w:rsidR="3C4E4A28" w:rsidRDefault="005650A9" w:rsidP="3C4E4A28">
            <w:pPr>
              <w:ind w:right="26"/>
              <w:jc w:val="center"/>
            </w:pPr>
            <w:r>
              <w:rPr>
                <w:rFonts w:ascii="Times New Roman" w:eastAsia="Times New Roman" w:hAnsi="Times New Roman" w:cs="Times New Roman"/>
                <w:lang w:val="id-ID"/>
              </w:rPr>
              <w:t>UC07</w:t>
            </w:r>
            <w:r w:rsidR="3C4E4A28" w:rsidRPr="3C4E4A28">
              <w:rPr>
                <w:rFonts w:ascii="Times New Roman" w:eastAsia="Times New Roman" w:hAnsi="Times New Roman" w:cs="Times New Roman"/>
              </w:rPr>
              <w:t xml:space="preserve"> </w:t>
            </w:r>
          </w:p>
        </w:tc>
        <w:tc>
          <w:tcPr>
            <w:tcW w:w="3924" w:type="dxa"/>
          </w:tcPr>
          <w:p w14:paraId="1FB68BE5" w14:textId="35A68DB6" w:rsidR="3C4E4A28" w:rsidRDefault="3C4E4A28" w:rsidP="3C4E4A28">
            <w:pPr>
              <w:spacing w:line="259" w:lineRule="auto"/>
              <w:ind w:right="26"/>
            </w:pPr>
            <w:r w:rsidRPr="3C4E4A28">
              <w:rPr>
                <w:rFonts w:ascii="Times New Roman" w:eastAsia="Times New Roman" w:hAnsi="Times New Roman" w:cs="Times New Roman"/>
              </w:rPr>
              <w:t>Menghapus RBB</w:t>
            </w:r>
          </w:p>
        </w:tc>
      </w:tr>
      <w:tr w:rsidR="3C4E4A28" w14:paraId="5560DF0E" w14:textId="77777777" w:rsidTr="0070583C">
        <w:trPr>
          <w:trHeight w:val="389"/>
        </w:trPr>
        <w:tc>
          <w:tcPr>
            <w:tcW w:w="1306" w:type="dxa"/>
          </w:tcPr>
          <w:p w14:paraId="3E292266" w14:textId="6B1723DD" w:rsidR="3C4E4A28" w:rsidRDefault="005650A9" w:rsidP="3C4E4A28">
            <w:pPr>
              <w:ind w:right="26"/>
              <w:jc w:val="center"/>
            </w:pPr>
            <w:r>
              <w:rPr>
                <w:rFonts w:ascii="Times New Roman" w:eastAsia="Times New Roman" w:hAnsi="Times New Roman" w:cs="Times New Roman"/>
                <w:lang w:val="id-ID"/>
              </w:rPr>
              <w:t>UC08</w:t>
            </w:r>
            <w:r w:rsidR="3C4E4A28" w:rsidRPr="3C4E4A28">
              <w:rPr>
                <w:rFonts w:ascii="Times New Roman" w:eastAsia="Times New Roman" w:hAnsi="Times New Roman" w:cs="Times New Roman"/>
              </w:rPr>
              <w:t xml:space="preserve"> </w:t>
            </w:r>
          </w:p>
        </w:tc>
        <w:tc>
          <w:tcPr>
            <w:tcW w:w="3924" w:type="dxa"/>
          </w:tcPr>
          <w:p w14:paraId="51A4A69A" w14:textId="2204B255" w:rsidR="3C4E4A28" w:rsidRDefault="3C4E4A28" w:rsidP="3C4E4A28">
            <w:pPr>
              <w:ind w:right="26"/>
            </w:pPr>
            <w:r w:rsidRPr="3C4E4A28">
              <w:rPr>
                <w:rFonts w:ascii="Times New Roman" w:eastAsia="Times New Roman" w:hAnsi="Times New Roman" w:cs="Times New Roman"/>
              </w:rPr>
              <w:t>Mengubah RBB</w:t>
            </w:r>
          </w:p>
        </w:tc>
      </w:tr>
      <w:tr w:rsidR="00E92793" w14:paraId="4A6E9BEB" w14:textId="77777777" w:rsidTr="00E92793">
        <w:trPr>
          <w:trHeight w:val="329"/>
        </w:trPr>
        <w:tc>
          <w:tcPr>
            <w:tcW w:w="1306" w:type="dxa"/>
          </w:tcPr>
          <w:p w14:paraId="56140FD8" w14:textId="61F58585" w:rsidR="00E92793" w:rsidRDefault="00E92793" w:rsidP="00E92793">
            <w:pPr>
              <w:ind w:right="26"/>
              <w:jc w:val="center"/>
              <w:rPr>
                <w:rFonts w:ascii="Times New Roman" w:eastAsia="Times New Roman" w:hAnsi="Times New Roman" w:cs="Times New Roman"/>
                <w:lang w:val="id-ID"/>
              </w:rPr>
            </w:pPr>
            <w:r>
              <w:rPr>
                <w:rFonts w:ascii="Times New Roman" w:eastAsia="Times New Roman" w:hAnsi="Times New Roman" w:cs="Times New Roman"/>
                <w:lang w:val="id-ID"/>
              </w:rPr>
              <w:t>UC09</w:t>
            </w:r>
            <w:r w:rsidRPr="3C4E4A28">
              <w:rPr>
                <w:rFonts w:ascii="Times New Roman" w:eastAsia="Times New Roman" w:hAnsi="Times New Roman" w:cs="Times New Roman"/>
              </w:rPr>
              <w:t xml:space="preserve"> </w:t>
            </w:r>
          </w:p>
        </w:tc>
        <w:tc>
          <w:tcPr>
            <w:tcW w:w="3924" w:type="dxa"/>
          </w:tcPr>
          <w:p w14:paraId="10605C2B" w14:textId="2B97AA56" w:rsidR="00E92793" w:rsidRPr="00E92793" w:rsidRDefault="00E92793" w:rsidP="00E92793">
            <w:pPr>
              <w:spacing w:after="6"/>
              <w:ind w:right="26"/>
              <w:rPr>
                <w:rFonts w:asciiTheme="majorBidi" w:eastAsia="Cambria" w:hAnsiTheme="majorBidi" w:cstheme="majorBidi"/>
                <w:szCs w:val="24"/>
                <w:lang w:val="id-ID"/>
              </w:rPr>
            </w:pPr>
            <w:r w:rsidRPr="00E92793">
              <w:rPr>
                <w:rFonts w:asciiTheme="majorBidi" w:eastAsia="Cambria" w:hAnsiTheme="majorBidi" w:cstheme="majorBidi"/>
                <w:szCs w:val="24"/>
                <w:lang w:val="id-ID"/>
              </w:rPr>
              <w:t>Menyesuaikan Anggaran RBB.</w:t>
            </w:r>
          </w:p>
          <w:p w14:paraId="5AB0C47B" w14:textId="77777777" w:rsidR="00E92793" w:rsidRPr="00E92793" w:rsidRDefault="00E92793" w:rsidP="00E92793">
            <w:pPr>
              <w:ind w:right="26"/>
              <w:rPr>
                <w:rFonts w:ascii="Times New Roman" w:eastAsia="Times New Roman" w:hAnsi="Times New Roman" w:cs="Times New Roman"/>
                <w:lang w:val="id-ID"/>
              </w:rPr>
            </w:pPr>
          </w:p>
        </w:tc>
      </w:tr>
      <w:tr w:rsidR="00E92793" w14:paraId="0A3EC394" w14:textId="77777777" w:rsidTr="0070583C">
        <w:trPr>
          <w:trHeight w:val="391"/>
        </w:trPr>
        <w:tc>
          <w:tcPr>
            <w:tcW w:w="1306" w:type="dxa"/>
          </w:tcPr>
          <w:p w14:paraId="526FBD0A" w14:textId="3C348A12" w:rsidR="00E92793" w:rsidRDefault="00E92793" w:rsidP="00E92793">
            <w:pPr>
              <w:ind w:right="26"/>
              <w:jc w:val="center"/>
            </w:pPr>
            <w:r>
              <w:rPr>
                <w:rFonts w:ascii="Times New Roman" w:eastAsia="Times New Roman" w:hAnsi="Times New Roman" w:cs="Times New Roman"/>
                <w:lang w:val="id-ID"/>
              </w:rPr>
              <w:t>UC</w:t>
            </w:r>
            <w:r w:rsidRPr="3C4E4A28">
              <w:rPr>
                <w:rFonts w:ascii="Times New Roman" w:eastAsia="Times New Roman" w:hAnsi="Times New Roman" w:cs="Times New Roman"/>
              </w:rPr>
              <w:t xml:space="preserve">10 </w:t>
            </w:r>
          </w:p>
        </w:tc>
        <w:tc>
          <w:tcPr>
            <w:tcW w:w="3924" w:type="dxa"/>
          </w:tcPr>
          <w:p w14:paraId="7867B889" w14:textId="74E35289" w:rsidR="00E92793" w:rsidRDefault="00E92793" w:rsidP="00E92793">
            <w:pPr>
              <w:spacing w:line="259" w:lineRule="auto"/>
              <w:ind w:right="26"/>
              <w:rPr>
                <w:rFonts w:ascii="Times New Roman" w:eastAsia="Times New Roman" w:hAnsi="Times New Roman" w:cs="Times New Roman"/>
              </w:rPr>
            </w:pPr>
            <w:r w:rsidRPr="3C4E4A28">
              <w:rPr>
                <w:rFonts w:ascii="Times New Roman" w:eastAsia="Times New Roman" w:hAnsi="Times New Roman" w:cs="Times New Roman"/>
              </w:rPr>
              <w:t>Melihat PKS</w:t>
            </w:r>
          </w:p>
        </w:tc>
      </w:tr>
      <w:tr w:rsidR="00E92793" w14:paraId="36FE7FDF" w14:textId="77777777" w:rsidTr="0070583C">
        <w:trPr>
          <w:trHeight w:val="377"/>
        </w:trPr>
        <w:tc>
          <w:tcPr>
            <w:tcW w:w="1306" w:type="dxa"/>
          </w:tcPr>
          <w:p w14:paraId="2A45DD50" w14:textId="45663CFE" w:rsidR="00E92793" w:rsidRDefault="00E92793" w:rsidP="00E92793">
            <w:pPr>
              <w:ind w:right="26"/>
              <w:jc w:val="center"/>
            </w:pPr>
            <w:r>
              <w:rPr>
                <w:rFonts w:ascii="Times New Roman" w:eastAsia="Times New Roman" w:hAnsi="Times New Roman" w:cs="Times New Roman"/>
                <w:lang w:val="id-ID"/>
              </w:rPr>
              <w:t>UC</w:t>
            </w:r>
            <w:r w:rsidRPr="3C4E4A28">
              <w:rPr>
                <w:rFonts w:ascii="Times New Roman" w:eastAsia="Times New Roman" w:hAnsi="Times New Roman" w:cs="Times New Roman"/>
              </w:rPr>
              <w:t xml:space="preserve">11 </w:t>
            </w:r>
          </w:p>
        </w:tc>
        <w:tc>
          <w:tcPr>
            <w:tcW w:w="3924" w:type="dxa"/>
          </w:tcPr>
          <w:p w14:paraId="03DA8DDD" w14:textId="3CE73EC1" w:rsidR="00E92793" w:rsidRDefault="00E92793" w:rsidP="00E92793">
            <w:pPr>
              <w:ind w:right="26"/>
              <w:rPr>
                <w:rFonts w:ascii="Times New Roman" w:eastAsia="Times New Roman" w:hAnsi="Times New Roman" w:cs="Times New Roman"/>
              </w:rPr>
            </w:pPr>
            <w:r w:rsidRPr="3C4E4A28">
              <w:rPr>
                <w:rFonts w:ascii="Times New Roman" w:eastAsia="Times New Roman" w:hAnsi="Times New Roman" w:cs="Times New Roman"/>
              </w:rPr>
              <w:t>Menambah PKS</w:t>
            </w:r>
          </w:p>
        </w:tc>
      </w:tr>
      <w:tr w:rsidR="00E92793" w14:paraId="10B4736E" w14:textId="77777777" w:rsidTr="0070583C">
        <w:trPr>
          <w:trHeight w:val="389"/>
        </w:trPr>
        <w:tc>
          <w:tcPr>
            <w:tcW w:w="1306" w:type="dxa"/>
          </w:tcPr>
          <w:p w14:paraId="3CDA6482" w14:textId="496CAAB8" w:rsidR="00E92793" w:rsidRDefault="00E92793" w:rsidP="00E92793">
            <w:pPr>
              <w:ind w:right="26"/>
              <w:jc w:val="center"/>
            </w:pPr>
            <w:r>
              <w:rPr>
                <w:rFonts w:ascii="Times New Roman" w:eastAsia="Times New Roman" w:hAnsi="Times New Roman" w:cs="Times New Roman"/>
                <w:lang w:val="id-ID"/>
              </w:rPr>
              <w:t>UC</w:t>
            </w:r>
            <w:r w:rsidRPr="3C4E4A28">
              <w:rPr>
                <w:rFonts w:ascii="Times New Roman" w:eastAsia="Times New Roman" w:hAnsi="Times New Roman" w:cs="Times New Roman"/>
              </w:rPr>
              <w:t xml:space="preserve">12 </w:t>
            </w:r>
          </w:p>
        </w:tc>
        <w:tc>
          <w:tcPr>
            <w:tcW w:w="3924" w:type="dxa"/>
          </w:tcPr>
          <w:p w14:paraId="4D9EFDB1" w14:textId="4713D63B" w:rsidR="00E92793" w:rsidRDefault="00E92793" w:rsidP="00E92793">
            <w:pPr>
              <w:spacing w:line="259" w:lineRule="auto"/>
              <w:ind w:right="26"/>
              <w:rPr>
                <w:rFonts w:ascii="Times New Roman" w:eastAsia="Times New Roman" w:hAnsi="Times New Roman" w:cs="Times New Roman"/>
              </w:rPr>
            </w:pPr>
            <w:r w:rsidRPr="3C4E4A28">
              <w:rPr>
                <w:rFonts w:ascii="Times New Roman" w:eastAsia="Times New Roman" w:hAnsi="Times New Roman" w:cs="Times New Roman"/>
              </w:rPr>
              <w:t>Menghapus PKS</w:t>
            </w:r>
          </w:p>
        </w:tc>
      </w:tr>
      <w:tr w:rsidR="00E92793" w14:paraId="73E1591B" w14:textId="77777777" w:rsidTr="0070583C">
        <w:trPr>
          <w:trHeight w:val="391"/>
        </w:trPr>
        <w:tc>
          <w:tcPr>
            <w:tcW w:w="1306" w:type="dxa"/>
          </w:tcPr>
          <w:p w14:paraId="6CFF457B" w14:textId="3191A024" w:rsidR="00E92793" w:rsidRDefault="00E92793" w:rsidP="00E92793">
            <w:pPr>
              <w:ind w:right="26"/>
              <w:jc w:val="center"/>
            </w:pPr>
            <w:r>
              <w:rPr>
                <w:rFonts w:ascii="Times New Roman" w:eastAsia="Times New Roman" w:hAnsi="Times New Roman" w:cs="Times New Roman"/>
                <w:lang w:val="id-ID"/>
              </w:rPr>
              <w:t>UC</w:t>
            </w:r>
            <w:r w:rsidRPr="3C4E4A28">
              <w:rPr>
                <w:rFonts w:ascii="Times New Roman" w:eastAsia="Times New Roman" w:hAnsi="Times New Roman" w:cs="Times New Roman"/>
              </w:rPr>
              <w:t xml:space="preserve">13 </w:t>
            </w:r>
          </w:p>
        </w:tc>
        <w:tc>
          <w:tcPr>
            <w:tcW w:w="3924" w:type="dxa"/>
          </w:tcPr>
          <w:p w14:paraId="5F65FA7E" w14:textId="70AE361A" w:rsidR="00E92793" w:rsidRDefault="00E92793" w:rsidP="00E92793">
            <w:pPr>
              <w:spacing w:line="259" w:lineRule="auto"/>
              <w:ind w:right="26"/>
            </w:pPr>
            <w:r w:rsidRPr="3C4E4A28">
              <w:rPr>
                <w:rFonts w:ascii="Times New Roman" w:eastAsia="Times New Roman" w:hAnsi="Times New Roman" w:cs="Times New Roman"/>
              </w:rPr>
              <w:t>Mengubah PKS</w:t>
            </w:r>
          </w:p>
        </w:tc>
      </w:tr>
      <w:tr w:rsidR="00E92793" w14:paraId="155C91CF" w14:textId="77777777" w:rsidTr="0070583C">
        <w:trPr>
          <w:trHeight w:val="389"/>
        </w:trPr>
        <w:tc>
          <w:tcPr>
            <w:tcW w:w="1306" w:type="dxa"/>
          </w:tcPr>
          <w:p w14:paraId="19F0104C" w14:textId="718A10EC" w:rsidR="00E92793" w:rsidRDefault="00E92793" w:rsidP="00E92793">
            <w:pPr>
              <w:ind w:right="26"/>
              <w:jc w:val="center"/>
            </w:pPr>
            <w:r>
              <w:rPr>
                <w:rFonts w:ascii="Times New Roman" w:eastAsia="Times New Roman" w:hAnsi="Times New Roman" w:cs="Times New Roman"/>
                <w:lang w:val="id-ID"/>
              </w:rPr>
              <w:t>UC</w:t>
            </w:r>
            <w:r w:rsidRPr="3C4E4A28">
              <w:rPr>
                <w:rFonts w:ascii="Times New Roman" w:eastAsia="Times New Roman" w:hAnsi="Times New Roman" w:cs="Times New Roman"/>
              </w:rPr>
              <w:t xml:space="preserve">14 </w:t>
            </w:r>
          </w:p>
        </w:tc>
        <w:tc>
          <w:tcPr>
            <w:tcW w:w="3924" w:type="dxa"/>
          </w:tcPr>
          <w:p w14:paraId="5EF4A4FE" w14:textId="4CF2B294" w:rsidR="00E92793" w:rsidRDefault="00E92793" w:rsidP="00E92793">
            <w:pPr>
              <w:spacing w:line="259" w:lineRule="auto"/>
              <w:ind w:right="26"/>
            </w:pPr>
            <w:r w:rsidRPr="3C4E4A28">
              <w:rPr>
                <w:rFonts w:ascii="Times New Roman" w:eastAsia="Times New Roman" w:hAnsi="Times New Roman" w:cs="Times New Roman"/>
              </w:rPr>
              <w:t>Melihat Data Termin</w:t>
            </w:r>
          </w:p>
        </w:tc>
      </w:tr>
      <w:tr w:rsidR="00E92793" w14:paraId="19E07CB8" w14:textId="77777777" w:rsidTr="0070583C">
        <w:trPr>
          <w:trHeight w:val="391"/>
        </w:trPr>
        <w:tc>
          <w:tcPr>
            <w:tcW w:w="1306" w:type="dxa"/>
          </w:tcPr>
          <w:p w14:paraId="2933B10C" w14:textId="2D8A9924" w:rsidR="00E92793" w:rsidRDefault="00E92793" w:rsidP="00E92793">
            <w:pPr>
              <w:ind w:right="26"/>
              <w:jc w:val="center"/>
            </w:pPr>
            <w:r>
              <w:rPr>
                <w:rFonts w:ascii="Times New Roman" w:eastAsia="Times New Roman" w:hAnsi="Times New Roman" w:cs="Times New Roman"/>
                <w:lang w:val="id-ID"/>
              </w:rPr>
              <w:t>UC</w:t>
            </w:r>
            <w:r w:rsidRPr="3C4E4A28">
              <w:rPr>
                <w:rFonts w:ascii="Times New Roman" w:eastAsia="Times New Roman" w:hAnsi="Times New Roman" w:cs="Times New Roman"/>
              </w:rPr>
              <w:t xml:space="preserve">15 </w:t>
            </w:r>
          </w:p>
        </w:tc>
        <w:tc>
          <w:tcPr>
            <w:tcW w:w="3924" w:type="dxa"/>
          </w:tcPr>
          <w:p w14:paraId="559F0375" w14:textId="0FA55A7D" w:rsidR="00E92793" w:rsidRDefault="00E92793" w:rsidP="00E92793">
            <w:pPr>
              <w:spacing w:line="259" w:lineRule="auto"/>
              <w:ind w:right="26"/>
            </w:pPr>
            <w:r w:rsidRPr="3C4E4A28">
              <w:rPr>
                <w:rFonts w:ascii="Times New Roman" w:eastAsia="Times New Roman" w:hAnsi="Times New Roman" w:cs="Times New Roman"/>
              </w:rPr>
              <w:t>Menambah Data Termin</w:t>
            </w:r>
          </w:p>
        </w:tc>
      </w:tr>
      <w:tr w:rsidR="00E92793" w14:paraId="1ECFEBBB" w14:textId="77777777" w:rsidTr="0070583C">
        <w:trPr>
          <w:trHeight w:val="389"/>
        </w:trPr>
        <w:tc>
          <w:tcPr>
            <w:tcW w:w="1306" w:type="dxa"/>
          </w:tcPr>
          <w:p w14:paraId="7BFF9F6F" w14:textId="610558F7" w:rsidR="00E92793" w:rsidRDefault="00E92793" w:rsidP="00E92793">
            <w:pPr>
              <w:ind w:right="26"/>
              <w:jc w:val="center"/>
            </w:pPr>
            <w:r>
              <w:rPr>
                <w:rFonts w:ascii="Times New Roman" w:eastAsia="Times New Roman" w:hAnsi="Times New Roman" w:cs="Times New Roman"/>
                <w:lang w:val="id-ID"/>
              </w:rPr>
              <w:t>UC</w:t>
            </w:r>
            <w:r w:rsidRPr="3C4E4A28">
              <w:rPr>
                <w:rFonts w:ascii="Times New Roman" w:eastAsia="Times New Roman" w:hAnsi="Times New Roman" w:cs="Times New Roman"/>
              </w:rPr>
              <w:t xml:space="preserve">16 </w:t>
            </w:r>
          </w:p>
        </w:tc>
        <w:tc>
          <w:tcPr>
            <w:tcW w:w="3924" w:type="dxa"/>
          </w:tcPr>
          <w:p w14:paraId="02EDEDE9" w14:textId="3BDB0B31" w:rsidR="00E92793" w:rsidRDefault="00E92793" w:rsidP="00E92793">
            <w:pPr>
              <w:ind w:right="26"/>
              <w:rPr>
                <w:rFonts w:ascii="Times New Roman" w:eastAsia="Times New Roman" w:hAnsi="Times New Roman" w:cs="Times New Roman"/>
              </w:rPr>
            </w:pPr>
            <w:r w:rsidRPr="3C4E4A28">
              <w:rPr>
                <w:rFonts w:ascii="Times New Roman" w:eastAsia="Times New Roman" w:hAnsi="Times New Roman" w:cs="Times New Roman"/>
              </w:rPr>
              <w:t>Menghapus Data Termin</w:t>
            </w:r>
          </w:p>
        </w:tc>
      </w:tr>
      <w:tr w:rsidR="00E92793" w14:paraId="32713B5A" w14:textId="77777777" w:rsidTr="0070583C">
        <w:trPr>
          <w:trHeight w:val="567"/>
        </w:trPr>
        <w:tc>
          <w:tcPr>
            <w:tcW w:w="1306" w:type="dxa"/>
          </w:tcPr>
          <w:p w14:paraId="4B204C98" w14:textId="2C855933"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 xml:space="preserve">17 </w:t>
            </w:r>
          </w:p>
        </w:tc>
        <w:tc>
          <w:tcPr>
            <w:tcW w:w="3924" w:type="dxa"/>
          </w:tcPr>
          <w:p w14:paraId="31B64B88" w14:textId="435E3F5A" w:rsidR="00E92793" w:rsidRDefault="00E92793" w:rsidP="00E92793">
            <w:pPr>
              <w:spacing w:line="259" w:lineRule="auto"/>
              <w:ind w:right="26"/>
            </w:pPr>
            <w:r w:rsidRPr="3C4E4A28">
              <w:rPr>
                <w:rFonts w:ascii="Times New Roman" w:eastAsia="Times New Roman" w:hAnsi="Times New Roman" w:cs="Times New Roman"/>
              </w:rPr>
              <w:t>Mengubah Data Termin</w:t>
            </w:r>
          </w:p>
        </w:tc>
      </w:tr>
      <w:tr w:rsidR="00E92793" w14:paraId="10D881E1" w14:textId="77777777" w:rsidTr="0070583C">
        <w:trPr>
          <w:trHeight w:val="567"/>
        </w:trPr>
        <w:tc>
          <w:tcPr>
            <w:tcW w:w="1306" w:type="dxa"/>
          </w:tcPr>
          <w:p w14:paraId="056AD7DA" w14:textId="18D2D5C3" w:rsidR="00E92793" w:rsidRPr="00E92793" w:rsidRDefault="00E92793" w:rsidP="00E92793">
            <w:pPr>
              <w:ind w:right="26"/>
              <w:jc w:val="center"/>
              <w:rPr>
                <w:lang w:val="id-ID"/>
              </w:rPr>
            </w:pPr>
            <w:r>
              <w:rPr>
                <w:rFonts w:ascii="Times New Roman" w:eastAsia="Times New Roman" w:hAnsi="Times New Roman" w:cs="Times New Roman"/>
                <w:lang w:val="id-ID"/>
              </w:rPr>
              <w:t>UC</w:t>
            </w:r>
            <w:r w:rsidRPr="34182B4B">
              <w:rPr>
                <w:rFonts w:ascii="Times New Roman" w:eastAsia="Times New Roman" w:hAnsi="Times New Roman" w:cs="Times New Roman"/>
              </w:rPr>
              <w:t>1</w:t>
            </w:r>
            <w:r>
              <w:rPr>
                <w:rFonts w:ascii="Times New Roman" w:eastAsia="Times New Roman" w:hAnsi="Times New Roman" w:cs="Times New Roman"/>
                <w:lang w:val="id-ID"/>
              </w:rPr>
              <w:t>8</w:t>
            </w:r>
          </w:p>
        </w:tc>
        <w:tc>
          <w:tcPr>
            <w:tcW w:w="3924" w:type="dxa"/>
          </w:tcPr>
          <w:p w14:paraId="28C57774" w14:textId="5E2E3053" w:rsidR="00E92793" w:rsidRDefault="00E92793" w:rsidP="00E92793">
            <w:pPr>
              <w:ind w:right="26"/>
            </w:pPr>
            <w:r w:rsidRPr="34182B4B">
              <w:rPr>
                <w:rFonts w:ascii="Times New Roman" w:eastAsia="Times New Roman" w:hAnsi="Times New Roman" w:cs="Times New Roman"/>
              </w:rPr>
              <w:t xml:space="preserve">Melihat Daftar Invoice </w:t>
            </w:r>
          </w:p>
        </w:tc>
      </w:tr>
      <w:tr w:rsidR="00E92793" w14:paraId="7569D7E0" w14:textId="77777777" w:rsidTr="0070583C">
        <w:trPr>
          <w:trHeight w:val="567"/>
        </w:trPr>
        <w:tc>
          <w:tcPr>
            <w:tcW w:w="1306" w:type="dxa"/>
          </w:tcPr>
          <w:p w14:paraId="5568C2C3" w14:textId="5CD884DC"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19</w:t>
            </w:r>
          </w:p>
        </w:tc>
        <w:tc>
          <w:tcPr>
            <w:tcW w:w="3924" w:type="dxa"/>
          </w:tcPr>
          <w:p w14:paraId="77E8BA2A" w14:textId="7A050718" w:rsidR="00E92793" w:rsidRDefault="00E92793" w:rsidP="00E92793">
            <w:pPr>
              <w:spacing w:line="259" w:lineRule="auto"/>
              <w:ind w:right="26"/>
            </w:pPr>
            <w:r w:rsidRPr="34182B4B">
              <w:rPr>
                <w:rFonts w:ascii="Times New Roman" w:eastAsia="Times New Roman" w:hAnsi="Times New Roman" w:cs="Times New Roman"/>
              </w:rPr>
              <w:t>Menambah Invoice</w:t>
            </w:r>
          </w:p>
        </w:tc>
      </w:tr>
      <w:tr w:rsidR="00E92793" w14:paraId="65428382" w14:textId="77777777" w:rsidTr="00F46D68">
        <w:trPr>
          <w:trHeight w:val="567"/>
        </w:trPr>
        <w:tc>
          <w:tcPr>
            <w:tcW w:w="1306" w:type="dxa"/>
          </w:tcPr>
          <w:p w14:paraId="2DB10F3B" w14:textId="04FD87DC"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 xml:space="preserve">20 </w:t>
            </w:r>
          </w:p>
        </w:tc>
        <w:tc>
          <w:tcPr>
            <w:tcW w:w="3924" w:type="dxa"/>
          </w:tcPr>
          <w:p w14:paraId="12D5B564" w14:textId="71999BCE" w:rsidR="00E92793" w:rsidRDefault="00E92793" w:rsidP="00E92793">
            <w:pPr>
              <w:ind w:right="26"/>
              <w:rPr>
                <w:rFonts w:ascii="Times New Roman" w:eastAsia="Times New Roman" w:hAnsi="Times New Roman" w:cs="Times New Roman"/>
              </w:rPr>
            </w:pPr>
            <w:r w:rsidRPr="34182B4B">
              <w:rPr>
                <w:rFonts w:ascii="Times New Roman" w:eastAsia="Times New Roman" w:hAnsi="Times New Roman" w:cs="Times New Roman"/>
              </w:rPr>
              <w:t>Melihat Data Vendor</w:t>
            </w:r>
          </w:p>
        </w:tc>
      </w:tr>
      <w:tr w:rsidR="00E92793" w14:paraId="60652CA5" w14:textId="77777777" w:rsidTr="0070583C">
        <w:trPr>
          <w:trHeight w:val="567"/>
        </w:trPr>
        <w:tc>
          <w:tcPr>
            <w:tcW w:w="1306" w:type="dxa"/>
          </w:tcPr>
          <w:p w14:paraId="337AB837" w14:textId="10E0CEF9"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 xml:space="preserve">21 </w:t>
            </w:r>
          </w:p>
        </w:tc>
        <w:tc>
          <w:tcPr>
            <w:tcW w:w="3924" w:type="dxa"/>
          </w:tcPr>
          <w:p w14:paraId="241A809D" w14:textId="6253F4ED" w:rsidR="00E92793" w:rsidRDefault="00E92793" w:rsidP="00E92793">
            <w:pPr>
              <w:spacing w:line="259" w:lineRule="auto"/>
              <w:ind w:right="26"/>
              <w:jc w:val="both"/>
            </w:pPr>
            <w:r w:rsidRPr="34182B4B">
              <w:rPr>
                <w:rFonts w:ascii="Times New Roman" w:eastAsia="Times New Roman" w:hAnsi="Times New Roman" w:cs="Times New Roman"/>
              </w:rPr>
              <w:t>Menambah Data Vendor</w:t>
            </w:r>
          </w:p>
        </w:tc>
      </w:tr>
      <w:tr w:rsidR="00E92793" w14:paraId="440514AC" w14:textId="77777777" w:rsidTr="0070583C">
        <w:trPr>
          <w:trHeight w:val="567"/>
        </w:trPr>
        <w:tc>
          <w:tcPr>
            <w:tcW w:w="1306" w:type="dxa"/>
          </w:tcPr>
          <w:p w14:paraId="4A46F56E" w14:textId="561198B7" w:rsidR="00E92793" w:rsidRDefault="00E92793" w:rsidP="00E92793">
            <w:pPr>
              <w:ind w:right="26"/>
              <w:jc w:val="center"/>
            </w:pPr>
            <w:r>
              <w:rPr>
                <w:rFonts w:ascii="Times New Roman" w:eastAsia="Times New Roman" w:hAnsi="Times New Roman" w:cs="Times New Roman"/>
                <w:lang w:val="id-ID"/>
              </w:rPr>
              <w:lastRenderedPageBreak/>
              <w:t>UC</w:t>
            </w:r>
            <w:r w:rsidRPr="34182B4B">
              <w:rPr>
                <w:rFonts w:ascii="Times New Roman" w:eastAsia="Times New Roman" w:hAnsi="Times New Roman" w:cs="Times New Roman"/>
              </w:rPr>
              <w:t xml:space="preserve">22 </w:t>
            </w:r>
          </w:p>
        </w:tc>
        <w:tc>
          <w:tcPr>
            <w:tcW w:w="3924" w:type="dxa"/>
          </w:tcPr>
          <w:p w14:paraId="2D0140FD" w14:textId="0E06F1C8" w:rsidR="00E92793" w:rsidRDefault="00E92793" w:rsidP="00E92793">
            <w:pPr>
              <w:spacing w:line="259" w:lineRule="auto"/>
              <w:ind w:right="26"/>
            </w:pPr>
            <w:r w:rsidRPr="34182B4B">
              <w:rPr>
                <w:rFonts w:ascii="Times New Roman" w:eastAsia="Times New Roman" w:hAnsi="Times New Roman" w:cs="Times New Roman"/>
              </w:rPr>
              <w:t>Menghapus Data Vendor</w:t>
            </w:r>
          </w:p>
        </w:tc>
      </w:tr>
      <w:tr w:rsidR="00E92793" w14:paraId="761E0986" w14:textId="77777777" w:rsidTr="0070583C">
        <w:trPr>
          <w:trHeight w:val="567"/>
        </w:trPr>
        <w:tc>
          <w:tcPr>
            <w:tcW w:w="1306" w:type="dxa"/>
          </w:tcPr>
          <w:p w14:paraId="32D1689F" w14:textId="6E93C586"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 xml:space="preserve">23 </w:t>
            </w:r>
          </w:p>
        </w:tc>
        <w:tc>
          <w:tcPr>
            <w:tcW w:w="3924" w:type="dxa"/>
          </w:tcPr>
          <w:p w14:paraId="0D6E4DD4" w14:textId="21FE2F97" w:rsidR="00E92793" w:rsidRDefault="00E92793" w:rsidP="00E92793">
            <w:pPr>
              <w:spacing w:line="259" w:lineRule="auto"/>
              <w:ind w:right="26"/>
              <w:jc w:val="both"/>
            </w:pPr>
            <w:r w:rsidRPr="34182B4B">
              <w:rPr>
                <w:rFonts w:ascii="Times New Roman" w:eastAsia="Times New Roman" w:hAnsi="Times New Roman" w:cs="Times New Roman"/>
              </w:rPr>
              <w:t>Mengubah Data Vendor</w:t>
            </w:r>
          </w:p>
        </w:tc>
      </w:tr>
      <w:tr w:rsidR="00E92793" w14:paraId="640998AD" w14:textId="77777777" w:rsidTr="0070583C">
        <w:trPr>
          <w:trHeight w:val="567"/>
        </w:trPr>
        <w:tc>
          <w:tcPr>
            <w:tcW w:w="1306" w:type="dxa"/>
          </w:tcPr>
          <w:p w14:paraId="3A833532" w14:textId="436B2ED1"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 xml:space="preserve">24 </w:t>
            </w:r>
          </w:p>
        </w:tc>
        <w:tc>
          <w:tcPr>
            <w:tcW w:w="3924" w:type="dxa"/>
          </w:tcPr>
          <w:p w14:paraId="670CB022" w14:textId="4FDFA874" w:rsidR="00E92793" w:rsidRDefault="00E92793" w:rsidP="00E92793">
            <w:pPr>
              <w:spacing w:line="259" w:lineRule="auto"/>
              <w:ind w:right="26"/>
              <w:jc w:val="both"/>
            </w:pPr>
            <w:r w:rsidRPr="34182B4B">
              <w:rPr>
                <w:rFonts w:ascii="Times New Roman" w:eastAsia="Times New Roman" w:hAnsi="Times New Roman" w:cs="Times New Roman"/>
              </w:rPr>
              <w:t>Melihat Data Jenis Project</w:t>
            </w:r>
          </w:p>
        </w:tc>
      </w:tr>
      <w:tr w:rsidR="00E92793" w14:paraId="50E9A082" w14:textId="77777777" w:rsidTr="0070583C">
        <w:trPr>
          <w:trHeight w:val="567"/>
        </w:trPr>
        <w:tc>
          <w:tcPr>
            <w:tcW w:w="1306" w:type="dxa"/>
          </w:tcPr>
          <w:p w14:paraId="1BFEFB65" w14:textId="69649D01"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 xml:space="preserve">25 </w:t>
            </w:r>
          </w:p>
        </w:tc>
        <w:tc>
          <w:tcPr>
            <w:tcW w:w="3924" w:type="dxa"/>
          </w:tcPr>
          <w:p w14:paraId="52AC2512" w14:textId="6A7EF4D9" w:rsidR="00E92793" w:rsidRDefault="00E92793" w:rsidP="00E92793">
            <w:pPr>
              <w:ind w:right="26"/>
              <w:rPr>
                <w:rFonts w:ascii="Times New Roman" w:eastAsia="Times New Roman" w:hAnsi="Times New Roman" w:cs="Times New Roman"/>
              </w:rPr>
            </w:pPr>
            <w:r w:rsidRPr="34182B4B">
              <w:rPr>
                <w:rFonts w:ascii="Times New Roman" w:eastAsia="Times New Roman" w:hAnsi="Times New Roman" w:cs="Times New Roman"/>
              </w:rPr>
              <w:t>Menambah Data Jenis Project</w:t>
            </w:r>
          </w:p>
        </w:tc>
      </w:tr>
      <w:tr w:rsidR="00E92793" w14:paraId="625FE8B3" w14:textId="77777777" w:rsidTr="0070583C">
        <w:trPr>
          <w:trHeight w:val="567"/>
        </w:trPr>
        <w:tc>
          <w:tcPr>
            <w:tcW w:w="1306" w:type="dxa"/>
          </w:tcPr>
          <w:p w14:paraId="17FAB2FB" w14:textId="0AE933B6"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 xml:space="preserve">26 </w:t>
            </w:r>
          </w:p>
        </w:tc>
        <w:tc>
          <w:tcPr>
            <w:tcW w:w="3924" w:type="dxa"/>
          </w:tcPr>
          <w:p w14:paraId="461049DC" w14:textId="1F2A676A" w:rsidR="00E92793" w:rsidRDefault="00E92793" w:rsidP="00E92793">
            <w:pPr>
              <w:spacing w:line="259" w:lineRule="auto"/>
              <w:ind w:right="26"/>
            </w:pPr>
            <w:r w:rsidRPr="34182B4B">
              <w:rPr>
                <w:rFonts w:ascii="Times New Roman" w:eastAsia="Times New Roman" w:hAnsi="Times New Roman" w:cs="Times New Roman"/>
              </w:rPr>
              <w:t>Menghapus Data Jenis Project</w:t>
            </w:r>
          </w:p>
        </w:tc>
      </w:tr>
      <w:tr w:rsidR="00E92793" w14:paraId="725BE041" w14:textId="77777777" w:rsidTr="0070583C">
        <w:trPr>
          <w:trHeight w:val="567"/>
        </w:trPr>
        <w:tc>
          <w:tcPr>
            <w:tcW w:w="1306" w:type="dxa"/>
          </w:tcPr>
          <w:p w14:paraId="4B8245A1" w14:textId="31284FD7"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 xml:space="preserve">27 </w:t>
            </w:r>
          </w:p>
        </w:tc>
        <w:tc>
          <w:tcPr>
            <w:tcW w:w="3924" w:type="dxa"/>
          </w:tcPr>
          <w:p w14:paraId="7A7B7086" w14:textId="4E676367" w:rsidR="00E92793" w:rsidRDefault="00E92793" w:rsidP="00E92793">
            <w:pPr>
              <w:spacing w:line="259" w:lineRule="auto"/>
              <w:ind w:right="26"/>
            </w:pPr>
            <w:r w:rsidRPr="34182B4B">
              <w:rPr>
                <w:rFonts w:ascii="Times New Roman" w:eastAsia="Times New Roman" w:hAnsi="Times New Roman" w:cs="Times New Roman"/>
              </w:rPr>
              <w:t>Mengubah Data Jenis Project</w:t>
            </w:r>
          </w:p>
        </w:tc>
      </w:tr>
      <w:tr w:rsidR="00E92793" w14:paraId="49D8B7DA" w14:textId="77777777" w:rsidTr="0070583C">
        <w:trPr>
          <w:trHeight w:val="567"/>
        </w:trPr>
        <w:tc>
          <w:tcPr>
            <w:tcW w:w="1306" w:type="dxa"/>
          </w:tcPr>
          <w:p w14:paraId="0C472E16" w14:textId="7593FDF8" w:rsidR="00E92793" w:rsidRDefault="00E92793" w:rsidP="00E92793">
            <w:pPr>
              <w:ind w:right="26"/>
              <w:jc w:val="center"/>
            </w:pPr>
            <w:r>
              <w:rPr>
                <w:rFonts w:ascii="Times New Roman" w:eastAsia="Times New Roman" w:hAnsi="Times New Roman" w:cs="Times New Roman"/>
                <w:lang w:val="id-ID"/>
              </w:rPr>
              <w:t>UC</w:t>
            </w:r>
            <w:r w:rsidRPr="34182B4B">
              <w:rPr>
                <w:rFonts w:ascii="Times New Roman" w:eastAsia="Times New Roman" w:hAnsi="Times New Roman" w:cs="Times New Roman"/>
              </w:rPr>
              <w:t>2</w:t>
            </w:r>
            <w:r>
              <w:rPr>
                <w:rFonts w:ascii="Times New Roman" w:eastAsia="Times New Roman" w:hAnsi="Times New Roman" w:cs="Times New Roman"/>
                <w:lang w:val="id-ID"/>
              </w:rPr>
              <w:t>8</w:t>
            </w:r>
            <w:r w:rsidRPr="34182B4B">
              <w:rPr>
                <w:rFonts w:ascii="Times New Roman" w:eastAsia="Times New Roman" w:hAnsi="Times New Roman" w:cs="Times New Roman"/>
              </w:rPr>
              <w:t xml:space="preserve"> </w:t>
            </w:r>
          </w:p>
        </w:tc>
        <w:tc>
          <w:tcPr>
            <w:tcW w:w="3924" w:type="dxa"/>
          </w:tcPr>
          <w:p w14:paraId="67DE0914" w14:textId="1D7CF86A" w:rsidR="00E92793" w:rsidRDefault="00E92793" w:rsidP="00E92793">
            <w:pPr>
              <w:ind w:right="26"/>
              <w:rPr>
                <w:rFonts w:ascii="Times New Roman" w:eastAsia="Times New Roman" w:hAnsi="Times New Roman" w:cs="Times New Roman"/>
              </w:rPr>
            </w:pPr>
            <w:r w:rsidRPr="34182B4B">
              <w:rPr>
                <w:rFonts w:ascii="Times New Roman" w:eastAsia="Times New Roman" w:hAnsi="Times New Roman" w:cs="Times New Roman"/>
              </w:rPr>
              <w:t>Melihat Laporan Gabungan</w:t>
            </w:r>
          </w:p>
        </w:tc>
      </w:tr>
    </w:tbl>
    <w:p w14:paraId="232EB923" w14:textId="746B007F" w:rsidR="009957EC" w:rsidRDefault="00D1442A" w:rsidP="001C0919">
      <w:pPr>
        <w:spacing w:after="0"/>
        <w:ind w:right="26"/>
      </w:pPr>
      <w:r>
        <w:rPr>
          <w:rFonts w:ascii="Times New Roman" w:eastAsia="Times New Roman" w:hAnsi="Times New Roman" w:cs="Times New Roman"/>
        </w:rPr>
        <w:t xml:space="preserve">  </w:t>
      </w:r>
    </w:p>
    <w:p w14:paraId="52812B89" w14:textId="0422F057" w:rsidR="009957EC" w:rsidRPr="000C6AA8" w:rsidRDefault="000C6AA8" w:rsidP="002A4427">
      <w:pPr>
        <w:spacing w:after="12" w:line="248" w:lineRule="auto"/>
        <w:ind w:right="26"/>
        <w:jc w:val="both"/>
        <w:rPr>
          <w:rFonts w:ascii="Times New Roman" w:eastAsia="Times New Roman" w:hAnsi="Times New Roman" w:cs="Times New Roman"/>
          <w:lang w:val="id-ID"/>
        </w:rPr>
      </w:pPr>
      <w:r>
        <w:rPr>
          <w:rFonts w:ascii="Times New Roman" w:eastAsia="Times New Roman" w:hAnsi="Times New Roman" w:cs="Times New Roman"/>
          <w:lang w:val="id-ID"/>
        </w:rPr>
        <w:t>P</w:t>
      </w:r>
      <w:r w:rsidR="00D1442A">
        <w:rPr>
          <w:rFonts w:ascii="Times New Roman" w:eastAsia="Times New Roman" w:hAnsi="Times New Roman" w:cs="Times New Roman"/>
        </w:rPr>
        <w:t xml:space="preserve">enjelasan dari </w:t>
      </w:r>
      <w:r>
        <w:rPr>
          <w:rFonts w:ascii="Times New Roman" w:eastAsia="Times New Roman" w:hAnsi="Times New Roman" w:cs="Times New Roman"/>
          <w:lang w:val="id-ID"/>
        </w:rPr>
        <w:t xml:space="preserve">tiap </w:t>
      </w:r>
      <w:r w:rsidRPr="000C6AA8">
        <w:rPr>
          <w:rFonts w:ascii="Times New Roman" w:eastAsia="Times New Roman" w:hAnsi="Times New Roman" w:cs="Times New Roman"/>
          <w:i/>
          <w:iCs/>
          <w:lang w:val="id-ID"/>
        </w:rPr>
        <w:t>use case</w:t>
      </w:r>
      <w:r>
        <w:rPr>
          <w:rFonts w:ascii="Times New Roman" w:eastAsia="Times New Roman" w:hAnsi="Times New Roman" w:cs="Times New Roman"/>
          <w:lang w:val="id-ID"/>
        </w:rPr>
        <w:t xml:space="preserve"> </w:t>
      </w:r>
      <w:r w:rsidR="00D1442A">
        <w:rPr>
          <w:rFonts w:ascii="Times New Roman" w:eastAsia="Times New Roman" w:hAnsi="Times New Roman" w:cs="Times New Roman"/>
        </w:rPr>
        <w:t>dapat dilihat sebagai berikut</w:t>
      </w:r>
      <w:r>
        <w:rPr>
          <w:rFonts w:ascii="Times New Roman" w:eastAsia="Times New Roman" w:hAnsi="Times New Roman" w:cs="Times New Roman"/>
          <w:lang w:val="id-ID"/>
        </w:rPr>
        <w:t>.</w:t>
      </w:r>
    </w:p>
    <w:p w14:paraId="390E7B72" w14:textId="72D0E150" w:rsidR="00F932B1" w:rsidRDefault="00F932B1" w:rsidP="001C0919">
      <w:pPr>
        <w:spacing w:after="12" w:line="248" w:lineRule="auto"/>
        <w:ind w:right="26"/>
        <w:jc w:val="both"/>
      </w:pPr>
    </w:p>
    <w:p w14:paraId="40700CF9" w14:textId="3674C7F2" w:rsidR="009957EC" w:rsidRDefault="00D1442A" w:rsidP="001C0919">
      <w:pPr>
        <w:pStyle w:val="Heading4"/>
        <w:ind w:left="0" w:right="26" w:firstLine="0"/>
      </w:pPr>
      <w:r>
        <w:rPr>
          <w:sz w:val="24"/>
        </w:rPr>
        <w:t>1.</w:t>
      </w:r>
      <w:r>
        <w:rPr>
          <w:rFonts w:ascii="Arial" w:eastAsia="Arial" w:hAnsi="Arial" w:cs="Arial"/>
          <w:sz w:val="24"/>
        </w:rPr>
        <w:t xml:space="preserve"> </w:t>
      </w:r>
      <w:r>
        <w:t xml:space="preserve">Melihat </w:t>
      </w:r>
      <w:r w:rsidR="00487E71">
        <w:rPr>
          <w:lang w:val="id-ID"/>
        </w:rPr>
        <w:t>Data Pengguna</w:t>
      </w:r>
      <w:r>
        <w:rPr>
          <w:sz w:val="24"/>
        </w:rPr>
        <w:t xml:space="preserve"> </w:t>
      </w:r>
    </w:p>
    <w:p w14:paraId="290765A6" w14:textId="7B8F00BD" w:rsidR="005A5B76" w:rsidRPr="009E63F8" w:rsidRDefault="005A5B76" w:rsidP="00046FE4">
      <w:pPr>
        <w:spacing w:after="12" w:line="248" w:lineRule="auto"/>
        <w:ind w:right="26" w:firstLine="284"/>
        <w:jc w:val="both"/>
        <w:rPr>
          <w:lang w:val="id-ID"/>
        </w:rPr>
      </w:pPr>
      <w:r>
        <w:rPr>
          <w:rFonts w:ascii="Times New Roman" w:eastAsia="Times New Roman" w:hAnsi="Times New Roman" w:cs="Times New Roman"/>
          <w:lang w:val="id-ID"/>
        </w:rPr>
        <w:t>Berikut merupakan spesifikasi dari kasus penggunaan untuk melihat data pengguna.</w:t>
      </w:r>
    </w:p>
    <w:p w14:paraId="4C2CD6F7" w14:textId="3DDC7F7F" w:rsidR="00B25B2C" w:rsidRDefault="00B25B2C" w:rsidP="00DB099A">
      <w:pPr>
        <w:pStyle w:val="Gambar"/>
        <w:jc w:val="left"/>
      </w:pPr>
    </w:p>
    <w:p w14:paraId="64CB1A24" w14:textId="792D33CC" w:rsidR="00DB099A" w:rsidRDefault="00DB099A" w:rsidP="00DB099A">
      <w:pPr>
        <w:pStyle w:val="Gambar"/>
      </w:pPr>
      <w:bookmarkStart w:id="61" w:name="_Toc51018088"/>
      <w:r>
        <w:t xml:space="preserve">Tabel 4. </w:t>
      </w:r>
      <w:r>
        <w:fldChar w:fldCharType="begin"/>
      </w:r>
      <w:r>
        <w:instrText xml:space="preserve"> SEQ Tabel_4. \* ARABIC </w:instrText>
      </w:r>
      <w:r>
        <w:fldChar w:fldCharType="separate"/>
      </w:r>
      <w:r w:rsidR="00BF546C">
        <w:rPr>
          <w:noProof/>
        </w:rPr>
        <w:t>4</w:t>
      </w:r>
      <w:r>
        <w:fldChar w:fldCharType="end"/>
      </w:r>
      <w:r>
        <w:t xml:space="preserve"> </w:t>
      </w:r>
      <w:r w:rsidRPr="00134D48">
        <w:t>Use Case Specification Melihat Data Pengguna</w:t>
      </w:r>
      <w:bookmarkEnd w:id="61"/>
    </w:p>
    <w:tbl>
      <w:tblPr>
        <w:tblStyle w:val="TableGrid1"/>
        <w:tblW w:w="5241" w:type="dxa"/>
        <w:tblInd w:w="-1" w:type="dxa"/>
        <w:tblCellMar>
          <w:top w:w="37" w:type="dxa"/>
          <w:left w:w="108" w:type="dxa"/>
          <w:right w:w="115" w:type="dxa"/>
        </w:tblCellMar>
        <w:tblLook w:val="04A0" w:firstRow="1" w:lastRow="0" w:firstColumn="1" w:lastColumn="0" w:noHBand="0" w:noVBand="1"/>
      </w:tblPr>
      <w:tblGrid>
        <w:gridCol w:w="1614"/>
        <w:gridCol w:w="1076"/>
        <w:gridCol w:w="2551"/>
      </w:tblGrid>
      <w:tr w:rsidR="000B17B9" w14:paraId="5E6AD2AA"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757034FC" w14:textId="77777777" w:rsidR="009957EC" w:rsidRDefault="00D1442A" w:rsidP="001C0919">
            <w:pPr>
              <w:ind w:right="26"/>
            </w:pPr>
            <w:r>
              <w:rPr>
                <w:rFonts w:ascii="Cambria" w:eastAsia="Cambria" w:hAnsi="Cambria" w:cs="Cambria"/>
                <w:sz w:val="20"/>
              </w:rPr>
              <w:t xml:space="preserve">Nama </w:t>
            </w:r>
          </w:p>
        </w:tc>
        <w:tc>
          <w:tcPr>
            <w:tcW w:w="3627" w:type="dxa"/>
            <w:gridSpan w:val="2"/>
            <w:tcBorders>
              <w:top w:val="single" w:sz="4" w:space="0" w:color="000000"/>
              <w:left w:val="single" w:sz="4" w:space="0" w:color="000000"/>
              <w:bottom w:val="single" w:sz="4" w:space="0" w:color="000000"/>
              <w:right w:val="single" w:sz="4" w:space="0" w:color="000000"/>
            </w:tcBorders>
          </w:tcPr>
          <w:p w14:paraId="6CADB0F7" w14:textId="6C450C1E" w:rsidR="009957EC" w:rsidRPr="00487E71" w:rsidRDefault="00D1442A" w:rsidP="001C0919">
            <w:pPr>
              <w:ind w:right="26"/>
              <w:rPr>
                <w:lang w:val="id-ID"/>
              </w:rPr>
            </w:pPr>
            <w:r>
              <w:rPr>
                <w:rFonts w:ascii="Cambria" w:eastAsia="Cambria" w:hAnsi="Cambria" w:cs="Cambria"/>
                <w:sz w:val="20"/>
              </w:rPr>
              <w:t xml:space="preserve">Melihat </w:t>
            </w:r>
            <w:r w:rsidR="00487E71">
              <w:rPr>
                <w:rFonts w:ascii="Cambria" w:eastAsia="Cambria" w:hAnsi="Cambria" w:cs="Cambria"/>
                <w:sz w:val="20"/>
                <w:lang w:val="id-ID"/>
              </w:rPr>
              <w:t xml:space="preserve">Data </w:t>
            </w:r>
            <w:r w:rsidR="006A6631">
              <w:rPr>
                <w:rFonts w:ascii="Cambria" w:eastAsia="Cambria" w:hAnsi="Cambria" w:cs="Cambria"/>
                <w:sz w:val="20"/>
                <w:lang w:val="id-ID"/>
              </w:rPr>
              <w:t>Pengguna</w:t>
            </w:r>
          </w:p>
        </w:tc>
      </w:tr>
      <w:tr w:rsidR="000B17B9" w14:paraId="34BF0722"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4320A2FE" w14:textId="77777777" w:rsidR="009957EC" w:rsidRDefault="00D1442A" w:rsidP="001C0919">
            <w:pPr>
              <w:ind w:right="26"/>
            </w:pPr>
            <w:r>
              <w:rPr>
                <w:rFonts w:ascii="Cambria" w:eastAsia="Cambria" w:hAnsi="Cambria" w:cs="Cambria"/>
                <w:sz w:val="20"/>
              </w:rPr>
              <w:t xml:space="preserve">Kode </w:t>
            </w:r>
          </w:p>
        </w:tc>
        <w:tc>
          <w:tcPr>
            <w:tcW w:w="3627" w:type="dxa"/>
            <w:gridSpan w:val="2"/>
            <w:tcBorders>
              <w:top w:val="single" w:sz="4" w:space="0" w:color="000000"/>
              <w:left w:val="single" w:sz="4" w:space="0" w:color="000000"/>
              <w:bottom w:val="single" w:sz="4" w:space="0" w:color="000000"/>
              <w:right w:val="single" w:sz="4" w:space="0" w:color="000000"/>
            </w:tcBorders>
          </w:tcPr>
          <w:p w14:paraId="5619BEF1" w14:textId="77777777" w:rsidR="009957EC" w:rsidRDefault="00D1442A" w:rsidP="001C0919">
            <w:pPr>
              <w:ind w:right="26"/>
            </w:pPr>
            <w:r>
              <w:rPr>
                <w:rFonts w:ascii="Cambria" w:eastAsia="Cambria" w:hAnsi="Cambria" w:cs="Cambria"/>
                <w:sz w:val="20"/>
              </w:rPr>
              <w:t xml:space="preserve">UC01 </w:t>
            </w:r>
          </w:p>
        </w:tc>
      </w:tr>
      <w:tr w:rsidR="000B17B9" w14:paraId="4A0B08EA"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1F816631" w14:textId="77777777" w:rsidR="009957EC" w:rsidRDefault="00D1442A" w:rsidP="001C0919">
            <w:pPr>
              <w:ind w:right="26"/>
            </w:pPr>
            <w:r>
              <w:rPr>
                <w:rFonts w:ascii="Cambria" w:eastAsia="Cambria" w:hAnsi="Cambria" w:cs="Cambria"/>
                <w:sz w:val="20"/>
              </w:rPr>
              <w:t xml:space="preserve">Aktor </w:t>
            </w:r>
          </w:p>
        </w:tc>
        <w:tc>
          <w:tcPr>
            <w:tcW w:w="3627" w:type="dxa"/>
            <w:gridSpan w:val="2"/>
            <w:tcBorders>
              <w:top w:val="single" w:sz="4" w:space="0" w:color="000000"/>
              <w:left w:val="single" w:sz="4" w:space="0" w:color="000000"/>
              <w:bottom w:val="single" w:sz="4" w:space="0" w:color="000000"/>
              <w:right w:val="single" w:sz="4" w:space="0" w:color="000000"/>
            </w:tcBorders>
          </w:tcPr>
          <w:p w14:paraId="423A1A2D" w14:textId="246FB788" w:rsidR="009957EC" w:rsidRPr="002C1756" w:rsidRDefault="002C1756" w:rsidP="001C0919">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55D89B17"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2461C74F" w14:textId="77777777" w:rsidR="009957EC" w:rsidRDefault="00D1442A" w:rsidP="001C0919">
            <w:pPr>
              <w:ind w:right="26"/>
            </w:pPr>
            <w:r>
              <w:rPr>
                <w:rFonts w:ascii="Cambria" w:eastAsia="Cambria" w:hAnsi="Cambria" w:cs="Cambria"/>
                <w:sz w:val="20"/>
              </w:rPr>
              <w:t xml:space="preserve">Deskripsi </w:t>
            </w:r>
          </w:p>
        </w:tc>
        <w:tc>
          <w:tcPr>
            <w:tcW w:w="3627" w:type="dxa"/>
            <w:gridSpan w:val="2"/>
            <w:tcBorders>
              <w:top w:val="single" w:sz="4" w:space="0" w:color="000000"/>
              <w:left w:val="single" w:sz="4" w:space="0" w:color="000000"/>
              <w:bottom w:val="single" w:sz="4" w:space="0" w:color="000000"/>
              <w:right w:val="single" w:sz="4" w:space="0" w:color="000000"/>
            </w:tcBorders>
          </w:tcPr>
          <w:p w14:paraId="5627F46B" w14:textId="65800693" w:rsidR="009957EC" w:rsidRPr="002C1756" w:rsidRDefault="00F46D68" w:rsidP="001C0919">
            <w:pPr>
              <w:ind w:right="26"/>
              <w:rPr>
                <w:rFonts w:asciiTheme="majorBidi" w:hAnsiTheme="majorBidi" w:cstheme="majorBidi"/>
                <w:lang w:val="id-ID"/>
              </w:rPr>
            </w:pPr>
            <w:r>
              <w:rPr>
                <w:rFonts w:asciiTheme="majorBidi" w:hAnsiTheme="majorBidi" w:cstheme="majorBidi"/>
                <w:lang w:val="id-ID"/>
              </w:rPr>
              <w:t>IT Finance</w:t>
            </w:r>
            <w:r w:rsidR="00721779">
              <w:rPr>
                <w:rFonts w:asciiTheme="majorBidi" w:hAnsiTheme="majorBidi" w:cstheme="majorBidi"/>
                <w:lang w:val="id-ID"/>
              </w:rPr>
              <w:t xml:space="preserve"> melihat daftar </w:t>
            </w:r>
            <w:r w:rsidR="006A6631">
              <w:rPr>
                <w:rFonts w:asciiTheme="majorBidi" w:hAnsiTheme="majorBidi" w:cstheme="majorBidi"/>
                <w:lang w:val="id-ID"/>
              </w:rPr>
              <w:t>pengguna</w:t>
            </w:r>
          </w:p>
        </w:tc>
      </w:tr>
      <w:tr w:rsidR="000B17B9" w14:paraId="3DBD4462" w14:textId="77777777" w:rsidTr="0070583C">
        <w:trPr>
          <w:trHeight w:val="243"/>
        </w:trPr>
        <w:tc>
          <w:tcPr>
            <w:tcW w:w="1614" w:type="dxa"/>
            <w:tcBorders>
              <w:top w:val="single" w:sz="4" w:space="0" w:color="000000"/>
              <w:left w:val="single" w:sz="4" w:space="0" w:color="000000"/>
              <w:bottom w:val="single" w:sz="4" w:space="0" w:color="000000"/>
              <w:right w:val="single" w:sz="4" w:space="0" w:color="000000"/>
            </w:tcBorders>
          </w:tcPr>
          <w:p w14:paraId="71C2A29C" w14:textId="77777777" w:rsidR="009957EC" w:rsidRDefault="00D1442A" w:rsidP="001C0919">
            <w:pPr>
              <w:ind w:right="26"/>
            </w:pPr>
            <w:r>
              <w:rPr>
                <w:rFonts w:ascii="Cambria" w:eastAsia="Cambria" w:hAnsi="Cambria" w:cs="Cambria"/>
                <w:sz w:val="20"/>
              </w:rPr>
              <w:t xml:space="preserve">Kondisi Awal </w:t>
            </w:r>
          </w:p>
        </w:tc>
        <w:tc>
          <w:tcPr>
            <w:tcW w:w="3627" w:type="dxa"/>
            <w:gridSpan w:val="2"/>
            <w:tcBorders>
              <w:top w:val="single" w:sz="4" w:space="0" w:color="000000"/>
              <w:left w:val="single" w:sz="4" w:space="0" w:color="000000"/>
              <w:bottom w:val="single" w:sz="4" w:space="0" w:color="000000"/>
              <w:right w:val="single" w:sz="4" w:space="0" w:color="000000"/>
            </w:tcBorders>
          </w:tcPr>
          <w:p w14:paraId="52E53208" w14:textId="77777777" w:rsidR="009957EC" w:rsidRDefault="00D1442A" w:rsidP="001C0919">
            <w:pPr>
              <w:ind w:right="26"/>
            </w:pPr>
            <w:r>
              <w:rPr>
                <w:rFonts w:ascii="Cambria" w:eastAsia="Cambria" w:hAnsi="Cambria" w:cs="Cambria"/>
                <w:sz w:val="20"/>
              </w:rPr>
              <w:t xml:space="preserve">- </w:t>
            </w:r>
          </w:p>
        </w:tc>
      </w:tr>
      <w:tr w:rsidR="000B17B9" w14:paraId="49528A3C"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20F53786" w14:textId="77777777" w:rsidR="009957EC" w:rsidRDefault="00D1442A" w:rsidP="001C0919">
            <w:pPr>
              <w:ind w:right="26"/>
            </w:pPr>
            <w:r>
              <w:rPr>
                <w:rFonts w:ascii="Cambria" w:eastAsia="Cambria" w:hAnsi="Cambria" w:cs="Cambria"/>
                <w:sz w:val="20"/>
              </w:rPr>
              <w:t xml:space="preserve">Kondisi Akhir </w:t>
            </w:r>
          </w:p>
        </w:tc>
        <w:tc>
          <w:tcPr>
            <w:tcW w:w="3627" w:type="dxa"/>
            <w:gridSpan w:val="2"/>
            <w:tcBorders>
              <w:top w:val="single" w:sz="4" w:space="0" w:color="000000"/>
              <w:left w:val="single" w:sz="4" w:space="0" w:color="000000"/>
              <w:bottom w:val="single" w:sz="4" w:space="0" w:color="000000"/>
              <w:right w:val="single" w:sz="4" w:space="0" w:color="000000"/>
            </w:tcBorders>
          </w:tcPr>
          <w:p w14:paraId="7A5FD3F0" w14:textId="77777777" w:rsidR="009957EC" w:rsidRDefault="00D1442A" w:rsidP="001C0919">
            <w:pPr>
              <w:ind w:right="26"/>
            </w:pPr>
            <w:r>
              <w:rPr>
                <w:rFonts w:ascii="Cambria" w:eastAsia="Cambria" w:hAnsi="Cambria" w:cs="Cambria"/>
                <w:sz w:val="20"/>
              </w:rPr>
              <w:t xml:space="preserve">- </w:t>
            </w:r>
          </w:p>
        </w:tc>
      </w:tr>
      <w:tr w:rsidR="000B17B9" w14:paraId="13175620" w14:textId="77777777" w:rsidTr="0070583C">
        <w:trPr>
          <w:trHeight w:val="326"/>
        </w:trPr>
        <w:tc>
          <w:tcPr>
            <w:tcW w:w="5241" w:type="dxa"/>
            <w:gridSpan w:val="3"/>
            <w:tcBorders>
              <w:top w:val="single" w:sz="4" w:space="0" w:color="000000"/>
              <w:left w:val="single" w:sz="4" w:space="0" w:color="000000"/>
              <w:bottom w:val="single" w:sz="4" w:space="0" w:color="000000"/>
              <w:right w:val="single" w:sz="4" w:space="0" w:color="000000"/>
            </w:tcBorders>
          </w:tcPr>
          <w:p w14:paraId="3226BC6C" w14:textId="6A046057" w:rsidR="0089734B" w:rsidRDefault="0089734B" w:rsidP="001C0919">
            <w:pPr>
              <w:ind w:right="26"/>
            </w:pPr>
            <w:r>
              <w:rPr>
                <w:rFonts w:ascii="Cambria" w:eastAsia="Cambria" w:hAnsi="Cambria" w:cs="Cambria"/>
                <w:sz w:val="20"/>
              </w:rPr>
              <w:t xml:space="preserve">Alur Normal </w:t>
            </w:r>
          </w:p>
        </w:tc>
      </w:tr>
      <w:tr w:rsidR="000B17B9" w14:paraId="45EED94C" w14:textId="77777777" w:rsidTr="00B23D90">
        <w:trPr>
          <w:trHeight w:val="174"/>
        </w:trPr>
        <w:tc>
          <w:tcPr>
            <w:tcW w:w="2690" w:type="dxa"/>
            <w:gridSpan w:val="2"/>
            <w:tcBorders>
              <w:top w:val="single" w:sz="4" w:space="0" w:color="000000"/>
              <w:left w:val="single" w:sz="4" w:space="0" w:color="000000"/>
              <w:bottom w:val="single" w:sz="4" w:space="0" w:color="000000"/>
              <w:right w:val="single" w:sz="4" w:space="0" w:color="000000"/>
            </w:tcBorders>
          </w:tcPr>
          <w:p w14:paraId="0C3C7CE6" w14:textId="03C3BEBB" w:rsidR="0089734B" w:rsidRPr="0089734B" w:rsidRDefault="0089734B" w:rsidP="00B23D90">
            <w:pPr>
              <w:ind w:right="26"/>
              <w:jc w:val="center"/>
              <w:rPr>
                <w:rFonts w:ascii="Cambria" w:eastAsia="Cambria" w:hAnsi="Cambria" w:cs="Cambria"/>
                <w:sz w:val="20"/>
                <w:lang w:val="id-ID"/>
              </w:rPr>
            </w:pPr>
            <w:r>
              <w:rPr>
                <w:rFonts w:ascii="Cambria" w:eastAsia="Cambria" w:hAnsi="Cambria" w:cs="Cambria"/>
                <w:sz w:val="20"/>
                <w:lang w:val="id-ID"/>
              </w:rPr>
              <w:t>IT Finance</w:t>
            </w:r>
          </w:p>
        </w:tc>
        <w:tc>
          <w:tcPr>
            <w:tcW w:w="2551" w:type="dxa"/>
            <w:tcBorders>
              <w:top w:val="single" w:sz="4" w:space="0" w:color="000000"/>
              <w:left w:val="single" w:sz="4" w:space="0" w:color="000000"/>
              <w:bottom w:val="single" w:sz="4" w:space="0" w:color="000000"/>
              <w:right w:val="single" w:sz="4" w:space="0" w:color="000000"/>
            </w:tcBorders>
          </w:tcPr>
          <w:p w14:paraId="07904D37" w14:textId="037EB0EE" w:rsidR="0089734B" w:rsidRDefault="0089734B" w:rsidP="00B23D90">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5CC515BF" w14:textId="77777777" w:rsidTr="00B23D90">
        <w:trPr>
          <w:trHeight w:val="789"/>
        </w:trPr>
        <w:tc>
          <w:tcPr>
            <w:tcW w:w="2690" w:type="dxa"/>
            <w:gridSpan w:val="2"/>
            <w:tcBorders>
              <w:top w:val="single" w:sz="4" w:space="0" w:color="000000"/>
              <w:left w:val="single" w:sz="4" w:space="0" w:color="000000"/>
              <w:bottom w:val="single" w:sz="4" w:space="0" w:color="000000"/>
              <w:right w:val="single" w:sz="4" w:space="0" w:color="000000"/>
            </w:tcBorders>
          </w:tcPr>
          <w:p w14:paraId="222E7974" w14:textId="795D85CC" w:rsidR="0089734B" w:rsidRPr="00153276" w:rsidRDefault="0089734B" w:rsidP="002070B2">
            <w:pPr>
              <w:numPr>
                <w:ilvl w:val="0"/>
                <w:numId w:val="10"/>
              </w:numPr>
              <w:spacing w:after="6"/>
              <w:ind w:left="451" w:right="26" w:hanging="283"/>
            </w:pPr>
            <w:r>
              <w:rPr>
                <w:rFonts w:ascii="Cambria" w:eastAsia="Cambria" w:hAnsi="Cambria" w:cs="Cambria"/>
                <w:sz w:val="20"/>
                <w:lang w:val="id-ID"/>
              </w:rPr>
              <w:lastRenderedPageBreak/>
              <w:t xml:space="preserve">IT Finance </w:t>
            </w:r>
            <w:r w:rsidR="00D05802">
              <w:rPr>
                <w:rFonts w:ascii="Cambria" w:eastAsia="Cambria" w:hAnsi="Cambria" w:cs="Cambria"/>
                <w:sz w:val="20"/>
                <w:lang w:val="id-ID"/>
              </w:rPr>
              <w:t xml:space="preserve">memilih menu “Daftar </w:t>
            </w:r>
            <w:r w:rsidR="00514062">
              <w:rPr>
                <w:rFonts w:ascii="Cambria" w:eastAsia="Cambria" w:hAnsi="Cambria" w:cs="Cambria"/>
                <w:sz w:val="20"/>
                <w:lang w:val="id-ID"/>
              </w:rPr>
              <w:t>Pengguna</w:t>
            </w:r>
            <w:r w:rsidR="00D05802">
              <w:rPr>
                <w:rFonts w:ascii="Cambria" w:eastAsia="Cambria" w:hAnsi="Cambria" w:cs="Cambria"/>
                <w:sz w:val="20"/>
                <w:lang w:val="id-ID"/>
              </w:rPr>
              <w:t>”</w:t>
            </w:r>
          </w:p>
        </w:tc>
        <w:tc>
          <w:tcPr>
            <w:tcW w:w="2551" w:type="dxa"/>
            <w:tcBorders>
              <w:top w:val="single" w:sz="4" w:space="0" w:color="000000"/>
              <w:left w:val="single" w:sz="4" w:space="0" w:color="000000"/>
              <w:bottom w:val="single" w:sz="4" w:space="0" w:color="000000"/>
              <w:right w:val="single" w:sz="4" w:space="0" w:color="000000"/>
            </w:tcBorders>
          </w:tcPr>
          <w:p w14:paraId="6BF623B7" w14:textId="3A3CFA6B" w:rsidR="0089734B" w:rsidRPr="0047449A" w:rsidRDefault="00D05802" w:rsidP="002070B2">
            <w:pPr>
              <w:pStyle w:val="ListParagraph"/>
              <w:numPr>
                <w:ilvl w:val="0"/>
                <w:numId w:val="12"/>
              </w:numPr>
              <w:spacing w:after="6"/>
              <w:ind w:left="446" w:right="26"/>
              <w:rPr>
                <w:rFonts w:ascii="Cambria" w:eastAsia="Cambria" w:hAnsi="Cambria" w:cs="Cambria"/>
                <w:sz w:val="20"/>
                <w:lang w:val="id-ID"/>
              </w:rPr>
            </w:pPr>
            <w:r w:rsidRPr="0047449A">
              <w:rPr>
                <w:rFonts w:ascii="Cambria" w:eastAsia="Cambria" w:hAnsi="Cambria" w:cs="Cambria"/>
                <w:sz w:val="20"/>
                <w:lang w:val="id-ID"/>
              </w:rPr>
              <w:t xml:space="preserve">Sistem menampilkan </w:t>
            </w:r>
            <w:r w:rsidR="00474469">
              <w:rPr>
                <w:rFonts w:ascii="Cambria" w:eastAsia="Cambria" w:hAnsi="Cambria" w:cs="Cambria"/>
                <w:sz w:val="20"/>
                <w:lang w:val="id-ID"/>
              </w:rPr>
              <w:t xml:space="preserve">halaman </w:t>
            </w:r>
            <w:r w:rsidRPr="0047449A">
              <w:rPr>
                <w:rFonts w:ascii="Cambria" w:eastAsia="Cambria" w:hAnsi="Cambria" w:cs="Cambria"/>
                <w:sz w:val="20"/>
                <w:lang w:val="id-ID"/>
              </w:rPr>
              <w:t>daftar pengguna</w:t>
            </w:r>
          </w:p>
        </w:tc>
      </w:tr>
      <w:tr w:rsidR="000B17B9" w14:paraId="20EE1FD0" w14:textId="77777777" w:rsidTr="0070583C">
        <w:trPr>
          <w:trHeight w:val="480"/>
        </w:trPr>
        <w:tc>
          <w:tcPr>
            <w:tcW w:w="5241" w:type="dxa"/>
            <w:gridSpan w:val="3"/>
            <w:tcBorders>
              <w:top w:val="single" w:sz="4" w:space="0" w:color="000000"/>
              <w:left w:val="single" w:sz="4" w:space="0" w:color="000000"/>
              <w:bottom w:val="single" w:sz="4" w:space="0" w:color="000000"/>
              <w:right w:val="single" w:sz="4" w:space="0" w:color="000000"/>
            </w:tcBorders>
          </w:tcPr>
          <w:p w14:paraId="29BC4A38" w14:textId="05762B57" w:rsidR="00D05802" w:rsidRDefault="00D05802" w:rsidP="001C0919">
            <w:pPr>
              <w:ind w:right="26"/>
            </w:pPr>
            <w:r>
              <w:rPr>
                <w:rFonts w:ascii="Cambria" w:eastAsia="Cambria" w:hAnsi="Cambria" w:cs="Cambria"/>
                <w:sz w:val="20"/>
              </w:rPr>
              <w:t xml:space="preserve">Alur Alternatif </w:t>
            </w:r>
          </w:p>
          <w:p w14:paraId="6CFC2A42" w14:textId="7FAE323E" w:rsidR="00D05802" w:rsidRDefault="00D05802" w:rsidP="001C0919">
            <w:pPr>
              <w:ind w:right="26"/>
            </w:pPr>
            <w:r>
              <w:rPr>
                <w:rFonts w:ascii="Cambria" w:eastAsia="Cambria" w:hAnsi="Cambria" w:cs="Cambria"/>
                <w:sz w:val="20"/>
              </w:rPr>
              <w:t>-</w:t>
            </w:r>
          </w:p>
        </w:tc>
      </w:tr>
      <w:tr w:rsidR="000B17B9" w14:paraId="6696FC6C" w14:textId="77777777" w:rsidTr="0070583C">
        <w:trPr>
          <w:trHeight w:val="242"/>
        </w:trPr>
        <w:tc>
          <w:tcPr>
            <w:tcW w:w="5241" w:type="dxa"/>
            <w:gridSpan w:val="3"/>
            <w:tcBorders>
              <w:top w:val="single" w:sz="4" w:space="0" w:color="000000"/>
              <w:left w:val="single" w:sz="4" w:space="0" w:color="000000"/>
              <w:bottom w:val="single" w:sz="4" w:space="0" w:color="000000"/>
              <w:right w:val="single" w:sz="4" w:space="0" w:color="000000"/>
            </w:tcBorders>
          </w:tcPr>
          <w:p w14:paraId="783236D2" w14:textId="77777777" w:rsidR="00C97E61" w:rsidRDefault="00C97E61" w:rsidP="001C0919">
            <w:pPr>
              <w:ind w:right="26"/>
            </w:pPr>
            <w:r>
              <w:rPr>
                <w:rFonts w:ascii="Cambria" w:eastAsia="Cambria" w:hAnsi="Cambria" w:cs="Cambria"/>
                <w:sz w:val="20"/>
              </w:rPr>
              <w:t xml:space="preserve">Pengecualian </w:t>
            </w:r>
          </w:p>
          <w:p w14:paraId="49AC005E" w14:textId="797FABED" w:rsidR="00C97E61" w:rsidRDefault="00C97E61" w:rsidP="001C0919">
            <w:pPr>
              <w:ind w:right="26"/>
            </w:pPr>
            <w:r>
              <w:rPr>
                <w:rFonts w:ascii="Cambria" w:eastAsia="Cambria" w:hAnsi="Cambria" w:cs="Cambria"/>
                <w:sz w:val="20"/>
              </w:rPr>
              <w:t>-</w:t>
            </w:r>
          </w:p>
        </w:tc>
      </w:tr>
      <w:tr w:rsidR="000B17B9" w14:paraId="35BE9BE4" w14:textId="77777777" w:rsidTr="0070583C">
        <w:trPr>
          <w:trHeight w:val="274"/>
        </w:trPr>
        <w:tc>
          <w:tcPr>
            <w:tcW w:w="1614" w:type="dxa"/>
            <w:tcBorders>
              <w:top w:val="single" w:sz="4" w:space="0" w:color="000000"/>
              <w:left w:val="single" w:sz="4" w:space="0" w:color="000000"/>
              <w:bottom w:val="single" w:sz="4" w:space="0" w:color="000000"/>
              <w:right w:val="single" w:sz="4" w:space="0" w:color="000000"/>
            </w:tcBorders>
          </w:tcPr>
          <w:p w14:paraId="495EB91D" w14:textId="693F0476" w:rsidR="009957EC" w:rsidRDefault="00D1442A" w:rsidP="001C0919">
            <w:pPr>
              <w:ind w:right="26"/>
            </w:pPr>
            <w:r>
              <w:rPr>
                <w:rFonts w:ascii="Cambria" w:eastAsia="Cambria" w:hAnsi="Cambria" w:cs="Cambria"/>
                <w:sz w:val="20"/>
              </w:rPr>
              <w:t xml:space="preserve">Ektensi </w:t>
            </w:r>
          </w:p>
        </w:tc>
        <w:tc>
          <w:tcPr>
            <w:tcW w:w="3627" w:type="dxa"/>
            <w:gridSpan w:val="2"/>
            <w:tcBorders>
              <w:top w:val="single" w:sz="4" w:space="0" w:color="000000"/>
              <w:left w:val="single" w:sz="4" w:space="0" w:color="000000"/>
              <w:bottom w:val="single" w:sz="4" w:space="0" w:color="000000"/>
              <w:right w:val="single" w:sz="4" w:space="0" w:color="000000"/>
            </w:tcBorders>
          </w:tcPr>
          <w:p w14:paraId="2BAA0CED" w14:textId="267DC825" w:rsidR="009957EC" w:rsidRPr="006B146F" w:rsidRDefault="006B146F" w:rsidP="001C0919">
            <w:pPr>
              <w:ind w:right="26"/>
              <w:rPr>
                <w:lang w:val="id-ID"/>
              </w:rPr>
            </w:pPr>
            <w:r>
              <w:rPr>
                <w:lang w:val="id-ID"/>
              </w:rPr>
              <w:t>-</w:t>
            </w:r>
          </w:p>
        </w:tc>
      </w:tr>
    </w:tbl>
    <w:p w14:paraId="7D59821B" w14:textId="77777777" w:rsidR="009957EC" w:rsidRDefault="00D1442A" w:rsidP="001C0919">
      <w:pPr>
        <w:spacing w:after="0"/>
        <w:ind w:right="26"/>
      </w:pPr>
      <w:r>
        <w:rPr>
          <w:rFonts w:ascii="Times New Roman" w:eastAsia="Times New Roman" w:hAnsi="Times New Roman" w:cs="Times New Roman"/>
        </w:rPr>
        <w:t xml:space="preserve"> </w:t>
      </w:r>
    </w:p>
    <w:p w14:paraId="7CC49C41" w14:textId="4C678798" w:rsidR="00550D18" w:rsidRDefault="00550D18" w:rsidP="00550D18">
      <w:pPr>
        <w:pStyle w:val="Gambar"/>
      </w:pPr>
      <w:bookmarkStart w:id="62" w:name="_Toc51504056"/>
      <w:r>
        <w:t xml:space="preserve">Gambar 4. </w:t>
      </w:r>
      <w:r>
        <w:fldChar w:fldCharType="begin"/>
      </w:r>
      <w:r>
        <w:instrText xml:space="preserve"> SEQ Gambar_4. \* ARABIC </w:instrText>
      </w:r>
      <w:r>
        <w:fldChar w:fldCharType="separate"/>
      </w:r>
      <w:r w:rsidR="00BF546C">
        <w:rPr>
          <w:noProof/>
        </w:rPr>
        <w:t>4</w:t>
      </w:r>
      <w:r>
        <w:fldChar w:fldCharType="end"/>
      </w:r>
      <w:r>
        <w:t xml:space="preserve"> </w:t>
      </w:r>
      <w:r w:rsidRPr="004E6314">
        <w:t>Activity Diagram Melihat Data Pengguna</w:t>
      </w:r>
      <w:bookmarkEnd w:id="62"/>
    </w:p>
    <w:p w14:paraId="3CAA3C40" w14:textId="1222E0A9" w:rsidR="009957EC" w:rsidRPr="001F77ED" w:rsidRDefault="00D9309F" w:rsidP="00550D18">
      <w:pPr>
        <w:keepNext/>
        <w:spacing w:after="11" w:line="249" w:lineRule="auto"/>
        <w:ind w:right="26"/>
      </w:pPr>
      <w:r w:rsidRPr="00D9309F">
        <w:rPr>
          <w:noProof/>
          <w:highlight w:val="yellow"/>
          <w:lang w:val="id-ID"/>
        </w:rPr>
        <w:t xml:space="preserve"> </w:t>
      </w:r>
      <w:r w:rsidRPr="00A40B83">
        <w:rPr>
          <w:noProof/>
          <w:lang w:val="id-ID"/>
        </w:rPr>
        <w:drawing>
          <wp:inline distT="0" distB="0" distL="0" distR="0" wp14:anchorId="071747D4" wp14:editId="07C9C403">
            <wp:extent cx="3347085" cy="191389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7085" cy="1913890"/>
                    </a:xfrm>
                    <a:prstGeom prst="rect">
                      <a:avLst/>
                    </a:prstGeom>
                    <a:noFill/>
                    <a:ln>
                      <a:noFill/>
                    </a:ln>
                  </pic:spPr>
                </pic:pic>
              </a:graphicData>
            </a:graphic>
          </wp:inline>
        </w:drawing>
      </w:r>
      <w:r w:rsidR="00477A60" w:rsidRPr="00477A60">
        <w:rPr>
          <w:noProof/>
          <w:highlight w:val="yellow"/>
          <w:lang w:val="id-ID"/>
        </w:rPr>
        <w:t xml:space="preserve"> </w:t>
      </w:r>
    </w:p>
    <w:p w14:paraId="6894D7A2" w14:textId="77777777" w:rsidR="00550D18" w:rsidRPr="001F77ED" w:rsidRDefault="00550D18" w:rsidP="00550D18">
      <w:pPr>
        <w:keepNext/>
        <w:spacing w:after="11" w:line="249" w:lineRule="auto"/>
        <w:ind w:right="26"/>
      </w:pPr>
    </w:p>
    <w:p w14:paraId="69D64867" w14:textId="276F87EE" w:rsidR="009957EC" w:rsidRPr="00296156" w:rsidRDefault="00D1442A" w:rsidP="001C0919">
      <w:pPr>
        <w:pStyle w:val="Heading4"/>
        <w:ind w:left="0" w:right="26" w:firstLine="0"/>
        <w:rPr>
          <w:lang w:val="id-ID"/>
        </w:rPr>
      </w:pPr>
      <w:r>
        <w:t>2.</w:t>
      </w:r>
      <w:r>
        <w:rPr>
          <w:rFonts w:ascii="Arial" w:eastAsia="Arial" w:hAnsi="Arial" w:cs="Arial"/>
        </w:rPr>
        <w:t xml:space="preserve"> </w:t>
      </w:r>
      <w:r w:rsidR="00296156">
        <w:rPr>
          <w:lang w:val="id-ID"/>
        </w:rPr>
        <w:t>Menambah Data Pengguna</w:t>
      </w:r>
    </w:p>
    <w:p w14:paraId="5CA4797F" w14:textId="7C918552" w:rsidR="009957EC" w:rsidRPr="009E63F8" w:rsidRDefault="009E63F8" w:rsidP="001C0919">
      <w:pPr>
        <w:spacing w:after="12" w:line="248" w:lineRule="auto"/>
        <w:ind w:right="26"/>
        <w:jc w:val="both"/>
        <w:rPr>
          <w:lang w:val="id-ID"/>
        </w:rPr>
      </w:pPr>
      <w:r>
        <w:rPr>
          <w:rFonts w:ascii="Times New Roman" w:eastAsia="Times New Roman" w:hAnsi="Times New Roman" w:cs="Times New Roman"/>
          <w:lang w:val="id-ID"/>
        </w:rPr>
        <w:t xml:space="preserve">Berikut merupakan spesifikasi </w:t>
      </w:r>
      <w:r w:rsidR="00C3534C">
        <w:rPr>
          <w:rFonts w:ascii="Times New Roman" w:eastAsia="Times New Roman" w:hAnsi="Times New Roman" w:cs="Times New Roman"/>
          <w:lang w:val="id-ID"/>
        </w:rPr>
        <w:t xml:space="preserve">dari kasus penggunaan </w:t>
      </w:r>
      <w:r w:rsidR="001F3FF6">
        <w:rPr>
          <w:rFonts w:ascii="Times New Roman" w:eastAsia="Times New Roman" w:hAnsi="Times New Roman" w:cs="Times New Roman"/>
          <w:lang w:val="id-ID"/>
        </w:rPr>
        <w:t>untuk menambahkan data pengguna.</w:t>
      </w:r>
    </w:p>
    <w:p w14:paraId="226F2C98" w14:textId="762AF4AA" w:rsidR="00BD50DA" w:rsidRPr="00BD50DA" w:rsidRDefault="00BD50DA" w:rsidP="00550D18">
      <w:pPr>
        <w:pStyle w:val="Gambar"/>
      </w:pPr>
      <w:bookmarkStart w:id="63" w:name="_Toc50763548"/>
      <w:r w:rsidRPr="00BD50DA">
        <w:t xml:space="preserve"> </w:t>
      </w:r>
      <w:bookmarkEnd w:id="63"/>
    </w:p>
    <w:p w14:paraId="31672A76" w14:textId="4D29D913" w:rsidR="00550D18" w:rsidRDefault="00550D18" w:rsidP="00550D18">
      <w:pPr>
        <w:pStyle w:val="Gambar"/>
      </w:pPr>
      <w:bookmarkStart w:id="64" w:name="_Toc51018089"/>
      <w:r>
        <w:t xml:space="preserve">Tabel 4. </w:t>
      </w:r>
      <w:r>
        <w:fldChar w:fldCharType="begin"/>
      </w:r>
      <w:r>
        <w:instrText xml:space="preserve"> SEQ Tabel_4. \* ARABIC </w:instrText>
      </w:r>
      <w:r>
        <w:fldChar w:fldCharType="separate"/>
      </w:r>
      <w:r w:rsidR="00BF546C">
        <w:rPr>
          <w:noProof/>
        </w:rPr>
        <w:t>5</w:t>
      </w:r>
      <w:r>
        <w:fldChar w:fldCharType="end"/>
      </w:r>
      <w:r>
        <w:t xml:space="preserve"> Use Case Specification Menambah Data Pengguna</w:t>
      </w:r>
      <w:bookmarkEnd w:id="64"/>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933"/>
        <w:gridCol w:w="2693"/>
      </w:tblGrid>
      <w:tr w:rsidR="00C51732" w14:paraId="78954678"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173AE789" w14:textId="77777777" w:rsidR="00C51732" w:rsidRDefault="00C51732"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49D12C17" w14:textId="4981E1A0" w:rsidR="00C51732" w:rsidRPr="00C51732" w:rsidRDefault="00C51732" w:rsidP="00FA4ABC">
            <w:pPr>
              <w:ind w:right="26"/>
              <w:rPr>
                <w:lang w:val="id-ID"/>
              </w:rPr>
            </w:pPr>
            <w:r>
              <w:rPr>
                <w:rFonts w:ascii="Cambria" w:eastAsia="Cambria" w:hAnsi="Cambria" w:cs="Cambria"/>
                <w:sz w:val="20"/>
                <w:lang w:val="id-ID"/>
              </w:rPr>
              <w:t>Menambah Data Pengguna</w:t>
            </w:r>
          </w:p>
        </w:tc>
      </w:tr>
      <w:tr w:rsidR="00C51732" w14:paraId="5EDC5FC8"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11BD5AD0" w14:textId="77777777" w:rsidR="00C51732" w:rsidRDefault="00C51732"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2851A2B9" w14:textId="19807C31" w:rsidR="00C51732" w:rsidRPr="00C51732" w:rsidRDefault="00C51732" w:rsidP="00FA4ABC">
            <w:pPr>
              <w:ind w:right="26"/>
              <w:rPr>
                <w:lang w:val="id-ID"/>
              </w:rPr>
            </w:pPr>
            <w:r>
              <w:rPr>
                <w:rFonts w:ascii="Cambria" w:eastAsia="Cambria" w:hAnsi="Cambria" w:cs="Cambria"/>
                <w:sz w:val="20"/>
              </w:rPr>
              <w:t>UC0</w:t>
            </w:r>
            <w:r>
              <w:rPr>
                <w:rFonts w:ascii="Cambria" w:eastAsia="Cambria" w:hAnsi="Cambria" w:cs="Cambria"/>
                <w:sz w:val="20"/>
                <w:lang w:val="id-ID"/>
              </w:rPr>
              <w:t>2</w:t>
            </w:r>
          </w:p>
        </w:tc>
      </w:tr>
      <w:tr w:rsidR="00C51732" w14:paraId="0ECD48F3"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47536DEC" w14:textId="77777777" w:rsidR="00C51732" w:rsidRDefault="00C51732" w:rsidP="00FA4ABC">
            <w:pPr>
              <w:ind w:right="26"/>
            </w:pPr>
            <w:r>
              <w:rPr>
                <w:rFonts w:ascii="Cambria" w:eastAsia="Cambria" w:hAnsi="Cambria" w:cs="Cambria"/>
                <w:sz w:val="20"/>
              </w:rPr>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66ACD0A5" w14:textId="77777777" w:rsidR="00C51732" w:rsidRPr="002C1756" w:rsidRDefault="00C51732"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C51732" w14:paraId="25D69328"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7474412E" w14:textId="77777777" w:rsidR="00C51732" w:rsidRDefault="00C51732" w:rsidP="00FA4ABC">
            <w:pPr>
              <w:ind w:right="26"/>
            </w:pPr>
            <w:r>
              <w:rPr>
                <w:rFonts w:ascii="Cambria" w:eastAsia="Cambria" w:hAnsi="Cambria" w:cs="Cambria"/>
                <w:sz w:val="20"/>
              </w:rPr>
              <w:lastRenderedPageBreak/>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2AF576AD" w14:textId="75EB20F2" w:rsidR="00C51732" w:rsidRPr="002C1756" w:rsidRDefault="00C51732" w:rsidP="00FA4ABC">
            <w:pPr>
              <w:ind w:right="26"/>
              <w:rPr>
                <w:rFonts w:asciiTheme="majorBidi" w:hAnsiTheme="majorBidi" w:cstheme="majorBidi"/>
                <w:lang w:val="id-ID"/>
              </w:rPr>
            </w:pPr>
            <w:r>
              <w:rPr>
                <w:rFonts w:asciiTheme="majorBidi" w:hAnsiTheme="majorBidi" w:cstheme="majorBidi"/>
                <w:lang w:val="id-ID"/>
              </w:rPr>
              <w:t>IT Finance menambah data pengguna</w:t>
            </w:r>
          </w:p>
        </w:tc>
      </w:tr>
      <w:tr w:rsidR="00C51732" w14:paraId="3D56A397" w14:textId="77777777" w:rsidTr="0070583C">
        <w:trPr>
          <w:trHeight w:val="243"/>
        </w:trPr>
        <w:tc>
          <w:tcPr>
            <w:tcW w:w="1614" w:type="dxa"/>
            <w:tcBorders>
              <w:top w:val="single" w:sz="4" w:space="0" w:color="000000"/>
              <w:left w:val="single" w:sz="4" w:space="0" w:color="000000"/>
              <w:bottom w:val="single" w:sz="4" w:space="0" w:color="000000"/>
              <w:right w:val="single" w:sz="4" w:space="0" w:color="000000"/>
            </w:tcBorders>
          </w:tcPr>
          <w:p w14:paraId="33D823DF" w14:textId="77777777" w:rsidR="00C51732" w:rsidRDefault="00C51732"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05E500A6" w14:textId="2729AC40" w:rsidR="00C51732" w:rsidRPr="008A3A1D" w:rsidRDefault="0047449A" w:rsidP="00FA4ABC">
            <w:pPr>
              <w:ind w:right="26"/>
              <w:rPr>
                <w:rFonts w:ascii="Cambria" w:hAnsi="Cambria"/>
                <w:lang w:val="id-ID"/>
              </w:rPr>
            </w:pPr>
            <w:r w:rsidRPr="008A3A1D">
              <w:rPr>
                <w:rFonts w:ascii="Cambria" w:hAnsi="Cambria"/>
                <w:sz w:val="20"/>
                <w:szCs w:val="20"/>
                <w:lang w:val="id-ID"/>
              </w:rPr>
              <w:t>Pengguna belum terdaftar dalam sistem</w:t>
            </w:r>
          </w:p>
        </w:tc>
      </w:tr>
      <w:tr w:rsidR="00C51732" w14:paraId="1210794B"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3FCEB60A" w14:textId="77777777" w:rsidR="00C51732" w:rsidRDefault="00C51732"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782A83D5" w14:textId="5E4ED390" w:rsidR="00C51732" w:rsidRPr="0047449A" w:rsidRDefault="0047449A" w:rsidP="00FA4ABC">
            <w:pPr>
              <w:ind w:right="26"/>
              <w:rPr>
                <w:lang w:val="id-ID"/>
              </w:rPr>
            </w:pPr>
            <w:r>
              <w:rPr>
                <w:rFonts w:ascii="Cambria" w:eastAsia="Cambria" w:hAnsi="Cambria" w:cs="Cambria"/>
                <w:sz w:val="20"/>
                <w:lang w:val="id-ID"/>
              </w:rPr>
              <w:t xml:space="preserve">Pengguna </w:t>
            </w:r>
            <w:r w:rsidR="00DA4D84">
              <w:rPr>
                <w:rFonts w:ascii="Cambria" w:eastAsia="Cambria" w:hAnsi="Cambria" w:cs="Cambria"/>
                <w:sz w:val="20"/>
                <w:lang w:val="id-ID"/>
              </w:rPr>
              <w:t>terdata dalam sistem</w:t>
            </w:r>
          </w:p>
        </w:tc>
      </w:tr>
      <w:tr w:rsidR="00C51732" w14:paraId="2145AA4B" w14:textId="77777777" w:rsidTr="0070583C">
        <w:trPr>
          <w:trHeight w:val="326"/>
        </w:trPr>
        <w:tc>
          <w:tcPr>
            <w:tcW w:w="5240" w:type="dxa"/>
            <w:gridSpan w:val="3"/>
            <w:tcBorders>
              <w:top w:val="single" w:sz="4" w:space="0" w:color="000000"/>
              <w:left w:val="single" w:sz="4" w:space="0" w:color="000000"/>
              <w:bottom w:val="single" w:sz="4" w:space="0" w:color="000000"/>
              <w:right w:val="single" w:sz="4" w:space="0" w:color="000000"/>
            </w:tcBorders>
          </w:tcPr>
          <w:p w14:paraId="1D09EFEA" w14:textId="77777777" w:rsidR="00C51732" w:rsidRDefault="00C51732" w:rsidP="00FA4ABC">
            <w:pPr>
              <w:ind w:right="26"/>
            </w:pPr>
            <w:r>
              <w:rPr>
                <w:rFonts w:ascii="Cambria" w:eastAsia="Cambria" w:hAnsi="Cambria" w:cs="Cambria"/>
                <w:sz w:val="20"/>
              </w:rPr>
              <w:t xml:space="preserve">Alur Normal </w:t>
            </w:r>
          </w:p>
        </w:tc>
      </w:tr>
      <w:tr w:rsidR="00C51732" w14:paraId="41E8B3EB" w14:textId="77777777" w:rsidTr="00105440">
        <w:trPr>
          <w:trHeight w:val="174"/>
        </w:trPr>
        <w:tc>
          <w:tcPr>
            <w:tcW w:w="2547" w:type="dxa"/>
            <w:gridSpan w:val="2"/>
            <w:tcBorders>
              <w:top w:val="single" w:sz="4" w:space="0" w:color="000000"/>
              <w:left w:val="single" w:sz="4" w:space="0" w:color="000000"/>
              <w:bottom w:val="single" w:sz="4" w:space="0" w:color="000000"/>
              <w:right w:val="single" w:sz="4" w:space="0" w:color="000000"/>
            </w:tcBorders>
          </w:tcPr>
          <w:p w14:paraId="08A2C143" w14:textId="77777777" w:rsidR="00C51732" w:rsidRPr="0089734B" w:rsidRDefault="00C51732" w:rsidP="00B23D90">
            <w:pPr>
              <w:ind w:right="26"/>
              <w:jc w:val="center"/>
              <w:rPr>
                <w:rFonts w:ascii="Cambria" w:eastAsia="Cambria" w:hAnsi="Cambria" w:cs="Cambria"/>
                <w:sz w:val="20"/>
                <w:lang w:val="id-ID"/>
              </w:rPr>
            </w:pPr>
            <w:r>
              <w:rPr>
                <w:rFonts w:ascii="Cambria" w:eastAsia="Cambria" w:hAnsi="Cambria" w:cs="Cambria"/>
                <w:sz w:val="20"/>
                <w:lang w:val="id-ID"/>
              </w:rPr>
              <w:t>IT Finance</w:t>
            </w:r>
          </w:p>
        </w:tc>
        <w:tc>
          <w:tcPr>
            <w:tcW w:w="2693" w:type="dxa"/>
            <w:tcBorders>
              <w:top w:val="single" w:sz="4" w:space="0" w:color="000000"/>
              <w:left w:val="single" w:sz="4" w:space="0" w:color="000000"/>
              <w:bottom w:val="single" w:sz="4" w:space="0" w:color="000000"/>
              <w:right w:val="single" w:sz="4" w:space="0" w:color="000000"/>
            </w:tcBorders>
          </w:tcPr>
          <w:p w14:paraId="66DCDBCA" w14:textId="77777777" w:rsidR="00C51732" w:rsidRDefault="00C51732" w:rsidP="00B23D90">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C51732" w14:paraId="2777FA20" w14:textId="77777777" w:rsidTr="00105440">
        <w:trPr>
          <w:trHeight w:val="789"/>
        </w:trPr>
        <w:tc>
          <w:tcPr>
            <w:tcW w:w="2547" w:type="dxa"/>
            <w:gridSpan w:val="2"/>
            <w:tcBorders>
              <w:top w:val="single" w:sz="4" w:space="0" w:color="000000"/>
              <w:left w:val="single" w:sz="4" w:space="0" w:color="000000"/>
              <w:bottom w:val="single" w:sz="4" w:space="0" w:color="000000"/>
              <w:right w:val="single" w:sz="4" w:space="0" w:color="000000"/>
            </w:tcBorders>
          </w:tcPr>
          <w:p w14:paraId="6CB04A3A" w14:textId="77777777" w:rsidR="00C51732" w:rsidRPr="00B166AC" w:rsidRDefault="00C51732" w:rsidP="002070B2">
            <w:pPr>
              <w:numPr>
                <w:ilvl w:val="0"/>
                <w:numId w:val="14"/>
              </w:numPr>
              <w:spacing w:after="6"/>
              <w:ind w:right="26"/>
            </w:pPr>
            <w:r>
              <w:rPr>
                <w:rFonts w:ascii="Cambria" w:eastAsia="Cambria" w:hAnsi="Cambria" w:cs="Cambria"/>
                <w:sz w:val="20"/>
                <w:lang w:val="id-ID"/>
              </w:rPr>
              <w:t>IT Finance memilih menu “Daftar Pengguna”</w:t>
            </w:r>
          </w:p>
          <w:p w14:paraId="2C824A78" w14:textId="7DFA7FBE" w:rsidR="00A006BC" w:rsidRPr="00AB0913" w:rsidRDefault="00B166AC" w:rsidP="002070B2">
            <w:pPr>
              <w:numPr>
                <w:ilvl w:val="0"/>
                <w:numId w:val="14"/>
              </w:numPr>
              <w:spacing w:after="6"/>
              <w:ind w:right="26"/>
            </w:pPr>
            <w:r w:rsidRPr="00542CC1">
              <w:rPr>
                <w:rFonts w:ascii="Cambria" w:eastAsia="Cambria" w:hAnsi="Cambria" w:cs="Cambria"/>
                <w:sz w:val="20"/>
                <w:lang w:val="id-ID"/>
              </w:rPr>
              <w:t xml:space="preserve">IT Finance </w:t>
            </w:r>
            <w:r w:rsidR="00975475" w:rsidRPr="00542CC1">
              <w:rPr>
                <w:rFonts w:ascii="Cambria" w:eastAsia="Cambria" w:hAnsi="Cambria" w:cs="Cambria"/>
                <w:sz w:val="20"/>
                <w:lang w:val="id-ID"/>
              </w:rPr>
              <w:t>mengklik</w:t>
            </w:r>
            <w:r w:rsidR="001A5EA4" w:rsidRPr="00542CC1">
              <w:rPr>
                <w:rFonts w:ascii="Cambria" w:eastAsia="Cambria" w:hAnsi="Cambria" w:cs="Cambria"/>
                <w:sz w:val="20"/>
                <w:lang w:val="id-ID"/>
              </w:rPr>
              <w:t xml:space="preserve"> tombol </w:t>
            </w:r>
            <w:r w:rsidR="00F76616" w:rsidRPr="00542CC1">
              <w:rPr>
                <w:rFonts w:ascii="Cambria" w:eastAsia="Cambria" w:hAnsi="Cambria" w:cs="Cambria"/>
                <w:sz w:val="20"/>
                <w:lang w:val="id-ID"/>
              </w:rPr>
              <w:t>“</w:t>
            </w:r>
            <w:r w:rsidR="001A5EA4" w:rsidRPr="00542CC1">
              <w:rPr>
                <w:rFonts w:ascii="Cambria" w:eastAsia="Cambria" w:hAnsi="Cambria" w:cs="Cambria"/>
                <w:sz w:val="20"/>
                <w:lang w:val="id-ID"/>
              </w:rPr>
              <w:t>Tambah User</w:t>
            </w:r>
            <w:r w:rsidR="00F76616" w:rsidRPr="00542CC1">
              <w:rPr>
                <w:rFonts w:ascii="Cambria" w:eastAsia="Cambria" w:hAnsi="Cambria" w:cs="Cambria"/>
                <w:sz w:val="20"/>
                <w:lang w:val="id-ID"/>
              </w:rPr>
              <w:t>"</w:t>
            </w:r>
          </w:p>
          <w:p w14:paraId="57677BB0" w14:textId="5242AC85" w:rsidR="00A006BC" w:rsidRPr="00A006BC" w:rsidRDefault="00AB0913" w:rsidP="002070B2">
            <w:pPr>
              <w:numPr>
                <w:ilvl w:val="0"/>
                <w:numId w:val="14"/>
              </w:numPr>
              <w:spacing w:after="6"/>
              <w:ind w:right="26"/>
              <w:rPr>
                <w:rFonts w:ascii="Cambria" w:hAnsi="Cambria"/>
              </w:rPr>
            </w:pPr>
            <w:r w:rsidRPr="00AB0913">
              <w:rPr>
                <w:rFonts w:ascii="Cambria" w:hAnsi="Cambria"/>
                <w:sz w:val="20"/>
                <w:szCs w:val="20"/>
                <w:lang w:val="id-ID"/>
              </w:rPr>
              <w:t xml:space="preserve">IT Finance </w:t>
            </w:r>
            <w:r w:rsidR="009B0B34">
              <w:rPr>
                <w:rFonts w:ascii="Cambria" w:hAnsi="Cambria"/>
                <w:sz w:val="20"/>
                <w:szCs w:val="20"/>
                <w:lang w:val="id-ID"/>
              </w:rPr>
              <w:t>mengisi formulir</w:t>
            </w:r>
            <w:r w:rsidR="00A006BC">
              <w:rPr>
                <w:rFonts w:ascii="Cambria" w:hAnsi="Cambria"/>
                <w:sz w:val="20"/>
                <w:szCs w:val="20"/>
                <w:lang w:val="id-ID"/>
              </w:rPr>
              <w:t>.</w:t>
            </w:r>
          </w:p>
          <w:p w14:paraId="3801045A" w14:textId="77777777" w:rsidR="00A006BC" w:rsidRDefault="00A006BC" w:rsidP="00A006BC">
            <w:pPr>
              <w:pStyle w:val="ListParagraph"/>
              <w:rPr>
                <w:rFonts w:ascii="Cambria" w:hAnsi="Cambria"/>
                <w:sz w:val="20"/>
                <w:szCs w:val="20"/>
                <w:lang w:val="id-ID"/>
              </w:rPr>
            </w:pPr>
          </w:p>
          <w:p w14:paraId="174B088E" w14:textId="32701403" w:rsidR="00AB0913" w:rsidRPr="00AB0913" w:rsidRDefault="00A711AC" w:rsidP="002070B2">
            <w:pPr>
              <w:numPr>
                <w:ilvl w:val="0"/>
                <w:numId w:val="14"/>
              </w:numPr>
              <w:spacing w:after="6"/>
              <w:ind w:right="26"/>
              <w:rPr>
                <w:rFonts w:ascii="Cambria" w:hAnsi="Cambria"/>
              </w:rPr>
            </w:pPr>
            <w:r>
              <w:rPr>
                <w:rFonts w:ascii="Cambria" w:hAnsi="Cambria"/>
                <w:sz w:val="20"/>
                <w:szCs w:val="20"/>
                <w:lang w:val="id-ID"/>
              </w:rPr>
              <w:t xml:space="preserve">IT Finance </w:t>
            </w:r>
            <w:r w:rsidR="00975475">
              <w:rPr>
                <w:rFonts w:ascii="Cambria" w:hAnsi="Cambria"/>
                <w:sz w:val="20"/>
                <w:szCs w:val="20"/>
                <w:lang w:val="id-ID"/>
              </w:rPr>
              <w:t>mengklik</w:t>
            </w:r>
            <w:r w:rsidR="00694FFC">
              <w:rPr>
                <w:rFonts w:ascii="Cambria" w:hAnsi="Cambria"/>
                <w:sz w:val="20"/>
                <w:szCs w:val="20"/>
                <w:lang w:val="id-ID"/>
              </w:rPr>
              <w:t xml:space="preserve"> tombol simpan</w:t>
            </w:r>
            <w:r>
              <w:rPr>
                <w:rFonts w:ascii="Cambria" w:hAnsi="Cambria"/>
                <w:sz w:val="20"/>
                <w:szCs w:val="20"/>
                <w:lang w:val="id-ID"/>
              </w:rPr>
              <w:t>.</w:t>
            </w:r>
          </w:p>
        </w:tc>
        <w:tc>
          <w:tcPr>
            <w:tcW w:w="2693" w:type="dxa"/>
            <w:tcBorders>
              <w:top w:val="single" w:sz="4" w:space="0" w:color="000000"/>
              <w:left w:val="single" w:sz="4" w:space="0" w:color="000000"/>
              <w:bottom w:val="single" w:sz="4" w:space="0" w:color="000000"/>
              <w:right w:val="single" w:sz="4" w:space="0" w:color="000000"/>
            </w:tcBorders>
          </w:tcPr>
          <w:p w14:paraId="3A749E6A" w14:textId="08301F69" w:rsidR="00C51732" w:rsidRDefault="00C51732" w:rsidP="002070B2">
            <w:pPr>
              <w:pStyle w:val="ListParagraph"/>
              <w:numPr>
                <w:ilvl w:val="0"/>
                <w:numId w:val="13"/>
              </w:numPr>
              <w:spacing w:after="6"/>
              <w:ind w:left="445" w:right="26"/>
              <w:rPr>
                <w:rFonts w:ascii="Cambria" w:eastAsia="Cambria" w:hAnsi="Cambria" w:cs="Cambria"/>
                <w:sz w:val="20"/>
                <w:lang w:val="id-ID"/>
              </w:rPr>
            </w:pPr>
            <w:r w:rsidRPr="00B166AC">
              <w:rPr>
                <w:rFonts w:ascii="Cambria" w:eastAsia="Cambria" w:hAnsi="Cambria" w:cs="Cambria"/>
                <w:sz w:val="20"/>
                <w:lang w:val="id-ID"/>
              </w:rPr>
              <w:t xml:space="preserve">Sistem menampilkan </w:t>
            </w:r>
            <w:r w:rsidR="00474469">
              <w:rPr>
                <w:rFonts w:ascii="Cambria" w:eastAsia="Cambria" w:hAnsi="Cambria" w:cs="Cambria"/>
                <w:sz w:val="20"/>
                <w:lang w:val="id-ID"/>
              </w:rPr>
              <w:t xml:space="preserve">halaman </w:t>
            </w:r>
            <w:r w:rsidRPr="00B166AC">
              <w:rPr>
                <w:rFonts w:ascii="Cambria" w:eastAsia="Cambria" w:hAnsi="Cambria" w:cs="Cambria"/>
                <w:sz w:val="20"/>
                <w:lang w:val="id-ID"/>
              </w:rPr>
              <w:t>daftar pengguna</w:t>
            </w:r>
          </w:p>
          <w:p w14:paraId="44DA865B" w14:textId="77777777" w:rsidR="00694FFC" w:rsidRDefault="001A5EA4" w:rsidP="00694FFC">
            <w:pPr>
              <w:spacing w:after="6"/>
              <w:ind w:left="85" w:right="26"/>
              <w:rPr>
                <w:rFonts w:ascii="Cambria" w:eastAsia="Cambria" w:hAnsi="Cambria" w:cs="Cambria"/>
                <w:sz w:val="20"/>
                <w:lang w:val="id-ID"/>
              </w:rPr>
            </w:pPr>
            <w:r>
              <w:rPr>
                <w:rFonts w:ascii="Cambria" w:eastAsia="Cambria" w:hAnsi="Cambria" w:cs="Cambria"/>
                <w:sz w:val="20"/>
                <w:lang w:val="id-ID"/>
              </w:rPr>
              <w:t>2.</w:t>
            </w:r>
            <w:r w:rsidR="00AB0913">
              <w:rPr>
                <w:rFonts w:ascii="Cambria" w:eastAsia="Cambria" w:hAnsi="Cambria" w:cs="Cambria"/>
                <w:sz w:val="20"/>
                <w:lang w:val="id-ID"/>
              </w:rPr>
              <w:t>1</w:t>
            </w:r>
            <w:r>
              <w:rPr>
                <w:rFonts w:ascii="Cambria" w:eastAsia="Cambria" w:hAnsi="Cambria" w:cs="Cambria"/>
                <w:sz w:val="20"/>
                <w:lang w:val="id-ID"/>
              </w:rPr>
              <w:t xml:space="preserve">  Sistem </w:t>
            </w:r>
            <w:r w:rsidR="00AB0913">
              <w:rPr>
                <w:rFonts w:ascii="Cambria" w:eastAsia="Cambria" w:hAnsi="Cambria" w:cs="Cambria"/>
                <w:sz w:val="20"/>
                <w:lang w:val="id-ID"/>
              </w:rPr>
              <w:t>menampilkan halaman formulir penambahan pengguna</w:t>
            </w:r>
          </w:p>
          <w:p w14:paraId="23BC16DF" w14:textId="77777777" w:rsidR="00A711AC" w:rsidRDefault="00A711AC" w:rsidP="00694FFC">
            <w:pPr>
              <w:spacing w:after="6"/>
              <w:ind w:left="85" w:right="26"/>
              <w:rPr>
                <w:rFonts w:ascii="Cambria" w:eastAsia="Cambria" w:hAnsi="Cambria" w:cs="Cambria"/>
                <w:sz w:val="20"/>
                <w:lang w:val="id-ID"/>
              </w:rPr>
            </w:pPr>
          </w:p>
          <w:p w14:paraId="29288E9C" w14:textId="77777777" w:rsidR="00A711AC" w:rsidRDefault="00A711AC" w:rsidP="00694FFC">
            <w:pPr>
              <w:spacing w:after="6"/>
              <w:ind w:left="85" w:right="26"/>
              <w:rPr>
                <w:rFonts w:ascii="Cambria" w:eastAsia="Cambria" w:hAnsi="Cambria" w:cs="Cambria"/>
                <w:sz w:val="20"/>
                <w:lang w:val="id-ID"/>
              </w:rPr>
            </w:pPr>
          </w:p>
          <w:p w14:paraId="0779E979" w14:textId="77777777" w:rsidR="00A711AC" w:rsidRDefault="00A711AC" w:rsidP="00694FFC">
            <w:pPr>
              <w:spacing w:after="6"/>
              <w:ind w:left="85" w:right="26"/>
              <w:rPr>
                <w:rFonts w:ascii="Cambria" w:eastAsia="Cambria" w:hAnsi="Cambria" w:cs="Cambria"/>
                <w:sz w:val="20"/>
                <w:lang w:val="id-ID"/>
              </w:rPr>
            </w:pPr>
          </w:p>
          <w:p w14:paraId="33B7242B" w14:textId="7847BAF6" w:rsidR="00694FFC" w:rsidRDefault="00A711AC" w:rsidP="00694FFC">
            <w:pPr>
              <w:spacing w:after="6"/>
              <w:ind w:left="85" w:right="26"/>
              <w:rPr>
                <w:rFonts w:ascii="Cambria" w:eastAsia="Cambria" w:hAnsi="Cambria" w:cs="Cambria"/>
                <w:sz w:val="20"/>
                <w:lang w:val="id-ID"/>
              </w:rPr>
            </w:pPr>
            <w:r>
              <w:rPr>
                <w:rFonts w:ascii="Cambria" w:eastAsia="Cambria" w:hAnsi="Cambria" w:cs="Cambria"/>
                <w:sz w:val="20"/>
                <w:lang w:val="id-ID"/>
              </w:rPr>
              <w:t>4</w:t>
            </w:r>
            <w:r w:rsidR="00694FFC">
              <w:rPr>
                <w:rFonts w:ascii="Cambria" w:eastAsia="Cambria" w:hAnsi="Cambria" w:cs="Cambria"/>
                <w:sz w:val="20"/>
                <w:lang w:val="id-ID"/>
              </w:rPr>
              <w:t xml:space="preserve">.1  Sistem menyimpan data </w:t>
            </w:r>
            <w:r w:rsidR="00FF3B37">
              <w:rPr>
                <w:rFonts w:ascii="Cambria" w:eastAsia="Cambria" w:hAnsi="Cambria" w:cs="Cambria"/>
                <w:sz w:val="20"/>
                <w:lang w:val="id-ID"/>
              </w:rPr>
              <w:t>pengguna baru</w:t>
            </w:r>
          </w:p>
          <w:p w14:paraId="7DBBB1B3" w14:textId="0A52AC96" w:rsidR="00FF3B37" w:rsidRDefault="00A711AC" w:rsidP="00694FFC">
            <w:pPr>
              <w:spacing w:after="6"/>
              <w:ind w:left="85" w:right="26"/>
              <w:rPr>
                <w:rFonts w:ascii="Cambria" w:eastAsia="Cambria" w:hAnsi="Cambria" w:cs="Cambria"/>
                <w:sz w:val="20"/>
                <w:lang w:val="id-ID"/>
              </w:rPr>
            </w:pPr>
            <w:r>
              <w:rPr>
                <w:rFonts w:ascii="Cambria" w:eastAsia="Cambria" w:hAnsi="Cambria" w:cs="Cambria"/>
                <w:sz w:val="20"/>
                <w:lang w:val="id-ID"/>
              </w:rPr>
              <w:t>4</w:t>
            </w:r>
            <w:r w:rsidR="00FF3B37">
              <w:rPr>
                <w:rFonts w:ascii="Cambria" w:eastAsia="Cambria" w:hAnsi="Cambria" w:cs="Cambria"/>
                <w:sz w:val="20"/>
                <w:lang w:val="id-ID"/>
              </w:rPr>
              <w:t xml:space="preserve">.2  Sistem menampilkan </w:t>
            </w:r>
            <w:r w:rsidR="00474469">
              <w:rPr>
                <w:rFonts w:ascii="Cambria" w:eastAsia="Cambria" w:hAnsi="Cambria" w:cs="Cambria"/>
                <w:sz w:val="20"/>
                <w:lang w:val="id-ID"/>
              </w:rPr>
              <w:t xml:space="preserve">halaman </w:t>
            </w:r>
            <w:r w:rsidR="00FF3B37">
              <w:rPr>
                <w:rFonts w:ascii="Cambria" w:eastAsia="Cambria" w:hAnsi="Cambria" w:cs="Cambria"/>
                <w:sz w:val="20"/>
                <w:lang w:val="id-ID"/>
              </w:rPr>
              <w:t xml:space="preserve">daftar </w:t>
            </w:r>
            <w:r w:rsidR="00700922">
              <w:rPr>
                <w:rFonts w:ascii="Cambria" w:eastAsia="Cambria" w:hAnsi="Cambria" w:cs="Cambria"/>
                <w:sz w:val="20"/>
                <w:lang w:val="id-ID"/>
              </w:rPr>
              <w:t>pengguna</w:t>
            </w:r>
          </w:p>
          <w:p w14:paraId="3493DC52" w14:textId="50793959" w:rsidR="00596F44" w:rsidRPr="001A5EA4" w:rsidRDefault="00A711AC" w:rsidP="00694FFC">
            <w:pPr>
              <w:spacing w:after="6"/>
              <w:ind w:left="85" w:right="26"/>
              <w:rPr>
                <w:rFonts w:ascii="Cambria" w:eastAsia="Cambria" w:hAnsi="Cambria" w:cs="Cambria"/>
                <w:sz w:val="20"/>
                <w:lang w:val="id-ID"/>
              </w:rPr>
            </w:pPr>
            <w:r>
              <w:rPr>
                <w:rFonts w:ascii="Cambria" w:eastAsia="Cambria" w:hAnsi="Cambria" w:cs="Cambria"/>
                <w:sz w:val="20"/>
                <w:lang w:val="id-ID"/>
              </w:rPr>
              <w:t>4</w:t>
            </w:r>
            <w:r w:rsidR="00596F44">
              <w:rPr>
                <w:rFonts w:ascii="Cambria" w:eastAsia="Cambria" w:hAnsi="Cambria" w:cs="Cambria"/>
                <w:sz w:val="20"/>
                <w:lang w:val="id-ID"/>
              </w:rPr>
              <w:t xml:space="preserve">.3 Sistem menampilkan pemberitahuan bahwa </w:t>
            </w:r>
            <w:r w:rsidR="00765AD8">
              <w:rPr>
                <w:rFonts w:ascii="Cambria" w:eastAsia="Cambria" w:hAnsi="Cambria" w:cs="Cambria"/>
                <w:sz w:val="20"/>
                <w:lang w:val="id-ID"/>
              </w:rPr>
              <w:t xml:space="preserve">data </w:t>
            </w:r>
            <w:r w:rsidR="00596F44">
              <w:rPr>
                <w:rFonts w:ascii="Cambria" w:eastAsia="Cambria" w:hAnsi="Cambria" w:cs="Cambria"/>
                <w:sz w:val="20"/>
                <w:lang w:val="id-ID"/>
              </w:rPr>
              <w:t>berhasil disimpan</w:t>
            </w:r>
          </w:p>
        </w:tc>
      </w:tr>
      <w:tr w:rsidR="00C51732" w14:paraId="22E0678E" w14:textId="77777777" w:rsidTr="0070583C">
        <w:trPr>
          <w:trHeight w:val="480"/>
        </w:trPr>
        <w:tc>
          <w:tcPr>
            <w:tcW w:w="5240" w:type="dxa"/>
            <w:gridSpan w:val="3"/>
            <w:tcBorders>
              <w:top w:val="single" w:sz="4" w:space="0" w:color="000000"/>
              <w:left w:val="single" w:sz="4" w:space="0" w:color="000000"/>
              <w:bottom w:val="single" w:sz="4" w:space="0" w:color="000000"/>
              <w:right w:val="single" w:sz="4" w:space="0" w:color="000000"/>
            </w:tcBorders>
          </w:tcPr>
          <w:p w14:paraId="40C36A47" w14:textId="450254A6" w:rsidR="00C51732" w:rsidRDefault="00C51732" w:rsidP="00FA4ABC">
            <w:pPr>
              <w:ind w:right="26"/>
            </w:pPr>
            <w:r>
              <w:rPr>
                <w:rFonts w:ascii="Cambria" w:eastAsia="Cambria" w:hAnsi="Cambria" w:cs="Cambria"/>
                <w:sz w:val="20"/>
              </w:rPr>
              <w:t xml:space="preserve">Alur Alternatif </w:t>
            </w:r>
          </w:p>
          <w:p w14:paraId="23D0F8AA" w14:textId="77777777" w:rsidR="00C51732" w:rsidRDefault="00C51732" w:rsidP="00FA4ABC">
            <w:pPr>
              <w:ind w:right="26"/>
            </w:pPr>
            <w:r>
              <w:rPr>
                <w:rFonts w:ascii="Cambria" w:eastAsia="Cambria" w:hAnsi="Cambria" w:cs="Cambria"/>
                <w:sz w:val="20"/>
              </w:rPr>
              <w:t>-</w:t>
            </w:r>
          </w:p>
        </w:tc>
      </w:tr>
      <w:tr w:rsidR="00C97E61" w14:paraId="01A0F2A5" w14:textId="77777777" w:rsidTr="0070583C">
        <w:trPr>
          <w:trHeight w:val="242"/>
        </w:trPr>
        <w:tc>
          <w:tcPr>
            <w:tcW w:w="5240" w:type="dxa"/>
            <w:gridSpan w:val="3"/>
            <w:tcBorders>
              <w:top w:val="single" w:sz="4" w:space="0" w:color="000000"/>
              <w:left w:val="single" w:sz="4" w:space="0" w:color="000000"/>
              <w:bottom w:val="single" w:sz="4" w:space="0" w:color="000000"/>
              <w:right w:val="single" w:sz="4" w:space="0" w:color="000000"/>
            </w:tcBorders>
          </w:tcPr>
          <w:p w14:paraId="68C5A6E8" w14:textId="2C76F960" w:rsidR="00C97E61" w:rsidRDefault="00C97E61" w:rsidP="00FA4ABC">
            <w:pPr>
              <w:ind w:right="26"/>
            </w:pPr>
            <w:r>
              <w:rPr>
                <w:rFonts w:ascii="Cambria" w:eastAsia="Cambria" w:hAnsi="Cambria" w:cs="Cambria"/>
                <w:sz w:val="20"/>
              </w:rPr>
              <w:t xml:space="preserve">Pengecualian </w:t>
            </w:r>
          </w:p>
        </w:tc>
      </w:tr>
      <w:tr w:rsidR="00C97E61" w14:paraId="3A0B0C5A" w14:textId="77777777" w:rsidTr="0070583C">
        <w:trPr>
          <w:trHeight w:val="242"/>
        </w:trPr>
        <w:tc>
          <w:tcPr>
            <w:tcW w:w="5240" w:type="dxa"/>
            <w:gridSpan w:val="3"/>
            <w:tcBorders>
              <w:top w:val="single" w:sz="4" w:space="0" w:color="000000"/>
              <w:left w:val="single" w:sz="4" w:space="0" w:color="000000"/>
              <w:bottom w:val="single" w:sz="4" w:space="0" w:color="000000"/>
              <w:right w:val="single" w:sz="4" w:space="0" w:color="000000"/>
            </w:tcBorders>
          </w:tcPr>
          <w:p w14:paraId="22E09423" w14:textId="77777777" w:rsidR="00C97E61" w:rsidRDefault="00C97E61" w:rsidP="00AA2EBC">
            <w:pPr>
              <w:ind w:right="26"/>
              <w:rPr>
                <w:rFonts w:ascii="Cambria" w:hAnsi="Cambria"/>
                <w:sz w:val="20"/>
                <w:szCs w:val="20"/>
                <w:lang w:val="id-ID"/>
              </w:rPr>
            </w:pPr>
            <w:r w:rsidRPr="009A28BF">
              <w:rPr>
                <w:rFonts w:ascii="Cambria" w:hAnsi="Cambria"/>
                <w:sz w:val="20"/>
                <w:szCs w:val="20"/>
                <w:lang w:val="id-ID"/>
              </w:rPr>
              <w:t xml:space="preserve">E1. </w:t>
            </w:r>
            <w:r w:rsidR="009A28BF">
              <w:rPr>
                <w:rFonts w:ascii="Cambria" w:hAnsi="Cambria"/>
                <w:sz w:val="20"/>
                <w:szCs w:val="20"/>
                <w:lang w:val="id-ID"/>
              </w:rPr>
              <w:t xml:space="preserve"> </w:t>
            </w:r>
            <w:r w:rsidR="00AA2EBC">
              <w:rPr>
                <w:rFonts w:ascii="Cambria" w:hAnsi="Cambria"/>
                <w:sz w:val="20"/>
                <w:szCs w:val="20"/>
                <w:lang w:val="id-ID"/>
              </w:rPr>
              <w:t xml:space="preserve">Terdapat kolom yang kosong pada formuir </w:t>
            </w:r>
            <w:r w:rsidR="003D2D59">
              <w:rPr>
                <w:rFonts w:ascii="Cambria" w:hAnsi="Cambria"/>
                <w:sz w:val="20"/>
                <w:szCs w:val="20"/>
                <w:lang w:val="id-ID"/>
              </w:rPr>
              <w:t xml:space="preserve">penambahan </w:t>
            </w:r>
            <w:r w:rsidR="002A15D5">
              <w:rPr>
                <w:rFonts w:ascii="Cambria" w:hAnsi="Cambria"/>
                <w:sz w:val="20"/>
                <w:szCs w:val="20"/>
                <w:lang w:val="id-ID"/>
              </w:rPr>
              <w:t xml:space="preserve">pengguna </w:t>
            </w:r>
            <w:r w:rsidR="00AA2EBC">
              <w:rPr>
                <w:rFonts w:ascii="Cambria" w:hAnsi="Cambria"/>
                <w:sz w:val="20"/>
                <w:szCs w:val="20"/>
                <w:lang w:val="id-ID"/>
              </w:rPr>
              <w:t>ketika menyimpan</w:t>
            </w:r>
          </w:p>
          <w:p w14:paraId="7AE11B7D" w14:textId="77777777" w:rsidR="00EF1FE0" w:rsidRPr="00EF1FE0" w:rsidRDefault="007B0EBC" w:rsidP="002070B2">
            <w:pPr>
              <w:pStyle w:val="ListParagraph"/>
              <w:numPr>
                <w:ilvl w:val="0"/>
                <w:numId w:val="15"/>
              </w:numPr>
              <w:ind w:right="26"/>
              <w:rPr>
                <w:rFonts w:ascii="Cambria" w:hAnsi="Cambria"/>
                <w:lang w:val="id-ID"/>
              </w:rPr>
            </w:pPr>
            <w:r w:rsidRPr="007B0EBC">
              <w:rPr>
                <w:rFonts w:ascii="Cambria" w:hAnsi="Cambria"/>
                <w:sz w:val="20"/>
                <w:szCs w:val="20"/>
                <w:lang w:val="id-ID"/>
              </w:rPr>
              <w:t>Sistem menampilkan peringatan</w:t>
            </w:r>
            <w:r>
              <w:rPr>
                <w:rFonts w:ascii="Cambria" w:hAnsi="Cambria"/>
                <w:sz w:val="20"/>
                <w:szCs w:val="20"/>
                <w:lang w:val="id-ID"/>
              </w:rPr>
              <w:t xml:space="preserve"> pada kolom yang kosong</w:t>
            </w:r>
          </w:p>
          <w:p w14:paraId="22841FB2" w14:textId="77777777" w:rsidR="00EF1FE0" w:rsidRDefault="00EF1FE0" w:rsidP="009204C9">
            <w:pPr>
              <w:ind w:right="26"/>
              <w:rPr>
                <w:rFonts w:ascii="Cambria" w:hAnsi="Cambria"/>
                <w:sz w:val="20"/>
                <w:szCs w:val="20"/>
                <w:lang w:val="id-ID"/>
              </w:rPr>
            </w:pPr>
            <w:r w:rsidRPr="009204C9">
              <w:rPr>
                <w:rFonts w:ascii="Cambria" w:hAnsi="Cambria"/>
                <w:sz w:val="20"/>
                <w:szCs w:val="20"/>
                <w:lang w:val="id-ID"/>
              </w:rPr>
              <w:t>E2</w:t>
            </w:r>
            <w:r w:rsidR="002A00B7" w:rsidRPr="009204C9">
              <w:rPr>
                <w:rFonts w:ascii="Cambria" w:hAnsi="Cambria"/>
                <w:sz w:val="20"/>
                <w:szCs w:val="20"/>
                <w:lang w:val="id-ID"/>
              </w:rPr>
              <w:t>.</w:t>
            </w:r>
            <w:r w:rsidR="00F53E68" w:rsidRPr="009204C9">
              <w:rPr>
                <w:rFonts w:ascii="Cambria" w:hAnsi="Cambria"/>
                <w:sz w:val="20"/>
                <w:szCs w:val="20"/>
                <w:lang w:val="id-ID"/>
              </w:rPr>
              <w:t xml:space="preserve">  </w:t>
            </w:r>
            <w:r w:rsidR="002A00B7" w:rsidRPr="009204C9">
              <w:rPr>
                <w:rFonts w:ascii="Cambria" w:hAnsi="Cambria"/>
                <w:sz w:val="20"/>
                <w:szCs w:val="20"/>
                <w:lang w:val="id-ID"/>
              </w:rPr>
              <w:t>Da</w:t>
            </w:r>
            <w:r w:rsidR="00A06A2D" w:rsidRPr="009204C9">
              <w:rPr>
                <w:rFonts w:ascii="Cambria" w:hAnsi="Cambria"/>
                <w:sz w:val="20"/>
                <w:szCs w:val="20"/>
                <w:lang w:val="id-ID"/>
              </w:rPr>
              <w:t xml:space="preserve">ta </w:t>
            </w:r>
            <w:r w:rsidR="00A451A1" w:rsidRPr="009204C9">
              <w:rPr>
                <w:rFonts w:ascii="Cambria" w:hAnsi="Cambria"/>
                <w:sz w:val="20"/>
                <w:szCs w:val="20"/>
                <w:lang w:val="id-ID"/>
              </w:rPr>
              <w:t xml:space="preserve">username </w:t>
            </w:r>
            <w:r w:rsidR="009204C9" w:rsidRPr="009204C9">
              <w:rPr>
                <w:rFonts w:ascii="Cambria" w:hAnsi="Cambria"/>
                <w:sz w:val="20"/>
                <w:szCs w:val="20"/>
                <w:lang w:val="id-ID"/>
              </w:rPr>
              <w:t>yang dimasukan sudah ada pada database</w:t>
            </w:r>
          </w:p>
          <w:p w14:paraId="1A6CBDA5" w14:textId="6A2D164D" w:rsidR="009204C9" w:rsidRPr="007B11E7" w:rsidRDefault="009204C9" w:rsidP="002070B2">
            <w:pPr>
              <w:pStyle w:val="ListParagraph"/>
              <w:numPr>
                <w:ilvl w:val="0"/>
                <w:numId w:val="17"/>
              </w:numPr>
              <w:ind w:right="26"/>
              <w:rPr>
                <w:rFonts w:ascii="Cambria" w:hAnsi="Cambria"/>
                <w:sz w:val="20"/>
                <w:szCs w:val="20"/>
                <w:lang w:val="id-ID"/>
              </w:rPr>
            </w:pPr>
            <w:r w:rsidRPr="007B11E7">
              <w:rPr>
                <w:rFonts w:ascii="Cambria" w:hAnsi="Cambria"/>
                <w:sz w:val="20"/>
                <w:szCs w:val="20"/>
                <w:lang w:val="id-ID"/>
              </w:rPr>
              <w:t>Sistem menampilkan peringatan pada kolom username</w:t>
            </w:r>
          </w:p>
          <w:p w14:paraId="3301A459" w14:textId="63E3EF5D" w:rsidR="009204C9" w:rsidRDefault="009204C9" w:rsidP="009204C9">
            <w:pPr>
              <w:ind w:right="26"/>
              <w:rPr>
                <w:rFonts w:ascii="Cambria" w:hAnsi="Cambria"/>
                <w:sz w:val="20"/>
                <w:szCs w:val="20"/>
                <w:lang w:val="id-ID"/>
              </w:rPr>
            </w:pPr>
            <w:r>
              <w:rPr>
                <w:rFonts w:ascii="Cambria" w:hAnsi="Cambria"/>
                <w:sz w:val="20"/>
                <w:szCs w:val="20"/>
                <w:lang w:val="id-ID"/>
              </w:rPr>
              <w:t xml:space="preserve">E3.  </w:t>
            </w:r>
            <w:r w:rsidR="007B11E7">
              <w:rPr>
                <w:rFonts w:ascii="Cambria" w:hAnsi="Cambria"/>
                <w:sz w:val="20"/>
                <w:szCs w:val="20"/>
                <w:lang w:val="id-ID"/>
              </w:rPr>
              <w:t>Data alamat email</w:t>
            </w:r>
            <w:r w:rsidR="00E0468E">
              <w:rPr>
                <w:rFonts w:ascii="Cambria" w:hAnsi="Cambria"/>
                <w:sz w:val="20"/>
                <w:szCs w:val="20"/>
                <w:lang w:val="id-ID"/>
              </w:rPr>
              <w:t xml:space="preserve"> yang dimasukan</w:t>
            </w:r>
            <w:r w:rsidR="007B11E7">
              <w:rPr>
                <w:rFonts w:ascii="Cambria" w:hAnsi="Cambria"/>
                <w:sz w:val="20"/>
                <w:szCs w:val="20"/>
                <w:lang w:val="id-ID"/>
              </w:rPr>
              <w:t xml:space="preserve"> tidak memenuhi format penulisan alamat email</w:t>
            </w:r>
          </w:p>
          <w:p w14:paraId="2D2D3305" w14:textId="3F3699DD" w:rsidR="009204C9" w:rsidRPr="00E0468E" w:rsidRDefault="007B11E7" w:rsidP="002070B2">
            <w:pPr>
              <w:pStyle w:val="ListParagraph"/>
              <w:numPr>
                <w:ilvl w:val="0"/>
                <w:numId w:val="16"/>
              </w:numPr>
              <w:ind w:right="26"/>
              <w:rPr>
                <w:rFonts w:ascii="Cambria" w:hAnsi="Cambria"/>
                <w:sz w:val="20"/>
                <w:szCs w:val="20"/>
                <w:lang w:val="id-ID"/>
              </w:rPr>
            </w:pPr>
            <w:r>
              <w:rPr>
                <w:rFonts w:ascii="Cambria" w:hAnsi="Cambria"/>
                <w:sz w:val="20"/>
                <w:szCs w:val="20"/>
                <w:lang w:val="id-ID"/>
              </w:rPr>
              <w:lastRenderedPageBreak/>
              <w:t>Sistem menampilkan peringatan pada kolom email</w:t>
            </w:r>
          </w:p>
        </w:tc>
      </w:tr>
      <w:tr w:rsidR="00C51732" w14:paraId="47465D59" w14:textId="77777777" w:rsidTr="0070583C">
        <w:trPr>
          <w:trHeight w:val="274"/>
        </w:trPr>
        <w:tc>
          <w:tcPr>
            <w:tcW w:w="1614" w:type="dxa"/>
            <w:tcBorders>
              <w:top w:val="single" w:sz="4" w:space="0" w:color="000000"/>
              <w:left w:val="single" w:sz="4" w:space="0" w:color="000000"/>
              <w:bottom w:val="single" w:sz="4" w:space="0" w:color="000000"/>
              <w:right w:val="single" w:sz="4" w:space="0" w:color="000000"/>
            </w:tcBorders>
          </w:tcPr>
          <w:p w14:paraId="168947AF" w14:textId="77777777" w:rsidR="00C51732" w:rsidRDefault="00C51732" w:rsidP="00FA4ABC">
            <w:pPr>
              <w:ind w:right="26"/>
            </w:pPr>
            <w:r>
              <w:rPr>
                <w:rFonts w:ascii="Cambria" w:eastAsia="Cambria" w:hAnsi="Cambria" w:cs="Cambria"/>
                <w:sz w:val="20"/>
              </w:rPr>
              <w:lastRenderedPageBreak/>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2B8FD0B4" w14:textId="77777777" w:rsidR="00C51732" w:rsidRPr="006B146F" w:rsidRDefault="00C51732" w:rsidP="00FA4ABC">
            <w:pPr>
              <w:ind w:right="26"/>
              <w:rPr>
                <w:lang w:val="id-ID"/>
              </w:rPr>
            </w:pPr>
            <w:r>
              <w:rPr>
                <w:lang w:val="id-ID"/>
              </w:rPr>
              <w:t>-</w:t>
            </w:r>
          </w:p>
        </w:tc>
      </w:tr>
    </w:tbl>
    <w:p w14:paraId="30F950A4" w14:textId="6A6EFF86" w:rsidR="00C51732" w:rsidRDefault="00C51732" w:rsidP="001C0919">
      <w:pPr>
        <w:spacing w:after="11" w:line="249" w:lineRule="auto"/>
        <w:ind w:right="26"/>
        <w:rPr>
          <w:lang w:val="id-ID"/>
        </w:rPr>
      </w:pPr>
    </w:p>
    <w:p w14:paraId="004B989E" w14:textId="5DBE9D77" w:rsidR="00550D18" w:rsidRDefault="00550D18" w:rsidP="00550D18">
      <w:pPr>
        <w:pStyle w:val="Gambar"/>
      </w:pPr>
      <w:bookmarkStart w:id="65" w:name="_Toc51504057"/>
      <w:r>
        <w:t xml:space="preserve">Gambar 4. </w:t>
      </w:r>
      <w:r>
        <w:fldChar w:fldCharType="begin"/>
      </w:r>
      <w:r>
        <w:instrText xml:space="preserve"> SEQ Gambar_4. \* ARABIC </w:instrText>
      </w:r>
      <w:r>
        <w:fldChar w:fldCharType="separate"/>
      </w:r>
      <w:r w:rsidR="00BF546C">
        <w:rPr>
          <w:noProof/>
        </w:rPr>
        <w:t>5</w:t>
      </w:r>
      <w:r>
        <w:fldChar w:fldCharType="end"/>
      </w:r>
      <w:r>
        <w:t xml:space="preserve"> </w:t>
      </w:r>
      <w:r w:rsidRPr="008743F4">
        <w:t>Activity Diagram Menambah Data Pengguna</w:t>
      </w:r>
      <w:bookmarkEnd w:id="65"/>
    </w:p>
    <w:p w14:paraId="5ACD125F" w14:textId="031B11D8" w:rsidR="009957EC" w:rsidRDefault="00821AFD" w:rsidP="00550D18">
      <w:pPr>
        <w:keepNext/>
        <w:spacing w:after="0"/>
        <w:ind w:right="466"/>
        <w:jc w:val="right"/>
      </w:pPr>
      <w:r w:rsidRPr="00821AFD">
        <w:rPr>
          <w:rFonts w:ascii="Times New Roman" w:eastAsia="Times New Roman" w:hAnsi="Times New Roman" w:cs="Times New Roman"/>
          <w:noProof/>
        </w:rPr>
        <w:drawing>
          <wp:inline distT="0" distB="0" distL="0" distR="0" wp14:anchorId="3447EE94" wp14:editId="5DFBB406">
            <wp:extent cx="3347085" cy="295719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7085" cy="2957195"/>
                    </a:xfrm>
                    <a:prstGeom prst="rect">
                      <a:avLst/>
                    </a:prstGeom>
                    <a:noFill/>
                    <a:ln>
                      <a:noFill/>
                    </a:ln>
                  </pic:spPr>
                </pic:pic>
              </a:graphicData>
            </a:graphic>
          </wp:inline>
        </w:drawing>
      </w:r>
      <w:r w:rsidR="003B5E6F">
        <w:rPr>
          <w:lang w:val="id-ID"/>
        </w:rPr>
        <w:t xml:space="preserve"> </w:t>
      </w:r>
    </w:p>
    <w:p w14:paraId="3DFB4E6F" w14:textId="77777777" w:rsidR="00550D18" w:rsidRDefault="00550D18">
      <w:pPr>
        <w:rPr>
          <w:rFonts w:ascii="Times New Roman" w:eastAsia="Times New Roman" w:hAnsi="Times New Roman" w:cs="Times New Roman"/>
          <w:b/>
        </w:rPr>
      </w:pPr>
      <w:r>
        <w:rPr>
          <w:rFonts w:ascii="Times New Roman" w:eastAsia="Times New Roman" w:hAnsi="Times New Roman" w:cs="Times New Roman"/>
          <w:b/>
        </w:rPr>
        <w:br w:type="page"/>
      </w:r>
    </w:p>
    <w:p w14:paraId="1AAA558A" w14:textId="1DE38F40" w:rsidR="009957EC" w:rsidRPr="00710CD2" w:rsidRDefault="00D1442A" w:rsidP="00710CD2">
      <w:pPr>
        <w:spacing w:after="10" w:line="248" w:lineRule="auto"/>
        <w:ind w:right="26"/>
        <w:rPr>
          <w:lang w:val="id-ID"/>
        </w:rPr>
      </w:pPr>
      <w:r>
        <w:rPr>
          <w:rFonts w:ascii="Times New Roman" w:eastAsia="Times New Roman" w:hAnsi="Times New Roman" w:cs="Times New Roman"/>
          <w:b/>
        </w:rPr>
        <w:lastRenderedPageBreak/>
        <w:t>3.</w:t>
      </w:r>
      <w:r>
        <w:rPr>
          <w:rFonts w:ascii="Arial" w:eastAsia="Arial" w:hAnsi="Arial" w:cs="Arial"/>
          <w:b/>
        </w:rPr>
        <w:t xml:space="preserve"> </w:t>
      </w:r>
      <w:r w:rsidR="00710CD2">
        <w:rPr>
          <w:rFonts w:ascii="Times New Roman" w:eastAsia="Times New Roman" w:hAnsi="Times New Roman" w:cs="Times New Roman"/>
          <w:b/>
          <w:lang w:val="id-ID"/>
        </w:rPr>
        <w:t>Menghapus Data Pengguna</w:t>
      </w:r>
    </w:p>
    <w:p w14:paraId="13A0508C" w14:textId="63A6634E" w:rsidR="009957EC" w:rsidRPr="001F3FF6" w:rsidRDefault="001F3FF6" w:rsidP="00535443">
      <w:pPr>
        <w:spacing w:after="12" w:line="248" w:lineRule="auto"/>
        <w:ind w:right="26" w:firstLine="284"/>
        <w:jc w:val="both"/>
        <w:rPr>
          <w:lang w:val="id-ID"/>
        </w:rPr>
      </w:pPr>
      <w:r>
        <w:rPr>
          <w:rFonts w:ascii="Times New Roman" w:eastAsia="Times New Roman" w:hAnsi="Times New Roman" w:cs="Times New Roman"/>
          <w:lang w:val="id-ID"/>
        </w:rPr>
        <w:t xml:space="preserve">Berikut merupakan spesifikasi dari kasus penggunaan </w:t>
      </w:r>
      <w:r w:rsidR="002D52B6">
        <w:rPr>
          <w:rFonts w:ascii="Times New Roman" w:eastAsia="Times New Roman" w:hAnsi="Times New Roman" w:cs="Times New Roman"/>
          <w:lang w:val="id-ID"/>
        </w:rPr>
        <w:t>untuk mengapus data pengguna dari database.</w:t>
      </w:r>
    </w:p>
    <w:p w14:paraId="2D880FA6" w14:textId="77777777" w:rsidR="00550D18" w:rsidRDefault="00550D18" w:rsidP="00550D18">
      <w:pPr>
        <w:pStyle w:val="Gambar"/>
      </w:pPr>
    </w:p>
    <w:p w14:paraId="7B39F114" w14:textId="5D895F03" w:rsidR="00550D18" w:rsidRDefault="00550D18" w:rsidP="00550D18">
      <w:pPr>
        <w:pStyle w:val="Gambar"/>
      </w:pPr>
      <w:bookmarkStart w:id="66" w:name="_Toc51018090"/>
      <w:r>
        <w:t xml:space="preserve">Tabel 4. </w:t>
      </w:r>
      <w:r>
        <w:fldChar w:fldCharType="begin"/>
      </w:r>
      <w:r>
        <w:instrText xml:space="preserve"> SEQ Tabel_4. \* ARABIC </w:instrText>
      </w:r>
      <w:r>
        <w:fldChar w:fldCharType="separate"/>
      </w:r>
      <w:r w:rsidR="00BF546C">
        <w:rPr>
          <w:noProof/>
        </w:rPr>
        <w:t>6</w:t>
      </w:r>
      <w:r>
        <w:fldChar w:fldCharType="end"/>
      </w:r>
      <w:r>
        <w:t xml:space="preserve"> </w:t>
      </w:r>
      <w:r w:rsidRPr="00105FD8">
        <w:t>Use Case Specification Menghapus Data Pengguna</w:t>
      </w:r>
      <w:bookmarkEnd w:id="66"/>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9F41CF" w14:paraId="144FAC8B"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3C983BEA" w14:textId="77777777" w:rsidR="009F41CF" w:rsidRDefault="009F41CF"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373F5940" w14:textId="3EA62B54" w:rsidR="009F41CF" w:rsidRPr="00C51732" w:rsidRDefault="009F41CF" w:rsidP="00FA4ABC">
            <w:pPr>
              <w:ind w:right="26"/>
              <w:rPr>
                <w:lang w:val="id-ID"/>
              </w:rPr>
            </w:pPr>
            <w:r>
              <w:rPr>
                <w:rFonts w:ascii="Cambria" w:eastAsia="Cambria" w:hAnsi="Cambria" w:cs="Cambria"/>
                <w:sz w:val="20"/>
                <w:lang w:val="id-ID"/>
              </w:rPr>
              <w:t>Menghapus Data Pengguna</w:t>
            </w:r>
          </w:p>
        </w:tc>
      </w:tr>
      <w:tr w:rsidR="009F41CF" w14:paraId="02CC3CE9"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4F9AFE20" w14:textId="77777777" w:rsidR="009F41CF" w:rsidRDefault="009F41CF"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08140338" w14:textId="2CECCAB5" w:rsidR="009F41CF" w:rsidRPr="009F41CF" w:rsidRDefault="009F41CF" w:rsidP="00FA4ABC">
            <w:pPr>
              <w:ind w:right="26"/>
              <w:rPr>
                <w:lang w:val="id-ID"/>
              </w:rPr>
            </w:pPr>
            <w:r>
              <w:rPr>
                <w:rFonts w:ascii="Cambria" w:eastAsia="Cambria" w:hAnsi="Cambria" w:cs="Cambria"/>
                <w:sz w:val="20"/>
              </w:rPr>
              <w:t>UC0</w:t>
            </w:r>
            <w:r>
              <w:rPr>
                <w:rFonts w:ascii="Cambria" w:eastAsia="Cambria" w:hAnsi="Cambria" w:cs="Cambria"/>
                <w:sz w:val="20"/>
                <w:lang w:val="id-ID"/>
              </w:rPr>
              <w:t>3</w:t>
            </w:r>
          </w:p>
        </w:tc>
      </w:tr>
      <w:tr w:rsidR="009F41CF" w14:paraId="43DF32D3"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704967A5" w14:textId="77777777" w:rsidR="009F41CF" w:rsidRDefault="009F41CF" w:rsidP="00FA4ABC">
            <w:pPr>
              <w:ind w:right="26"/>
            </w:pPr>
            <w:r>
              <w:rPr>
                <w:rFonts w:ascii="Cambria" w:eastAsia="Cambria" w:hAnsi="Cambria" w:cs="Cambria"/>
                <w:sz w:val="20"/>
              </w:rPr>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4B1A1D34" w14:textId="77777777" w:rsidR="009F41CF" w:rsidRPr="002C1756" w:rsidRDefault="009F41CF"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9F41CF" w14:paraId="5AA9860A"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64ADA7CF" w14:textId="77777777" w:rsidR="009F41CF" w:rsidRDefault="009F41CF" w:rsidP="00FA4ABC">
            <w:pPr>
              <w:ind w:right="26"/>
            </w:pPr>
            <w:r>
              <w:rPr>
                <w:rFonts w:ascii="Cambria" w:eastAsia="Cambria" w:hAnsi="Cambria" w:cs="Cambria"/>
                <w:sz w:val="20"/>
              </w:rPr>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750BA443" w14:textId="3C5529D6" w:rsidR="009F41CF" w:rsidRPr="002C1756" w:rsidRDefault="009F41CF" w:rsidP="00FA4ABC">
            <w:pPr>
              <w:ind w:right="26"/>
              <w:rPr>
                <w:rFonts w:asciiTheme="majorBidi" w:hAnsiTheme="majorBidi" w:cstheme="majorBidi"/>
                <w:lang w:val="id-ID"/>
              </w:rPr>
            </w:pPr>
            <w:r>
              <w:rPr>
                <w:rFonts w:asciiTheme="majorBidi" w:hAnsiTheme="majorBidi" w:cstheme="majorBidi"/>
                <w:lang w:val="id-ID"/>
              </w:rPr>
              <w:t>IT Finance menghapus</w:t>
            </w:r>
            <w:r w:rsidR="00023EC0">
              <w:rPr>
                <w:rFonts w:asciiTheme="majorBidi" w:hAnsiTheme="majorBidi" w:cstheme="majorBidi"/>
                <w:lang w:val="id-ID"/>
              </w:rPr>
              <w:t xml:space="preserve"> data pengguna</w:t>
            </w:r>
            <w:r w:rsidR="00FE2A56">
              <w:rPr>
                <w:rFonts w:asciiTheme="majorBidi" w:hAnsiTheme="majorBidi" w:cstheme="majorBidi"/>
                <w:lang w:val="id-ID"/>
              </w:rPr>
              <w:t xml:space="preserve"> dari database.</w:t>
            </w:r>
          </w:p>
        </w:tc>
      </w:tr>
      <w:tr w:rsidR="009F41CF" w14:paraId="19707A03" w14:textId="77777777" w:rsidTr="0070583C">
        <w:trPr>
          <w:trHeight w:val="243"/>
        </w:trPr>
        <w:tc>
          <w:tcPr>
            <w:tcW w:w="1614" w:type="dxa"/>
            <w:tcBorders>
              <w:top w:val="single" w:sz="4" w:space="0" w:color="000000"/>
              <w:left w:val="single" w:sz="4" w:space="0" w:color="000000"/>
              <w:bottom w:val="single" w:sz="4" w:space="0" w:color="000000"/>
              <w:right w:val="single" w:sz="4" w:space="0" w:color="000000"/>
            </w:tcBorders>
          </w:tcPr>
          <w:p w14:paraId="34881675" w14:textId="77777777" w:rsidR="009F41CF" w:rsidRDefault="009F41CF"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63D264C3" w14:textId="1A3BD57B" w:rsidR="009F41CF" w:rsidRPr="008A3A1D" w:rsidRDefault="009F41CF" w:rsidP="00FA4ABC">
            <w:pPr>
              <w:ind w:right="26"/>
              <w:rPr>
                <w:rFonts w:ascii="Cambria" w:hAnsi="Cambria"/>
                <w:lang w:val="id-ID"/>
              </w:rPr>
            </w:pPr>
            <w:r w:rsidRPr="008A3A1D">
              <w:rPr>
                <w:rFonts w:ascii="Cambria" w:hAnsi="Cambria"/>
                <w:sz w:val="20"/>
                <w:szCs w:val="20"/>
                <w:lang w:val="id-ID"/>
              </w:rPr>
              <w:t>Pengguna terdaftar dalam sistem</w:t>
            </w:r>
          </w:p>
        </w:tc>
      </w:tr>
      <w:tr w:rsidR="009F41CF" w14:paraId="41EA0150" w14:textId="77777777" w:rsidTr="0070583C">
        <w:trPr>
          <w:trHeight w:val="245"/>
        </w:trPr>
        <w:tc>
          <w:tcPr>
            <w:tcW w:w="1614" w:type="dxa"/>
            <w:tcBorders>
              <w:top w:val="single" w:sz="4" w:space="0" w:color="000000"/>
              <w:left w:val="single" w:sz="4" w:space="0" w:color="000000"/>
              <w:bottom w:val="single" w:sz="4" w:space="0" w:color="000000"/>
              <w:right w:val="single" w:sz="4" w:space="0" w:color="000000"/>
            </w:tcBorders>
          </w:tcPr>
          <w:p w14:paraId="0B059185" w14:textId="77777777" w:rsidR="009F41CF" w:rsidRDefault="009F41CF"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6FAC5948" w14:textId="1E3D0153" w:rsidR="009F41CF" w:rsidRPr="0047449A" w:rsidRDefault="00865058" w:rsidP="00865058">
            <w:pPr>
              <w:ind w:right="26"/>
              <w:rPr>
                <w:lang w:val="id-ID"/>
              </w:rPr>
            </w:pPr>
            <w:r>
              <w:rPr>
                <w:rFonts w:ascii="Cambria" w:eastAsia="Cambria" w:hAnsi="Cambria" w:cs="Cambria"/>
                <w:sz w:val="20"/>
                <w:lang w:val="id-ID"/>
              </w:rPr>
              <w:t>Data p</w:t>
            </w:r>
            <w:r w:rsidR="009F41CF">
              <w:rPr>
                <w:rFonts w:ascii="Cambria" w:eastAsia="Cambria" w:hAnsi="Cambria" w:cs="Cambria"/>
                <w:sz w:val="20"/>
                <w:lang w:val="id-ID"/>
              </w:rPr>
              <w:t xml:space="preserve">engguna </w:t>
            </w:r>
            <w:r>
              <w:rPr>
                <w:rFonts w:ascii="Cambria" w:eastAsia="Cambria" w:hAnsi="Cambria" w:cs="Cambria"/>
                <w:sz w:val="20"/>
                <w:lang w:val="id-ID"/>
              </w:rPr>
              <w:t xml:space="preserve">tidak terdapat </w:t>
            </w:r>
            <w:r w:rsidR="009F41CF">
              <w:rPr>
                <w:rFonts w:ascii="Cambria" w:eastAsia="Cambria" w:hAnsi="Cambria" w:cs="Cambria"/>
                <w:sz w:val="20"/>
                <w:lang w:val="id-ID"/>
              </w:rPr>
              <w:t>dalam sistem</w:t>
            </w:r>
          </w:p>
        </w:tc>
      </w:tr>
      <w:tr w:rsidR="009F41CF" w14:paraId="652BF9B1" w14:textId="77777777" w:rsidTr="0070583C">
        <w:trPr>
          <w:trHeight w:val="326"/>
        </w:trPr>
        <w:tc>
          <w:tcPr>
            <w:tcW w:w="5240" w:type="dxa"/>
            <w:gridSpan w:val="3"/>
            <w:tcBorders>
              <w:top w:val="single" w:sz="4" w:space="0" w:color="000000"/>
              <w:left w:val="single" w:sz="4" w:space="0" w:color="000000"/>
              <w:bottom w:val="single" w:sz="4" w:space="0" w:color="000000"/>
              <w:right w:val="single" w:sz="4" w:space="0" w:color="000000"/>
            </w:tcBorders>
          </w:tcPr>
          <w:p w14:paraId="4941321A" w14:textId="77777777" w:rsidR="009F41CF" w:rsidRDefault="009F41CF" w:rsidP="00FA4ABC">
            <w:pPr>
              <w:ind w:right="26"/>
            </w:pPr>
            <w:r>
              <w:rPr>
                <w:rFonts w:ascii="Cambria" w:eastAsia="Cambria" w:hAnsi="Cambria" w:cs="Cambria"/>
                <w:sz w:val="20"/>
              </w:rPr>
              <w:t xml:space="preserve">Alur Normal </w:t>
            </w:r>
          </w:p>
        </w:tc>
      </w:tr>
      <w:tr w:rsidR="009F41CF" w14:paraId="23BD6E6F" w14:textId="77777777" w:rsidTr="00105440">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6316EADE" w14:textId="77777777" w:rsidR="009F41CF" w:rsidRPr="0089734B" w:rsidRDefault="009F41CF" w:rsidP="00B23D90">
            <w:pPr>
              <w:ind w:right="26"/>
              <w:jc w:val="center"/>
              <w:rPr>
                <w:rFonts w:ascii="Cambria" w:eastAsia="Cambria" w:hAnsi="Cambria" w:cs="Cambria"/>
                <w:sz w:val="20"/>
                <w:lang w:val="id-ID"/>
              </w:rPr>
            </w:pPr>
            <w:r>
              <w:rPr>
                <w:rFonts w:ascii="Cambria" w:eastAsia="Cambria" w:hAnsi="Cambria" w:cs="Cambria"/>
                <w:sz w:val="20"/>
                <w:lang w:val="id-ID"/>
              </w:rPr>
              <w:t>IT Finance</w:t>
            </w:r>
          </w:p>
        </w:tc>
        <w:tc>
          <w:tcPr>
            <w:tcW w:w="2551" w:type="dxa"/>
            <w:tcBorders>
              <w:top w:val="single" w:sz="4" w:space="0" w:color="000000"/>
              <w:left w:val="single" w:sz="4" w:space="0" w:color="000000"/>
              <w:bottom w:val="single" w:sz="4" w:space="0" w:color="000000"/>
              <w:right w:val="single" w:sz="4" w:space="0" w:color="000000"/>
            </w:tcBorders>
          </w:tcPr>
          <w:p w14:paraId="013D3240" w14:textId="77777777" w:rsidR="009F41CF" w:rsidRDefault="009F41CF" w:rsidP="00B23D90">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9F41CF" w14:paraId="7200B9CD" w14:textId="77777777" w:rsidTr="00105440">
        <w:trPr>
          <w:trHeight w:val="789"/>
        </w:trPr>
        <w:tc>
          <w:tcPr>
            <w:tcW w:w="2689" w:type="dxa"/>
            <w:gridSpan w:val="2"/>
            <w:tcBorders>
              <w:top w:val="single" w:sz="4" w:space="0" w:color="000000"/>
              <w:left w:val="single" w:sz="4" w:space="0" w:color="000000"/>
              <w:bottom w:val="single" w:sz="4" w:space="0" w:color="000000"/>
              <w:right w:val="single" w:sz="4" w:space="0" w:color="000000"/>
            </w:tcBorders>
          </w:tcPr>
          <w:p w14:paraId="3542601C" w14:textId="77777777" w:rsidR="009F41CF" w:rsidRPr="00A711AC" w:rsidRDefault="009F41CF" w:rsidP="002070B2">
            <w:pPr>
              <w:numPr>
                <w:ilvl w:val="0"/>
                <w:numId w:val="18"/>
              </w:numPr>
              <w:spacing w:after="6"/>
              <w:ind w:right="26"/>
            </w:pPr>
            <w:r>
              <w:rPr>
                <w:rFonts w:ascii="Cambria" w:eastAsia="Cambria" w:hAnsi="Cambria" w:cs="Cambria"/>
                <w:sz w:val="20"/>
                <w:lang w:val="id-ID"/>
              </w:rPr>
              <w:t>IT Finance memilih menu “Daftar Pengguna”</w:t>
            </w:r>
          </w:p>
          <w:p w14:paraId="2EB136CF" w14:textId="77777777" w:rsidR="00A711AC" w:rsidRPr="00B166AC" w:rsidRDefault="00A711AC" w:rsidP="00A711AC">
            <w:pPr>
              <w:spacing w:after="6"/>
              <w:ind w:left="254" w:right="26"/>
            </w:pPr>
          </w:p>
          <w:p w14:paraId="5EA943BB" w14:textId="25605876" w:rsidR="009F41CF" w:rsidRPr="00293714" w:rsidRDefault="009F41CF" w:rsidP="002070B2">
            <w:pPr>
              <w:numPr>
                <w:ilvl w:val="0"/>
                <w:numId w:val="18"/>
              </w:numPr>
              <w:spacing w:after="6"/>
              <w:ind w:left="592" w:right="26"/>
            </w:pPr>
            <w:r>
              <w:rPr>
                <w:rFonts w:ascii="Cambria" w:eastAsia="Cambria" w:hAnsi="Cambria" w:cs="Cambria"/>
                <w:sz w:val="20"/>
                <w:lang w:val="id-ID"/>
              </w:rPr>
              <w:t xml:space="preserve">IT Finance </w:t>
            </w:r>
            <w:r w:rsidR="00975475">
              <w:rPr>
                <w:rFonts w:ascii="Cambria" w:eastAsia="Cambria" w:hAnsi="Cambria" w:cs="Cambria"/>
                <w:sz w:val="20"/>
                <w:lang w:val="id-ID"/>
              </w:rPr>
              <w:t>mengklik</w:t>
            </w:r>
            <w:r>
              <w:rPr>
                <w:rFonts w:ascii="Cambria" w:eastAsia="Cambria" w:hAnsi="Cambria" w:cs="Cambria"/>
                <w:sz w:val="20"/>
                <w:lang w:val="id-ID"/>
              </w:rPr>
              <w:t xml:space="preserve"> tombol </w:t>
            </w:r>
            <w:r w:rsidR="00865058">
              <w:rPr>
                <w:rFonts w:ascii="Cambria" w:eastAsia="Cambria" w:hAnsi="Cambria" w:cs="Cambria"/>
                <w:sz w:val="20"/>
                <w:lang w:val="id-ID"/>
              </w:rPr>
              <w:t>“Hapus” pada kolom “Opsi”</w:t>
            </w:r>
          </w:p>
        </w:tc>
        <w:tc>
          <w:tcPr>
            <w:tcW w:w="2551" w:type="dxa"/>
            <w:tcBorders>
              <w:top w:val="single" w:sz="4" w:space="0" w:color="000000"/>
              <w:left w:val="single" w:sz="4" w:space="0" w:color="000000"/>
              <w:bottom w:val="single" w:sz="4" w:space="0" w:color="000000"/>
              <w:right w:val="single" w:sz="4" w:space="0" w:color="000000"/>
            </w:tcBorders>
          </w:tcPr>
          <w:p w14:paraId="1E985040" w14:textId="77777777" w:rsidR="009F41CF" w:rsidRDefault="009F41CF" w:rsidP="002070B2">
            <w:pPr>
              <w:pStyle w:val="ListParagraph"/>
              <w:numPr>
                <w:ilvl w:val="0"/>
                <w:numId w:val="13"/>
              </w:numPr>
              <w:spacing w:after="6"/>
              <w:ind w:left="445" w:right="26"/>
              <w:rPr>
                <w:rFonts w:ascii="Cambria" w:eastAsia="Cambria" w:hAnsi="Cambria" w:cs="Cambria"/>
                <w:sz w:val="20"/>
                <w:lang w:val="id-ID"/>
              </w:rPr>
            </w:pPr>
            <w:r w:rsidRPr="00B166AC">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Pr="00B166AC">
              <w:rPr>
                <w:rFonts w:ascii="Cambria" w:eastAsia="Cambria" w:hAnsi="Cambria" w:cs="Cambria"/>
                <w:sz w:val="20"/>
                <w:lang w:val="id-ID"/>
              </w:rPr>
              <w:t>daftar pengguna</w:t>
            </w:r>
          </w:p>
          <w:p w14:paraId="544B6FA1" w14:textId="0CF2F494" w:rsidR="009F41CF" w:rsidRDefault="009F41CF" w:rsidP="00865058">
            <w:pPr>
              <w:spacing w:after="6"/>
              <w:ind w:left="85" w:right="26"/>
              <w:rPr>
                <w:rFonts w:ascii="Cambria" w:eastAsia="Cambria" w:hAnsi="Cambria" w:cs="Cambria"/>
                <w:sz w:val="20"/>
                <w:lang w:val="id-ID"/>
              </w:rPr>
            </w:pPr>
            <w:r>
              <w:rPr>
                <w:rFonts w:ascii="Cambria" w:eastAsia="Cambria" w:hAnsi="Cambria" w:cs="Cambria"/>
                <w:sz w:val="20"/>
                <w:lang w:val="id-ID"/>
              </w:rPr>
              <w:t xml:space="preserve">2.1  </w:t>
            </w:r>
            <w:r w:rsidR="00293714">
              <w:rPr>
                <w:rFonts w:ascii="Cambria" w:eastAsia="Cambria" w:hAnsi="Cambria" w:cs="Cambria"/>
                <w:sz w:val="20"/>
                <w:lang w:val="id-ID"/>
              </w:rPr>
              <w:t>Sistem menghapus data pengguna yang dipi</w:t>
            </w:r>
            <w:r w:rsidR="00E905C2">
              <w:rPr>
                <w:rFonts w:ascii="Cambria" w:eastAsia="Cambria" w:hAnsi="Cambria" w:cs="Cambria"/>
                <w:sz w:val="20"/>
                <w:lang w:val="id-ID"/>
              </w:rPr>
              <w:t>l</w:t>
            </w:r>
            <w:r w:rsidR="00293714">
              <w:rPr>
                <w:rFonts w:ascii="Cambria" w:eastAsia="Cambria" w:hAnsi="Cambria" w:cs="Cambria"/>
                <w:sz w:val="20"/>
                <w:lang w:val="id-ID"/>
              </w:rPr>
              <w:t>ih</w:t>
            </w:r>
            <w:r w:rsidR="00E905C2">
              <w:rPr>
                <w:rFonts w:ascii="Cambria" w:eastAsia="Cambria" w:hAnsi="Cambria" w:cs="Cambria"/>
                <w:sz w:val="20"/>
                <w:lang w:val="id-ID"/>
              </w:rPr>
              <w:t>.</w:t>
            </w:r>
          </w:p>
          <w:p w14:paraId="287D8269" w14:textId="2A511BEC" w:rsidR="009F41CF" w:rsidRPr="001A5EA4" w:rsidRDefault="00293714" w:rsidP="00E905C2">
            <w:pPr>
              <w:spacing w:after="6"/>
              <w:ind w:left="85" w:right="26"/>
              <w:rPr>
                <w:rFonts w:ascii="Cambria" w:eastAsia="Cambria" w:hAnsi="Cambria" w:cs="Cambria"/>
                <w:sz w:val="20"/>
                <w:lang w:val="id-ID"/>
              </w:rPr>
            </w:pPr>
            <w:r>
              <w:rPr>
                <w:rFonts w:ascii="Cambria" w:eastAsia="Cambria" w:hAnsi="Cambria" w:cs="Cambria"/>
                <w:sz w:val="20"/>
                <w:lang w:val="id-ID"/>
              </w:rPr>
              <w:t>2.2</w:t>
            </w:r>
            <w:r w:rsidR="009F41CF">
              <w:rPr>
                <w:rFonts w:ascii="Cambria" w:eastAsia="Cambria" w:hAnsi="Cambria" w:cs="Cambria"/>
                <w:sz w:val="20"/>
                <w:lang w:val="id-ID"/>
              </w:rPr>
              <w:t xml:space="preserve">  Sistem m</w:t>
            </w:r>
            <w:r w:rsidR="00E905C2">
              <w:rPr>
                <w:rFonts w:ascii="Cambria" w:eastAsia="Cambria" w:hAnsi="Cambria" w:cs="Cambria"/>
                <w:sz w:val="20"/>
                <w:lang w:val="id-ID"/>
              </w:rPr>
              <w:t>enampilkan pemberitahuan bahwa data berhasil dihapus</w:t>
            </w:r>
          </w:p>
        </w:tc>
      </w:tr>
      <w:tr w:rsidR="009F41CF" w14:paraId="1F2B2F3F" w14:textId="77777777" w:rsidTr="0070583C">
        <w:trPr>
          <w:trHeight w:val="480"/>
        </w:trPr>
        <w:tc>
          <w:tcPr>
            <w:tcW w:w="5240" w:type="dxa"/>
            <w:gridSpan w:val="3"/>
            <w:tcBorders>
              <w:top w:val="single" w:sz="4" w:space="0" w:color="000000"/>
              <w:left w:val="single" w:sz="4" w:space="0" w:color="000000"/>
              <w:bottom w:val="single" w:sz="4" w:space="0" w:color="000000"/>
              <w:right w:val="single" w:sz="4" w:space="0" w:color="000000"/>
            </w:tcBorders>
          </w:tcPr>
          <w:p w14:paraId="20E4EE80" w14:textId="77777777" w:rsidR="009F41CF" w:rsidRDefault="009F41CF" w:rsidP="00FA4ABC">
            <w:pPr>
              <w:ind w:right="26"/>
            </w:pPr>
            <w:r>
              <w:rPr>
                <w:rFonts w:ascii="Cambria" w:eastAsia="Cambria" w:hAnsi="Cambria" w:cs="Cambria"/>
                <w:sz w:val="20"/>
              </w:rPr>
              <w:t xml:space="preserve">Alur Alternatif </w:t>
            </w:r>
          </w:p>
          <w:p w14:paraId="099E7640" w14:textId="77777777" w:rsidR="009F41CF" w:rsidRDefault="009F41CF" w:rsidP="00FA4ABC">
            <w:pPr>
              <w:ind w:right="26"/>
            </w:pPr>
            <w:r>
              <w:rPr>
                <w:rFonts w:ascii="Cambria" w:eastAsia="Cambria" w:hAnsi="Cambria" w:cs="Cambria"/>
                <w:sz w:val="20"/>
              </w:rPr>
              <w:t>-</w:t>
            </w:r>
          </w:p>
        </w:tc>
      </w:tr>
      <w:tr w:rsidR="009F41CF" w14:paraId="2A7CD567" w14:textId="77777777" w:rsidTr="0070583C">
        <w:trPr>
          <w:trHeight w:val="242"/>
        </w:trPr>
        <w:tc>
          <w:tcPr>
            <w:tcW w:w="5240" w:type="dxa"/>
            <w:gridSpan w:val="3"/>
            <w:tcBorders>
              <w:top w:val="single" w:sz="4" w:space="0" w:color="000000"/>
              <w:left w:val="single" w:sz="4" w:space="0" w:color="000000"/>
              <w:bottom w:val="single" w:sz="4" w:space="0" w:color="000000"/>
              <w:right w:val="single" w:sz="4" w:space="0" w:color="000000"/>
            </w:tcBorders>
          </w:tcPr>
          <w:p w14:paraId="56C04DFD" w14:textId="77777777" w:rsidR="009F41CF" w:rsidRDefault="009F41CF" w:rsidP="00FA4ABC">
            <w:pPr>
              <w:ind w:right="26"/>
            </w:pPr>
            <w:r>
              <w:rPr>
                <w:rFonts w:ascii="Cambria" w:eastAsia="Cambria" w:hAnsi="Cambria" w:cs="Cambria"/>
                <w:sz w:val="20"/>
              </w:rPr>
              <w:t xml:space="preserve">Pengecualian </w:t>
            </w:r>
          </w:p>
        </w:tc>
      </w:tr>
      <w:tr w:rsidR="009F41CF" w14:paraId="6B9304BA" w14:textId="77777777" w:rsidTr="0070583C">
        <w:trPr>
          <w:trHeight w:val="242"/>
        </w:trPr>
        <w:tc>
          <w:tcPr>
            <w:tcW w:w="5240" w:type="dxa"/>
            <w:gridSpan w:val="3"/>
            <w:tcBorders>
              <w:top w:val="single" w:sz="4" w:space="0" w:color="000000"/>
              <w:left w:val="single" w:sz="4" w:space="0" w:color="000000"/>
              <w:bottom w:val="single" w:sz="4" w:space="0" w:color="000000"/>
              <w:right w:val="single" w:sz="4" w:space="0" w:color="000000"/>
            </w:tcBorders>
          </w:tcPr>
          <w:p w14:paraId="121398E0" w14:textId="302F4E33" w:rsidR="009F41CF" w:rsidRDefault="009F41CF" w:rsidP="00FA4ABC">
            <w:pPr>
              <w:ind w:right="26"/>
              <w:rPr>
                <w:rFonts w:ascii="Cambria" w:hAnsi="Cambria"/>
                <w:sz w:val="20"/>
                <w:szCs w:val="20"/>
                <w:lang w:val="id-ID"/>
              </w:rPr>
            </w:pPr>
            <w:r w:rsidRPr="009A28BF">
              <w:rPr>
                <w:rFonts w:ascii="Cambria" w:hAnsi="Cambria"/>
                <w:sz w:val="20"/>
                <w:szCs w:val="20"/>
                <w:lang w:val="id-ID"/>
              </w:rPr>
              <w:t xml:space="preserve">E1. </w:t>
            </w:r>
            <w:r>
              <w:rPr>
                <w:rFonts w:ascii="Cambria" w:hAnsi="Cambria"/>
                <w:sz w:val="20"/>
                <w:szCs w:val="20"/>
                <w:lang w:val="id-ID"/>
              </w:rPr>
              <w:t xml:space="preserve"> </w:t>
            </w:r>
            <w:r w:rsidR="00301AAF">
              <w:rPr>
                <w:rFonts w:ascii="Cambria" w:hAnsi="Cambria"/>
                <w:sz w:val="20"/>
                <w:szCs w:val="20"/>
                <w:lang w:val="id-ID"/>
              </w:rPr>
              <w:t xml:space="preserve">IT Finance </w:t>
            </w:r>
            <w:r w:rsidR="00386BA6">
              <w:rPr>
                <w:rFonts w:ascii="Cambria" w:hAnsi="Cambria"/>
                <w:sz w:val="20"/>
                <w:szCs w:val="20"/>
                <w:lang w:val="id-ID"/>
              </w:rPr>
              <w:t xml:space="preserve">menghapus data pengguna yang </w:t>
            </w:r>
            <w:r w:rsidR="0070583C">
              <w:rPr>
                <w:rFonts w:ascii="Cambria" w:hAnsi="Cambria"/>
                <w:sz w:val="20"/>
                <w:szCs w:val="20"/>
                <w:lang w:val="id-ID"/>
              </w:rPr>
              <w:t xml:space="preserve">saat itu </w:t>
            </w:r>
            <w:r w:rsidR="00386BA6">
              <w:rPr>
                <w:rFonts w:ascii="Cambria" w:hAnsi="Cambria"/>
                <w:sz w:val="20"/>
                <w:szCs w:val="20"/>
                <w:lang w:val="id-ID"/>
              </w:rPr>
              <w:t>digunakan</w:t>
            </w:r>
            <w:r w:rsidR="00301AAF">
              <w:rPr>
                <w:rFonts w:ascii="Cambria" w:hAnsi="Cambria"/>
                <w:sz w:val="20"/>
                <w:szCs w:val="20"/>
                <w:lang w:val="id-ID"/>
              </w:rPr>
              <w:t xml:space="preserve"> untuk masuk</w:t>
            </w:r>
            <w:r w:rsidR="00F2014D">
              <w:rPr>
                <w:rFonts w:ascii="Cambria" w:hAnsi="Cambria"/>
                <w:sz w:val="20"/>
                <w:szCs w:val="20"/>
                <w:lang w:val="id-ID"/>
              </w:rPr>
              <w:t xml:space="preserve"> ke dalam sistem</w:t>
            </w:r>
            <w:r w:rsidR="0070583C">
              <w:rPr>
                <w:rFonts w:ascii="Cambria" w:hAnsi="Cambria"/>
                <w:sz w:val="20"/>
                <w:szCs w:val="20"/>
                <w:lang w:val="id-ID"/>
              </w:rPr>
              <w:t>.</w:t>
            </w:r>
          </w:p>
          <w:p w14:paraId="68C869E2" w14:textId="0D859922" w:rsidR="009F41CF" w:rsidRPr="00E0468E" w:rsidRDefault="009F41CF" w:rsidP="002070B2">
            <w:pPr>
              <w:pStyle w:val="ListParagraph"/>
              <w:numPr>
                <w:ilvl w:val="0"/>
                <w:numId w:val="15"/>
              </w:numPr>
              <w:ind w:right="26"/>
              <w:rPr>
                <w:rFonts w:ascii="Cambria" w:hAnsi="Cambria"/>
                <w:sz w:val="20"/>
                <w:szCs w:val="20"/>
                <w:lang w:val="id-ID"/>
              </w:rPr>
            </w:pPr>
            <w:r w:rsidRPr="007B0EBC">
              <w:rPr>
                <w:rFonts w:ascii="Cambria" w:hAnsi="Cambria"/>
                <w:sz w:val="20"/>
                <w:szCs w:val="20"/>
                <w:lang w:val="id-ID"/>
              </w:rPr>
              <w:t>Sistem menampilkan peringatan</w:t>
            </w:r>
            <w:r>
              <w:rPr>
                <w:rFonts w:ascii="Cambria" w:hAnsi="Cambria"/>
                <w:sz w:val="20"/>
                <w:szCs w:val="20"/>
                <w:lang w:val="id-ID"/>
              </w:rPr>
              <w:t xml:space="preserve"> </w:t>
            </w:r>
            <w:r w:rsidR="00301AAF">
              <w:rPr>
                <w:rFonts w:ascii="Cambria" w:hAnsi="Cambria"/>
                <w:sz w:val="20"/>
                <w:szCs w:val="20"/>
                <w:lang w:val="id-ID"/>
              </w:rPr>
              <w:t>bahwa data yang sedang digunakan tidak dapat dihapu</w:t>
            </w:r>
            <w:r w:rsidR="0070583C">
              <w:rPr>
                <w:rFonts w:ascii="Cambria" w:hAnsi="Cambria"/>
                <w:sz w:val="20"/>
                <w:szCs w:val="20"/>
                <w:lang w:val="id-ID"/>
              </w:rPr>
              <w:t>s</w:t>
            </w:r>
          </w:p>
        </w:tc>
      </w:tr>
      <w:tr w:rsidR="009F41CF" w14:paraId="6A980FD9" w14:textId="77777777" w:rsidTr="0070583C">
        <w:trPr>
          <w:trHeight w:val="274"/>
        </w:trPr>
        <w:tc>
          <w:tcPr>
            <w:tcW w:w="1614" w:type="dxa"/>
            <w:tcBorders>
              <w:top w:val="single" w:sz="4" w:space="0" w:color="000000"/>
              <w:left w:val="single" w:sz="4" w:space="0" w:color="000000"/>
              <w:bottom w:val="single" w:sz="4" w:space="0" w:color="000000"/>
              <w:right w:val="single" w:sz="4" w:space="0" w:color="000000"/>
            </w:tcBorders>
          </w:tcPr>
          <w:p w14:paraId="0229368E" w14:textId="77777777" w:rsidR="009F41CF" w:rsidRDefault="009F41CF" w:rsidP="00FA4ABC">
            <w:pPr>
              <w:ind w:right="26"/>
            </w:pPr>
            <w:r>
              <w:rPr>
                <w:rFonts w:ascii="Cambria" w:eastAsia="Cambria" w:hAnsi="Cambria" w:cs="Cambria"/>
                <w:sz w:val="20"/>
              </w:rPr>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021E971E" w14:textId="77777777" w:rsidR="009F41CF" w:rsidRPr="006B146F" w:rsidRDefault="009F41CF" w:rsidP="00FA4ABC">
            <w:pPr>
              <w:ind w:right="26"/>
              <w:rPr>
                <w:lang w:val="id-ID"/>
              </w:rPr>
            </w:pPr>
            <w:r>
              <w:rPr>
                <w:lang w:val="id-ID"/>
              </w:rPr>
              <w:t>-</w:t>
            </w:r>
          </w:p>
        </w:tc>
      </w:tr>
    </w:tbl>
    <w:p w14:paraId="79F04A15" w14:textId="77777777" w:rsidR="0070583C" w:rsidRDefault="0070583C" w:rsidP="00A97743">
      <w:pPr>
        <w:spacing w:after="0"/>
        <w:ind w:right="466"/>
        <w:jc w:val="center"/>
        <w:rPr>
          <w:rFonts w:ascii="Times New Roman" w:eastAsia="Times New Roman" w:hAnsi="Times New Roman" w:cs="Times New Roman"/>
          <w:highlight w:val="yellow"/>
          <w:lang w:val="id-ID"/>
        </w:rPr>
      </w:pPr>
    </w:p>
    <w:p w14:paraId="247A1BA5" w14:textId="3753C45A" w:rsidR="00550D18" w:rsidRDefault="00550D18" w:rsidP="00550D18">
      <w:pPr>
        <w:pStyle w:val="Gambar"/>
      </w:pPr>
      <w:bookmarkStart w:id="67" w:name="_Toc51504058"/>
      <w:r>
        <w:lastRenderedPageBreak/>
        <w:t xml:space="preserve">Gambar 4. </w:t>
      </w:r>
      <w:r>
        <w:fldChar w:fldCharType="begin"/>
      </w:r>
      <w:r>
        <w:instrText xml:space="preserve"> SEQ Gambar_4. \* ARABIC </w:instrText>
      </w:r>
      <w:r>
        <w:fldChar w:fldCharType="separate"/>
      </w:r>
      <w:r w:rsidR="00BF546C">
        <w:rPr>
          <w:noProof/>
        </w:rPr>
        <w:t>6</w:t>
      </w:r>
      <w:r>
        <w:fldChar w:fldCharType="end"/>
      </w:r>
      <w:r>
        <w:t xml:space="preserve"> </w:t>
      </w:r>
      <w:r w:rsidRPr="00D8114C">
        <w:t>Activity Diagram Menghapus Data Pengguna</w:t>
      </w:r>
      <w:bookmarkEnd w:id="67"/>
    </w:p>
    <w:p w14:paraId="6B2361C9" w14:textId="6A2F3A36" w:rsidR="009957EC" w:rsidRDefault="007E4656" w:rsidP="00550D18">
      <w:pPr>
        <w:pStyle w:val="Diagram"/>
      </w:pPr>
      <w:r w:rsidRPr="007E4656">
        <w:rPr>
          <w:rFonts w:ascii="Times New Roman" w:eastAsia="Times New Roman" w:hAnsi="Times New Roman" w:cs="Times New Roman"/>
          <w:b/>
          <w:noProof/>
        </w:rPr>
        <w:drawing>
          <wp:inline distT="0" distB="0" distL="0" distR="0" wp14:anchorId="30C63C37" wp14:editId="392A7C9C">
            <wp:extent cx="3347085" cy="3469005"/>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7085" cy="3469005"/>
                    </a:xfrm>
                    <a:prstGeom prst="rect">
                      <a:avLst/>
                    </a:prstGeom>
                    <a:noFill/>
                    <a:ln>
                      <a:noFill/>
                    </a:ln>
                  </pic:spPr>
                </pic:pic>
              </a:graphicData>
            </a:graphic>
          </wp:inline>
        </w:drawing>
      </w:r>
      <w:r w:rsidR="003B5E6F">
        <w:rPr>
          <w:lang w:val="id-ID"/>
        </w:rPr>
        <w:t xml:space="preserve"> </w:t>
      </w:r>
    </w:p>
    <w:p w14:paraId="1CE9F877" w14:textId="70B154DB" w:rsidR="0070583C" w:rsidRPr="0070583C" w:rsidRDefault="00D1442A" w:rsidP="001C0919">
      <w:pPr>
        <w:spacing w:after="12" w:line="248" w:lineRule="auto"/>
        <w:ind w:right="26"/>
        <w:jc w:val="both"/>
        <w:rPr>
          <w:rFonts w:ascii="Times New Roman" w:eastAsia="Times New Roman" w:hAnsi="Times New Roman" w:cs="Times New Roman"/>
          <w:b/>
          <w:lang w:val="id-ID"/>
        </w:rPr>
      </w:pPr>
      <w:r>
        <w:rPr>
          <w:rFonts w:ascii="Times New Roman" w:eastAsia="Times New Roman" w:hAnsi="Times New Roman" w:cs="Times New Roman"/>
          <w:b/>
        </w:rPr>
        <w:t>4.</w:t>
      </w:r>
      <w:r>
        <w:rPr>
          <w:rFonts w:ascii="Arial" w:eastAsia="Arial" w:hAnsi="Arial" w:cs="Arial"/>
          <w:b/>
        </w:rPr>
        <w:t xml:space="preserve"> </w:t>
      </w:r>
      <w:r w:rsidR="0070583C">
        <w:rPr>
          <w:rFonts w:ascii="Times New Roman" w:eastAsia="Times New Roman" w:hAnsi="Times New Roman" w:cs="Times New Roman"/>
          <w:b/>
          <w:lang w:val="id-ID"/>
        </w:rPr>
        <w:t xml:space="preserve">Mengubah Data </w:t>
      </w:r>
      <w:r w:rsidR="009F6583">
        <w:rPr>
          <w:rFonts w:ascii="Times New Roman" w:eastAsia="Times New Roman" w:hAnsi="Times New Roman" w:cs="Times New Roman"/>
          <w:b/>
          <w:lang w:val="id-ID"/>
        </w:rPr>
        <w:t xml:space="preserve">Password </w:t>
      </w:r>
      <w:r w:rsidR="0070583C">
        <w:rPr>
          <w:rFonts w:ascii="Times New Roman" w:eastAsia="Times New Roman" w:hAnsi="Times New Roman" w:cs="Times New Roman"/>
          <w:b/>
          <w:lang w:val="id-ID"/>
        </w:rPr>
        <w:t>Pengguna</w:t>
      </w:r>
    </w:p>
    <w:p w14:paraId="293EF536" w14:textId="045EC867" w:rsidR="00FF7D45" w:rsidRDefault="00FA2C6E" w:rsidP="006046BD">
      <w:pPr>
        <w:spacing w:after="12" w:line="248" w:lineRule="auto"/>
        <w:ind w:right="26" w:firstLine="284"/>
        <w:jc w:val="both"/>
        <w:rPr>
          <w:rFonts w:ascii="Times New Roman" w:eastAsia="Times New Roman" w:hAnsi="Times New Roman" w:cs="Times New Roman"/>
          <w:lang w:val="id-ID"/>
        </w:rPr>
      </w:pPr>
      <w:r>
        <w:rPr>
          <w:rFonts w:ascii="Times New Roman" w:eastAsia="Times New Roman" w:hAnsi="Times New Roman" w:cs="Times New Roman"/>
          <w:lang w:val="id-ID"/>
        </w:rPr>
        <w:t xml:space="preserve">Berikut merupakan </w:t>
      </w:r>
      <w:r w:rsidR="00BD4D5B">
        <w:rPr>
          <w:rFonts w:ascii="Times New Roman" w:eastAsia="Times New Roman" w:hAnsi="Times New Roman" w:cs="Times New Roman"/>
          <w:lang w:val="id-ID"/>
        </w:rPr>
        <w:t xml:space="preserve">penjelasan </w:t>
      </w:r>
      <w:r>
        <w:rPr>
          <w:rFonts w:ascii="Times New Roman" w:eastAsia="Times New Roman" w:hAnsi="Times New Roman" w:cs="Times New Roman"/>
          <w:lang w:val="id-ID"/>
        </w:rPr>
        <w:t xml:space="preserve">dari kasus penggunaan untuk </w:t>
      </w:r>
      <w:r w:rsidR="00DD0148">
        <w:rPr>
          <w:rFonts w:ascii="Times New Roman" w:eastAsia="Times New Roman" w:hAnsi="Times New Roman" w:cs="Times New Roman"/>
          <w:lang w:val="id-ID"/>
        </w:rPr>
        <w:t>mengubah data pengguna</w:t>
      </w:r>
      <w:r>
        <w:rPr>
          <w:rFonts w:ascii="Times New Roman" w:eastAsia="Times New Roman" w:hAnsi="Times New Roman" w:cs="Times New Roman"/>
          <w:lang w:val="id-ID"/>
        </w:rPr>
        <w:t>.</w:t>
      </w:r>
    </w:p>
    <w:p w14:paraId="433AC38D" w14:textId="77777777" w:rsidR="006046BD" w:rsidRPr="00424A46" w:rsidRDefault="006046BD" w:rsidP="006046BD">
      <w:pPr>
        <w:spacing w:after="12" w:line="248" w:lineRule="auto"/>
        <w:ind w:right="26" w:firstLine="284"/>
        <w:jc w:val="both"/>
        <w:rPr>
          <w:lang w:val="id-ID"/>
        </w:rPr>
      </w:pPr>
    </w:p>
    <w:p w14:paraId="1960F742" w14:textId="28FFA0C5" w:rsidR="00C20D0A" w:rsidRPr="00C20D0A" w:rsidRDefault="00C20D0A" w:rsidP="006046BD">
      <w:pPr>
        <w:pStyle w:val="Caption"/>
        <w:keepNext/>
        <w:jc w:val="center"/>
        <w:rPr>
          <w:rFonts w:asciiTheme="majorBidi" w:hAnsiTheme="majorBidi" w:cstheme="majorBidi"/>
          <w:color w:val="000000" w:themeColor="text1"/>
          <w:sz w:val="22"/>
          <w:szCs w:val="22"/>
        </w:rPr>
      </w:pPr>
      <w:bookmarkStart w:id="68" w:name="_Toc51018091"/>
      <w:r w:rsidRPr="00C20D0A">
        <w:rPr>
          <w:rFonts w:asciiTheme="majorBidi" w:hAnsiTheme="majorBidi" w:cstheme="majorBidi"/>
          <w:color w:val="000000" w:themeColor="text1"/>
          <w:sz w:val="22"/>
          <w:szCs w:val="22"/>
        </w:rPr>
        <w:t xml:space="preserve">Tabel 4. </w:t>
      </w:r>
      <w:r w:rsidRPr="00C20D0A">
        <w:rPr>
          <w:rFonts w:asciiTheme="majorBidi" w:hAnsiTheme="majorBidi" w:cstheme="majorBidi"/>
          <w:color w:val="000000" w:themeColor="text1"/>
          <w:sz w:val="22"/>
          <w:szCs w:val="22"/>
        </w:rPr>
        <w:fldChar w:fldCharType="begin"/>
      </w:r>
      <w:r w:rsidRPr="00C20D0A">
        <w:rPr>
          <w:rFonts w:asciiTheme="majorBidi" w:hAnsiTheme="majorBidi" w:cstheme="majorBidi"/>
          <w:color w:val="000000" w:themeColor="text1"/>
          <w:sz w:val="22"/>
          <w:szCs w:val="22"/>
        </w:rPr>
        <w:instrText xml:space="preserve"> SEQ Tabel_4. \* ARABIC </w:instrText>
      </w:r>
      <w:r w:rsidRPr="00C20D0A">
        <w:rPr>
          <w:rFonts w:asciiTheme="majorBidi" w:hAnsiTheme="majorBidi" w:cstheme="majorBidi"/>
          <w:color w:val="000000" w:themeColor="text1"/>
          <w:sz w:val="22"/>
          <w:szCs w:val="22"/>
        </w:rPr>
        <w:fldChar w:fldCharType="separate"/>
      </w:r>
      <w:r w:rsidR="00BF546C">
        <w:rPr>
          <w:rFonts w:asciiTheme="majorBidi" w:hAnsiTheme="majorBidi" w:cstheme="majorBidi"/>
          <w:noProof/>
          <w:color w:val="000000" w:themeColor="text1"/>
          <w:sz w:val="22"/>
          <w:szCs w:val="22"/>
        </w:rPr>
        <w:t>7</w:t>
      </w:r>
      <w:r w:rsidRPr="00C20D0A">
        <w:rPr>
          <w:rFonts w:asciiTheme="majorBidi" w:hAnsiTheme="majorBidi" w:cstheme="majorBidi"/>
          <w:color w:val="000000" w:themeColor="text1"/>
          <w:sz w:val="22"/>
          <w:szCs w:val="22"/>
        </w:rPr>
        <w:fldChar w:fldCharType="end"/>
      </w:r>
      <w:r w:rsidRPr="00C20D0A">
        <w:rPr>
          <w:rFonts w:asciiTheme="majorBidi" w:hAnsiTheme="majorBidi" w:cstheme="majorBidi"/>
          <w:color w:val="000000" w:themeColor="text1"/>
          <w:sz w:val="22"/>
          <w:szCs w:val="22"/>
          <w:lang w:val="id-ID"/>
        </w:rPr>
        <w:t xml:space="preserve"> Use Case Specification Mengubah Data Password Pengguna</w:t>
      </w:r>
      <w:bookmarkEnd w:id="68"/>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376A33" w14:paraId="4F240C16"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0C62C569" w14:textId="77777777" w:rsidR="00376A33" w:rsidRDefault="00376A33"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443C0F4E" w14:textId="296F4756" w:rsidR="00376A33" w:rsidRPr="00C51732" w:rsidRDefault="00023EC0" w:rsidP="00FA4ABC">
            <w:pPr>
              <w:ind w:right="26"/>
              <w:rPr>
                <w:lang w:val="id-ID"/>
              </w:rPr>
            </w:pPr>
            <w:r>
              <w:rPr>
                <w:rFonts w:ascii="Cambria" w:eastAsia="Cambria" w:hAnsi="Cambria" w:cs="Cambria"/>
                <w:sz w:val="20"/>
                <w:lang w:val="id-ID"/>
              </w:rPr>
              <w:t>Mengubah</w:t>
            </w:r>
            <w:r w:rsidR="00376A33">
              <w:rPr>
                <w:rFonts w:ascii="Cambria" w:eastAsia="Cambria" w:hAnsi="Cambria" w:cs="Cambria"/>
                <w:sz w:val="20"/>
                <w:lang w:val="id-ID"/>
              </w:rPr>
              <w:t xml:space="preserve"> Data </w:t>
            </w:r>
            <w:r w:rsidR="005C5D09">
              <w:rPr>
                <w:rFonts w:ascii="Cambria" w:eastAsia="Cambria" w:hAnsi="Cambria" w:cs="Cambria"/>
                <w:sz w:val="20"/>
                <w:lang w:val="id-ID"/>
              </w:rPr>
              <w:t xml:space="preserve">Password </w:t>
            </w:r>
            <w:r w:rsidR="00376A33">
              <w:rPr>
                <w:rFonts w:ascii="Cambria" w:eastAsia="Cambria" w:hAnsi="Cambria" w:cs="Cambria"/>
                <w:sz w:val="20"/>
                <w:lang w:val="id-ID"/>
              </w:rPr>
              <w:t>Pengguna</w:t>
            </w:r>
          </w:p>
        </w:tc>
      </w:tr>
      <w:tr w:rsidR="00376A33" w14:paraId="5815ADD4"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34F07F49" w14:textId="77777777" w:rsidR="00376A33" w:rsidRDefault="00376A33"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094FDE74" w14:textId="5AE735F5" w:rsidR="00376A33" w:rsidRPr="00023EC0" w:rsidRDefault="00376A33" w:rsidP="00FA4ABC">
            <w:pPr>
              <w:ind w:right="26"/>
              <w:rPr>
                <w:lang w:val="id-ID"/>
              </w:rPr>
            </w:pPr>
            <w:r>
              <w:rPr>
                <w:rFonts w:ascii="Cambria" w:eastAsia="Cambria" w:hAnsi="Cambria" w:cs="Cambria"/>
                <w:sz w:val="20"/>
              </w:rPr>
              <w:t>UC0</w:t>
            </w:r>
            <w:r w:rsidR="00023EC0">
              <w:rPr>
                <w:rFonts w:ascii="Cambria" w:eastAsia="Cambria" w:hAnsi="Cambria" w:cs="Cambria"/>
                <w:sz w:val="20"/>
                <w:lang w:val="id-ID"/>
              </w:rPr>
              <w:t>4</w:t>
            </w:r>
          </w:p>
        </w:tc>
      </w:tr>
      <w:tr w:rsidR="00376A33" w14:paraId="358DB061"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52BA85DE" w14:textId="77777777" w:rsidR="00376A33" w:rsidRDefault="00376A33" w:rsidP="00FA4ABC">
            <w:pPr>
              <w:ind w:right="26"/>
            </w:pPr>
            <w:r>
              <w:rPr>
                <w:rFonts w:ascii="Cambria" w:eastAsia="Cambria" w:hAnsi="Cambria" w:cs="Cambria"/>
                <w:sz w:val="20"/>
              </w:rPr>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58AE660C" w14:textId="7E32BC3A" w:rsidR="00376A33" w:rsidRPr="002C1756" w:rsidRDefault="00376A33"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r w:rsidR="00EC7C8C">
              <w:rPr>
                <w:rFonts w:asciiTheme="majorBidi" w:hAnsiTheme="majorBidi" w:cstheme="majorBidi"/>
                <w:lang w:val="id-ID"/>
              </w:rPr>
              <w:t xml:space="preserve"> dan Group Head</w:t>
            </w:r>
          </w:p>
        </w:tc>
      </w:tr>
      <w:tr w:rsidR="00376A33" w14:paraId="588E9E41"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17B440CC" w14:textId="77777777" w:rsidR="00376A33" w:rsidRDefault="00376A33" w:rsidP="00FA4ABC">
            <w:pPr>
              <w:ind w:right="26"/>
            </w:pPr>
            <w:r>
              <w:rPr>
                <w:rFonts w:ascii="Cambria" w:eastAsia="Cambria" w:hAnsi="Cambria" w:cs="Cambria"/>
                <w:sz w:val="20"/>
              </w:rPr>
              <w:lastRenderedPageBreak/>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7926977D" w14:textId="0BF98B24" w:rsidR="00376A33" w:rsidRPr="002C1756" w:rsidRDefault="00376A33" w:rsidP="00FA4ABC">
            <w:pPr>
              <w:ind w:right="26"/>
              <w:rPr>
                <w:rFonts w:asciiTheme="majorBidi" w:hAnsiTheme="majorBidi" w:cstheme="majorBidi"/>
                <w:lang w:val="id-ID"/>
              </w:rPr>
            </w:pPr>
            <w:r>
              <w:rPr>
                <w:rFonts w:asciiTheme="majorBidi" w:hAnsiTheme="majorBidi" w:cstheme="majorBidi"/>
                <w:lang w:val="id-ID"/>
              </w:rPr>
              <w:t>IT Finance</w:t>
            </w:r>
            <w:r w:rsidR="00317768">
              <w:rPr>
                <w:rFonts w:asciiTheme="majorBidi" w:hAnsiTheme="majorBidi" w:cstheme="majorBidi"/>
                <w:lang w:val="id-ID"/>
              </w:rPr>
              <w:t xml:space="preserve"> </w:t>
            </w:r>
            <w:r w:rsidR="001673DE">
              <w:rPr>
                <w:rFonts w:asciiTheme="majorBidi" w:hAnsiTheme="majorBidi" w:cstheme="majorBidi"/>
                <w:lang w:val="id-ID"/>
              </w:rPr>
              <w:t xml:space="preserve">atau </w:t>
            </w:r>
            <w:r w:rsidR="00317768">
              <w:rPr>
                <w:rFonts w:asciiTheme="majorBidi" w:hAnsiTheme="majorBidi" w:cstheme="majorBidi"/>
                <w:lang w:val="id-ID"/>
              </w:rPr>
              <w:t xml:space="preserve"> </w:t>
            </w:r>
            <w:r w:rsidR="00EC7C8C">
              <w:rPr>
                <w:rFonts w:asciiTheme="majorBidi" w:hAnsiTheme="majorBidi" w:cstheme="majorBidi"/>
                <w:lang w:val="id-ID"/>
              </w:rPr>
              <w:t>Group Head</w:t>
            </w:r>
            <w:r>
              <w:rPr>
                <w:rFonts w:asciiTheme="majorBidi" w:hAnsiTheme="majorBidi" w:cstheme="majorBidi"/>
                <w:lang w:val="id-ID"/>
              </w:rPr>
              <w:t xml:space="preserve"> </w:t>
            </w:r>
            <w:r w:rsidR="00FE2A56">
              <w:rPr>
                <w:rFonts w:asciiTheme="majorBidi" w:hAnsiTheme="majorBidi" w:cstheme="majorBidi"/>
                <w:lang w:val="id-ID"/>
              </w:rPr>
              <w:t xml:space="preserve">mengubah data </w:t>
            </w:r>
            <w:r w:rsidR="005C5D09">
              <w:rPr>
                <w:rFonts w:asciiTheme="majorBidi" w:hAnsiTheme="majorBidi" w:cstheme="majorBidi"/>
                <w:lang w:val="id-ID"/>
              </w:rPr>
              <w:t xml:space="preserve">password </w:t>
            </w:r>
            <w:r w:rsidR="00FE2A56">
              <w:rPr>
                <w:rFonts w:asciiTheme="majorBidi" w:hAnsiTheme="majorBidi" w:cstheme="majorBidi"/>
                <w:lang w:val="id-ID"/>
              </w:rPr>
              <w:t>pengguna.</w:t>
            </w:r>
          </w:p>
        </w:tc>
      </w:tr>
      <w:tr w:rsidR="00376A33" w14:paraId="34B6333E" w14:textId="77777777" w:rsidTr="00FA4ABC">
        <w:trPr>
          <w:trHeight w:val="243"/>
        </w:trPr>
        <w:tc>
          <w:tcPr>
            <w:tcW w:w="1614" w:type="dxa"/>
            <w:tcBorders>
              <w:top w:val="single" w:sz="4" w:space="0" w:color="000000"/>
              <w:left w:val="single" w:sz="4" w:space="0" w:color="000000"/>
              <w:bottom w:val="single" w:sz="4" w:space="0" w:color="000000"/>
              <w:right w:val="single" w:sz="4" w:space="0" w:color="000000"/>
            </w:tcBorders>
          </w:tcPr>
          <w:p w14:paraId="725A0997" w14:textId="77777777" w:rsidR="00376A33" w:rsidRDefault="00376A33"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032EC7DE" w14:textId="42B3FAA6" w:rsidR="00376A33" w:rsidRPr="008A3A1D" w:rsidRDefault="00317768" w:rsidP="00FA4ABC">
            <w:pPr>
              <w:ind w:right="26"/>
              <w:rPr>
                <w:rFonts w:ascii="Cambria" w:hAnsi="Cambria"/>
                <w:lang w:val="id-ID"/>
              </w:rPr>
            </w:pPr>
            <w:r>
              <w:rPr>
                <w:rFonts w:ascii="Cambria" w:hAnsi="Cambria"/>
                <w:sz w:val="20"/>
                <w:szCs w:val="20"/>
                <w:lang w:val="id-ID"/>
              </w:rPr>
              <w:t>Password pengguna belum berubah.</w:t>
            </w:r>
          </w:p>
        </w:tc>
      </w:tr>
      <w:tr w:rsidR="00376A33" w14:paraId="5DCD9889"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4CD88FB7" w14:textId="77777777" w:rsidR="00376A33" w:rsidRDefault="00376A33"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2B0E472F" w14:textId="6E79F631" w:rsidR="00376A33" w:rsidRPr="0047449A" w:rsidRDefault="00317768" w:rsidP="00FA4ABC">
            <w:pPr>
              <w:ind w:right="26"/>
              <w:rPr>
                <w:lang w:val="id-ID"/>
              </w:rPr>
            </w:pPr>
            <w:r>
              <w:rPr>
                <w:rFonts w:ascii="Cambria" w:eastAsia="Cambria" w:hAnsi="Cambria" w:cs="Cambria"/>
                <w:sz w:val="20"/>
                <w:lang w:val="id-ID"/>
              </w:rPr>
              <w:t xml:space="preserve">Password </w:t>
            </w:r>
            <w:r w:rsidR="00376A33">
              <w:rPr>
                <w:rFonts w:ascii="Cambria" w:eastAsia="Cambria" w:hAnsi="Cambria" w:cs="Cambria"/>
                <w:sz w:val="20"/>
                <w:lang w:val="id-ID"/>
              </w:rPr>
              <w:t xml:space="preserve">pengguna </w:t>
            </w:r>
            <w:r>
              <w:rPr>
                <w:rFonts w:ascii="Cambria" w:eastAsia="Cambria" w:hAnsi="Cambria" w:cs="Cambria"/>
                <w:sz w:val="20"/>
                <w:lang w:val="id-ID"/>
              </w:rPr>
              <w:t>berubah.</w:t>
            </w:r>
          </w:p>
        </w:tc>
      </w:tr>
      <w:tr w:rsidR="00376A33" w14:paraId="42F85FB7" w14:textId="77777777" w:rsidTr="00FA4ABC">
        <w:trPr>
          <w:trHeight w:val="326"/>
        </w:trPr>
        <w:tc>
          <w:tcPr>
            <w:tcW w:w="5240" w:type="dxa"/>
            <w:gridSpan w:val="3"/>
            <w:tcBorders>
              <w:top w:val="single" w:sz="4" w:space="0" w:color="000000"/>
              <w:left w:val="single" w:sz="4" w:space="0" w:color="000000"/>
              <w:bottom w:val="single" w:sz="4" w:space="0" w:color="000000"/>
              <w:right w:val="single" w:sz="4" w:space="0" w:color="000000"/>
            </w:tcBorders>
          </w:tcPr>
          <w:p w14:paraId="33619E08" w14:textId="77777777" w:rsidR="00376A33" w:rsidRDefault="00376A33" w:rsidP="00FA4ABC">
            <w:pPr>
              <w:ind w:right="26"/>
            </w:pPr>
            <w:r>
              <w:rPr>
                <w:rFonts w:ascii="Cambria" w:eastAsia="Cambria" w:hAnsi="Cambria" w:cs="Cambria"/>
                <w:sz w:val="20"/>
              </w:rPr>
              <w:t xml:space="preserve">Alur Normal </w:t>
            </w:r>
          </w:p>
        </w:tc>
      </w:tr>
      <w:tr w:rsidR="00376A33" w14:paraId="00621DD5" w14:textId="77777777" w:rsidTr="00105440">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4D7CBBE8" w14:textId="50A03883" w:rsidR="00376A33" w:rsidRPr="0089734B" w:rsidRDefault="00376A33" w:rsidP="00B23D90">
            <w:pPr>
              <w:ind w:right="26"/>
              <w:jc w:val="center"/>
              <w:rPr>
                <w:rFonts w:ascii="Cambria" w:eastAsia="Cambria" w:hAnsi="Cambria" w:cs="Cambria"/>
                <w:sz w:val="20"/>
                <w:lang w:val="id-ID"/>
              </w:rPr>
            </w:pPr>
            <w:r>
              <w:rPr>
                <w:rFonts w:ascii="Cambria" w:eastAsia="Cambria" w:hAnsi="Cambria" w:cs="Cambria"/>
                <w:sz w:val="20"/>
                <w:lang w:val="id-ID"/>
              </w:rPr>
              <w:t>IT Finance</w:t>
            </w:r>
            <w:r w:rsidR="00E3683D">
              <w:rPr>
                <w:rFonts w:ascii="Cambria" w:eastAsia="Cambria" w:hAnsi="Cambria" w:cs="Cambria"/>
                <w:sz w:val="20"/>
                <w:lang w:val="id-ID"/>
              </w:rPr>
              <w:t>, Group Head</w:t>
            </w:r>
          </w:p>
        </w:tc>
        <w:tc>
          <w:tcPr>
            <w:tcW w:w="2551" w:type="dxa"/>
            <w:tcBorders>
              <w:top w:val="single" w:sz="4" w:space="0" w:color="000000"/>
              <w:left w:val="single" w:sz="4" w:space="0" w:color="000000"/>
              <w:bottom w:val="single" w:sz="4" w:space="0" w:color="000000"/>
              <w:right w:val="single" w:sz="4" w:space="0" w:color="000000"/>
            </w:tcBorders>
          </w:tcPr>
          <w:p w14:paraId="4541979C" w14:textId="77777777" w:rsidR="00376A33" w:rsidRDefault="00376A33" w:rsidP="00B23D90">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376A33" w14:paraId="3D727402" w14:textId="77777777" w:rsidTr="00105440">
        <w:trPr>
          <w:trHeight w:val="789"/>
        </w:trPr>
        <w:tc>
          <w:tcPr>
            <w:tcW w:w="2689" w:type="dxa"/>
            <w:gridSpan w:val="2"/>
            <w:tcBorders>
              <w:top w:val="single" w:sz="4" w:space="0" w:color="000000"/>
              <w:left w:val="single" w:sz="4" w:space="0" w:color="000000"/>
              <w:bottom w:val="single" w:sz="4" w:space="0" w:color="000000"/>
              <w:right w:val="single" w:sz="4" w:space="0" w:color="000000"/>
            </w:tcBorders>
          </w:tcPr>
          <w:p w14:paraId="4F1F25E8" w14:textId="0DE974D2" w:rsidR="00376A33" w:rsidRPr="00B166AC" w:rsidRDefault="00376A33" w:rsidP="002070B2">
            <w:pPr>
              <w:numPr>
                <w:ilvl w:val="0"/>
                <w:numId w:val="20"/>
              </w:numPr>
              <w:spacing w:after="6"/>
              <w:ind w:left="460" w:right="26" w:hanging="319"/>
            </w:pPr>
            <w:r>
              <w:rPr>
                <w:rFonts w:ascii="Cambria" w:eastAsia="Cambria" w:hAnsi="Cambria" w:cs="Cambria"/>
                <w:sz w:val="20"/>
                <w:lang w:val="id-ID"/>
              </w:rPr>
              <w:t>IT Finance</w:t>
            </w:r>
            <w:r w:rsidR="00E56F1A">
              <w:rPr>
                <w:rFonts w:ascii="Cambria" w:eastAsia="Cambria" w:hAnsi="Cambria" w:cs="Cambria"/>
                <w:sz w:val="20"/>
                <w:lang w:val="id-ID"/>
              </w:rPr>
              <w:t xml:space="preserve"> atau Group Head</w:t>
            </w:r>
            <w:r>
              <w:rPr>
                <w:rFonts w:ascii="Cambria" w:eastAsia="Cambria" w:hAnsi="Cambria" w:cs="Cambria"/>
                <w:sz w:val="20"/>
                <w:lang w:val="id-ID"/>
              </w:rPr>
              <w:t xml:space="preserve"> </w:t>
            </w:r>
            <w:r w:rsidR="00975475">
              <w:rPr>
                <w:rFonts w:ascii="Cambria" w:eastAsia="Cambria" w:hAnsi="Cambria" w:cs="Cambria"/>
                <w:sz w:val="20"/>
                <w:lang w:val="id-ID"/>
              </w:rPr>
              <w:t>mengklik</w:t>
            </w:r>
            <w:r>
              <w:rPr>
                <w:rFonts w:ascii="Cambria" w:eastAsia="Cambria" w:hAnsi="Cambria" w:cs="Cambria"/>
                <w:sz w:val="20"/>
                <w:lang w:val="id-ID"/>
              </w:rPr>
              <w:t xml:space="preserve"> </w:t>
            </w:r>
            <w:r w:rsidR="00E56F1A">
              <w:rPr>
                <w:rFonts w:ascii="Cambria" w:eastAsia="Cambria" w:hAnsi="Cambria" w:cs="Cambria"/>
                <w:sz w:val="20"/>
                <w:lang w:val="id-ID"/>
              </w:rPr>
              <w:t xml:space="preserve">link </w:t>
            </w:r>
            <w:r>
              <w:rPr>
                <w:rFonts w:ascii="Cambria" w:eastAsia="Cambria" w:hAnsi="Cambria" w:cs="Cambria"/>
                <w:sz w:val="20"/>
                <w:lang w:val="id-ID"/>
              </w:rPr>
              <w:t>“</w:t>
            </w:r>
            <w:r w:rsidR="00E56F1A">
              <w:rPr>
                <w:rFonts w:ascii="Cambria" w:eastAsia="Cambria" w:hAnsi="Cambria" w:cs="Cambria"/>
                <w:sz w:val="20"/>
                <w:lang w:val="id-ID"/>
              </w:rPr>
              <w:t>Lupa Password</w:t>
            </w:r>
            <w:r>
              <w:rPr>
                <w:rFonts w:ascii="Cambria" w:eastAsia="Cambria" w:hAnsi="Cambria" w:cs="Cambria"/>
                <w:sz w:val="20"/>
                <w:lang w:val="id-ID"/>
              </w:rPr>
              <w:t>”</w:t>
            </w:r>
            <w:r w:rsidR="00E56F1A">
              <w:rPr>
                <w:rFonts w:ascii="Cambria" w:eastAsia="Cambria" w:hAnsi="Cambria" w:cs="Cambria"/>
                <w:sz w:val="20"/>
                <w:lang w:val="id-ID"/>
              </w:rPr>
              <w:t xml:space="preserve"> pada halaman login</w:t>
            </w:r>
            <w:r w:rsidR="00A711AC">
              <w:rPr>
                <w:rFonts w:ascii="Cambria" w:eastAsia="Cambria" w:hAnsi="Cambria" w:cs="Cambria"/>
                <w:sz w:val="20"/>
                <w:lang w:val="id-ID"/>
              </w:rPr>
              <w:t>.</w:t>
            </w:r>
          </w:p>
          <w:p w14:paraId="60232277" w14:textId="77777777" w:rsidR="00F31D88" w:rsidRPr="00F31D88" w:rsidRDefault="00376A33" w:rsidP="002070B2">
            <w:pPr>
              <w:numPr>
                <w:ilvl w:val="0"/>
                <w:numId w:val="20"/>
              </w:numPr>
              <w:spacing w:after="6"/>
              <w:ind w:left="460" w:right="26" w:hanging="319"/>
            </w:pPr>
            <w:r>
              <w:rPr>
                <w:rFonts w:ascii="Cambria" w:eastAsia="Cambria" w:hAnsi="Cambria" w:cs="Cambria"/>
                <w:sz w:val="20"/>
                <w:lang w:val="id-ID"/>
              </w:rPr>
              <w:t xml:space="preserve">IT Finance </w:t>
            </w:r>
            <w:r w:rsidR="00E56F1A">
              <w:rPr>
                <w:rFonts w:ascii="Cambria" w:eastAsia="Cambria" w:hAnsi="Cambria" w:cs="Cambria"/>
                <w:sz w:val="20"/>
                <w:lang w:val="id-ID"/>
              </w:rPr>
              <w:t>atau Group Head mengisi form</w:t>
            </w:r>
            <w:r w:rsidR="00F31D88">
              <w:rPr>
                <w:rFonts w:ascii="Cambria" w:eastAsia="Cambria" w:hAnsi="Cambria" w:cs="Cambria"/>
                <w:sz w:val="20"/>
                <w:lang w:val="id-ID"/>
              </w:rPr>
              <w:t>ulir alamat e-mail.</w:t>
            </w:r>
          </w:p>
          <w:p w14:paraId="325CFCE6" w14:textId="77777777" w:rsidR="00376A33" w:rsidRPr="00CA1B1B" w:rsidRDefault="00F31D88" w:rsidP="002070B2">
            <w:pPr>
              <w:pStyle w:val="ListParagraph"/>
              <w:numPr>
                <w:ilvl w:val="0"/>
                <w:numId w:val="20"/>
              </w:numPr>
              <w:spacing w:after="6"/>
              <w:ind w:left="460" w:right="26" w:hanging="319"/>
            </w:pPr>
            <w:r w:rsidRPr="00A006BC">
              <w:rPr>
                <w:rFonts w:ascii="Cambria" w:eastAsia="Cambria" w:hAnsi="Cambria" w:cs="Cambria"/>
                <w:sz w:val="20"/>
                <w:lang w:val="id-ID"/>
              </w:rPr>
              <w:t xml:space="preserve">IT Finance atau Group Head </w:t>
            </w:r>
            <w:r w:rsidR="00E56F1A" w:rsidRPr="00A006BC">
              <w:rPr>
                <w:rFonts w:ascii="Cambria" w:eastAsia="Cambria" w:hAnsi="Cambria" w:cs="Cambria"/>
                <w:sz w:val="20"/>
                <w:lang w:val="id-ID"/>
              </w:rPr>
              <w:t xml:space="preserve">menekan tombol </w:t>
            </w:r>
            <w:r w:rsidR="00F83185" w:rsidRPr="00A006BC">
              <w:rPr>
                <w:rFonts w:ascii="Cambria" w:eastAsia="Cambria" w:hAnsi="Cambria" w:cs="Cambria"/>
                <w:sz w:val="20"/>
                <w:lang w:val="id-ID"/>
              </w:rPr>
              <w:t>“Reset Password”</w:t>
            </w:r>
            <w:r w:rsidR="00CA1B1B">
              <w:rPr>
                <w:rFonts w:ascii="Cambria" w:eastAsia="Cambria" w:hAnsi="Cambria" w:cs="Cambria"/>
                <w:sz w:val="20"/>
                <w:lang w:val="id-ID"/>
              </w:rPr>
              <w:t>.</w:t>
            </w:r>
          </w:p>
          <w:p w14:paraId="3FDB0FE1" w14:textId="77777777" w:rsidR="00CA1B1B" w:rsidRDefault="00CA1B1B" w:rsidP="00424A46">
            <w:pPr>
              <w:spacing w:after="6"/>
              <w:ind w:left="460" w:right="26" w:hanging="319"/>
            </w:pPr>
          </w:p>
          <w:p w14:paraId="27633998" w14:textId="24A53EAF" w:rsidR="00975475" w:rsidRDefault="00975475" w:rsidP="00424A46">
            <w:pPr>
              <w:spacing w:after="6"/>
              <w:ind w:left="460" w:right="26" w:hanging="319"/>
            </w:pPr>
          </w:p>
          <w:p w14:paraId="3DD31F54" w14:textId="77777777" w:rsidR="00927F5C" w:rsidRDefault="00927F5C" w:rsidP="00424A46">
            <w:pPr>
              <w:spacing w:after="6"/>
              <w:ind w:left="460" w:right="26" w:hanging="319"/>
            </w:pPr>
          </w:p>
          <w:p w14:paraId="72627778" w14:textId="77777777" w:rsidR="00975475" w:rsidRDefault="00975475" w:rsidP="00424A46">
            <w:pPr>
              <w:spacing w:after="6"/>
              <w:ind w:left="460" w:right="26" w:hanging="319"/>
            </w:pPr>
          </w:p>
          <w:p w14:paraId="01CB21AB" w14:textId="26412F63" w:rsidR="00CA1B1B" w:rsidRPr="00620C8A" w:rsidRDefault="00072366" w:rsidP="002070B2">
            <w:pPr>
              <w:pStyle w:val="ListParagraph"/>
              <w:numPr>
                <w:ilvl w:val="0"/>
                <w:numId w:val="20"/>
              </w:numPr>
              <w:spacing w:after="6"/>
              <w:ind w:left="460" w:right="26" w:hanging="319"/>
              <w:rPr>
                <w:rFonts w:ascii="Cambria" w:hAnsi="Cambria"/>
                <w:lang w:val="id-ID"/>
              </w:rPr>
            </w:pPr>
            <w:r w:rsidRPr="00072366">
              <w:rPr>
                <w:rFonts w:ascii="Cambria" w:hAnsi="Cambria"/>
                <w:sz w:val="20"/>
                <w:szCs w:val="20"/>
                <w:lang w:val="id-ID"/>
              </w:rPr>
              <w:t xml:space="preserve">IT Finance atau Group Head </w:t>
            </w:r>
            <w:r w:rsidR="00975475">
              <w:rPr>
                <w:rFonts w:ascii="Cambria" w:hAnsi="Cambria"/>
                <w:sz w:val="20"/>
                <w:szCs w:val="20"/>
                <w:lang w:val="id-ID"/>
              </w:rPr>
              <w:t xml:space="preserve">mengklik </w:t>
            </w:r>
            <w:r w:rsidR="00927F5C">
              <w:rPr>
                <w:rFonts w:ascii="Cambria" w:hAnsi="Cambria"/>
                <w:sz w:val="20"/>
                <w:szCs w:val="20"/>
                <w:lang w:val="id-ID"/>
              </w:rPr>
              <w:t xml:space="preserve">link </w:t>
            </w:r>
            <w:r w:rsidR="005625A2">
              <w:rPr>
                <w:rFonts w:ascii="Cambria" w:hAnsi="Cambria"/>
                <w:sz w:val="20"/>
                <w:szCs w:val="20"/>
                <w:lang w:val="id-ID"/>
              </w:rPr>
              <w:t>ubah password</w:t>
            </w:r>
            <w:r w:rsidR="005D4013">
              <w:rPr>
                <w:rFonts w:ascii="Cambria" w:hAnsi="Cambria"/>
                <w:sz w:val="20"/>
                <w:szCs w:val="20"/>
                <w:lang w:val="id-ID"/>
              </w:rPr>
              <w:t xml:space="preserve"> pada </w:t>
            </w:r>
            <w:r w:rsidR="00105440">
              <w:rPr>
                <w:rFonts w:ascii="Cambria" w:hAnsi="Cambria"/>
                <w:sz w:val="20"/>
                <w:szCs w:val="20"/>
                <w:lang w:val="id-ID"/>
              </w:rPr>
              <w:t>e-mail</w:t>
            </w:r>
            <w:r w:rsidR="005625A2">
              <w:rPr>
                <w:rFonts w:ascii="Cambria" w:hAnsi="Cambria"/>
                <w:sz w:val="20"/>
                <w:szCs w:val="20"/>
                <w:lang w:val="id-ID"/>
              </w:rPr>
              <w:t>.</w:t>
            </w:r>
          </w:p>
          <w:p w14:paraId="107F2A22" w14:textId="08F1CEB4" w:rsidR="00620C8A" w:rsidRPr="004D6D0E" w:rsidRDefault="00620C8A" w:rsidP="002070B2">
            <w:pPr>
              <w:pStyle w:val="ListParagraph"/>
              <w:numPr>
                <w:ilvl w:val="0"/>
                <w:numId w:val="20"/>
              </w:numPr>
              <w:spacing w:after="6"/>
              <w:ind w:left="460" w:right="26" w:hanging="319"/>
              <w:rPr>
                <w:rFonts w:ascii="Cambria" w:hAnsi="Cambria"/>
                <w:lang w:val="id-ID"/>
              </w:rPr>
            </w:pPr>
            <w:r w:rsidRPr="00551870">
              <w:rPr>
                <w:rFonts w:ascii="Cambria" w:hAnsi="Cambria"/>
                <w:sz w:val="20"/>
                <w:szCs w:val="20"/>
                <w:lang w:val="id-ID"/>
              </w:rPr>
              <w:t xml:space="preserve">IT Finance atau Group Head mengisi </w:t>
            </w:r>
            <w:r w:rsidR="00945884">
              <w:rPr>
                <w:rFonts w:ascii="Cambria" w:hAnsi="Cambria"/>
                <w:sz w:val="20"/>
                <w:szCs w:val="20"/>
                <w:lang w:val="id-ID"/>
              </w:rPr>
              <w:t xml:space="preserve">form </w:t>
            </w:r>
            <w:r w:rsidRPr="00551870">
              <w:rPr>
                <w:rFonts w:ascii="Cambria" w:hAnsi="Cambria"/>
                <w:sz w:val="20"/>
                <w:szCs w:val="20"/>
                <w:lang w:val="id-ID"/>
              </w:rPr>
              <w:t>password baru</w:t>
            </w:r>
            <w:r w:rsidR="004D6D0E">
              <w:rPr>
                <w:rFonts w:ascii="Cambria" w:hAnsi="Cambria"/>
                <w:sz w:val="20"/>
                <w:szCs w:val="20"/>
                <w:lang w:val="id-ID"/>
              </w:rPr>
              <w:t>.</w:t>
            </w:r>
          </w:p>
          <w:p w14:paraId="78FE1197" w14:textId="313E3842" w:rsidR="004D6D0E" w:rsidRPr="00072366" w:rsidRDefault="004D6D0E" w:rsidP="002070B2">
            <w:pPr>
              <w:pStyle w:val="ListParagraph"/>
              <w:numPr>
                <w:ilvl w:val="0"/>
                <w:numId w:val="20"/>
              </w:numPr>
              <w:spacing w:after="6"/>
              <w:ind w:left="460" w:right="26" w:hanging="319"/>
              <w:rPr>
                <w:rFonts w:ascii="Cambria" w:hAnsi="Cambria"/>
                <w:lang w:val="id-ID"/>
              </w:rPr>
            </w:pPr>
            <w:r>
              <w:rPr>
                <w:rFonts w:ascii="Cambria" w:hAnsi="Cambria"/>
                <w:sz w:val="20"/>
                <w:szCs w:val="20"/>
                <w:lang w:val="id-ID"/>
              </w:rPr>
              <w:t xml:space="preserve">IT Finance </w:t>
            </w:r>
            <w:r w:rsidR="00C51FFD">
              <w:rPr>
                <w:rFonts w:ascii="Cambria" w:hAnsi="Cambria"/>
                <w:sz w:val="20"/>
                <w:szCs w:val="20"/>
                <w:lang w:val="id-ID"/>
              </w:rPr>
              <w:t xml:space="preserve">atau Group Head </w:t>
            </w:r>
            <w:r>
              <w:rPr>
                <w:rFonts w:ascii="Cambria" w:hAnsi="Cambria"/>
                <w:sz w:val="20"/>
                <w:szCs w:val="20"/>
                <w:lang w:val="id-ID"/>
              </w:rPr>
              <w:t xml:space="preserve">mengklik tombol </w:t>
            </w:r>
            <w:r w:rsidR="00CF64BF">
              <w:rPr>
                <w:rFonts w:ascii="Cambria" w:hAnsi="Cambria"/>
                <w:sz w:val="20"/>
                <w:szCs w:val="20"/>
                <w:lang w:val="id-ID"/>
              </w:rPr>
              <w:t>“Ubah Password”</w:t>
            </w:r>
            <w:r w:rsidR="00C51FFD">
              <w:rPr>
                <w:rFonts w:ascii="Cambria" w:hAnsi="Cambria"/>
                <w:sz w:val="20"/>
                <w:szCs w:val="20"/>
                <w:lang w:val="id-ID"/>
              </w:rPr>
              <w:t>.</w:t>
            </w:r>
          </w:p>
        </w:tc>
        <w:tc>
          <w:tcPr>
            <w:tcW w:w="2551" w:type="dxa"/>
            <w:tcBorders>
              <w:top w:val="single" w:sz="4" w:space="0" w:color="000000"/>
              <w:left w:val="single" w:sz="4" w:space="0" w:color="000000"/>
              <w:bottom w:val="single" w:sz="4" w:space="0" w:color="000000"/>
              <w:right w:val="single" w:sz="4" w:space="0" w:color="000000"/>
            </w:tcBorders>
          </w:tcPr>
          <w:p w14:paraId="45F5D40D" w14:textId="5F907971" w:rsidR="00376A33" w:rsidRDefault="00376A33" w:rsidP="002070B2">
            <w:pPr>
              <w:pStyle w:val="ListParagraph"/>
              <w:numPr>
                <w:ilvl w:val="0"/>
                <w:numId w:val="36"/>
              </w:numPr>
              <w:spacing w:after="6"/>
              <w:ind w:left="459" w:right="26"/>
              <w:rPr>
                <w:rFonts w:ascii="Cambria" w:eastAsia="Cambria" w:hAnsi="Cambria" w:cs="Cambria"/>
                <w:sz w:val="20"/>
                <w:lang w:val="id-ID"/>
              </w:rPr>
            </w:pPr>
            <w:r w:rsidRPr="00B166AC">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00E56F1A">
              <w:rPr>
                <w:rFonts w:ascii="Cambria" w:eastAsia="Cambria" w:hAnsi="Cambria" w:cs="Cambria"/>
                <w:sz w:val="20"/>
                <w:lang w:val="id-ID"/>
              </w:rPr>
              <w:t>form lupa password</w:t>
            </w:r>
            <w:r w:rsidR="00A711AC">
              <w:rPr>
                <w:rFonts w:ascii="Cambria" w:eastAsia="Cambria" w:hAnsi="Cambria" w:cs="Cambria"/>
                <w:sz w:val="20"/>
                <w:lang w:val="id-ID"/>
              </w:rPr>
              <w:t>.</w:t>
            </w:r>
          </w:p>
          <w:p w14:paraId="38CFCB96" w14:textId="77777777" w:rsidR="00F31D88" w:rsidRDefault="00F31D88" w:rsidP="00FA4ABC">
            <w:pPr>
              <w:spacing w:after="6"/>
              <w:ind w:left="85" w:right="26"/>
              <w:rPr>
                <w:rFonts w:ascii="Cambria" w:eastAsia="Cambria" w:hAnsi="Cambria" w:cs="Cambria"/>
                <w:sz w:val="20"/>
                <w:lang w:val="id-ID"/>
              </w:rPr>
            </w:pPr>
          </w:p>
          <w:p w14:paraId="2D6F80EF" w14:textId="77777777" w:rsidR="00F31D88" w:rsidRDefault="00F31D88" w:rsidP="00FA4ABC">
            <w:pPr>
              <w:spacing w:after="6"/>
              <w:ind w:left="85" w:right="26"/>
              <w:rPr>
                <w:rFonts w:ascii="Cambria" w:eastAsia="Cambria" w:hAnsi="Cambria" w:cs="Cambria"/>
                <w:sz w:val="20"/>
                <w:lang w:val="id-ID"/>
              </w:rPr>
            </w:pPr>
          </w:p>
          <w:p w14:paraId="58F205E4" w14:textId="77777777" w:rsidR="00FF7D45" w:rsidRDefault="00FF7D45" w:rsidP="00FA4ABC">
            <w:pPr>
              <w:spacing w:after="6"/>
              <w:ind w:left="85" w:right="26"/>
              <w:rPr>
                <w:rFonts w:ascii="Cambria" w:eastAsia="Cambria" w:hAnsi="Cambria" w:cs="Cambria"/>
                <w:sz w:val="20"/>
                <w:lang w:val="id-ID"/>
              </w:rPr>
            </w:pPr>
          </w:p>
          <w:p w14:paraId="2FE5726B" w14:textId="77777777" w:rsidR="00F31D88" w:rsidRDefault="00F31D88" w:rsidP="00FA4ABC">
            <w:pPr>
              <w:spacing w:after="6"/>
              <w:ind w:left="85" w:right="26"/>
              <w:rPr>
                <w:rFonts w:ascii="Cambria" w:eastAsia="Cambria" w:hAnsi="Cambria" w:cs="Cambria"/>
                <w:sz w:val="20"/>
                <w:lang w:val="id-ID"/>
              </w:rPr>
            </w:pPr>
          </w:p>
          <w:p w14:paraId="1DCA645F" w14:textId="3D3D7A28" w:rsidR="00105440" w:rsidRDefault="00376A33" w:rsidP="002070B2">
            <w:pPr>
              <w:pStyle w:val="ListParagraph"/>
              <w:numPr>
                <w:ilvl w:val="0"/>
                <w:numId w:val="25"/>
              </w:numPr>
              <w:spacing w:after="6"/>
              <w:ind w:left="391" w:right="26"/>
              <w:rPr>
                <w:rFonts w:ascii="Cambria" w:eastAsia="Cambria" w:hAnsi="Cambria" w:cs="Cambria"/>
                <w:sz w:val="20"/>
                <w:lang w:val="id-ID"/>
              </w:rPr>
            </w:pPr>
            <w:r w:rsidRPr="00105440">
              <w:rPr>
                <w:rFonts w:ascii="Cambria" w:eastAsia="Cambria" w:hAnsi="Cambria" w:cs="Cambria"/>
                <w:sz w:val="20"/>
                <w:lang w:val="id-ID"/>
              </w:rPr>
              <w:t xml:space="preserve">Sistem </w:t>
            </w:r>
            <w:r w:rsidR="00F83185" w:rsidRPr="00105440">
              <w:rPr>
                <w:rFonts w:ascii="Cambria" w:eastAsia="Cambria" w:hAnsi="Cambria" w:cs="Cambria"/>
                <w:sz w:val="20"/>
                <w:lang w:val="id-ID"/>
              </w:rPr>
              <w:t xml:space="preserve">mengirimkan </w:t>
            </w:r>
            <w:r w:rsidR="00A711AC" w:rsidRPr="00105440">
              <w:rPr>
                <w:rFonts w:ascii="Cambria" w:eastAsia="Cambria" w:hAnsi="Cambria" w:cs="Cambria"/>
                <w:sz w:val="20"/>
                <w:lang w:val="id-ID"/>
              </w:rPr>
              <w:t xml:space="preserve">email </w:t>
            </w:r>
            <w:r w:rsidR="00CA1B1B" w:rsidRPr="00105440">
              <w:rPr>
                <w:rFonts w:ascii="Cambria" w:eastAsia="Cambria" w:hAnsi="Cambria" w:cs="Cambria"/>
                <w:sz w:val="20"/>
                <w:lang w:val="id-ID"/>
              </w:rPr>
              <w:t>yang berisi link formulir perubahan pasword.</w:t>
            </w:r>
          </w:p>
          <w:p w14:paraId="487982CF" w14:textId="4B2677AF" w:rsidR="00376A33" w:rsidRPr="00105440" w:rsidRDefault="00376A33" w:rsidP="002070B2">
            <w:pPr>
              <w:pStyle w:val="ListParagraph"/>
              <w:numPr>
                <w:ilvl w:val="0"/>
                <w:numId w:val="25"/>
              </w:numPr>
              <w:spacing w:after="6"/>
              <w:ind w:left="391" w:right="26"/>
              <w:rPr>
                <w:rFonts w:ascii="Cambria" w:eastAsia="Cambria" w:hAnsi="Cambria" w:cs="Cambria"/>
                <w:sz w:val="20"/>
                <w:lang w:val="id-ID"/>
              </w:rPr>
            </w:pPr>
            <w:r w:rsidRPr="00105440">
              <w:rPr>
                <w:rFonts w:ascii="Cambria" w:eastAsia="Cambria" w:hAnsi="Cambria" w:cs="Cambria"/>
                <w:sz w:val="20"/>
                <w:lang w:val="id-ID"/>
              </w:rPr>
              <w:t xml:space="preserve">Sistem menampilkan pemberitahuan bahwa </w:t>
            </w:r>
            <w:r w:rsidR="00975475" w:rsidRPr="00105440">
              <w:rPr>
                <w:rFonts w:ascii="Cambria" w:eastAsia="Cambria" w:hAnsi="Cambria" w:cs="Cambria"/>
                <w:sz w:val="20"/>
                <w:lang w:val="id-ID"/>
              </w:rPr>
              <w:t>e-mail telah dikirimkan.</w:t>
            </w:r>
          </w:p>
          <w:p w14:paraId="7858A048" w14:textId="77777777" w:rsidR="00391AB3" w:rsidRDefault="00BC44BA" w:rsidP="002070B2">
            <w:pPr>
              <w:pStyle w:val="ListParagraph"/>
              <w:numPr>
                <w:ilvl w:val="0"/>
                <w:numId w:val="26"/>
              </w:numPr>
              <w:spacing w:after="6"/>
              <w:ind w:left="459" w:right="26" w:hanging="426"/>
              <w:rPr>
                <w:rFonts w:ascii="Cambria" w:eastAsia="Cambria" w:hAnsi="Cambria" w:cs="Cambria"/>
                <w:sz w:val="20"/>
                <w:lang w:val="id-ID"/>
              </w:rPr>
            </w:pPr>
            <w:r>
              <w:rPr>
                <w:rFonts w:ascii="Cambria" w:eastAsia="Cambria" w:hAnsi="Cambria" w:cs="Cambria"/>
                <w:sz w:val="20"/>
                <w:lang w:val="id-ID"/>
              </w:rPr>
              <w:t>Sistem menampilkan halaman perubahan password ke dua.</w:t>
            </w:r>
          </w:p>
          <w:p w14:paraId="7E82F18C" w14:textId="77777777" w:rsidR="00F73B9D" w:rsidRDefault="00F73B9D" w:rsidP="00CF64BF">
            <w:pPr>
              <w:spacing w:after="6"/>
              <w:ind w:left="33" w:right="26"/>
              <w:rPr>
                <w:rFonts w:ascii="Cambria" w:eastAsia="Cambria" w:hAnsi="Cambria" w:cs="Cambria"/>
                <w:sz w:val="20"/>
                <w:lang w:val="id-ID"/>
              </w:rPr>
            </w:pPr>
          </w:p>
          <w:p w14:paraId="5290921C" w14:textId="77777777" w:rsidR="00CF64BF" w:rsidRDefault="00CF64BF" w:rsidP="00CF64BF">
            <w:pPr>
              <w:spacing w:after="6"/>
              <w:ind w:right="26"/>
              <w:rPr>
                <w:rFonts w:ascii="Cambria" w:eastAsia="Cambria" w:hAnsi="Cambria" w:cs="Cambria"/>
                <w:sz w:val="20"/>
                <w:lang w:val="id-ID"/>
              </w:rPr>
            </w:pPr>
          </w:p>
          <w:p w14:paraId="6FBCD802" w14:textId="77777777" w:rsidR="00CF64BF" w:rsidRDefault="00CF64BF" w:rsidP="002070B2">
            <w:pPr>
              <w:pStyle w:val="ListParagraph"/>
              <w:numPr>
                <w:ilvl w:val="0"/>
                <w:numId w:val="30"/>
              </w:numPr>
              <w:spacing w:after="6"/>
              <w:ind w:left="459" w:right="26"/>
              <w:rPr>
                <w:rFonts w:ascii="Cambria" w:eastAsia="Cambria" w:hAnsi="Cambria" w:cs="Cambria"/>
                <w:sz w:val="20"/>
                <w:lang w:val="id-ID"/>
              </w:rPr>
            </w:pPr>
            <w:r>
              <w:rPr>
                <w:rFonts w:ascii="Cambria" w:eastAsia="Cambria" w:hAnsi="Cambria" w:cs="Cambria"/>
                <w:sz w:val="20"/>
                <w:lang w:val="id-ID"/>
              </w:rPr>
              <w:t>Sistem mengubah data password</w:t>
            </w:r>
            <w:r w:rsidR="00C51FFD">
              <w:rPr>
                <w:rFonts w:ascii="Cambria" w:eastAsia="Cambria" w:hAnsi="Cambria" w:cs="Cambria"/>
                <w:sz w:val="20"/>
                <w:lang w:val="id-ID"/>
              </w:rPr>
              <w:t>.</w:t>
            </w:r>
          </w:p>
          <w:p w14:paraId="75871517" w14:textId="77777777" w:rsidR="00C51FFD" w:rsidRDefault="00C51FFD" w:rsidP="002070B2">
            <w:pPr>
              <w:pStyle w:val="ListParagraph"/>
              <w:numPr>
                <w:ilvl w:val="0"/>
                <w:numId w:val="30"/>
              </w:numPr>
              <w:spacing w:after="6"/>
              <w:ind w:left="459" w:right="26"/>
              <w:rPr>
                <w:rFonts w:ascii="Cambria" w:eastAsia="Cambria" w:hAnsi="Cambria" w:cs="Cambria"/>
                <w:sz w:val="20"/>
                <w:lang w:val="id-ID"/>
              </w:rPr>
            </w:pPr>
            <w:r>
              <w:rPr>
                <w:rFonts w:ascii="Cambria" w:eastAsia="Cambria" w:hAnsi="Cambria" w:cs="Cambria"/>
                <w:sz w:val="20"/>
                <w:lang w:val="id-ID"/>
              </w:rPr>
              <w:t>Sistem menampilkan halaman login.</w:t>
            </w:r>
          </w:p>
          <w:p w14:paraId="3B2960C7" w14:textId="6F661315" w:rsidR="00C51FFD" w:rsidRPr="00CF64BF" w:rsidRDefault="00C51FFD" w:rsidP="002070B2">
            <w:pPr>
              <w:pStyle w:val="ListParagraph"/>
              <w:numPr>
                <w:ilvl w:val="0"/>
                <w:numId w:val="30"/>
              </w:numPr>
              <w:spacing w:after="6"/>
              <w:ind w:left="459" w:right="26"/>
              <w:rPr>
                <w:rFonts w:ascii="Cambria" w:eastAsia="Cambria" w:hAnsi="Cambria" w:cs="Cambria"/>
                <w:sz w:val="20"/>
                <w:lang w:val="id-ID"/>
              </w:rPr>
            </w:pPr>
            <w:r>
              <w:rPr>
                <w:rFonts w:ascii="Cambria" w:eastAsia="Cambria" w:hAnsi="Cambria" w:cs="Cambria"/>
                <w:sz w:val="20"/>
                <w:lang w:val="id-ID"/>
              </w:rPr>
              <w:t>Sistem menampilkan pemberitahuan bahwa password berhasil diubah.</w:t>
            </w:r>
          </w:p>
        </w:tc>
      </w:tr>
      <w:tr w:rsidR="00376A33" w14:paraId="375EA38F" w14:textId="77777777" w:rsidTr="00FA4ABC">
        <w:trPr>
          <w:trHeight w:val="480"/>
        </w:trPr>
        <w:tc>
          <w:tcPr>
            <w:tcW w:w="5240" w:type="dxa"/>
            <w:gridSpan w:val="3"/>
            <w:tcBorders>
              <w:top w:val="single" w:sz="4" w:space="0" w:color="000000"/>
              <w:left w:val="single" w:sz="4" w:space="0" w:color="000000"/>
              <w:bottom w:val="single" w:sz="4" w:space="0" w:color="000000"/>
              <w:right w:val="single" w:sz="4" w:space="0" w:color="000000"/>
            </w:tcBorders>
          </w:tcPr>
          <w:p w14:paraId="6AD946AB" w14:textId="77777777" w:rsidR="00376A33" w:rsidRDefault="00376A33" w:rsidP="00FA4ABC">
            <w:pPr>
              <w:ind w:right="26"/>
            </w:pPr>
            <w:r>
              <w:rPr>
                <w:rFonts w:ascii="Cambria" w:eastAsia="Cambria" w:hAnsi="Cambria" w:cs="Cambria"/>
                <w:sz w:val="20"/>
              </w:rPr>
              <w:t xml:space="preserve">Alur Alternatif </w:t>
            </w:r>
          </w:p>
          <w:p w14:paraId="2C78F513" w14:textId="77777777" w:rsidR="00376A33" w:rsidRDefault="00376A33" w:rsidP="00FA4ABC">
            <w:pPr>
              <w:ind w:right="26"/>
            </w:pPr>
            <w:r>
              <w:rPr>
                <w:rFonts w:ascii="Cambria" w:eastAsia="Cambria" w:hAnsi="Cambria" w:cs="Cambria"/>
                <w:sz w:val="20"/>
              </w:rPr>
              <w:t>-</w:t>
            </w:r>
          </w:p>
        </w:tc>
      </w:tr>
      <w:tr w:rsidR="00376A33" w14:paraId="7F3B9AAB" w14:textId="77777777" w:rsidTr="00FA4ABC">
        <w:trPr>
          <w:trHeight w:val="242"/>
        </w:trPr>
        <w:tc>
          <w:tcPr>
            <w:tcW w:w="5240" w:type="dxa"/>
            <w:gridSpan w:val="3"/>
            <w:tcBorders>
              <w:top w:val="single" w:sz="4" w:space="0" w:color="000000"/>
              <w:left w:val="single" w:sz="4" w:space="0" w:color="000000"/>
              <w:bottom w:val="single" w:sz="4" w:space="0" w:color="000000"/>
              <w:right w:val="single" w:sz="4" w:space="0" w:color="000000"/>
            </w:tcBorders>
          </w:tcPr>
          <w:p w14:paraId="44B56DA1" w14:textId="77777777" w:rsidR="00376A33" w:rsidRDefault="00376A33" w:rsidP="00FA4ABC">
            <w:pPr>
              <w:ind w:right="26"/>
            </w:pPr>
            <w:r>
              <w:rPr>
                <w:rFonts w:ascii="Cambria" w:eastAsia="Cambria" w:hAnsi="Cambria" w:cs="Cambria"/>
                <w:sz w:val="20"/>
              </w:rPr>
              <w:lastRenderedPageBreak/>
              <w:t xml:space="preserve">Pengecualian </w:t>
            </w:r>
          </w:p>
        </w:tc>
      </w:tr>
      <w:tr w:rsidR="00376A33" w14:paraId="7EE3701C" w14:textId="77777777" w:rsidTr="00FA4ABC">
        <w:trPr>
          <w:trHeight w:val="242"/>
        </w:trPr>
        <w:tc>
          <w:tcPr>
            <w:tcW w:w="5240" w:type="dxa"/>
            <w:gridSpan w:val="3"/>
            <w:tcBorders>
              <w:top w:val="single" w:sz="4" w:space="0" w:color="000000"/>
              <w:left w:val="single" w:sz="4" w:space="0" w:color="000000"/>
              <w:bottom w:val="single" w:sz="4" w:space="0" w:color="000000"/>
              <w:right w:val="single" w:sz="4" w:space="0" w:color="000000"/>
            </w:tcBorders>
          </w:tcPr>
          <w:p w14:paraId="4F47D886" w14:textId="5D762505" w:rsidR="00945884" w:rsidRDefault="00945884" w:rsidP="00C51FFD">
            <w:pPr>
              <w:ind w:right="26"/>
              <w:rPr>
                <w:rFonts w:ascii="Cambria" w:hAnsi="Cambria"/>
                <w:sz w:val="20"/>
                <w:szCs w:val="20"/>
                <w:lang w:val="id-ID"/>
              </w:rPr>
            </w:pPr>
            <w:r>
              <w:rPr>
                <w:rFonts w:ascii="Cambria" w:hAnsi="Cambria"/>
                <w:sz w:val="20"/>
                <w:szCs w:val="20"/>
                <w:lang w:val="id-ID"/>
              </w:rPr>
              <w:t>E1.  IT Finance atau Grup Head memasukan e-mail yang tidak terdaftar.</w:t>
            </w:r>
          </w:p>
          <w:p w14:paraId="27C3AE20" w14:textId="1AC6F372" w:rsidR="00945884" w:rsidRPr="00945884" w:rsidRDefault="00945884" w:rsidP="002070B2">
            <w:pPr>
              <w:pStyle w:val="ListParagraph"/>
              <w:numPr>
                <w:ilvl w:val="0"/>
                <w:numId w:val="106"/>
              </w:numPr>
              <w:ind w:right="26"/>
              <w:rPr>
                <w:rFonts w:ascii="Cambria" w:hAnsi="Cambria"/>
                <w:sz w:val="20"/>
                <w:szCs w:val="20"/>
                <w:lang w:val="id-ID"/>
              </w:rPr>
            </w:pPr>
            <w:r>
              <w:rPr>
                <w:rFonts w:ascii="Cambria" w:hAnsi="Cambria"/>
                <w:sz w:val="20"/>
                <w:szCs w:val="20"/>
                <w:lang w:val="id-ID"/>
              </w:rPr>
              <w:t>Sistem menampilkan peringatan gagal mengubah password.</w:t>
            </w:r>
          </w:p>
          <w:p w14:paraId="46F7F0A6" w14:textId="18A3EB9C" w:rsidR="00376A33" w:rsidRDefault="00376A33" w:rsidP="00C51FFD">
            <w:pPr>
              <w:ind w:right="26"/>
              <w:rPr>
                <w:rFonts w:ascii="Cambria" w:hAnsi="Cambria"/>
                <w:sz w:val="20"/>
                <w:szCs w:val="20"/>
                <w:lang w:val="id-ID"/>
              </w:rPr>
            </w:pPr>
            <w:r w:rsidRPr="009A28BF">
              <w:rPr>
                <w:rFonts w:ascii="Cambria" w:hAnsi="Cambria"/>
                <w:sz w:val="20"/>
                <w:szCs w:val="20"/>
                <w:lang w:val="id-ID"/>
              </w:rPr>
              <w:t>E</w:t>
            </w:r>
            <w:r w:rsidR="00945884">
              <w:rPr>
                <w:rFonts w:ascii="Cambria" w:hAnsi="Cambria"/>
                <w:sz w:val="20"/>
                <w:szCs w:val="20"/>
                <w:lang w:val="id-ID"/>
              </w:rPr>
              <w:t>2</w:t>
            </w:r>
            <w:r w:rsidRPr="009A28BF">
              <w:rPr>
                <w:rFonts w:ascii="Cambria" w:hAnsi="Cambria"/>
                <w:sz w:val="20"/>
                <w:szCs w:val="20"/>
                <w:lang w:val="id-ID"/>
              </w:rPr>
              <w:t xml:space="preserve">. </w:t>
            </w:r>
            <w:r>
              <w:rPr>
                <w:rFonts w:ascii="Cambria" w:hAnsi="Cambria"/>
                <w:sz w:val="20"/>
                <w:szCs w:val="20"/>
                <w:lang w:val="id-ID"/>
              </w:rPr>
              <w:t xml:space="preserve"> IT Finance </w:t>
            </w:r>
            <w:r w:rsidR="00C51FFD">
              <w:rPr>
                <w:rFonts w:ascii="Cambria" w:hAnsi="Cambria"/>
                <w:sz w:val="20"/>
                <w:szCs w:val="20"/>
                <w:lang w:val="id-ID"/>
              </w:rPr>
              <w:t xml:space="preserve">atau Group Head memasukan pasword yang berbeda pada form </w:t>
            </w:r>
            <w:r w:rsidR="009951AB">
              <w:rPr>
                <w:rFonts w:ascii="Cambria" w:hAnsi="Cambria"/>
                <w:sz w:val="20"/>
                <w:szCs w:val="20"/>
                <w:lang w:val="id-ID"/>
              </w:rPr>
              <w:t>perubahan password ke dua.</w:t>
            </w:r>
          </w:p>
          <w:p w14:paraId="287031F0" w14:textId="77777777" w:rsidR="009951AB" w:rsidRDefault="009951AB" w:rsidP="002070B2">
            <w:pPr>
              <w:pStyle w:val="ListParagraph"/>
              <w:numPr>
                <w:ilvl w:val="0"/>
                <w:numId w:val="31"/>
              </w:numPr>
              <w:ind w:right="26"/>
              <w:rPr>
                <w:rFonts w:ascii="Cambria" w:hAnsi="Cambria"/>
                <w:sz w:val="20"/>
                <w:szCs w:val="20"/>
                <w:lang w:val="id-ID"/>
              </w:rPr>
            </w:pPr>
            <w:r>
              <w:rPr>
                <w:rFonts w:ascii="Cambria" w:hAnsi="Cambria"/>
                <w:sz w:val="20"/>
                <w:szCs w:val="20"/>
                <w:lang w:val="id-ID"/>
              </w:rPr>
              <w:t>Sistem menampilkan peringatan bahwa password yang dimasukan berbeda.</w:t>
            </w:r>
          </w:p>
          <w:p w14:paraId="3E1F3CA3" w14:textId="1543DDFB" w:rsidR="009951AB" w:rsidRDefault="009951AB" w:rsidP="009951AB">
            <w:pPr>
              <w:ind w:right="26"/>
              <w:rPr>
                <w:rFonts w:ascii="Cambria" w:hAnsi="Cambria"/>
                <w:sz w:val="20"/>
                <w:szCs w:val="20"/>
                <w:lang w:val="id-ID"/>
              </w:rPr>
            </w:pPr>
            <w:r>
              <w:rPr>
                <w:rFonts w:ascii="Cambria" w:hAnsi="Cambria"/>
                <w:sz w:val="20"/>
                <w:szCs w:val="20"/>
                <w:lang w:val="id-ID"/>
              </w:rPr>
              <w:t>E</w:t>
            </w:r>
            <w:r w:rsidR="00945884">
              <w:rPr>
                <w:rFonts w:ascii="Cambria" w:hAnsi="Cambria"/>
                <w:sz w:val="20"/>
                <w:szCs w:val="20"/>
                <w:lang w:val="id-ID"/>
              </w:rPr>
              <w:t>3</w:t>
            </w:r>
            <w:r>
              <w:rPr>
                <w:rFonts w:ascii="Cambria" w:hAnsi="Cambria"/>
                <w:sz w:val="20"/>
                <w:szCs w:val="20"/>
                <w:lang w:val="id-ID"/>
              </w:rPr>
              <w:t>. IT Finance atau Group Head memasukan password kurang dari 6 karakter</w:t>
            </w:r>
            <w:r w:rsidR="00184722">
              <w:rPr>
                <w:rFonts w:ascii="Cambria" w:hAnsi="Cambria"/>
                <w:sz w:val="20"/>
                <w:szCs w:val="20"/>
                <w:lang w:val="id-ID"/>
              </w:rPr>
              <w:t>.</w:t>
            </w:r>
          </w:p>
          <w:p w14:paraId="7E00C71C" w14:textId="4ED8956F" w:rsidR="009951AB" w:rsidRPr="00184722" w:rsidRDefault="00184722" w:rsidP="002070B2">
            <w:pPr>
              <w:pStyle w:val="ListParagraph"/>
              <w:numPr>
                <w:ilvl w:val="0"/>
                <w:numId w:val="33"/>
              </w:numPr>
              <w:ind w:right="26"/>
              <w:rPr>
                <w:rFonts w:ascii="Cambria" w:hAnsi="Cambria"/>
                <w:sz w:val="20"/>
                <w:szCs w:val="20"/>
                <w:lang w:val="id-ID"/>
              </w:rPr>
            </w:pPr>
            <w:r>
              <w:rPr>
                <w:rFonts w:ascii="Cambria" w:hAnsi="Cambria"/>
                <w:sz w:val="20"/>
                <w:szCs w:val="20"/>
                <w:lang w:val="id-ID"/>
              </w:rPr>
              <w:t>Sistem menampilkan pemberitahuan bahwa password paling sedikit 6 karakter.</w:t>
            </w:r>
          </w:p>
        </w:tc>
      </w:tr>
      <w:tr w:rsidR="00376A33" w14:paraId="757DEE4F" w14:textId="77777777" w:rsidTr="00FA4ABC">
        <w:trPr>
          <w:trHeight w:val="274"/>
        </w:trPr>
        <w:tc>
          <w:tcPr>
            <w:tcW w:w="1614" w:type="dxa"/>
            <w:tcBorders>
              <w:top w:val="single" w:sz="4" w:space="0" w:color="000000"/>
              <w:left w:val="single" w:sz="4" w:space="0" w:color="000000"/>
              <w:bottom w:val="single" w:sz="4" w:space="0" w:color="000000"/>
              <w:right w:val="single" w:sz="4" w:space="0" w:color="000000"/>
            </w:tcBorders>
          </w:tcPr>
          <w:p w14:paraId="7650D496" w14:textId="7C114D5A" w:rsidR="00376A33" w:rsidRPr="00945884" w:rsidRDefault="00376A33" w:rsidP="00FA4ABC">
            <w:pPr>
              <w:ind w:right="26"/>
              <w:rPr>
                <w:lang w:val="id-ID"/>
              </w:rPr>
            </w:pPr>
          </w:p>
        </w:tc>
        <w:tc>
          <w:tcPr>
            <w:tcW w:w="3626" w:type="dxa"/>
            <w:gridSpan w:val="2"/>
            <w:tcBorders>
              <w:top w:val="single" w:sz="4" w:space="0" w:color="000000"/>
              <w:left w:val="single" w:sz="4" w:space="0" w:color="000000"/>
              <w:bottom w:val="single" w:sz="4" w:space="0" w:color="000000"/>
              <w:right w:val="single" w:sz="4" w:space="0" w:color="000000"/>
            </w:tcBorders>
          </w:tcPr>
          <w:p w14:paraId="15F8666C" w14:textId="77777777" w:rsidR="00376A33" w:rsidRPr="006B146F" w:rsidRDefault="00376A33" w:rsidP="00FA4ABC">
            <w:pPr>
              <w:ind w:right="26"/>
              <w:rPr>
                <w:lang w:val="id-ID"/>
              </w:rPr>
            </w:pPr>
            <w:r>
              <w:rPr>
                <w:lang w:val="id-ID"/>
              </w:rPr>
              <w:t>-</w:t>
            </w:r>
          </w:p>
        </w:tc>
      </w:tr>
    </w:tbl>
    <w:p w14:paraId="61C5F76B" w14:textId="33927243" w:rsidR="0066008D" w:rsidRDefault="0066008D" w:rsidP="0066008D">
      <w:pPr>
        <w:pStyle w:val="Gambar"/>
      </w:pPr>
    </w:p>
    <w:p w14:paraId="14364A5C" w14:textId="01CF72FC" w:rsidR="00EE493E" w:rsidRDefault="00EE493E">
      <w:pPr>
        <w:rPr>
          <w:rFonts w:asciiTheme="majorBidi" w:hAnsiTheme="majorBidi" w:cstheme="majorBidi"/>
          <w:i/>
          <w:iCs/>
          <w:lang w:val="id-ID"/>
        </w:rPr>
      </w:pPr>
      <w:r>
        <w:br w:type="page"/>
      </w:r>
    </w:p>
    <w:p w14:paraId="3EDCB181" w14:textId="6DC2F4E2" w:rsidR="00EE493E" w:rsidRDefault="0066008D" w:rsidP="0066008D">
      <w:pPr>
        <w:pStyle w:val="Gambar"/>
      </w:pPr>
      <w:bookmarkStart w:id="69" w:name="_Toc51504059"/>
      <w:r>
        <w:lastRenderedPageBreak/>
        <w:t xml:space="preserve">Gambar 4. </w:t>
      </w:r>
      <w:r>
        <w:fldChar w:fldCharType="begin"/>
      </w:r>
      <w:r>
        <w:instrText xml:space="preserve"> SEQ Gambar_4. \* ARABIC </w:instrText>
      </w:r>
      <w:r>
        <w:fldChar w:fldCharType="separate"/>
      </w:r>
      <w:r w:rsidR="00BF546C">
        <w:rPr>
          <w:noProof/>
        </w:rPr>
        <w:t>7</w:t>
      </w:r>
      <w:r>
        <w:fldChar w:fldCharType="end"/>
      </w:r>
      <w:r>
        <w:t xml:space="preserve"> </w:t>
      </w:r>
      <w:r w:rsidRPr="005F0135">
        <w:t>Activity Diagram Mengubah Data Password Pengguna</w:t>
      </w:r>
      <w:bookmarkEnd w:id="69"/>
    </w:p>
    <w:p w14:paraId="46C8A291" w14:textId="07B827D4" w:rsidR="003B5E6F" w:rsidRDefault="00927F5C" w:rsidP="0066008D">
      <w:pPr>
        <w:pStyle w:val="Gambar"/>
      </w:pPr>
      <w:r w:rsidRPr="00927F5C">
        <w:rPr>
          <w:rFonts w:ascii="Times New Roman" w:eastAsia="Times New Roman" w:hAnsi="Times New Roman" w:cs="Times New Roman"/>
          <w:noProof/>
          <w:sz w:val="20"/>
        </w:rPr>
        <w:drawing>
          <wp:inline distT="0" distB="0" distL="0" distR="0" wp14:anchorId="32705ACA" wp14:editId="79AA36D8">
            <wp:extent cx="3275463" cy="3853376"/>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5463" cy="3853376"/>
                    </a:xfrm>
                    <a:prstGeom prst="rect">
                      <a:avLst/>
                    </a:prstGeom>
                    <a:noFill/>
                    <a:ln>
                      <a:noFill/>
                    </a:ln>
                  </pic:spPr>
                </pic:pic>
              </a:graphicData>
            </a:graphic>
          </wp:inline>
        </w:drawing>
      </w:r>
      <w:r w:rsidR="003B5E6F">
        <w:t xml:space="preserve"> </w:t>
      </w:r>
    </w:p>
    <w:p w14:paraId="07B296C5" w14:textId="150FDD67" w:rsidR="009957EC" w:rsidRDefault="00D1442A" w:rsidP="00C96DB2">
      <w:pPr>
        <w:spacing w:after="11" w:line="249" w:lineRule="auto"/>
        <w:ind w:right="26"/>
      </w:pPr>
      <w:r>
        <w:rPr>
          <w:rFonts w:ascii="Times New Roman" w:eastAsia="Times New Roman" w:hAnsi="Times New Roman" w:cs="Times New Roman"/>
          <w:i/>
          <w:sz w:val="20"/>
        </w:rPr>
        <w:t xml:space="preserve"> </w:t>
      </w:r>
    </w:p>
    <w:p w14:paraId="6DD8BDE6" w14:textId="5C03681A" w:rsidR="009957EC" w:rsidRDefault="003B5E6F" w:rsidP="001C0919">
      <w:pPr>
        <w:pStyle w:val="Heading4"/>
        <w:ind w:left="0" w:right="26" w:firstLine="0"/>
      </w:pPr>
      <w:r>
        <w:rPr>
          <w:lang w:val="id-ID"/>
        </w:rPr>
        <w:t>5.</w:t>
      </w:r>
      <w:r>
        <w:rPr>
          <w:rFonts w:eastAsia="Arial"/>
          <w:lang w:val="id-ID"/>
        </w:rPr>
        <w:t xml:space="preserve"> </w:t>
      </w:r>
      <w:r w:rsidR="00BD4D5B">
        <w:rPr>
          <w:lang w:val="id-ID"/>
        </w:rPr>
        <w:t>Melihat RBB</w:t>
      </w:r>
      <w:r w:rsidR="00D1442A">
        <w:t xml:space="preserve"> </w:t>
      </w:r>
    </w:p>
    <w:p w14:paraId="2CAA7E00" w14:textId="749EEBEB" w:rsidR="009957EC" w:rsidRDefault="00BD4D5B" w:rsidP="006046BD">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mengubah data pengguna.</w:t>
      </w:r>
    </w:p>
    <w:p w14:paraId="0FCD9D8C" w14:textId="77777777" w:rsidR="001673DE" w:rsidRPr="001673DE" w:rsidRDefault="001673DE" w:rsidP="0066008D">
      <w:pPr>
        <w:pStyle w:val="Gambar"/>
      </w:pPr>
    </w:p>
    <w:p w14:paraId="24BC53F0" w14:textId="7B59A3D5" w:rsidR="0066008D" w:rsidRDefault="0066008D" w:rsidP="0066008D">
      <w:pPr>
        <w:pStyle w:val="Gambar"/>
      </w:pPr>
      <w:bookmarkStart w:id="70" w:name="_Toc51018092"/>
      <w:r>
        <w:t xml:space="preserve">Tabel 4. </w:t>
      </w:r>
      <w:r>
        <w:fldChar w:fldCharType="begin"/>
      </w:r>
      <w:r>
        <w:instrText xml:space="preserve"> SEQ Tabel_4. \* ARABIC </w:instrText>
      </w:r>
      <w:r>
        <w:fldChar w:fldCharType="separate"/>
      </w:r>
      <w:r w:rsidR="00BF546C">
        <w:rPr>
          <w:noProof/>
        </w:rPr>
        <w:t>8</w:t>
      </w:r>
      <w:r>
        <w:fldChar w:fldCharType="end"/>
      </w:r>
      <w:r>
        <w:t xml:space="preserve"> Use Case Specification Melihat RBB</w:t>
      </w:r>
      <w:bookmarkEnd w:id="70"/>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BD4D5B" w14:paraId="5401ED82"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71A7C2E5" w14:textId="77777777" w:rsidR="00BD4D5B" w:rsidRDefault="00BD4D5B"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4BECBC55" w14:textId="024C3465" w:rsidR="00BD4D5B" w:rsidRPr="00C51732" w:rsidRDefault="00BD4D5B" w:rsidP="00FA4ABC">
            <w:pPr>
              <w:ind w:right="26"/>
              <w:rPr>
                <w:lang w:val="id-ID"/>
              </w:rPr>
            </w:pPr>
            <w:r>
              <w:rPr>
                <w:rFonts w:ascii="Cambria" w:eastAsia="Cambria" w:hAnsi="Cambria" w:cs="Cambria"/>
                <w:sz w:val="20"/>
                <w:lang w:val="id-ID"/>
              </w:rPr>
              <w:t>Melihat RBB</w:t>
            </w:r>
          </w:p>
        </w:tc>
      </w:tr>
      <w:tr w:rsidR="00BD4D5B" w14:paraId="4BEB8664"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69016BE4" w14:textId="77777777" w:rsidR="00BD4D5B" w:rsidRDefault="00BD4D5B"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7694F798" w14:textId="71A5BB5F" w:rsidR="00BD4D5B" w:rsidRPr="00BD4D5B" w:rsidRDefault="00BD4D5B" w:rsidP="00FA4ABC">
            <w:pPr>
              <w:ind w:right="26"/>
              <w:rPr>
                <w:lang w:val="id-ID"/>
              </w:rPr>
            </w:pPr>
            <w:r>
              <w:rPr>
                <w:rFonts w:ascii="Cambria" w:eastAsia="Cambria" w:hAnsi="Cambria" w:cs="Cambria"/>
                <w:sz w:val="20"/>
              </w:rPr>
              <w:t>UC0</w:t>
            </w:r>
            <w:r>
              <w:rPr>
                <w:rFonts w:ascii="Cambria" w:eastAsia="Cambria" w:hAnsi="Cambria" w:cs="Cambria"/>
                <w:sz w:val="20"/>
                <w:lang w:val="id-ID"/>
              </w:rPr>
              <w:t>5</w:t>
            </w:r>
          </w:p>
        </w:tc>
      </w:tr>
      <w:tr w:rsidR="00BD4D5B" w14:paraId="0D7BC276"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258F940E" w14:textId="77777777" w:rsidR="00BD4D5B" w:rsidRDefault="00BD4D5B" w:rsidP="00FA4ABC">
            <w:pPr>
              <w:ind w:right="26"/>
            </w:pPr>
            <w:r>
              <w:rPr>
                <w:rFonts w:ascii="Cambria" w:eastAsia="Cambria" w:hAnsi="Cambria" w:cs="Cambria"/>
                <w:sz w:val="20"/>
              </w:rPr>
              <w:lastRenderedPageBreak/>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102F9BE1" w14:textId="53E44306" w:rsidR="00BD4D5B" w:rsidRPr="002C1756" w:rsidRDefault="00BD4D5B"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 dan Head Group</w:t>
            </w:r>
          </w:p>
        </w:tc>
      </w:tr>
      <w:tr w:rsidR="00BD4D5B" w14:paraId="3D324CFB"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5FDFD36D" w14:textId="77777777" w:rsidR="00BD4D5B" w:rsidRDefault="00BD4D5B" w:rsidP="00FA4ABC">
            <w:pPr>
              <w:ind w:right="26"/>
            </w:pPr>
            <w:r>
              <w:rPr>
                <w:rFonts w:ascii="Cambria" w:eastAsia="Cambria" w:hAnsi="Cambria" w:cs="Cambria"/>
                <w:sz w:val="20"/>
              </w:rPr>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28BEDD08" w14:textId="4CE734AF" w:rsidR="00BD4D5B" w:rsidRPr="002C1756" w:rsidRDefault="00BD4D5B" w:rsidP="00FA4ABC">
            <w:pPr>
              <w:ind w:right="26"/>
              <w:rPr>
                <w:rFonts w:asciiTheme="majorBidi" w:hAnsiTheme="majorBidi" w:cstheme="majorBidi"/>
                <w:lang w:val="id-ID"/>
              </w:rPr>
            </w:pPr>
            <w:r>
              <w:rPr>
                <w:rFonts w:asciiTheme="majorBidi" w:hAnsiTheme="majorBidi" w:cstheme="majorBidi"/>
                <w:lang w:val="id-ID"/>
              </w:rPr>
              <w:t xml:space="preserve">IT Finance </w:t>
            </w:r>
            <w:r w:rsidR="001673DE">
              <w:rPr>
                <w:rFonts w:asciiTheme="majorBidi" w:hAnsiTheme="majorBidi" w:cstheme="majorBidi"/>
                <w:lang w:val="id-ID"/>
              </w:rPr>
              <w:t>atau</w:t>
            </w:r>
            <w:r>
              <w:rPr>
                <w:rFonts w:asciiTheme="majorBidi" w:hAnsiTheme="majorBidi" w:cstheme="majorBidi"/>
                <w:lang w:val="id-ID"/>
              </w:rPr>
              <w:t xml:space="preserve"> Head Group </w:t>
            </w:r>
            <w:r w:rsidR="001673DE">
              <w:rPr>
                <w:rFonts w:asciiTheme="majorBidi" w:hAnsiTheme="majorBidi" w:cstheme="majorBidi"/>
                <w:lang w:val="id-ID"/>
              </w:rPr>
              <w:t>melihat rincian RBB.</w:t>
            </w:r>
          </w:p>
        </w:tc>
      </w:tr>
      <w:tr w:rsidR="00BD4D5B" w14:paraId="79B2789B" w14:textId="77777777" w:rsidTr="00FA4ABC">
        <w:trPr>
          <w:trHeight w:val="243"/>
        </w:trPr>
        <w:tc>
          <w:tcPr>
            <w:tcW w:w="1614" w:type="dxa"/>
            <w:tcBorders>
              <w:top w:val="single" w:sz="4" w:space="0" w:color="000000"/>
              <w:left w:val="single" w:sz="4" w:space="0" w:color="000000"/>
              <w:bottom w:val="single" w:sz="4" w:space="0" w:color="000000"/>
              <w:right w:val="single" w:sz="4" w:space="0" w:color="000000"/>
            </w:tcBorders>
          </w:tcPr>
          <w:p w14:paraId="4DC00130" w14:textId="77777777" w:rsidR="00BD4D5B" w:rsidRDefault="00BD4D5B"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59FA7DA1" w14:textId="1BE3CDA4" w:rsidR="00BD4D5B" w:rsidRPr="008A3A1D" w:rsidRDefault="001673DE" w:rsidP="00FA4ABC">
            <w:pPr>
              <w:ind w:right="26"/>
              <w:rPr>
                <w:rFonts w:ascii="Cambria" w:hAnsi="Cambria"/>
                <w:lang w:val="id-ID"/>
              </w:rPr>
            </w:pPr>
            <w:r>
              <w:rPr>
                <w:rFonts w:ascii="Cambria" w:hAnsi="Cambria"/>
                <w:sz w:val="20"/>
                <w:szCs w:val="20"/>
                <w:lang w:val="id-ID"/>
              </w:rPr>
              <w:t>-</w:t>
            </w:r>
          </w:p>
        </w:tc>
      </w:tr>
      <w:tr w:rsidR="00BD4D5B" w14:paraId="0B2D8592"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4EC9BA75" w14:textId="77777777" w:rsidR="00BD4D5B" w:rsidRDefault="00BD4D5B"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2C0306ED" w14:textId="0A3B6986" w:rsidR="00BD4D5B" w:rsidRPr="0047449A" w:rsidRDefault="001673DE" w:rsidP="00FA4ABC">
            <w:pPr>
              <w:ind w:right="26"/>
              <w:rPr>
                <w:lang w:val="id-ID"/>
              </w:rPr>
            </w:pPr>
            <w:r>
              <w:rPr>
                <w:rFonts w:ascii="Cambria" w:eastAsia="Cambria" w:hAnsi="Cambria" w:cs="Cambria"/>
                <w:sz w:val="20"/>
                <w:lang w:val="id-ID"/>
              </w:rPr>
              <w:t>-</w:t>
            </w:r>
          </w:p>
        </w:tc>
      </w:tr>
      <w:tr w:rsidR="00BD4D5B" w14:paraId="3796739B" w14:textId="77777777" w:rsidTr="00FA4ABC">
        <w:trPr>
          <w:trHeight w:val="326"/>
        </w:trPr>
        <w:tc>
          <w:tcPr>
            <w:tcW w:w="5240" w:type="dxa"/>
            <w:gridSpan w:val="3"/>
            <w:tcBorders>
              <w:top w:val="single" w:sz="4" w:space="0" w:color="000000"/>
              <w:left w:val="single" w:sz="4" w:space="0" w:color="000000"/>
              <w:bottom w:val="single" w:sz="4" w:space="0" w:color="000000"/>
              <w:right w:val="single" w:sz="4" w:space="0" w:color="000000"/>
            </w:tcBorders>
          </w:tcPr>
          <w:p w14:paraId="6C69F2DA" w14:textId="77777777" w:rsidR="00BD4D5B" w:rsidRDefault="00BD4D5B" w:rsidP="00FA4ABC">
            <w:pPr>
              <w:ind w:right="26"/>
            </w:pPr>
            <w:r>
              <w:rPr>
                <w:rFonts w:ascii="Cambria" w:eastAsia="Cambria" w:hAnsi="Cambria" w:cs="Cambria"/>
                <w:sz w:val="20"/>
              </w:rPr>
              <w:t xml:space="preserve">Alur Normal </w:t>
            </w:r>
          </w:p>
        </w:tc>
      </w:tr>
      <w:tr w:rsidR="00BD4D5B" w14:paraId="2C768B25" w14:textId="77777777" w:rsidTr="00FA4ABC">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21DDD60E" w14:textId="115E16C9" w:rsidR="00BD4D5B" w:rsidRPr="0089734B" w:rsidRDefault="00BD4D5B" w:rsidP="00B23D90">
            <w:pPr>
              <w:ind w:right="26"/>
              <w:jc w:val="center"/>
              <w:rPr>
                <w:rFonts w:ascii="Cambria" w:eastAsia="Cambria" w:hAnsi="Cambria" w:cs="Cambria"/>
                <w:sz w:val="20"/>
                <w:lang w:val="id-ID"/>
              </w:rPr>
            </w:pPr>
            <w:r>
              <w:rPr>
                <w:rFonts w:ascii="Cambria" w:eastAsia="Cambria" w:hAnsi="Cambria" w:cs="Cambria"/>
                <w:sz w:val="20"/>
                <w:lang w:val="id-ID"/>
              </w:rPr>
              <w:t>IT Finance</w:t>
            </w:r>
            <w:r w:rsidR="001673DE">
              <w:rPr>
                <w:rFonts w:ascii="Cambria" w:eastAsia="Cambria" w:hAnsi="Cambria" w:cs="Cambria"/>
                <w:sz w:val="20"/>
                <w:lang w:val="id-ID"/>
              </w:rPr>
              <w:t>, Group Head</w:t>
            </w:r>
          </w:p>
        </w:tc>
        <w:tc>
          <w:tcPr>
            <w:tcW w:w="2551" w:type="dxa"/>
            <w:tcBorders>
              <w:top w:val="single" w:sz="4" w:space="0" w:color="000000"/>
              <w:left w:val="single" w:sz="4" w:space="0" w:color="000000"/>
              <w:bottom w:val="single" w:sz="4" w:space="0" w:color="000000"/>
              <w:right w:val="single" w:sz="4" w:space="0" w:color="000000"/>
            </w:tcBorders>
          </w:tcPr>
          <w:p w14:paraId="56699B45" w14:textId="77777777" w:rsidR="00BD4D5B" w:rsidRDefault="00BD4D5B" w:rsidP="00B23D90">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BD4D5B" w14:paraId="285095E8" w14:textId="77777777" w:rsidTr="00FA4ABC">
        <w:trPr>
          <w:trHeight w:val="789"/>
        </w:trPr>
        <w:tc>
          <w:tcPr>
            <w:tcW w:w="2689" w:type="dxa"/>
            <w:gridSpan w:val="2"/>
            <w:tcBorders>
              <w:top w:val="single" w:sz="4" w:space="0" w:color="000000"/>
              <w:left w:val="single" w:sz="4" w:space="0" w:color="000000"/>
              <w:bottom w:val="single" w:sz="4" w:space="0" w:color="000000"/>
              <w:right w:val="single" w:sz="4" w:space="0" w:color="000000"/>
            </w:tcBorders>
          </w:tcPr>
          <w:p w14:paraId="5AC4E58E" w14:textId="7323B6E9" w:rsidR="00BD4D5B" w:rsidRPr="00A711AC" w:rsidRDefault="00BD4D5B" w:rsidP="002070B2">
            <w:pPr>
              <w:numPr>
                <w:ilvl w:val="0"/>
                <w:numId w:val="34"/>
              </w:numPr>
              <w:spacing w:after="6"/>
              <w:ind w:right="26"/>
            </w:pPr>
            <w:r>
              <w:rPr>
                <w:rFonts w:ascii="Cambria" w:eastAsia="Cambria" w:hAnsi="Cambria" w:cs="Cambria"/>
                <w:sz w:val="20"/>
                <w:lang w:val="id-ID"/>
              </w:rPr>
              <w:t xml:space="preserve">IT Finance </w:t>
            </w:r>
            <w:r w:rsidR="001673DE">
              <w:rPr>
                <w:rFonts w:ascii="Cambria" w:eastAsia="Cambria" w:hAnsi="Cambria" w:cs="Cambria"/>
                <w:sz w:val="20"/>
                <w:lang w:val="id-ID"/>
              </w:rPr>
              <w:t xml:space="preserve">atau Group Head </w:t>
            </w:r>
            <w:r>
              <w:rPr>
                <w:rFonts w:ascii="Cambria" w:eastAsia="Cambria" w:hAnsi="Cambria" w:cs="Cambria"/>
                <w:sz w:val="20"/>
                <w:lang w:val="id-ID"/>
              </w:rPr>
              <w:t>memilih menu “</w:t>
            </w:r>
            <w:r w:rsidR="001673DE">
              <w:rPr>
                <w:rFonts w:ascii="Cambria" w:eastAsia="Cambria" w:hAnsi="Cambria" w:cs="Cambria"/>
                <w:sz w:val="20"/>
                <w:lang w:val="id-ID"/>
              </w:rPr>
              <w:t>Daftar RBB</w:t>
            </w:r>
            <w:r>
              <w:rPr>
                <w:rFonts w:ascii="Cambria" w:eastAsia="Cambria" w:hAnsi="Cambria" w:cs="Cambria"/>
                <w:sz w:val="20"/>
                <w:lang w:val="id-ID"/>
              </w:rPr>
              <w:t>”</w:t>
            </w:r>
            <w:r w:rsidR="009A3751">
              <w:rPr>
                <w:rFonts w:ascii="Cambria" w:eastAsia="Cambria" w:hAnsi="Cambria" w:cs="Cambria"/>
                <w:sz w:val="20"/>
                <w:lang w:val="id-ID"/>
              </w:rPr>
              <w:t>.</w:t>
            </w:r>
          </w:p>
          <w:p w14:paraId="0359F98D" w14:textId="5337024A" w:rsidR="00BD4D5B" w:rsidRPr="00293714" w:rsidRDefault="00BD4D5B" w:rsidP="001673DE">
            <w:pPr>
              <w:spacing w:after="6"/>
              <w:ind w:right="26"/>
            </w:pPr>
          </w:p>
        </w:tc>
        <w:tc>
          <w:tcPr>
            <w:tcW w:w="2551" w:type="dxa"/>
            <w:tcBorders>
              <w:top w:val="single" w:sz="4" w:space="0" w:color="000000"/>
              <w:left w:val="single" w:sz="4" w:space="0" w:color="000000"/>
              <w:bottom w:val="single" w:sz="4" w:space="0" w:color="000000"/>
              <w:right w:val="single" w:sz="4" w:space="0" w:color="000000"/>
            </w:tcBorders>
          </w:tcPr>
          <w:p w14:paraId="3D029D12" w14:textId="2CFF7203" w:rsidR="00BD4D5B" w:rsidRPr="001A5EA4" w:rsidRDefault="00BD4D5B" w:rsidP="002070B2">
            <w:pPr>
              <w:pStyle w:val="ListParagraph"/>
              <w:numPr>
                <w:ilvl w:val="0"/>
                <w:numId w:val="35"/>
              </w:numPr>
              <w:spacing w:after="6"/>
              <w:ind w:left="459" w:right="26"/>
              <w:rPr>
                <w:rFonts w:ascii="Cambria" w:eastAsia="Cambria" w:hAnsi="Cambria" w:cs="Cambria"/>
                <w:sz w:val="20"/>
                <w:lang w:val="id-ID"/>
              </w:rPr>
            </w:pPr>
            <w:r w:rsidRPr="00B166AC">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Pr="00B166AC">
              <w:rPr>
                <w:rFonts w:ascii="Cambria" w:eastAsia="Cambria" w:hAnsi="Cambria" w:cs="Cambria"/>
                <w:sz w:val="20"/>
                <w:lang w:val="id-ID"/>
              </w:rPr>
              <w:t xml:space="preserve">daftar </w:t>
            </w:r>
            <w:r w:rsidR="001673DE">
              <w:rPr>
                <w:rFonts w:ascii="Cambria" w:eastAsia="Cambria" w:hAnsi="Cambria" w:cs="Cambria"/>
                <w:sz w:val="20"/>
                <w:lang w:val="id-ID"/>
              </w:rPr>
              <w:t>RBB.</w:t>
            </w:r>
          </w:p>
        </w:tc>
      </w:tr>
      <w:tr w:rsidR="00BD4D5B" w14:paraId="567D1FEA" w14:textId="77777777" w:rsidTr="00FA4ABC">
        <w:trPr>
          <w:trHeight w:val="480"/>
        </w:trPr>
        <w:tc>
          <w:tcPr>
            <w:tcW w:w="5240" w:type="dxa"/>
            <w:gridSpan w:val="3"/>
            <w:tcBorders>
              <w:top w:val="single" w:sz="4" w:space="0" w:color="000000"/>
              <w:left w:val="single" w:sz="4" w:space="0" w:color="000000"/>
              <w:bottom w:val="single" w:sz="4" w:space="0" w:color="000000"/>
              <w:right w:val="single" w:sz="4" w:space="0" w:color="000000"/>
            </w:tcBorders>
          </w:tcPr>
          <w:p w14:paraId="36939B01" w14:textId="77777777" w:rsidR="004F000E" w:rsidRDefault="004F000E" w:rsidP="004F000E">
            <w:pPr>
              <w:ind w:right="26"/>
            </w:pPr>
            <w:r>
              <w:rPr>
                <w:rFonts w:ascii="Cambria" w:eastAsia="Cambria" w:hAnsi="Cambria" w:cs="Cambria"/>
                <w:sz w:val="20"/>
              </w:rPr>
              <w:t xml:space="preserve">Alur Alternatif </w:t>
            </w:r>
          </w:p>
          <w:p w14:paraId="0C3BB039" w14:textId="77777777" w:rsidR="004F000E" w:rsidRDefault="004F000E" w:rsidP="002070B2">
            <w:pPr>
              <w:pStyle w:val="ListParagraph"/>
              <w:numPr>
                <w:ilvl w:val="1"/>
                <w:numId w:val="37"/>
              </w:numPr>
              <w:ind w:left="592" w:right="26"/>
              <w:rPr>
                <w:rFonts w:ascii="Cambria" w:hAnsi="Cambria"/>
                <w:sz w:val="20"/>
                <w:szCs w:val="20"/>
                <w:lang w:val="id-ID"/>
              </w:rPr>
            </w:pPr>
            <w:r w:rsidRPr="00AB5034">
              <w:rPr>
                <w:rFonts w:ascii="Cambria" w:hAnsi="Cambria"/>
                <w:sz w:val="20"/>
                <w:szCs w:val="20"/>
                <w:lang w:val="id-ID"/>
              </w:rPr>
              <w:t xml:space="preserve"> IT Finance memilih menu Daftar RBB pada navigation bar.</w:t>
            </w:r>
          </w:p>
          <w:p w14:paraId="57AE5844" w14:textId="5EAA1D3C" w:rsidR="00BD4D5B" w:rsidRDefault="004F000E" w:rsidP="004F000E">
            <w:pPr>
              <w:ind w:right="26"/>
            </w:pPr>
            <w:r>
              <w:rPr>
                <w:rFonts w:ascii="Cambria" w:hAnsi="Cambria"/>
                <w:sz w:val="20"/>
                <w:szCs w:val="20"/>
                <w:lang w:val="id-ID"/>
              </w:rPr>
              <w:t xml:space="preserve">     1.1.1 Sistem menampilkan halaman daftar RBB</w:t>
            </w:r>
          </w:p>
        </w:tc>
      </w:tr>
      <w:tr w:rsidR="001673DE" w14:paraId="01635028" w14:textId="77777777" w:rsidTr="008C58B5">
        <w:trPr>
          <w:trHeight w:val="531"/>
        </w:trPr>
        <w:tc>
          <w:tcPr>
            <w:tcW w:w="5240" w:type="dxa"/>
            <w:gridSpan w:val="3"/>
            <w:tcBorders>
              <w:top w:val="single" w:sz="4" w:space="0" w:color="000000"/>
              <w:left w:val="single" w:sz="4" w:space="0" w:color="000000"/>
              <w:right w:val="single" w:sz="4" w:space="0" w:color="000000"/>
            </w:tcBorders>
          </w:tcPr>
          <w:p w14:paraId="0B1A2C53" w14:textId="77777777" w:rsidR="001673DE" w:rsidRDefault="001673DE" w:rsidP="00FA4ABC">
            <w:pPr>
              <w:ind w:right="26"/>
              <w:rPr>
                <w:rFonts w:ascii="Cambria" w:eastAsia="Cambria" w:hAnsi="Cambria" w:cs="Cambria"/>
                <w:sz w:val="20"/>
              </w:rPr>
            </w:pPr>
            <w:r>
              <w:rPr>
                <w:rFonts w:ascii="Cambria" w:eastAsia="Cambria" w:hAnsi="Cambria" w:cs="Cambria"/>
                <w:sz w:val="20"/>
              </w:rPr>
              <w:t xml:space="preserve">Pengecualian </w:t>
            </w:r>
          </w:p>
          <w:p w14:paraId="193E2D7A" w14:textId="06231A89" w:rsidR="001673DE" w:rsidRPr="001673DE" w:rsidRDefault="001673DE" w:rsidP="00FA4ABC">
            <w:pPr>
              <w:ind w:right="26"/>
              <w:rPr>
                <w:lang w:val="id-ID"/>
              </w:rPr>
            </w:pPr>
            <w:r>
              <w:rPr>
                <w:lang w:val="id-ID"/>
              </w:rPr>
              <w:t>-</w:t>
            </w:r>
          </w:p>
        </w:tc>
      </w:tr>
      <w:tr w:rsidR="00BD4D5B" w14:paraId="4AFD759D" w14:textId="77777777" w:rsidTr="00FA4ABC">
        <w:trPr>
          <w:trHeight w:val="274"/>
        </w:trPr>
        <w:tc>
          <w:tcPr>
            <w:tcW w:w="1614" w:type="dxa"/>
            <w:tcBorders>
              <w:top w:val="single" w:sz="4" w:space="0" w:color="000000"/>
              <w:left w:val="single" w:sz="4" w:space="0" w:color="000000"/>
              <w:bottom w:val="single" w:sz="4" w:space="0" w:color="000000"/>
              <w:right w:val="single" w:sz="4" w:space="0" w:color="000000"/>
            </w:tcBorders>
          </w:tcPr>
          <w:p w14:paraId="3FCE4095" w14:textId="77777777" w:rsidR="00BD4D5B" w:rsidRDefault="00BD4D5B" w:rsidP="00FA4ABC">
            <w:pPr>
              <w:ind w:right="26"/>
            </w:pPr>
            <w:r>
              <w:rPr>
                <w:rFonts w:ascii="Cambria" w:eastAsia="Cambria" w:hAnsi="Cambria" w:cs="Cambria"/>
                <w:sz w:val="20"/>
              </w:rPr>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66905AEF" w14:textId="77777777" w:rsidR="00BD4D5B" w:rsidRPr="006B146F" w:rsidRDefault="00BD4D5B" w:rsidP="00FA4ABC">
            <w:pPr>
              <w:ind w:right="26"/>
              <w:rPr>
                <w:lang w:val="id-ID"/>
              </w:rPr>
            </w:pPr>
            <w:r>
              <w:rPr>
                <w:lang w:val="id-ID"/>
              </w:rPr>
              <w:t>-</w:t>
            </w:r>
          </w:p>
        </w:tc>
      </w:tr>
    </w:tbl>
    <w:p w14:paraId="1E2FB2E9" w14:textId="77777777" w:rsidR="003B5E6F" w:rsidRDefault="003B5E6F" w:rsidP="001C0919">
      <w:pPr>
        <w:spacing w:after="0"/>
        <w:ind w:right="26"/>
      </w:pPr>
    </w:p>
    <w:p w14:paraId="1F59A99A" w14:textId="77777777" w:rsidR="0066008D" w:rsidRDefault="0066008D">
      <w:pPr>
        <w:rPr>
          <w:rFonts w:asciiTheme="majorBidi" w:hAnsiTheme="majorBidi" w:cstheme="majorBidi"/>
          <w:i/>
          <w:iCs/>
          <w:lang w:val="id-ID"/>
        </w:rPr>
      </w:pPr>
      <w:r>
        <w:br w:type="page"/>
      </w:r>
    </w:p>
    <w:p w14:paraId="60BFCD89" w14:textId="0F49AAD4" w:rsidR="0066008D" w:rsidRDefault="0066008D" w:rsidP="0066008D">
      <w:pPr>
        <w:pStyle w:val="Gambar"/>
      </w:pPr>
      <w:bookmarkStart w:id="71" w:name="_Toc51504060"/>
      <w:r>
        <w:lastRenderedPageBreak/>
        <w:t xml:space="preserve">Gambar 4. </w:t>
      </w:r>
      <w:r>
        <w:fldChar w:fldCharType="begin"/>
      </w:r>
      <w:r>
        <w:instrText xml:space="preserve"> SEQ Gambar_4. \* ARABIC </w:instrText>
      </w:r>
      <w:r>
        <w:fldChar w:fldCharType="separate"/>
      </w:r>
      <w:r w:rsidR="00BF546C">
        <w:rPr>
          <w:noProof/>
        </w:rPr>
        <w:t>8</w:t>
      </w:r>
      <w:r>
        <w:fldChar w:fldCharType="end"/>
      </w:r>
      <w:r>
        <w:t xml:space="preserve"> </w:t>
      </w:r>
      <w:r w:rsidRPr="00747DC8">
        <w:t>Activity Diagram Melihat RBB</w:t>
      </w:r>
      <w:bookmarkEnd w:id="71"/>
    </w:p>
    <w:p w14:paraId="46E5A291" w14:textId="713B0B5E" w:rsidR="009957EC" w:rsidRDefault="003B5E6F" w:rsidP="0066008D">
      <w:pPr>
        <w:keepNext/>
        <w:spacing w:after="0"/>
        <w:ind w:right="26"/>
        <w:rPr>
          <w:lang w:val="id-ID"/>
        </w:rPr>
      </w:pPr>
      <w:r w:rsidRPr="00927F5C">
        <w:rPr>
          <w:rFonts w:ascii="Times New Roman" w:eastAsia="Times New Roman" w:hAnsi="Times New Roman" w:cs="Times New Roman"/>
          <w:b/>
          <w:i/>
          <w:noProof/>
          <w:sz w:val="20"/>
        </w:rPr>
        <w:drawing>
          <wp:inline distT="0" distB="0" distL="0" distR="0" wp14:anchorId="65B9C817" wp14:editId="2F47BAB7">
            <wp:extent cx="3347085" cy="224917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085" cy="2249170"/>
                    </a:xfrm>
                    <a:prstGeom prst="rect">
                      <a:avLst/>
                    </a:prstGeom>
                    <a:noFill/>
                    <a:ln>
                      <a:noFill/>
                    </a:ln>
                  </pic:spPr>
                </pic:pic>
              </a:graphicData>
            </a:graphic>
          </wp:inline>
        </w:drawing>
      </w:r>
      <w:r>
        <w:rPr>
          <w:lang w:val="id-ID"/>
        </w:rPr>
        <w:t xml:space="preserve"> </w:t>
      </w:r>
    </w:p>
    <w:p w14:paraId="012FFF1A" w14:textId="77777777" w:rsidR="006046BD" w:rsidRDefault="006046BD" w:rsidP="0066008D">
      <w:pPr>
        <w:keepNext/>
        <w:spacing w:after="0"/>
        <w:ind w:right="26"/>
      </w:pPr>
    </w:p>
    <w:p w14:paraId="4F57D92A" w14:textId="4FC15C25" w:rsidR="009957EC" w:rsidRDefault="00D1442A" w:rsidP="004F000E">
      <w:pPr>
        <w:pStyle w:val="Heading4"/>
        <w:ind w:left="0" w:right="26" w:firstLine="0"/>
      </w:pPr>
      <w:r>
        <w:t>6.</w:t>
      </w:r>
      <w:r>
        <w:rPr>
          <w:rFonts w:ascii="Arial" w:eastAsia="Arial" w:hAnsi="Arial" w:cs="Arial"/>
        </w:rPr>
        <w:t xml:space="preserve"> </w:t>
      </w:r>
      <w:r w:rsidR="00C96DB2">
        <w:rPr>
          <w:lang w:val="id-ID"/>
        </w:rPr>
        <w:t>Menambah RBB</w:t>
      </w:r>
      <w:r>
        <w:t xml:space="preserve"> </w:t>
      </w:r>
    </w:p>
    <w:p w14:paraId="752F4969" w14:textId="7C33A1D6" w:rsidR="004938B4" w:rsidRDefault="004938B4" w:rsidP="009C5F00">
      <w:pPr>
        <w:spacing w:after="12" w:line="248" w:lineRule="auto"/>
        <w:ind w:right="26" w:firstLine="284"/>
        <w:jc w:val="both"/>
        <w:rPr>
          <w:rFonts w:ascii="Times New Roman" w:eastAsia="Times New Roman" w:hAnsi="Times New Roman" w:cs="Times New Roman"/>
          <w:lang w:val="id-ID"/>
        </w:rPr>
      </w:pPr>
      <w:r>
        <w:rPr>
          <w:rFonts w:ascii="Times New Roman" w:eastAsia="Times New Roman" w:hAnsi="Times New Roman" w:cs="Times New Roman"/>
          <w:lang w:val="id-ID"/>
        </w:rPr>
        <w:t>Berikut merupakan penjelasan dari kasus penggunaan untuk menambah RBB.</w:t>
      </w:r>
    </w:p>
    <w:p w14:paraId="63D493F6" w14:textId="77777777" w:rsidR="009C5F00" w:rsidRDefault="009C5F00" w:rsidP="009C5F00">
      <w:pPr>
        <w:spacing w:after="12" w:line="248" w:lineRule="auto"/>
        <w:ind w:right="26" w:firstLine="284"/>
        <w:jc w:val="both"/>
        <w:rPr>
          <w:lang w:val="id-ID"/>
        </w:rPr>
      </w:pPr>
    </w:p>
    <w:p w14:paraId="19B0311D" w14:textId="32E12325" w:rsidR="004938B4" w:rsidRDefault="004938B4" w:rsidP="004938B4">
      <w:pPr>
        <w:pStyle w:val="Gambar"/>
      </w:pPr>
      <w:bookmarkStart w:id="72" w:name="_Toc51018093"/>
      <w:r>
        <w:t xml:space="preserve">Tabel 4. </w:t>
      </w:r>
      <w:r>
        <w:fldChar w:fldCharType="begin"/>
      </w:r>
      <w:r>
        <w:instrText xml:space="preserve"> SEQ Tabel_4. \* ARABIC </w:instrText>
      </w:r>
      <w:r>
        <w:fldChar w:fldCharType="separate"/>
      </w:r>
      <w:r w:rsidR="00BF546C">
        <w:rPr>
          <w:noProof/>
        </w:rPr>
        <w:t>9</w:t>
      </w:r>
      <w:r>
        <w:fldChar w:fldCharType="end"/>
      </w:r>
      <w:r>
        <w:t xml:space="preserve"> </w:t>
      </w:r>
      <w:r w:rsidRPr="00295BAF">
        <w:t>Use Case Specification Menambah RBB</w:t>
      </w:r>
      <w:bookmarkEnd w:id="72"/>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C96DB2" w14:paraId="4DEBEF81"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0FA95ADF" w14:textId="1952A621" w:rsidR="00C96DB2" w:rsidRDefault="00D1442A" w:rsidP="00FA4ABC">
            <w:pPr>
              <w:ind w:right="26"/>
            </w:pPr>
            <w:r>
              <w:rPr>
                <w:rFonts w:ascii="Times New Roman" w:eastAsia="Times New Roman" w:hAnsi="Times New Roman" w:cs="Times New Roman"/>
                <w:b/>
              </w:rPr>
              <w:t xml:space="preserve"> </w:t>
            </w:r>
            <w:r w:rsidR="00C96DB2">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6F0FD85A" w14:textId="48655B2F" w:rsidR="00C96DB2" w:rsidRPr="00C51732" w:rsidRDefault="00C96DB2" w:rsidP="00FA4ABC">
            <w:pPr>
              <w:ind w:right="26"/>
              <w:rPr>
                <w:lang w:val="id-ID"/>
              </w:rPr>
            </w:pPr>
            <w:r>
              <w:rPr>
                <w:rFonts w:ascii="Cambria" w:eastAsia="Cambria" w:hAnsi="Cambria" w:cs="Cambria"/>
                <w:sz w:val="20"/>
                <w:lang w:val="id-ID"/>
              </w:rPr>
              <w:t>Menambah RBB</w:t>
            </w:r>
          </w:p>
        </w:tc>
      </w:tr>
      <w:tr w:rsidR="00C96DB2" w14:paraId="557E8F88"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6F4FF69C" w14:textId="77777777" w:rsidR="00C96DB2" w:rsidRDefault="00C96DB2"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69B4BB33" w14:textId="7707DE0A" w:rsidR="00C96DB2" w:rsidRPr="00C96DB2" w:rsidRDefault="00C96DB2" w:rsidP="00FA4ABC">
            <w:pPr>
              <w:ind w:right="26"/>
              <w:rPr>
                <w:lang w:val="id-ID"/>
              </w:rPr>
            </w:pPr>
            <w:r>
              <w:rPr>
                <w:rFonts w:ascii="Cambria" w:eastAsia="Cambria" w:hAnsi="Cambria" w:cs="Cambria"/>
                <w:sz w:val="20"/>
              </w:rPr>
              <w:t>UC0</w:t>
            </w:r>
            <w:r>
              <w:rPr>
                <w:rFonts w:ascii="Cambria" w:eastAsia="Cambria" w:hAnsi="Cambria" w:cs="Cambria"/>
                <w:sz w:val="20"/>
                <w:lang w:val="id-ID"/>
              </w:rPr>
              <w:t>6</w:t>
            </w:r>
          </w:p>
        </w:tc>
      </w:tr>
      <w:tr w:rsidR="00C96DB2" w14:paraId="337FAAF9"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735545D8" w14:textId="77777777" w:rsidR="00C96DB2" w:rsidRDefault="00C96DB2" w:rsidP="00FA4ABC">
            <w:pPr>
              <w:ind w:right="26"/>
            </w:pPr>
            <w:r>
              <w:rPr>
                <w:rFonts w:ascii="Cambria" w:eastAsia="Cambria" w:hAnsi="Cambria" w:cs="Cambria"/>
                <w:sz w:val="20"/>
              </w:rPr>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29656FD3" w14:textId="7876017E" w:rsidR="00C96DB2" w:rsidRPr="002C1756" w:rsidRDefault="00C96DB2"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C96DB2" w14:paraId="3820AD10"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43CEEA93" w14:textId="77777777" w:rsidR="00C96DB2" w:rsidRDefault="00C96DB2" w:rsidP="00FA4ABC">
            <w:pPr>
              <w:ind w:right="26"/>
            </w:pPr>
            <w:r>
              <w:rPr>
                <w:rFonts w:ascii="Cambria" w:eastAsia="Cambria" w:hAnsi="Cambria" w:cs="Cambria"/>
                <w:sz w:val="20"/>
              </w:rPr>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7409D441" w14:textId="62242DD1" w:rsidR="00C96DB2" w:rsidRPr="002C1756" w:rsidRDefault="00C96DB2" w:rsidP="00FA4ABC">
            <w:pPr>
              <w:ind w:right="26"/>
              <w:rPr>
                <w:rFonts w:asciiTheme="majorBidi" w:hAnsiTheme="majorBidi" w:cstheme="majorBidi"/>
                <w:lang w:val="id-ID"/>
              </w:rPr>
            </w:pPr>
            <w:r>
              <w:rPr>
                <w:rFonts w:asciiTheme="majorBidi" w:hAnsiTheme="majorBidi" w:cstheme="majorBidi"/>
                <w:lang w:val="id-ID"/>
              </w:rPr>
              <w:t>IT Finance</w:t>
            </w:r>
          </w:p>
        </w:tc>
      </w:tr>
      <w:tr w:rsidR="00C96DB2" w14:paraId="5C79584C" w14:textId="77777777" w:rsidTr="00FA4ABC">
        <w:trPr>
          <w:trHeight w:val="243"/>
        </w:trPr>
        <w:tc>
          <w:tcPr>
            <w:tcW w:w="1614" w:type="dxa"/>
            <w:tcBorders>
              <w:top w:val="single" w:sz="4" w:space="0" w:color="000000"/>
              <w:left w:val="single" w:sz="4" w:space="0" w:color="000000"/>
              <w:bottom w:val="single" w:sz="4" w:space="0" w:color="000000"/>
              <w:right w:val="single" w:sz="4" w:space="0" w:color="000000"/>
            </w:tcBorders>
          </w:tcPr>
          <w:p w14:paraId="589C0492" w14:textId="77777777" w:rsidR="00C96DB2" w:rsidRDefault="00C96DB2"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746832FF" w14:textId="240B670C" w:rsidR="00C96DB2" w:rsidRPr="008A3A1D" w:rsidRDefault="00C96DB2" w:rsidP="00FA4ABC">
            <w:pPr>
              <w:ind w:right="26"/>
              <w:rPr>
                <w:rFonts w:ascii="Cambria" w:hAnsi="Cambria"/>
                <w:lang w:val="id-ID"/>
              </w:rPr>
            </w:pPr>
            <w:r w:rsidRPr="00C96DB2">
              <w:rPr>
                <w:rFonts w:ascii="Cambria" w:hAnsi="Cambria"/>
                <w:sz w:val="20"/>
                <w:szCs w:val="20"/>
                <w:lang w:val="id-ID"/>
              </w:rPr>
              <w:t xml:space="preserve">RBB berlum terdata </w:t>
            </w:r>
            <w:r>
              <w:rPr>
                <w:rFonts w:ascii="Cambria" w:hAnsi="Cambria"/>
                <w:sz w:val="20"/>
                <w:szCs w:val="20"/>
                <w:lang w:val="id-ID"/>
              </w:rPr>
              <w:t>pada database.</w:t>
            </w:r>
          </w:p>
        </w:tc>
      </w:tr>
      <w:tr w:rsidR="00C96DB2" w14:paraId="53B3CA93"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363D3899" w14:textId="77777777" w:rsidR="00C96DB2" w:rsidRDefault="00C96DB2"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65B10904" w14:textId="0F1F3C3F" w:rsidR="00C96DB2" w:rsidRPr="0047449A" w:rsidRDefault="00C96DB2" w:rsidP="00FA4ABC">
            <w:pPr>
              <w:ind w:right="26"/>
              <w:rPr>
                <w:lang w:val="id-ID"/>
              </w:rPr>
            </w:pPr>
            <w:r>
              <w:rPr>
                <w:rFonts w:ascii="Cambria" w:eastAsia="Cambria" w:hAnsi="Cambria" w:cs="Cambria"/>
                <w:sz w:val="20"/>
                <w:lang w:val="id-ID"/>
              </w:rPr>
              <w:t>RBB terdata pada database.</w:t>
            </w:r>
          </w:p>
        </w:tc>
      </w:tr>
      <w:tr w:rsidR="00C96DB2" w14:paraId="4F118C15" w14:textId="77777777" w:rsidTr="00FA4ABC">
        <w:trPr>
          <w:trHeight w:val="326"/>
        </w:trPr>
        <w:tc>
          <w:tcPr>
            <w:tcW w:w="5240" w:type="dxa"/>
            <w:gridSpan w:val="3"/>
            <w:tcBorders>
              <w:top w:val="single" w:sz="4" w:space="0" w:color="000000"/>
              <w:left w:val="single" w:sz="4" w:space="0" w:color="000000"/>
              <w:bottom w:val="single" w:sz="4" w:space="0" w:color="000000"/>
              <w:right w:val="single" w:sz="4" w:space="0" w:color="000000"/>
            </w:tcBorders>
          </w:tcPr>
          <w:p w14:paraId="336F475D" w14:textId="77777777" w:rsidR="00C96DB2" w:rsidRDefault="00C96DB2" w:rsidP="00FA4ABC">
            <w:pPr>
              <w:ind w:right="26"/>
            </w:pPr>
            <w:r>
              <w:rPr>
                <w:rFonts w:ascii="Cambria" w:eastAsia="Cambria" w:hAnsi="Cambria" w:cs="Cambria"/>
                <w:sz w:val="20"/>
              </w:rPr>
              <w:t xml:space="preserve">Alur Normal </w:t>
            </w:r>
          </w:p>
        </w:tc>
      </w:tr>
      <w:tr w:rsidR="00C96DB2" w14:paraId="25866BB0" w14:textId="77777777" w:rsidTr="00FA4ABC">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6F37DE8A" w14:textId="6EE28ADC" w:rsidR="00C96DB2" w:rsidRPr="0089734B" w:rsidRDefault="00C96DB2" w:rsidP="00B23D90">
            <w:pPr>
              <w:ind w:right="26"/>
              <w:jc w:val="center"/>
              <w:rPr>
                <w:rFonts w:ascii="Cambria" w:eastAsia="Cambria" w:hAnsi="Cambria" w:cs="Cambria"/>
                <w:sz w:val="20"/>
                <w:lang w:val="id-ID"/>
              </w:rPr>
            </w:pPr>
            <w:r>
              <w:rPr>
                <w:rFonts w:ascii="Cambria" w:eastAsia="Cambria" w:hAnsi="Cambria" w:cs="Cambria"/>
                <w:sz w:val="20"/>
                <w:lang w:val="id-ID"/>
              </w:rPr>
              <w:t>IT Finance</w:t>
            </w:r>
          </w:p>
        </w:tc>
        <w:tc>
          <w:tcPr>
            <w:tcW w:w="2551" w:type="dxa"/>
            <w:tcBorders>
              <w:top w:val="single" w:sz="4" w:space="0" w:color="000000"/>
              <w:left w:val="single" w:sz="4" w:space="0" w:color="000000"/>
              <w:bottom w:val="single" w:sz="4" w:space="0" w:color="000000"/>
              <w:right w:val="single" w:sz="4" w:space="0" w:color="000000"/>
            </w:tcBorders>
          </w:tcPr>
          <w:p w14:paraId="4D6136F6" w14:textId="77777777" w:rsidR="00C96DB2" w:rsidRDefault="00C96DB2" w:rsidP="00B23D90">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C96DB2" w14:paraId="4CE494AA" w14:textId="77777777" w:rsidTr="004F000E">
        <w:trPr>
          <w:trHeight w:val="819"/>
        </w:trPr>
        <w:tc>
          <w:tcPr>
            <w:tcW w:w="2689" w:type="dxa"/>
            <w:gridSpan w:val="2"/>
            <w:tcBorders>
              <w:top w:val="single" w:sz="4" w:space="0" w:color="000000"/>
              <w:left w:val="single" w:sz="4" w:space="0" w:color="000000"/>
              <w:bottom w:val="single" w:sz="4" w:space="0" w:color="000000"/>
              <w:right w:val="single" w:sz="4" w:space="0" w:color="000000"/>
            </w:tcBorders>
          </w:tcPr>
          <w:p w14:paraId="02F12087" w14:textId="77777777" w:rsidR="00C96DB2" w:rsidRPr="00702000" w:rsidRDefault="00C96DB2" w:rsidP="002070B2">
            <w:pPr>
              <w:pStyle w:val="ListParagraph"/>
              <w:numPr>
                <w:ilvl w:val="0"/>
                <w:numId w:val="40"/>
              </w:numPr>
              <w:spacing w:after="6"/>
              <w:ind w:left="450" w:right="26"/>
              <w:rPr>
                <w:rFonts w:asciiTheme="majorBidi" w:hAnsiTheme="majorBidi" w:cstheme="majorBidi"/>
                <w:sz w:val="20"/>
                <w:szCs w:val="20"/>
              </w:rPr>
            </w:pPr>
            <w:r w:rsidRPr="00702000">
              <w:rPr>
                <w:rFonts w:asciiTheme="majorBidi" w:hAnsiTheme="majorBidi" w:cstheme="majorBidi"/>
                <w:sz w:val="20"/>
                <w:szCs w:val="20"/>
                <w:lang w:val="id-ID"/>
              </w:rPr>
              <w:t xml:space="preserve">IT Finance </w:t>
            </w:r>
            <w:r w:rsidR="00BE0F69" w:rsidRPr="00702000">
              <w:rPr>
                <w:rFonts w:asciiTheme="majorBidi" w:hAnsiTheme="majorBidi" w:cstheme="majorBidi"/>
                <w:sz w:val="20"/>
                <w:szCs w:val="20"/>
                <w:lang w:val="id-ID"/>
              </w:rPr>
              <w:t>memilih menu Daftar RBB</w:t>
            </w:r>
            <w:r w:rsidR="00387DC3" w:rsidRPr="00702000">
              <w:rPr>
                <w:rFonts w:asciiTheme="majorBidi" w:hAnsiTheme="majorBidi" w:cstheme="majorBidi"/>
                <w:sz w:val="20"/>
                <w:szCs w:val="20"/>
                <w:lang w:val="id-ID"/>
              </w:rPr>
              <w:t xml:space="preserve"> pada halaman utama</w:t>
            </w:r>
            <w:r w:rsidR="004F000E" w:rsidRPr="00702000">
              <w:rPr>
                <w:rFonts w:asciiTheme="majorBidi" w:hAnsiTheme="majorBidi" w:cstheme="majorBidi"/>
                <w:sz w:val="20"/>
                <w:szCs w:val="20"/>
                <w:lang w:val="id-ID"/>
              </w:rPr>
              <w:t>.</w:t>
            </w:r>
          </w:p>
          <w:p w14:paraId="59BAB484" w14:textId="73F3386F" w:rsidR="004F000E" w:rsidRPr="00702000" w:rsidRDefault="004F000E" w:rsidP="002070B2">
            <w:pPr>
              <w:pStyle w:val="ListParagraph"/>
              <w:numPr>
                <w:ilvl w:val="0"/>
                <w:numId w:val="40"/>
              </w:numPr>
              <w:spacing w:after="6"/>
              <w:ind w:left="450" w:right="26"/>
              <w:rPr>
                <w:rFonts w:asciiTheme="majorBidi" w:hAnsiTheme="majorBidi" w:cstheme="majorBidi"/>
                <w:sz w:val="20"/>
                <w:szCs w:val="20"/>
              </w:rPr>
            </w:pPr>
            <w:r w:rsidRPr="00702000">
              <w:rPr>
                <w:rFonts w:asciiTheme="majorBidi" w:hAnsiTheme="majorBidi" w:cstheme="majorBidi"/>
                <w:sz w:val="20"/>
                <w:szCs w:val="20"/>
                <w:lang w:val="id-ID"/>
              </w:rPr>
              <w:lastRenderedPageBreak/>
              <w:t>IT Finance mengklik tombol Tambah RBB</w:t>
            </w:r>
          </w:p>
          <w:p w14:paraId="4EA5078E" w14:textId="40101945" w:rsidR="00702000" w:rsidRPr="00702000" w:rsidRDefault="004C4CF9" w:rsidP="002070B2">
            <w:pPr>
              <w:pStyle w:val="ListParagraph"/>
              <w:numPr>
                <w:ilvl w:val="0"/>
                <w:numId w:val="40"/>
              </w:numPr>
              <w:spacing w:after="6"/>
              <w:ind w:left="450" w:right="26"/>
              <w:rPr>
                <w:rFonts w:asciiTheme="majorBidi" w:hAnsiTheme="majorBidi" w:cstheme="majorBidi"/>
                <w:sz w:val="20"/>
                <w:szCs w:val="20"/>
                <w:lang w:val="id-ID"/>
              </w:rPr>
            </w:pPr>
            <w:r w:rsidRPr="00702000">
              <w:rPr>
                <w:rFonts w:asciiTheme="majorBidi" w:hAnsiTheme="majorBidi" w:cstheme="majorBidi"/>
                <w:sz w:val="20"/>
                <w:szCs w:val="20"/>
                <w:lang w:val="id-ID"/>
              </w:rPr>
              <w:t>IT Finance mengisi formulir penambahan RBB.</w:t>
            </w:r>
          </w:p>
          <w:p w14:paraId="2BFE29F7" w14:textId="77777777" w:rsidR="00702000" w:rsidRDefault="00702000" w:rsidP="002070B2">
            <w:pPr>
              <w:pStyle w:val="ListParagraph"/>
              <w:numPr>
                <w:ilvl w:val="0"/>
                <w:numId w:val="40"/>
              </w:numPr>
              <w:spacing w:after="6"/>
              <w:ind w:left="450" w:right="26"/>
              <w:rPr>
                <w:rFonts w:asciiTheme="majorBidi" w:hAnsiTheme="majorBidi" w:cstheme="majorBidi"/>
                <w:sz w:val="20"/>
                <w:szCs w:val="20"/>
                <w:lang w:val="id-ID"/>
              </w:rPr>
            </w:pPr>
            <w:r w:rsidRPr="00702000">
              <w:rPr>
                <w:rFonts w:asciiTheme="majorBidi" w:hAnsiTheme="majorBidi" w:cstheme="majorBidi"/>
                <w:sz w:val="20"/>
                <w:szCs w:val="20"/>
                <w:lang w:val="id-ID"/>
              </w:rPr>
              <w:t>IT Finance mengklik tombol simpan.</w:t>
            </w:r>
          </w:p>
          <w:p w14:paraId="509CA665" w14:textId="77777777" w:rsidR="00702000" w:rsidRPr="00702000" w:rsidRDefault="00702000" w:rsidP="00702000">
            <w:pPr>
              <w:pStyle w:val="ListParagraph"/>
              <w:rPr>
                <w:rFonts w:asciiTheme="majorBidi" w:hAnsiTheme="majorBidi" w:cstheme="majorBidi"/>
                <w:sz w:val="20"/>
                <w:szCs w:val="20"/>
                <w:lang w:val="id-ID"/>
              </w:rPr>
            </w:pPr>
          </w:p>
          <w:p w14:paraId="4F44ABAF" w14:textId="287F0561" w:rsidR="00702000" w:rsidRPr="00702000" w:rsidRDefault="00702000" w:rsidP="00702000">
            <w:pPr>
              <w:spacing w:after="6"/>
              <w:ind w:right="26"/>
              <w:rPr>
                <w:rFonts w:asciiTheme="majorBidi" w:hAnsiTheme="majorBidi" w:cstheme="majorBidi"/>
                <w:sz w:val="20"/>
                <w:szCs w:val="20"/>
                <w:lang w:val="id-ID"/>
              </w:rPr>
            </w:pPr>
          </w:p>
        </w:tc>
        <w:tc>
          <w:tcPr>
            <w:tcW w:w="2551" w:type="dxa"/>
            <w:tcBorders>
              <w:top w:val="single" w:sz="4" w:space="0" w:color="000000"/>
              <w:left w:val="single" w:sz="4" w:space="0" w:color="000000"/>
              <w:bottom w:val="single" w:sz="4" w:space="0" w:color="000000"/>
              <w:right w:val="single" w:sz="4" w:space="0" w:color="000000"/>
            </w:tcBorders>
          </w:tcPr>
          <w:p w14:paraId="52AC01AC" w14:textId="77777777" w:rsidR="00C96DB2" w:rsidRPr="00702000" w:rsidRDefault="00C96DB2" w:rsidP="002070B2">
            <w:pPr>
              <w:pStyle w:val="ListParagraph"/>
              <w:numPr>
                <w:ilvl w:val="0"/>
                <w:numId w:val="41"/>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lastRenderedPageBreak/>
              <w:t>Sistem menampilkan halaman daftar RBB.</w:t>
            </w:r>
          </w:p>
          <w:p w14:paraId="7D6E5EC6" w14:textId="77777777" w:rsidR="004F000E" w:rsidRPr="00702000" w:rsidRDefault="004F000E" w:rsidP="004F000E">
            <w:pPr>
              <w:spacing w:after="6"/>
              <w:ind w:left="99" w:right="26"/>
              <w:rPr>
                <w:rFonts w:asciiTheme="majorBidi" w:eastAsia="Cambria" w:hAnsiTheme="majorBidi" w:cstheme="majorBidi"/>
                <w:sz w:val="20"/>
                <w:lang w:val="id-ID"/>
              </w:rPr>
            </w:pPr>
          </w:p>
          <w:p w14:paraId="5F0124F7" w14:textId="77777777" w:rsidR="004F000E" w:rsidRPr="00702000" w:rsidRDefault="004F000E" w:rsidP="002070B2">
            <w:pPr>
              <w:pStyle w:val="ListParagraph"/>
              <w:numPr>
                <w:ilvl w:val="0"/>
                <w:numId w:val="42"/>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lastRenderedPageBreak/>
              <w:t xml:space="preserve">Sistem menampilkan </w:t>
            </w:r>
            <w:r w:rsidR="004C4CF9" w:rsidRPr="00702000">
              <w:rPr>
                <w:rFonts w:asciiTheme="majorBidi" w:eastAsia="Cambria" w:hAnsiTheme="majorBidi" w:cstheme="majorBidi"/>
                <w:sz w:val="20"/>
                <w:lang w:val="id-ID"/>
              </w:rPr>
              <w:t>h</w:t>
            </w:r>
            <w:r w:rsidRPr="00702000">
              <w:rPr>
                <w:rFonts w:asciiTheme="majorBidi" w:eastAsia="Cambria" w:hAnsiTheme="majorBidi" w:cstheme="majorBidi"/>
                <w:sz w:val="20"/>
                <w:lang w:val="id-ID"/>
              </w:rPr>
              <w:t xml:space="preserve">alaman </w:t>
            </w:r>
            <w:r w:rsidR="004C4CF9" w:rsidRPr="00702000">
              <w:rPr>
                <w:rFonts w:asciiTheme="majorBidi" w:eastAsia="Cambria" w:hAnsiTheme="majorBidi" w:cstheme="majorBidi"/>
                <w:sz w:val="20"/>
                <w:lang w:val="id-ID"/>
              </w:rPr>
              <w:t>tambah RBB.</w:t>
            </w:r>
          </w:p>
          <w:p w14:paraId="315AE03D" w14:textId="258AEE36" w:rsidR="00702000" w:rsidRPr="00702000" w:rsidRDefault="00702000" w:rsidP="00702000">
            <w:pPr>
              <w:pStyle w:val="ListParagraph"/>
              <w:spacing w:after="6"/>
              <w:ind w:left="459" w:right="26"/>
              <w:rPr>
                <w:rFonts w:asciiTheme="majorBidi" w:eastAsia="Cambria" w:hAnsiTheme="majorBidi" w:cstheme="majorBidi"/>
                <w:sz w:val="20"/>
                <w:lang w:val="id-ID"/>
              </w:rPr>
            </w:pPr>
          </w:p>
          <w:p w14:paraId="5DE154CC" w14:textId="77777777" w:rsidR="00702000" w:rsidRPr="00702000" w:rsidRDefault="00702000" w:rsidP="00702000">
            <w:pPr>
              <w:pStyle w:val="ListParagraph"/>
              <w:spacing w:after="6"/>
              <w:ind w:left="459" w:right="26"/>
              <w:rPr>
                <w:rFonts w:asciiTheme="majorBidi" w:eastAsia="Cambria" w:hAnsiTheme="majorBidi" w:cstheme="majorBidi"/>
                <w:sz w:val="20"/>
                <w:lang w:val="id-ID"/>
              </w:rPr>
            </w:pPr>
          </w:p>
          <w:p w14:paraId="2C6CA3B3" w14:textId="4A756E22" w:rsidR="00702000" w:rsidRDefault="00702000" w:rsidP="00702000">
            <w:pPr>
              <w:pStyle w:val="ListParagraph"/>
              <w:spacing w:after="6"/>
              <w:ind w:left="459" w:right="26"/>
              <w:rPr>
                <w:rFonts w:asciiTheme="majorBidi" w:eastAsia="Cambria" w:hAnsiTheme="majorBidi" w:cstheme="majorBidi"/>
                <w:sz w:val="20"/>
                <w:lang w:val="id-ID"/>
              </w:rPr>
            </w:pPr>
          </w:p>
          <w:p w14:paraId="0291FF4D" w14:textId="77777777" w:rsidR="004C4CF9" w:rsidRPr="00702000" w:rsidRDefault="004C4CF9" w:rsidP="002070B2">
            <w:pPr>
              <w:pStyle w:val="ListParagraph"/>
              <w:numPr>
                <w:ilvl w:val="0"/>
                <w:numId w:val="43"/>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t xml:space="preserve">Sistem </w:t>
            </w:r>
            <w:r w:rsidR="00702000" w:rsidRPr="00702000">
              <w:rPr>
                <w:rFonts w:asciiTheme="majorBidi" w:eastAsia="Cambria" w:hAnsiTheme="majorBidi" w:cstheme="majorBidi"/>
                <w:sz w:val="20"/>
                <w:lang w:val="id-ID"/>
              </w:rPr>
              <w:t>menyimpan data RBB baru.</w:t>
            </w:r>
          </w:p>
          <w:p w14:paraId="1982F989" w14:textId="77777777" w:rsidR="00702000" w:rsidRPr="00702000" w:rsidRDefault="00702000" w:rsidP="002070B2">
            <w:pPr>
              <w:pStyle w:val="ListParagraph"/>
              <w:numPr>
                <w:ilvl w:val="0"/>
                <w:numId w:val="43"/>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t>Sistem menampilkan halaman daftar RBB.</w:t>
            </w:r>
          </w:p>
          <w:p w14:paraId="187B4A78" w14:textId="5BCEBF3A" w:rsidR="00702000" w:rsidRPr="00702000" w:rsidRDefault="00702000" w:rsidP="002070B2">
            <w:pPr>
              <w:pStyle w:val="ListParagraph"/>
              <w:numPr>
                <w:ilvl w:val="0"/>
                <w:numId w:val="43"/>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t>Sistem menampilkan pemberitahuan bahwa data berhasil disimpan.</w:t>
            </w:r>
          </w:p>
        </w:tc>
      </w:tr>
      <w:tr w:rsidR="00C96DB2" w14:paraId="701F2AC2" w14:textId="77777777" w:rsidTr="004F000E">
        <w:trPr>
          <w:trHeight w:val="803"/>
        </w:trPr>
        <w:tc>
          <w:tcPr>
            <w:tcW w:w="5240" w:type="dxa"/>
            <w:gridSpan w:val="3"/>
            <w:tcBorders>
              <w:top w:val="single" w:sz="4" w:space="0" w:color="000000"/>
              <w:left w:val="single" w:sz="4" w:space="0" w:color="000000"/>
              <w:bottom w:val="single" w:sz="4" w:space="0" w:color="000000"/>
              <w:right w:val="single" w:sz="4" w:space="0" w:color="000000"/>
            </w:tcBorders>
          </w:tcPr>
          <w:p w14:paraId="78282B00" w14:textId="77777777" w:rsidR="00C96DB2" w:rsidRDefault="00C96DB2" w:rsidP="00FA4ABC">
            <w:pPr>
              <w:ind w:right="26"/>
            </w:pPr>
            <w:r>
              <w:rPr>
                <w:rFonts w:ascii="Cambria" w:eastAsia="Cambria" w:hAnsi="Cambria" w:cs="Cambria"/>
                <w:sz w:val="20"/>
              </w:rPr>
              <w:lastRenderedPageBreak/>
              <w:t xml:space="preserve">Alur Alternatif </w:t>
            </w:r>
          </w:p>
          <w:p w14:paraId="7E3ADB0A" w14:textId="6BB4383C" w:rsidR="00C96DB2" w:rsidRDefault="00387DC3" w:rsidP="002070B2">
            <w:pPr>
              <w:pStyle w:val="ListParagraph"/>
              <w:numPr>
                <w:ilvl w:val="1"/>
                <w:numId w:val="40"/>
              </w:numPr>
              <w:ind w:right="26"/>
              <w:rPr>
                <w:rFonts w:ascii="Cambria" w:hAnsi="Cambria"/>
                <w:sz w:val="20"/>
                <w:szCs w:val="20"/>
                <w:lang w:val="id-ID"/>
              </w:rPr>
            </w:pPr>
            <w:r w:rsidRPr="00AB5034">
              <w:rPr>
                <w:rFonts w:ascii="Cambria" w:hAnsi="Cambria"/>
                <w:sz w:val="20"/>
                <w:szCs w:val="20"/>
                <w:lang w:val="id-ID"/>
              </w:rPr>
              <w:t xml:space="preserve"> IT Finance memilih menu </w:t>
            </w:r>
            <w:r w:rsidR="00702000">
              <w:rPr>
                <w:rFonts w:ascii="Cambria" w:hAnsi="Cambria"/>
                <w:sz w:val="20"/>
                <w:szCs w:val="20"/>
                <w:lang w:val="id-ID"/>
              </w:rPr>
              <w:t>Tambah</w:t>
            </w:r>
            <w:r w:rsidRPr="00AB5034">
              <w:rPr>
                <w:rFonts w:ascii="Cambria" w:hAnsi="Cambria"/>
                <w:sz w:val="20"/>
                <w:szCs w:val="20"/>
                <w:lang w:val="id-ID"/>
              </w:rPr>
              <w:t xml:space="preserve"> RBB pada navigation bar.</w:t>
            </w:r>
          </w:p>
          <w:p w14:paraId="380698C2" w14:textId="2E059844" w:rsidR="00702000" w:rsidRPr="00702000" w:rsidRDefault="00AB5034" w:rsidP="002070B2">
            <w:pPr>
              <w:pStyle w:val="ListParagraph"/>
              <w:numPr>
                <w:ilvl w:val="2"/>
                <w:numId w:val="45"/>
              </w:numPr>
              <w:ind w:right="26"/>
              <w:rPr>
                <w:rFonts w:ascii="Cambria" w:hAnsi="Cambria"/>
                <w:sz w:val="20"/>
                <w:szCs w:val="20"/>
                <w:lang w:val="id-ID"/>
              </w:rPr>
            </w:pPr>
            <w:r w:rsidRPr="00702000">
              <w:rPr>
                <w:rFonts w:ascii="Cambria" w:hAnsi="Cambria"/>
                <w:sz w:val="20"/>
                <w:szCs w:val="20"/>
                <w:lang w:val="id-ID"/>
              </w:rPr>
              <w:t xml:space="preserve">Sistem menampilkan </w:t>
            </w:r>
            <w:r w:rsidR="004F000E" w:rsidRPr="00702000">
              <w:rPr>
                <w:rFonts w:ascii="Cambria" w:hAnsi="Cambria"/>
                <w:sz w:val="20"/>
                <w:szCs w:val="20"/>
                <w:lang w:val="id-ID"/>
              </w:rPr>
              <w:t xml:space="preserve">halaman </w:t>
            </w:r>
            <w:r w:rsidR="00702000" w:rsidRPr="00702000">
              <w:rPr>
                <w:rFonts w:ascii="Cambria" w:hAnsi="Cambria"/>
                <w:sz w:val="20"/>
                <w:szCs w:val="20"/>
                <w:lang w:val="id-ID"/>
              </w:rPr>
              <w:t xml:space="preserve">penambahan </w:t>
            </w:r>
            <w:r w:rsidR="004F000E" w:rsidRPr="00702000">
              <w:rPr>
                <w:rFonts w:ascii="Cambria" w:hAnsi="Cambria"/>
                <w:sz w:val="20"/>
                <w:szCs w:val="20"/>
                <w:lang w:val="id-ID"/>
              </w:rPr>
              <w:t>RBB</w:t>
            </w:r>
          </w:p>
        </w:tc>
      </w:tr>
      <w:tr w:rsidR="00C96DB2" w14:paraId="318E2AB2" w14:textId="77777777" w:rsidTr="00702000">
        <w:trPr>
          <w:trHeight w:val="218"/>
        </w:trPr>
        <w:tc>
          <w:tcPr>
            <w:tcW w:w="5240" w:type="dxa"/>
            <w:gridSpan w:val="3"/>
            <w:tcBorders>
              <w:top w:val="single" w:sz="4" w:space="0" w:color="000000"/>
              <w:left w:val="single" w:sz="4" w:space="0" w:color="000000"/>
              <w:right w:val="single" w:sz="4" w:space="0" w:color="000000"/>
            </w:tcBorders>
          </w:tcPr>
          <w:p w14:paraId="152E7012" w14:textId="75DEADEF" w:rsidR="00C96DB2" w:rsidRPr="00702000" w:rsidRDefault="00702000" w:rsidP="00702000">
            <w:pPr>
              <w:ind w:right="26"/>
              <w:rPr>
                <w:rFonts w:ascii="Cambria" w:eastAsia="Cambria" w:hAnsi="Cambria" w:cs="Cambria"/>
                <w:sz w:val="20"/>
              </w:rPr>
            </w:pPr>
            <w:r>
              <w:rPr>
                <w:rFonts w:ascii="Cambria" w:eastAsia="Cambria" w:hAnsi="Cambria" w:cs="Cambria"/>
                <w:sz w:val="20"/>
                <w:lang w:val="id-ID"/>
              </w:rPr>
              <w:t xml:space="preserve"> </w:t>
            </w:r>
            <w:r w:rsidR="00C96DB2">
              <w:rPr>
                <w:rFonts w:ascii="Cambria" w:eastAsia="Cambria" w:hAnsi="Cambria" w:cs="Cambria"/>
                <w:sz w:val="20"/>
              </w:rPr>
              <w:t xml:space="preserve">Pengecualian </w:t>
            </w:r>
          </w:p>
        </w:tc>
      </w:tr>
      <w:tr w:rsidR="00702000" w14:paraId="71A7EC7A" w14:textId="77777777" w:rsidTr="00702000">
        <w:trPr>
          <w:trHeight w:val="218"/>
        </w:trPr>
        <w:tc>
          <w:tcPr>
            <w:tcW w:w="5240" w:type="dxa"/>
            <w:gridSpan w:val="3"/>
            <w:tcBorders>
              <w:top w:val="single" w:sz="4" w:space="0" w:color="000000"/>
              <w:left w:val="single" w:sz="4" w:space="0" w:color="000000"/>
              <w:right w:val="single" w:sz="4" w:space="0" w:color="000000"/>
            </w:tcBorders>
          </w:tcPr>
          <w:p w14:paraId="5227F0AA" w14:textId="77777777" w:rsidR="00702000" w:rsidRDefault="00702000" w:rsidP="00702000">
            <w:pPr>
              <w:ind w:right="26"/>
              <w:rPr>
                <w:rFonts w:ascii="Cambria" w:hAnsi="Cambria"/>
                <w:sz w:val="20"/>
                <w:szCs w:val="20"/>
                <w:lang w:val="id-ID"/>
              </w:rPr>
            </w:pPr>
            <w:r w:rsidRPr="009A28BF">
              <w:rPr>
                <w:rFonts w:ascii="Cambria" w:hAnsi="Cambria"/>
                <w:sz w:val="20"/>
                <w:szCs w:val="20"/>
                <w:lang w:val="id-ID"/>
              </w:rPr>
              <w:t xml:space="preserve">E1. </w:t>
            </w:r>
            <w:r>
              <w:rPr>
                <w:rFonts w:ascii="Cambria" w:hAnsi="Cambria"/>
                <w:sz w:val="20"/>
                <w:szCs w:val="20"/>
                <w:lang w:val="id-ID"/>
              </w:rPr>
              <w:t xml:space="preserve"> Terdapat kolom yang kosong pada formuir penambahan pengguna ketika menyimpan</w:t>
            </w:r>
          </w:p>
          <w:p w14:paraId="61489CC5" w14:textId="77777777" w:rsidR="00702000" w:rsidRPr="00EF1FE0" w:rsidRDefault="00702000" w:rsidP="002070B2">
            <w:pPr>
              <w:pStyle w:val="ListParagraph"/>
              <w:numPr>
                <w:ilvl w:val="0"/>
                <w:numId w:val="46"/>
              </w:numPr>
              <w:ind w:right="26"/>
              <w:rPr>
                <w:rFonts w:ascii="Cambria" w:hAnsi="Cambria"/>
                <w:lang w:val="id-ID"/>
              </w:rPr>
            </w:pPr>
            <w:r w:rsidRPr="007B0EBC">
              <w:rPr>
                <w:rFonts w:ascii="Cambria" w:hAnsi="Cambria"/>
                <w:sz w:val="20"/>
                <w:szCs w:val="20"/>
                <w:lang w:val="id-ID"/>
              </w:rPr>
              <w:t>Sistem menampilkan peringatan</w:t>
            </w:r>
            <w:r>
              <w:rPr>
                <w:rFonts w:ascii="Cambria" w:hAnsi="Cambria"/>
                <w:sz w:val="20"/>
                <w:szCs w:val="20"/>
                <w:lang w:val="id-ID"/>
              </w:rPr>
              <w:t xml:space="preserve"> pada kolom yang kosong</w:t>
            </w:r>
          </w:p>
          <w:p w14:paraId="39B32ACD" w14:textId="56F22A57" w:rsidR="00702000" w:rsidRDefault="00702000" w:rsidP="00702000">
            <w:pPr>
              <w:ind w:right="26"/>
              <w:rPr>
                <w:rFonts w:ascii="Cambria" w:hAnsi="Cambria"/>
                <w:sz w:val="20"/>
                <w:szCs w:val="20"/>
                <w:lang w:val="id-ID"/>
              </w:rPr>
            </w:pPr>
            <w:r w:rsidRPr="009204C9">
              <w:rPr>
                <w:rFonts w:ascii="Cambria" w:hAnsi="Cambria"/>
                <w:sz w:val="20"/>
                <w:szCs w:val="20"/>
                <w:lang w:val="id-ID"/>
              </w:rPr>
              <w:t xml:space="preserve">E2.  Data </w:t>
            </w:r>
            <w:r>
              <w:rPr>
                <w:rFonts w:ascii="Cambria" w:hAnsi="Cambria"/>
                <w:sz w:val="20"/>
                <w:szCs w:val="20"/>
                <w:lang w:val="id-ID"/>
              </w:rPr>
              <w:t>Kode RBB</w:t>
            </w:r>
            <w:r w:rsidRPr="009204C9">
              <w:rPr>
                <w:rFonts w:ascii="Cambria" w:hAnsi="Cambria"/>
                <w:sz w:val="20"/>
                <w:szCs w:val="20"/>
                <w:lang w:val="id-ID"/>
              </w:rPr>
              <w:t xml:space="preserve"> yang dimasukan sudah ada pada database</w:t>
            </w:r>
            <w:r w:rsidR="00126B6F">
              <w:rPr>
                <w:rFonts w:ascii="Cambria" w:hAnsi="Cambria"/>
                <w:sz w:val="20"/>
                <w:szCs w:val="20"/>
                <w:lang w:val="id-ID"/>
              </w:rPr>
              <w:t>.</w:t>
            </w:r>
          </w:p>
          <w:p w14:paraId="62159953" w14:textId="3B8D7684" w:rsidR="00702000" w:rsidRDefault="00702000" w:rsidP="002070B2">
            <w:pPr>
              <w:pStyle w:val="ListParagraph"/>
              <w:numPr>
                <w:ilvl w:val="0"/>
                <w:numId w:val="47"/>
              </w:numPr>
              <w:ind w:right="26"/>
              <w:rPr>
                <w:rFonts w:ascii="Cambria" w:eastAsia="Cambria" w:hAnsi="Cambria" w:cs="Cambria"/>
                <w:sz w:val="20"/>
                <w:lang w:val="id-ID"/>
              </w:rPr>
            </w:pPr>
            <w:r w:rsidRPr="007B11E7">
              <w:rPr>
                <w:rFonts w:ascii="Cambria" w:hAnsi="Cambria"/>
                <w:sz w:val="20"/>
                <w:szCs w:val="20"/>
                <w:lang w:val="id-ID"/>
              </w:rPr>
              <w:t xml:space="preserve">Sistem menampilkan peringatan pada kolom </w:t>
            </w:r>
            <w:r>
              <w:rPr>
                <w:rFonts w:ascii="Cambria" w:hAnsi="Cambria"/>
                <w:sz w:val="20"/>
                <w:szCs w:val="20"/>
                <w:lang w:val="id-ID"/>
              </w:rPr>
              <w:t>Kode RBB</w:t>
            </w:r>
          </w:p>
        </w:tc>
      </w:tr>
      <w:tr w:rsidR="00C96DB2" w14:paraId="32B941A5" w14:textId="77777777" w:rsidTr="00FA4ABC">
        <w:trPr>
          <w:trHeight w:val="274"/>
        </w:trPr>
        <w:tc>
          <w:tcPr>
            <w:tcW w:w="1614" w:type="dxa"/>
            <w:tcBorders>
              <w:top w:val="single" w:sz="4" w:space="0" w:color="000000"/>
              <w:left w:val="single" w:sz="4" w:space="0" w:color="000000"/>
              <w:bottom w:val="single" w:sz="4" w:space="0" w:color="000000"/>
              <w:right w:val="single" w:sz="4" w:space="0" w:color="000000"/>
            </w:tcBorders>
          </w:tcPr>
          <w:p w14:paraId="3608C56F" w14:textId="77777777" w:rsidR="00C96DB2" w:rsidRDefault="00C96DB2" w:rsidP="00FA4ABC">
            <w:pPr>
              <w:ind w:right="26"/>
            </w:pPr>
            <w:r>
              <w:rPr>
                <w:rFonts w:ascii="Cambria" w:eastAsia="Cambria" w:hAnsi="Cambria" w:cs="Cambria"/>
                <w:sz w:val="20"/>
              </w:rPr>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098AF3D7" w14:textId="77777777" w:rsidR="00C96DB2" w:rsidRPr="006B146F" w:rsidRDefault="00C96DB2" w:rsidP="00FA4ABC">
            <w:pPr>
              <w:ind w:right="26"/>
              <w:rPr>
                <w:lang w:val="id-ID"/>
              </w:rPr>
            </w:pPr>
            <w:r>
              <w:rPr>
                <w:lang w:val="id-ID"/>
              </w:rPr>
              <w:t>-</w:t>
            </w:r>
          </w:p>
        </w:tc>
      </w:tr>
    </w:tbl>
    <w:p w14:paraId="380256AE" w14:textId="3BFCE7D8" w:rsidR="00C31BA8" w:rsidRDefault="00C31BA8" w:rsidP="004F000E">
      <w:pPr>
        <w:spacing w:after="204" w:line="249" w:lineRule="auto"/>
        <w:ind w:right="26"/>
        <w:jc w:val="center"/>
        <w:rPr>
          <w:rFonts w:ascii="Times New Roman" w:eastAsia="Times New Roman" w:hAnsi="Times New Roman" w:cs="Times New Roman"/>
          <w:i/>
          <w:sz w:val="20"/>
        </w:rPr>
      </w:pPr>
    </w:p>
    <w:p w14:paraId="70571E23" w14:textId="0604E607" w:rsidR="009C5F00" w:rsidRDefault="009C5F00" w:rsidP="004F000E">
      <w:pPr>
        <w:spacing w:after="204" w:line="249" w:lineRule="auto"/>
        <w:ind w:right="26"/>
        <w:jc w:val="center"/>
        <w:rPr>
          <w:rFonts w:ascii="Times New Roman" w:eastAsia="Times New Roman" w:hAnsi="Times New Roman" w:cs="Times New Roman"/>
          <w:i/>
          <w:sz w:val="20"/>
        </w:rPr>
      </w:pPr>
    </w:p>
    <w:p w14:paraId="04F948A1" w14:textId="50A81B19" w:rsidR="009C5F00" w:rsidRDefault="009C5F00" w:rsidP="004F000E">
      <w:pPr>
        <w:spacing w:after="204" w:line="249" w:lineRule="auto"/>
        <w:ind w:right="26"/>
        <w:jc w:val="center"/>
        <w:rPr>
          <w:rFonts w:ascii="Times New Roman" w:eastAsia="Times New Roman" w:hAnsi="Times New Roman" w:cs="Times New Roman"/>
          <w:i/>
          <w:sz w:val="20"/>
        </w:rPr>
      </w:pPr>
    </w:p>
    <w:p w14:paraId="5C247136" w14:textId="648E7C6D" w:rsidR="009C5F00" w:rsidRDefault="009C5F00" w:rsidP="004F000E">
      <w:pPr>
        <w:spacing w:after="204" w:line="249" w:lineRule="auto"/>
        <w:ind w:right="26"/>
        <w:jc w:val="center"/>
        <w:rPr>
          <w:rFonts w:ascii="Times New Roman" w:eastAsia="Times New Roman" w:hAnsi="Times New Roman" w:cs="Times New Roman"/>
          <w:i/>
          <w:sz w:val="20"/>
        </w:rPr>
      </w:pPr>
    </w:p>
    <w:p w14:paraId="49484BFF" w14:textId="77777777" w:rsidR="009C5F00" w:rsidRDefault="009C5F00" w:rsidP="004F000E">
      <w:pPr>
        <w:spacing w:after="204" w:line="249" w:lineRule="auto"/>
        <w:ind w:right="26"/>
        <w:jc w:val="center"/>
        <w:rPr>
          <w:rFonts w:ascii="Times New Roman" w:eastAsia="Times New Roman" w:hAnsi="Times New Roman" w:cs="Times New Roman"/>
          <w:i/>
          <w:sz w:val="20"/>
        </w:rPr>
      </w:pPr>
    </w:p>
    <w:p w14:paraId="197431ED" w14:textId="104D8EA6" w:rsidR="008C1092" w:rsidRDefault="008C1092" w:rsidP="008C1092">
      <w:pPr>
        <w:pStyle w:val="Gambar"/>
      </w:pPr>
      <w:bookmarkStart w:id="73" w:name="_Toc51504061"/>
      <w:r>
        <w:lastRenderedPageBreak/>
        <w:t xml:space="preserve">Gambar 4. </w:t>
      </w:r>
      <w:r>
        <w:fldChar w:fldCharType="begin"/>
      </w:r>
      <w:r>
        <w:instrText xml:space="preserve"> SEQ Gambar_4. \* ARABIC </w:instrText>
      </w:r>
      <w:r>
        <w:fldChar w:fldCharType="separate"/>
      </w:r>
      <w:r w:rsidR="00BF546C">
        <w:rPr>
          <w:noProof/>
        </w:rPr>
        <w:t>9</w:t>
      </w:r>
      <w:r>
        <w:fldChar w:fldCharType="end"/>
      </w:r>
      <w:r>
        <w:t xml:space="preserve"> </w:t>
      </w:r>
      <w:r w:rsidRPr="003350C1">
        <w:t>Activity Diagram Menambah RBB</w:t>
      </w:r>
      <w:bookmarkEnd w:id="73"/>
    </w:p>
    <w:p w14:paraId="4C551FD7" w14:textId="5B24C29D" w:rsidR="009957EC" w:rsidRPr="009C5F00" w:rsidRDefault="001E4CF7" w:rsidP="009C5F00">
      <w:pPr>
        <w:pStyle w:val="Diagram"/>
        <w:rPr>
          <w:rFonts w:ascii="Times New Roman" w:eastAsia="Times New Roman" w:hAnsi="Times New Roman" w:cs="Times New Roman"/>
        </w:rPr>
      </w:pPr>
      <w:r w:rsidRPr="001E4CF7">
        <w:rPr>
          <w:rFonts w:ascii="Times New Roman" w:eastAsia="Times New Roman" w:hAnsi="Times New Roman" w:cs="Times New Roman"/>
          <w:noProof/>
          <w:sz w:val="20"/>
        </w:rPr>
        <w:drawing>
          <wp:inline distT="0" distB="0" distL="0" distR="0" wp14:anchorId="1624AC0B" wp14:editId="268DE9C5">
            <wp:extent cx="3347085" cy="3007995"/>
            <wp:effectExtent l="0" t="0" r="571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7085" cy="3007995"/>
                    </a:xfrm>
                    <a:prstGeom prst="rect">
                      <a:avLst/>
                    </a:prstGeom>
                    <a:noFill/>
                    <a:ln>
                      <a:noFill/>
                    </a:ln>
                  </pic:spPr>
                </pic:pic>
              </a:graphicData>
            </a:graphic>
          </wp:inline>
        </w:drawing>
      </w:r>
      <w:r w:rsidR="00350708">
        <w:rPr>
          <w:lang w:val="id-ID"/>
        </w:rPr>
        <w:t xml:space="preserve"> </w:t>
      </w:r>
    </w:p>
    <w:p w14:paraId="15EDB5A3" w14:textId="0BB22781" w:rsidR="009957EC" w:rsidRDefault="00D1442A" w:rsidP="004F000E">
      <w:pPr>
        <w:spacing w:after="10" w:line="248" w:lineRule="auto"/>
        <w:ind w:right="26"/>
      </w:pPr>
      <w:r>
        <w:rPr>
          <w:rFonts w:ascii="Times New Roman" w:eastAsia="Times New Roman" w:hAnsi="Times New Roman" w:cs="Times New Roman"/>
          <w:b/>
        </w:rPr>
        <w:t>7.</w:t>
      </w:r>
      <w:r>
        <w:rPr>
          <w:rFonts w:ascii="Arial" w:eastAsia="Arial" w:hAnsi="Arial" w:cs="Arial"/>
          <w:b/>
        </w:rPr>
        <w:t xml:space="preserve"> </w:t>
      </w:r>
      <w:r w:rsidR="004F000E">
        <w:rPr>
          <w:rFonts w:ascii="Times New Roman" w:eastAsia="Times New Roman" w:hAnsi="Times New Roman" w:cs="Times New Roman"/>
          <w:b/>
          <w:lang w:val="id-ID"/>
        </w:rPr>
        <w:t>Menghapus RBB</w:t>
      </w:r>
      <w:r>
        <w:t xml:space="preserve"> </w:t>
      </w:r>
    </w:p>
    <w:p w14:paraId="66588120" w14:textId="2293E7CB" w:rsidR="00BA0B8D" w:rsidRDefault="00BA0B8D" w:rsidP="009C5F00">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menghapus R</w:t>
      </w:r>
      <w:r w:rsidR="00CB0B6F">
        <w:rPr>
          <w:rFonts w:ascii="Times New Roman" w:eastAsia="Times New Roman" w:hAnsi="Times New Roman" w:cs="Times New Roman"/>
          <w:lang w:val="id-ID"/>
        </w:rPr>
        <w:t>BB</w:t>
      </w:r>
      <w:r>
        <w:rPr>
          <w:rFonts w:ascii="Times New Roman" w:eastAsia="Times New Roman" w:hAnsi="Times New Roman" w:cs="Times New Roman"/>
          <w:lang w:val="id-ID"/>
        </w:rPr>
        <w:t>.</w:t>
      </w:r>
    </w:p>
    <w:p w14:paraId="294DC731" w14:textId="6496AFC2" w:rsidR="000D7507" w:rsidRPr="000D7507" w:rsidRDefault="000D7507" w:rsidP="006D4FAC">
      <w:pPr>
        <w:pStyle w:val="Gambar"/>
      </w:pPr>
      <w:r w:rsidRPr="000D7507">
        <w:t xml:space="preserve"> </w:t>
      </w:r>
    </w:p>
    <w:p w14:paraId="2AC69B11" w14:textId="4C76FC15" w:rsidR="006D4FAC" w:rsidRDefault="006D4FAC" w:rsidP="006D4FAC">
      <w:pPr>
        <w:pStyle w:val="Gambar"/>
      </w:pPr>
      <w:bookmarkStart w:id="74" w:name="_Toc51018094"/>
      <w:r>
        <w:t xml:space="preserve">Tabel 4. </w:t>
      </w:r>
      <w:r>
        <w:fldChar w:fldCharType="begin"/>
      </w:r>
      <w:r>
        <w:instrText xml:space="preserve"> SEQ Tabel_4. \* ARABIC </w:instrText>
      </w:r>
      <w:r>
        <w:fldChar w:fldCharType="separate"/>
      </w:r>
      <w:r w:rsidR="00BF546C">
        <w:rPr>
          <w:noProof/>
        </w:rPr>
        <w:t>10</w:t>
      </w:r>
      <w:r>
        <w:fldChar w:fldCharType="end"/>
      </w:r>
      <w:r>
        <w:t xml:space="preserve"> </w:t>
      </w:r>
      <w:r w:rsidRPr="00E100C0">
        <w:t>Use Case Specification Menghapus RBB</w:t>
      </w:r>
      <w:bookmarkEnd w:id="74"/>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4F000E" w14:paraId="48C76C4E"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61D4899C" w14:textId="77777777" w:rsidR="004F000E" w:rsidRDefault="004F000E"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31B00548" w14:textId="2E77EAD2" w:rsidR="004F000E" w:rsidRPr="00C51732" w:rsidRDefault="004F000E" w:rsidP="00FA4ABC">
            <w:pPr>
              <w:ind w:right="26"/>
              <w:rPr>
                <w:lang w:val="id-ID"/>
              </w:rPr>
            </w:pPr>
            <w:r>
              <w:rPr>
                <w:rFonts w:ascii="Cambria" w:eastAsia="Cambria" w:hAnsi="Cambria" w:cs="Cambria"/>
                <w:sz w:val="20"/>
                <w:lang w:val="id-ID"/>
              </w:rPr>
              <w:t>Menghapus RBB</w:t>
            </w:r>
          </w:p>
        </w:tc>
      </w:tr>
      <w:tr w:rsidR="004F000E" w14:paraId="7912650E"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2592BB50" w14:textId="77777777" w:rsidR="004F000E" w:rsidRDefault="004F000E"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0928B0C7" w14:textId="2554E949" w:rsidR="004F000E" w:rsidRPr="004F000E" w:rsidRDefault="004F000E" w:rsidP="00FA4ABC">
            <w:pPr>
              <w:ind w:right="26"/>
              <w:rPr>
                <w:lang w:val="id-ID"/>
              </w:rPr>
            </w:pPr>
            <w:r>
              <w:rPr>
                <w:rFonts w:ascii="Cambria" w:eastAsia="Cambria" w:hAnsi="Cambria" w:cs="Cambria"/>
                <w:sz w:val="20"/>
              </w:rPr>
              <w:t>UC0</w:t>
            </w:r>
            <w:r>
              <w:rPr>
                <w:rFonts w:ascii="Cambria" w:eastAsia="Cambria" w:hAnsi="Cambria" w:cs="Cambria"/>
                <w:sz w:val="20"/>
                <w:lang w:val="id-ID"/>
              </w:rPr>
              <w:t>7</w:t>
            </w:r>
          </w:p>
        </w:tc>
      </w:tr>
      <w:tr w:rsidR="004F000E" w14:paraId="0D73731B"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51BBD514" w14:textId="77777777" w:rsidR="004F000E" w:rsidRDefault="004F000E" w:rsidP="00FA4ABC">
            <w:pPr>
              <w:ind w:right="26"/>
            </w:pPr>
            <w:r>
              <w:rPr>
                <w:rFonts w:ascii="Cambria" w:eastAsia="Cambria" w:hAnsi="Cambria" w:cs="Cambria"/>
                <w:sz w:val="20"/>
              </w:rPr>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2DEA3802" w14:textId="77777777" w:rsidR="004F000E" w:rsidRPr="002C1756" w:rsidRDefault="004F000E"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4F000E" w14:paraId="79370D68"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21138623" w14:textId="77777777" w:rsidR="004F000E" w:rsidRDefault="004F000E" w:rsidP="00FA4ABC">
            <w:pPr>
              <w:ind w:right="26"/>
            </w:pPr>
            <w:r>
              <w:rPr>
                <w:rFonts w:ascii="Cambria" w:eastAsia="Cambria" w:hAnsi="Cambria" w:cs="Cambria"/>
                <w:sz w:val="20"/>
              </w:rPr>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050DB074" w14:textId="50FFD7C5" w:rsidR="004F000E" w:rsidRPr="002C1756" w:rsidRDefault="004F000E" w:rsidP="00FA4ABC">
            <w:pPr>
              <w:ind w:right="26"/>
              <w:rPr>
                <w:rFonts w:asciiTheme="majorBidi" w:hAnsiTheme="majorBidi" w:cstheme="majorBidi"/>
                <w:lang w:val="id-ID"/>
              </w:rPr>
            </w:pPr>
            <w:r>
              <w:rPr>
                <w:rFonts w:asciiTheme="majorBidi" w:hAnsiTheme="majorBidi" w:cstheme="majorBidi"/>
                <w:lang w:val="id-ID"/>
              </w:rPr>
              <w:t>IT Finance</w:t>
            </w:r>
            <w:r w:rsidR="00C20D0A">
              <w:rPr>
                <w:rFonts w:asciiTheme="majorBidi" w:hAnsiTheme="majorBidi" w:cstheme="majorBidi"/>
                <w:lang w:val="id-ID"/>
              </w:rPr>
              <w:t xml:space="preserve"> menghapus data RBB dari database.</w:t>
            </w:r>
          </w:p>
        </w:tc>
      </w:tr>
      <w:tr w:rsidR="004F000E" w14:paraId="10E41C85" w14:textId="77777777" w:rsidTr="00FA4ABC">
        <w:trPr>
          <w:trHeight w:val="243"/>
        </w:trPr>
        <w:tc>
          <w:tcPr>
            <w:tcW w:w="1614" w:type="dxa"/>
            <w:tcBorders>
              <w:top w:val="single" w:sz="4" w:space="0" w:color="000000"/>
              <w:left w:val="single" w:sz="4" w:space="0" w:color="000000"/>
              <w:bottom w:val="single" w:sz="4" w:space="0" w:color="000000"/>
              <w:right w:val="single" w:sz="4" w:space="0" w:color="000000"/>
            </w:tcBorders>
          </w:tcPr>
          <w:p w14:paraId="500A429F" w14:textId="77777777" w:rsidR="004F000E" w:rsidRDefault="004F000E"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34AAA0B5" w14:textId="45866C36" w:rsidR="004F000E" w:rsidRPr="008A3A1D" w:rsidRDefault="004F000E" w:rsidP="00FA4ABC">
            <w:pPr>
              <w:ind w:right="26"/>
              <w:rPr>
                <w:rFonts w:ascii="Cambria" w:hAnsi="Cambria"/>
                <w:lang w:val="id-ID"/>
              </w:rPr>
            </w:pPr>
            <w:r w:rsidRPr="00C96DB2">
              <w:rPr>
                <w:rFonts w:ascii="Cambria" w:hAnsi="Cambria"/>
                <w:sz w:val="20"/>
                <w:szCs w:val="20"/>
                <w:lang w:val="id-ID"/>
              </w:rPr>
              <w:t xml:space="preserve">RBB terdata </w:t>
            </w:r>
            <w:r>
              <w:rPr>
                <w:rFonts w:ascii="Cambria" w:hAnsi="Cambria"/>
                <w:sz w:val="20"/>
                <w:szCs w:val="20"/>
                <w:lang w:val="id-ID"/>
              </w:rPr>
              <w:t>pada database.</w:t>
            </w:r>
          </w:p>
        </w:tc>
      </w:tr>
      <w:tr w:rsidR="004F000E" w14:paraId="1788B37B"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1A26C8D9" w14:textId="77777777" w:rsidR="004F000E" w:rsidRDefault="004F000E"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5CF3FEF4" w14:textId="7D4EB656" w:rsidR="004F000E" w:rsidRPr="0047449A" w:rsidRDefault="004F000E" w:rsidP="00FA4ABC">
            <w:pPr>
              <w:ind w:right="26"/>
              <w:rPr>
                <w:lang w:val="id-ID"/>
              </w:rPr>
            </w:pPr>
            <w:r>
              <w:rPr>
                <w:rFonts w:ascii="Cambria" w:eastAsia="Cambria" w:hAnsi="Cambria" w:cs="Cambria"/>
                <w:sz w:val="20"/>
                <w:lang w:val="id-ID"/>
              </w:rPr>
              <w:t>RBB terhapus dari database.</w:t>
            </w:r>
          </w:p>
        </w:tc>
      </w:tr>
      <w:tr w:rsidR="004F000E" w14:paraId="08377814" w14:textId="77777777" w:rsidTr="00FA4ABC">
        <w:trPr>
          <w:trHeight w:val="326"/>
        </w:trPr>
        <w:tc>
          <w:tcPr>
            <w:tcW w:w="5240" w:type="dxa"/>
            <w:gridSpan w:val="3"/>
            <w:tcBorders>
              <w:top w:val="single" w:sz="4" w:space="0" w:color="000000"/>
              <w:left w:val="single" w:sz="4" w:space="0" w:color="000000"/>
              <w:bottom w:val="single" w:sz="4" w:space="0" w:color="000000"/>
              <w:right w:val="single" w:sz="4" w:space="0" w:color="000000"/>
            </w:tcBorders>
          </w:tcPr>
          <w:p w14:paraId="725A2B2E" w14:textId="77777777" w:rsidR="004F000E" w:rsidRDefault="004F000E" w:rsidP="00FA4ABC">
            <w:pPr>
              <w:ind w:right="26"/>
            </w:pPr>
            <w:r>
              <w:rPr>
                <w:rFonts w:ascii="Cambria" w:eastAsia="Cambria" w:hAnsi="Cambria" w:cs="Cambria"/>
                <w:sz w:val="20"/>
              </w:rPr>
              <w:t xml:space="preserve">Alur Normal </w:t>
            </w:r>
          </w:p>
        </w:tc>
      </w:tr>
      <w:tr w:rsidR="004F000E" w14:paraId="755C8905" w14:textId="77777777" w:rsidTr="00FA4ABC">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53064E30" w14:textId="77777777" w:rsidR="004F000E" w:rsidRPr="0089734B" w:rsidRDefault="004F000E" w:rsidP="00495AA4">
            <w:pPr>
              <w:ind w:right="26"/>
              <w:jc w:val="center"/>
              <w:rPr>
                <w:rFonts w:ascii="Cambria" w:eastAsia="Cambria" w:hAnsi="Cambria" w:cs="Cambria"/>
                <w:sz w:val="20"/>
                <w:lang w:val="id-ID"/>
              </w:rPr>
            </w:pPr>
            <w:r>
              <w:rPr>
                <w:rFonts w:ascii="Cambria" w:eastAsia="Cambria" w:hAnsi="Cambria" w:cs="Cambria"/>
                <w:sz w:val="20"/>
                <w:lang w:val="id-ID"/>
              </w:rPr>
              <w:lastRenderedPageBreak/>
              <w:t>IT Finance</w:t>
            </w:r>
          </w:p>
        </w:tc>
        <w:tc>
          <w:tcPr>
            <w:tcW w:w="2551" w:type="dxa"/>
            <w:tcBorders>
              <w:top w:val="single" w:sz="4" w:space="0" w:color="000000"/>
              <w:left w:val="single" w:sz="4" w:space="0" w:color="000000"/>
              <w:bottom w:val="single" w:sz="4" w:space="0" w:color="000000"/>
              <w:right w:val="single" w:sz="4" w:space="0" w:color="000000"/>
            </w:tcBorders>
          </w:tcPr>
          <w:p w14:paraId="33F266BF" w14:textId="77777777" w:rsidR="004F000E" w:rsidRDefault="004F000E" w:rsidP="00495AA4">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9A3751" w14:paraId="669C746A" w14:textId="77777777" w:rsidTr="00FA4ABC">
        <w:trPr>
          <w:trHeight w:val="819"/>
        </w:trPr>
        <w:tc>
          <w:tcPr>
            <w:tcW w:w="2689" w:type="dxa"/>
            <w:gridSpan w:val="2"/>
            <w:tcBorders>
              <w:top w:val="single" w:sz="4" w:space="0" w:color="000000"/>
              <w:left w:val="single" w:sz="4" w:space="0" w:color="000000"/>
              <w:bottom w:val="single" w:sz="4" w:space="0" w:color="000000"/>
              <w:right w:val="single" w:sz="4" w:space="0" w:color="000000"/>
            </w:tcBorders>
          </w:tcPr>
          <w:p w14:paraId="0A75F5CC" w14:textId="560AB08B" w:rsidR="009A3751" w:rsidRPr="00702000" w:rsidRDefault="009A3751" w:rsidP="002070B2">
            <w:pPr>
              <w:pStyle w:val="ListParagraph"/>
              <w:numPr>
                <w:ilvl w:val="0"/>
                <w:numId w:val="48"/>
              </w:numPr>
              <w:spacing w:after="6"/>
              <w:ind w:left="592" w:right="26"/>
              <w:rPr>
                <w:rFonts w:asciiTheme="majorBidi" w:hAnsiTheme="majorBidi" w:cstheme="majorBidi"/>
                <w:sz w:val="20"/>
                <w:szCs w:val="20"/>
              </w:rPr>
            </w:pPr>
            <w:r w:rsidRPr="00702000">
              <w:rPr>
                <w:rFonts w:asciiTheme="majorBidi" w:hAnsiTheme="majorBidi" w:cstheme="majorBidi"/>
                <w:sz w:val="20"/>
                <w:szCs w:val="20"/>
                <w:lang w:val="id-ID"/>
              </w:rPr>
              <w:t>IT Finance memilih menu Daftar RBB</w:t>
            </w:r>
            <w:r>
              <w:rPr>
                <w:rFonts w:asciiTheme="majorBidi" w:hAnsiTheme="majorBidi" w:cstheme="majorBidi"/>
                <w:sz w:val="20"/>
                <w:szCs w:val="20"/>
                <w:lang w:val="id-ID"/>
              </w:rPr>
              <w:t>.</w:t>
            </w:r>
            <w:r w:rsidRPr="00702000">
              <w:rPr>
                <w:rFonts w:asciiTheme="majorBidi" w:hAnsiTheme="majorBidi" w:cstheme="majorBidi"/>
                <w:sz w:val="20"/>
                <w:szCs w:val="20"/>
                <w:lang w:val="id-ID"/>
              </w:rPr>
              <w:t xml:space="preserve"> pada halaman utama.</w:t>
            </w:r>
          </w:p>
          <w:p w14:paraId="7A018AA3" w14:textId="130A7154" w:rsidR="009A3751" w:rsidRPr="00C96DB2" w:rsidRDefault="009A3751" w:rsidP="002070B2">
            <w:pPr>
              <w:pStyle w:val="ListParagraph"/>
              <w:numPr>
                <w:ilvl w:val="0"/>
                <w:numId w:val="48"/>
              </w:numPr>
              <w:spacing w:after="6"/>
              <w:ind w:left="592" w:right="26"/>
              <w:rPr>
                <w:rFonts w:asciiTheme="majorBidi" w:hAnsiTheme="majorBidi" w:cstheme="majorBidi"/>
              </w:rPr>
            </w:pPr>
            <w:r w:rsidRPr="00702000">
              <w:rPr>
                <w:rFonts w:asciiTheme="majorBidi" w:hAnsiTheme="majorBidi" w:cstheme="majorBidi"/>
                <w:sz w:val="20"/>
                <w:szCs w:val="20"/>
                <w:lang w:val="id-ID"/>
              </w:rPr>
              <w:t xml:space="preserve">IT Finance mengklik tombol </w:t>
            </w:r>
            <w:r>
              <w:rPr>
                <w:rFonts w:asciiTheme="majorBidi" w:hAnsiTheme="majorBidi" w:cstheme="majorBidi"/>
                <w:sz w:val="20"/>
                <w:szCs w:val="20"/>
                <w:lang w:val="id-ID"/>
              </w:rPr>
              <w:t xml:space="preserve">Hapus </w:t>
            </w:r>
            <w:r w:rsidRPr="00702000">
              <w:rPr>
                <w:rFonts w:asciiTheme="majorBidi" w:hAnsiTheme="majorBidi" w:cstheme="majorBidi"/>
                <w:sz w:val="20"/>
                <w:szCs w:val="20"/>
                <w:lang w:val="id-ID"/>
              </w:rPr>
              <w:t>RBB</w:t>
            </w:r>
            <w:r>
              <w:rPr>
                <w:rFonts w:asciiTheme="majorBidi" w:hAnsiTheme="majorBidi" w:cstheme="majorBidi"/>
                <w:sz w:val="20"/>
                <w:szCs w:val="20"/>
                <w:lang w:val="id-ID"/>
              </w:rPr>
              <w:t>.</w:t>
            </w:r>
          </w:p>
        </w:tc>
        <w:tc>
          <w:tcPr>
            <w:tcW w:w="2551" w:type="dxa"/>
            <w:tcBorders>
              <w:top w:val="single" w:sz="4" w:space="0" w:color="000000"/>
              <w:left w:val="single" w:sz="4" w:space="0" w:color="000000"/>
              <w:bottom w:val="single" w:sz="4" w:space="0" w:color="000000"/>
              <w:right w:val="single" w:sz="4" w:space="0" w:color="000000"/>
            </w:tcBorders>
          </w:tcPr>
          <w:p w14:paraId="095EA94B" w14:textId="33329020" w:rsidR="009A3751" w:rsidRDefault="009A3751" w:rsidP="002070B2">
            <w:pPr>
              <w:pStyle w:val="ListParagraph"/>
              <w:numPr>
                <w:ilvl w:val="0"/>
                <w:numId w:val="49"/>
              </w:numPr>
              <w:spacing w:after="6"/>
              <w:ind w:left="459" w:right="26"/>
              <w:rPr>
                <w:rFonts w:ascii="Cambria" w:eastAsia="Cambria" w:hAnsi="Cambria" w:cs="Cambria"/>
                <w:sz w:val="20"/>
                <w:lang w:val="id-ID"/>
              </w:rPr>
            </w:pPr>
            <w:r w:rsidRPr="00B166AC">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Pr="00B166AC">
              <w:rPr>
                <w:rFonts w:ascii="Cambria" w:eastAsia="Cambria" w:hAnsi="Cambria" w:cs="Cambria"/>
                <w:sz w:val="20"/>
                <w:lang w:val="id-ID"/>
              </w:rPr>
              <w:t>daftar pengguna</w:t>
            </w:r>
            <w:r w:rsidR="00DC1566">
              <w:rPr>
                <w:rFonts w:ascii="Cambria" w:eastAsia="Cambria" w:hAnsi="Cambria" w:cs="Cambria"/>
                <w:sz w:val="20"/>
                <w:lang w:val="id-ID"/>
              </w:rPr>
              <w:t>.</w:t>
            </w:r>
          </w:p>
          <w:p w14:paraId="095BCA03" w14:textId="2A1976AB" w:rsidR="009A3751" w:rsidRDefault="009A3751" w:rsidP="002070B2">
            <w:pPr>
              <w:pStyle w:val="ListParagraph"/>
              <w:numPr>
                <w:ilvl w:val="1"/>
                <w:numId w:val="50"/>
              </w:numPr>
              <w:spacing w:after="6"/>
              <w:ind w:right="26"/>
              <w:rPr>
                <w:rFonts w:ascii="Cambria" w:eastAsia="Cambria" w:hAnsi="Cambria" w:cs="Cambria"/>
                <w:sz w:val="20"/>
                <w:lang w:val="id-ID"/>
              </w:rPr>
            </w:pPr>
            <w:r w:rsidRPr="009A3751">
              <w:rPr>
                <w:rFonts w:ascii="Cambria" w:eastAsia="Cambria" w:hAnsi="Cambria" w:cs="Cambria"/>
                <w:sz w:val="20"/>
                <w:lang w:val="id-ID"/>
              </w:rPr>
              <w:t xml:space="preserve"> Sistem menghapus data </w:t>
            </w:r>
            <w:r w:rsidR="00FA0B1D">
              <w:rPr>
                <w:rFonts w:ascii="Cambria" w:eastAsia="Cambria" w:hAnsi="Cambria" w:cs="Cambria"/>
                <w:sz w:val="20"/>
                <w:lang w:val="id-ID"/>
              </w:rPr>
              <w:t xml:space="preserve">RBB </w:t>
            </w:r>
            <w:r w:rsidRPr="009A3751">
              <w:rPr>
                <w:rFonts w:ascii="Cambria" w:eastAsia="Cambria" w:hAnsi="Cambria" w:cs="Cambria"/>
                <w:sz w:val="20"/>
                <w:lang w:val="id-ID"/>
              </w:rPr>
              <w:t>yang dipilih.</w:t>
            </w:r>
          </w:p>
          <w:p w14:paraId="283078F1" w14:textId="638BE84D" w:rsidR="009A3751" w:rsidRPr="009A3751" w:rsidRDefault="009A3751" w:rsidP="002070B2">
            <w:pPr>
              <w:pStyle w:val="ListParagraph"/>
              <w:numPr>
                <w:ilvl w:val="1"/>
                <w:numId w:val="50"/>
              </w:numPr>
              <w:spacing w:after="6"/>
              <w:ind w:right="26"/>
              <w:rPr>
                <w:rFonts w:ascii="Cambria" w:eastAsia="Cambria" w:hAnsi="Cambria" w:cs="Cambria"/>
                <w:sz w:val="20"/>
                <w:lang w:val="id-ID"/>
              </w:rPr>
            </w:pPr>
            <w:r w:rsidRPr="009A3751">
              <w:rPr>
                <w:rFonts w:ascii="Cambria" w:eastAsia="Cambria" w:hAnsi="Cambria" w:cs="Cambria"/>
                <w:sz w:val="20"/>
                <w:lang w:val="id-ID"/>
              </w:rPr>
              <w:t>Sistem menampilkan pemberitahuan bahwa data berhasil dihapus</w:t>
            </w:r>
          </w:p>
        </w:tc>
      </w:tr>
      <w:tr w:rsidR="004F000E" w14:paraId="1027BE81" w14:textId="77777777" w:rsidTr="00FA4ABC">
        <w:trPr>
          <w:trHeight w:val="803"/>
        </w:trPr>
        <w:tc>
          <w:tcPr>
            <w:tcW w:w="5240" w:type="dxa"/>
            <w:gridSpan w:val="3"/>
            <w:tcBorders>
              <w:top w:val="single" w:sz="4" w:space="0" w:color="000000"/>
              <w:left w:val="single" w:sz="4" w:space="0" w:color="000000"/>
              <w:bottom w:val="single" w:sz="4" w:space="0" w:color="000000"/>
              <w:right w:val="single" w:sz="4" w:space="0" w:color="000000"/>
            </w:tcBorders>
          </w:tcPr>
          <w:p w14:paraId="1B2AEF8F" w14:textId="77777777" w:rsidR="009A3751" w:rsidRDefault="004F000E" w:rsidP="009A3751">
            <w:pPr>
              <w:ind w:right="26"/>
              <w:rPr>
                <w:rFonts w:ascii="Cambria" w:eastAsia="Cambria" w:hAnsi="Cambria" w:cs="Cambria"/>
                <w:sz w:val="20"/>
              </w:rPr>
            </w:pPr>
            <w:r>
              <w:rPr>
                <w:rFonts w:ascii="Cambria" w:eastAsia="Cambria" w:hAnsi="Cambria" w:cs="Cambria"/>
                <w:sz w:val="20"/>
              </w:rPr>
              <w:t xml:space="preserve">Alur Alternatif </w:t>
            </w:r>
          </w:p>
          <w:p w14:paraId="635D5F8E" w14:textId="4A2A8D59" w:rsidR="004F000E" w:rsidRPr="004F000E" w:rsidRDefault="009A3751" w:rsidP="009A3751">
            <w:pPr>
              <w:ind w:right="26"/>
              <w:rPr>
                <w:rFonts w:ascii="Cambria" w:hAnsi="Cambria"/>
                <w:sz w:val="20"/>
                <w:szCs w:val="20"/>
                <w:lang w:val="id-ID"/>
              </w:rPr>
            </w:pPr>
            <w:r>
              <w:rPr>
                <w:rFonts w:ascii="Cambria" w:hAnsi="Cambria"/>
                <w:sz w:val="20"/>
                <w:szCs w:val="20"/>
                <w:lang w:val="id-ID"/>
              </w:rPr>
              <w:t>-</w:t>
            </w:r>
          </w:p>
        </w:tc>
      </w:tr>
      <w:tr w:rsidR="004F000E" w14:paraId="3CFCA04B" w14:textId="77777777" w:rsidTr="008C58B5">
        <w:trPr>
          <w:trHeight w:val="531"/>
        </w:trPr>
        <w:tc>
          <w:tcPr>
            <w:tcW w:w="5240" w:type="dxa"/>
            <w:gridSpan w:val="3"/>
            <w:tcBorders>
              <w:top w:val="single" w:sz="4" w:space="0" w:color="000000"/>
              <w:left w:val="single" w:sz="4" w:space="0" w:color="000000"/>
              <w:right w:val="single" w:sz="4" w:space="0" w:color="000000"/>
            </w:tcBorders>
          </w:tcPr>
          <w:p w14:paraId="5FC40E43" w14:textId="77777777" w:rsidR="004F000E" w:rsidRDefault="004F000E" w:rsidP="00FA4ABC">
            <w:pPr>
              <w:ind w:right="26"/>
              <w:rPr>
                <w:rFonts w:ascii="Cambria" w:eastAsia="Cambria" w:hAnsi="Cambria" w:cs="Cambria"/>
                <w:sz w:val="20"/>
              </w:rPr>
            </w:pPr>
            <w:r>
              <w:rPr>
                <w:rFonts w:ascii="Cambria" w:eastAsia="Cambria" w:hAnsi="Cambria" w:cs="Cambria"/>
                <w:sz w:val="20"/>
              </w:rPr>
              <w:t xml:space="preserve">Pengecualian </w:t>
            </w:r>
          </w:p>
          <w:p w14:paraId="7B98C5CA" w14:textId="77777777" w:rsidR="004F000E" w:rsidRPr="001E20D8" w:rsidRDefault="002A4101" w:rsidP="00FA4ABC">
            <w:pPr>
              <w:ind w:right="26"/>
              <w:rPr>
                <w:rFonts w:asciiTheme="majorBidi" w:hAnsiTheme="majorBidi" w:cstheme="majorBidi"/>
                <w:sz w:val="20"/>
                <w:szCs w:val="20"/>
                <w:lang w:val="id-ID"/>
              </w:rPr>
            </w:pPr>
            <w:r w:rsidRPr="001E20D8">
              <w:rPr>
                <w:rFonts w:asciiTheme="majorBidi" w:hAnsiTheme="majorBidi" w:cstheme="majorBidi"/>
                <w:sz w:val="20"/>
                <w:szCs w:val="20"/>
                <w:lang w:val="id-ID"/>
              </w:rPr>
              <w:t>E1.  Terdapat data PKS yang dialokasikan ke dalam RBB yang dipilih</w:t>
            </w:r>
          </w:p>
          <w:p w14:paraId="7F641167" w14:textId="58ACE65A" w:rsidR="002A4101" w:rsidRPr="002A4101" w:rsidRDefault="002A4101" w:rsidP="002070B2">
            <w:pPr>
              <w:pStyle w:val="ListParagraph"/>
              <w:numPr>
                <w:ilvl w:val="0"/>
                <w:numId w:val="77"/>
              </w:numPr>
              <w:ind w:right="26"/>
              <w:rPr>
                <w:lang w:val="id-ID"/>
              </w:rPr>
            </w:pPr>
            <w:r w:rsidRPr="001E20D8">
              <w:rPr>
                <w:rFonts w:asciiTheme="majorBidi" w:hAnsiTheme="majorBidi" w:cstheme="majorBidi"/>
                <w:sz w:val="20"/>
                <w:szCs w:val="20"/>
                <w:lang w:val="id-ID"/>
              </w:rPr>
              <w:t xml:space="preserve">Sistem menampilkan peringatan bahwa </w:t>
            </w:r>
            <w:r w:rsidR="001E20D8" w:rsidRPr="001E20D8">
              <w:rPr>
                <w:rFonts w:asciiTheme="majorBidi" w:hAnsiTheme="majorBidi" w:cstheme="majorBidi"/>
                <w:sz w:val="20"/>
                <w:szCs w:val="20"/>
                <w:lang w:val="id-ID"/>
              </w:rPr>
              <w:t>terdapat PKS dalam RBB tersebut.</w:t>
            </w:r>
          </w:p>
        </w:tc>
      </w:tr>
      <w:tr w:rsidR="004F000E" w14:paraId="0E20DCA5" w14:textId="77777777" w:rsidTr="00FA4ABC">
        <w:trPr>
          <w:trHeight w:val="274"/>
        </w:trPr>
        <w:tc>
          <w:tcPr>
            <w:tcW w:w="1614" w:type="dxa"/>
            <w:tcBorders>
              <w:top w:val="single" w:sz="4" w:space="0" w:color="000000"/>
              <w:left w:val="single" w:sz="4" w:space="0" w:color="000000"/>
              <w:bottom w:val="single" w:sz="4" w:space="0" w:color="000000"/>
              <w:right w:val="single" w:sz="4" w:space="0" w:color="000000"/>
            </w:tcBorders>
          </w:tcPr>
          <w:p w14:paraId="429E2B19" w14:textId="77777777" w:rsidR="004F000E" w:rsidRDefault="004F000E" w:rsidP="00FA4ABC">
            <w:pPr>
              <w:ind w:right="26"/>
            </w:pPr>
            <w:r>
              <w:rPr>
                <w:rFonts w:ascii="Cambria" w:eastAsia="Cambria" w:hAnsi="Cambria" w:cs="Cambria"/>
                <w:sz w:val="20"/>
              </w:rPr>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48E82D5B" w14:textId="77777777" w:rsidR="004F000E" w:rsidRPr="006B146F" w:rsidRDefault="004F000E" w:rsidP="00FA4ABC">
            <w:pPr>
              <w:ind w:right="26"/>
              <w:rPr>
                <w:lang w:val="id-ID"/>
              </w:rPr>
            </w:pPr>
            <w:r>
              <w:rPr>
                <w:lang w:val="id-ID"/>
              </w:rPr>
              <w:t>-</w:t>
            </w:r>
          </w:p>
        </w:tc>
      </w:tr>
    </w:tbl>
    <w:p w14:paraId="5F20E0F8" w14:textId="77777777" w:rsidR="009C5F00" w:rsidRDefault="009A3751" w:rsidP="00350708">
      <w:pPr>
        <w:pStyle w:val="Diagram"/>
      </w:pPr>
      <w:r>
        <w:tab/>
      </w:r>
      <w:r>
        <w:tab/>
      </w:r>
    </w:p>
    <w:p w14:paraId="01A9BAB8" w14:textId="77777777" w:rsidR="009C5F00" w:rsidRDefault="009C5F00" w:rsidP="00350708">
      <w:pPr>
        <w:pStyle w:val="Diagram"/>
      </w:pPr>
    </w:p>
    <w:p w14:paraId="58207787" w14:textId="77777777" w:rsidR="009C5F00" w:rsidRDefault="009C5F00" w:rsidP="00350708">
      <w:pPr>
        <w:pStyle w:val="Diagram"/>
      </w:pPr>
    </w:p>
    <w:p w14:paraId="51FEFD36" w14:textId="77777777" w:rsidR="009C5F00" w:rsidRDefault="009C5F00" w:rsidP="00350708">
      <w:pPr>
        <w:pStyle w:val="Diagram"/>
      </w:pPr>
    </w:p>
    <w:p w14:paraId="749FB39A" w14:textId="77777777" w:rsidR="009C5F00" w:rsidRDefault="009C5F00" w:rsidP="00350708">
      <w:pPr>
        <w:pStyle w:val="Diagram"/>
      </w:pPr>
    </w:p>
    <w:p w14:paraId="55436E7C" w14:textId="77777777" w:rsidR="009C5F00" w:rsidRDefault="009C5F00" w:rsidP="00350708">
      <w:pPr>
        <w:pStyle w:val="Diagram"/>
      </w:pPr>
    </w:p>
    <w:p w14:paraId="6E3A316F" w14:textId="77777777" w:rsidR="009C5F00" w:rsidRDefault="009C5F00" w:rsidP="00350708">
      <w:pPr>
        <w:pStyle w:val="Diagram"/>
      </w:pPr>
    </w:p>
    <w:p w14:paraId="68C362C3" w14:textId="77777777" w:rsidR="009C5F00" w:rsidRDefault="009C5F00" w:rsidP="00350708">
      <w:pPr>
        <w:pStyle w:val="Diagram"/>
      </w:pPr>
    </w:p>
    <w:p w14:paraId="576FFA49" w14:textId="77777777" w:rsidR="009C5F00" w:rsidRDefault="009C5F00" w:rsidP="00350708">
      <w:pPr>
        <w:pStyle w:val="Diagram"/>
      </w:pPr>
    </w:p>
    <w:p w14:paraId="11AB40FA" w14:textId="2AB0B080" w:rsidR="006D4FAC" w:rsidRDefault="009A3751" w:rsidP="00350708">
      <w:pPr>
        <w:pStyle w:val="Diagram"/>
      </w:pPr>
      <w:r>
        <w:tab/>
      </w:r>
    </w:p>
    <w:p w14:paraId="71E87CA7" w14:textId="7EA78C6F" w:rsidR="006D4FAC" w:rsidRDefault="006D4FAC" w:rsidP="006D4FAC">
      <w:pPr>
        <w:pStyle w:val="Gambar"/>
      </w:pPr>
      <w:bookmarkStart w:id="75" w:name="_Toc51504062"/>
      <w:r>
        <w:lastRenderedPageBreak/>
        <w:t xml:space="preserve">Gambar 4. </w:t>
      </w:r>
      <w:r>
        <w:fldChar w:fldCharType="begin"/>
      </w:r>
      <w:r>
        <w:instrText xml:space="preserve"> SEQ Gambar_4. \* ARABIC </w:instrText>
      </w:r>
      <w:r>
        <w:fldChar w:fldCharType="separate"/>
      </w:r>
      <w:r w:rsidR="00BF546C">
        <w:rPr>
          <w:noProof/>
        </w:rPr>
        <w:t>10</w:t>
      </w:r>
      <w:r>
        <w:fldChar w:fldCharType="end"/>
      </w:r>
      <w:r>
        <w:t xml:space="preserve"> </w:t>
      </w:r>
      <w:r w:rsidRPr="004D115C">
        <w:t>Activity Diagram Menghapus RBB</w:t>
      </w:r>
      <w:bookmarkEnd w:id="75"/>
    </w:p>
    <w:p w14:paraId="659BC3B1" w14:textId="0F823801" w:rsidR="00350708" w:rsidRDefault="008824A6" w:rsidP="00350708">
      <w:pPr>
        <w:pStyle w:val="Diagram"/>
      </w:pPr>
      <w:r w:rsidRPr="008824A6">
        <w:rPr>
          <w:noProof/>
        </w:rPr>
        <w:drawing>
          <wp:inline distT="0" distB="0" distL="0" distR="0" wp14:anchorId="3517CE61" wp14:editId="70C55F2F">
            <wp:extent cx="3347085" cy="274447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47085" cy="2744470"/>
                    </a:xfrm>
                    <a:prstGeom prst="rect">
                      <a:avLst/>
                    </a:prstGeom>
                    <a:noFill/>
                    <a:ln>
                      <a:noFill/>
                    </a:ln>
                  </pic:spPr>
                </pic:pic>
              </a:graphicData>
            </a:graphic>
          </wp:inline>
        </w:drawing>
      </w:r>
    </w:p>
    <w:p w14:paraId="7E6E086A" w14:textId="6EA48349" w:rsidR="009957EC" w:rsidRDefault="009957EC" w:rsidP="001C0919">
      <w:pPr>
        <w:spacing w:after="0"/>
        <w:ind w:right="26"/>
      </w:pPr>
    </w:p>
    <w:p w14:paraId="5E45B6ED" w14:textId="090CAFC8" w:rsidR="009957EC" w:rsidRDefault="00D1442A" w:rsidP="001C0919">
      <w:pPr>
        <w:pStyle w:val="Heading4"/>
        <w:ind w:left="0" w:right="26" w:firstLine="0"/>
      </w:pPr>
      <w:r>
        <w:t>8.</w:t>
      </w:r>
      <w:r>
        <w:rPr>
          <w:rFonts w:ascii="Arial" w:eastAsia="Arial" w:hAnsi="Arial" w:cs="Arial"/>
        </w:rPr>
        <w:t xml:space="preserve"> </w:t>
      </w:r>
      <w:r w:rsidR="009A3751">
        <w:rPr>
          <w:lang w:val="id-ID"/>
        </w:rPr>
        <w:t>Mengubah RBB</w:t>
      </w:r>
      <w:r>
        <w:t xml:space="preserve"> </w:t>
      </w:r>
    </w:p>
    <w:p w14:paraId="19D7EC27" w14:textId="0676BF65" w:rsidR="00E036B8" w:rsidRDefault="00E036B8" w:rsidP="009C5F00">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mengubah RBB.</w:t>
      </w:r>
    </w:p>
    <w:p w14:paraId="59C56982" w14:textId="77777777" w:rsidR="0080362F" w:rsidRDefault="0080362F" w:rsidP="0080362F">
      <w:pPr>
        <w:pStyle w:val="Gambar"/>
      </w:pPr>
    </w:p>
    <w:p w14:paraId="09256AFC" w14:textId="4D561BA9" w:rsidR="0080362F" w:rsidRDefault="0080362F" w:rsidP="0080362F">
      <w:pPr>
        <w:pStyle w:val="Gambar"/>
      </w:pPr>
      <w:bookmarkStart w:id="76" w:name="_Toc51018095"/>
      <w:r>
        <w:t xml:space="preserve">Tabel 4. </w:t>
      </w:r>
      <w:r>
        <w:fldChar w:fldCharType="begin"/>
      </w:r>
      <w:r>
        <w:instrText xml:space="preserve"> SEQ Tabel_4. \* ARABIC </w:instrText>
      </w:r>
      <w:r>
        <w:fldChar w:fldCharType="separate"/>
      </w:r>
      <w:r w:rsidR="00BF546C">
        <w:rPr>
          <w:noProof/>
        </w:rPr>
        <w:t>11</w:t>
      </w:r>
      <w:r>
        <w:fldChar w:fldCharType="end"/>
      </w:r>
      <w:r>
        <w:t xml:space="preserve"> </w:t>
      </w:r>
      <w:r w:rsidRPr="001F7658">
        <w:t xml:space="preserve">Use Case Specification </w:t>
      </w:r>
      <w:r w:rsidR="00752D2E">
        <w:t>Mengubah</w:t>
      </w:r>
      <w:r w:rsidRPr="001F7658">
        <w:t xml:space="preserve"> RBB</w:t>
      </w:r>
      <w:bookmarkEnd w:id="76"/>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770974" w14:paraId="50816AB4" w14:textId="77777777" w:rsidTr="007C0A94">
        <w:trPr>
          <w:trHeight w:val="245"/>
        </w:trPr>
        <w:tc>
          <w:tcPr>
            <w:tcW w:w="1614" w:type="dxa"/>
            <w:tcBorders>
              <w:top w:val="single" w:sz="4" w:space="0" w:color="000000"/>
              <w:left w:val="single" w:sz="4" w:space="0" w:color="000000"/>
              <w:bottom w:val="single" w:sz="4" w:space="0" w:color="000000"/>
              <w:right w:val="single" w:sz="4" w:space="0" w:color="000000"/>
            </w:tcBorders>
          </w:tcPr>
          <w:p w14:paraId="5E5809D0" w14:textId="77777777" w:rsidR="00770974" w:rsidRDefault="00770974"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727D6B11" w14:textId="0BA72112" w:rsidR="00770974" w:rsidRPr="00C51732" w:rsidRDefault="00770974" w:rsidP="00FA4ABC">
            <w:pPr>
              <w:ind w:right="26"/>
              <w:rPr>
                <w:lang w:val="id-ID"/>
              </w:rPr>
            </w:pPr>
            <w:r>
              <w:rPr>
                <w:rFonts w:ascii="Cambria" w:eastAsia="Cambria" w:hAnsi="Cambria" w:cs="Cambria"/>
                <w:sz w:val="20"/>
                <w:lang w:val="id-ID"/>
              </w:rPr>
              <w:t>Mengubah RBB</w:t>
            </w:r>
          </w:p>
        </w:tc>
      </w:tr>
      <w:tr w:rsidR="00770974" w14:paraId="50691E73" w14:textId="77777777" w:rsidTr="007C0A94">
        <w:trPr>
          <w:trHeight w:val="245"/>
        </w:trPr>
        <w:tc>
          <w:tcPr>
            <w:tcW w:w="1614" w:type="dxa"/>
            <w:tcBorders>
              <w:top w:val="single" w:sz="4" w:space="0" w:color="000000"/>
              <w:left w:val="single" w:sz="4" w:space="0" w:color="000000"/>
              <w:bottom w:val="single" w:sz="4" w:space="0" w:color="000000"/>
              <w:right w:val="single" w:sz="4" w:space="0" w:color="000000"/>
            </w:tcBorders>
          </w:tcPr>
          <w:p w14:paraId="0FE75B3A" w14:textId="77777777" w:rsidR="00770974" w:rsidRDefault="00770974"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39A37FC3" w14:textId="6125E4B6" w:rsidR="00770974" w:rsidRPr="00770974" w:rsidRDefault="00770974" w:rsidP="00FA4ABC">
            <w:pPr>
              <w:ind w:right="26"/>
              <w:rPr>
                <w:lang w:val="id-ID"/>
              </w:rPr>
            </w:pPr>
            <w:r>
              <w:rPr>
                <w:rFonts w:ascii="Cambria" w:eastAsia="Cambria" w:hAnsi="Cambria" w:cs="Cambria"/>
                <w:sz w:val="20"/>
              </w:rPr>
              <w:t>UC0</w:t>
            </w:r>
            <w:r>
              <w:rPr>
                <w:rFonts w:ascii="Cambria" w:eastAsia="Cambria" w:hAnsi="Cambria" w:cs="Cambria"/>
                <w:sz w:val="20"/>
                <w:lang w:val="id-ID"/>
              </w:rPr>
              <w:t>8</w:t>
            </w:r>
          </w:p>
        </w:tc>
      </w:tr>
      <w:tr w:rsidR="00770974" w14:paraId="022C1938" w14:textId="77777777" w:rsidTr="007C0A94">
        <w:trPr>
          <w:trHeight w:val="245"/>
        </w:trPr>
        <w:tc>
          <w:tcPr>
            <w:tcW w:w="1614" w:type="dxa"/>
            <w:tcBorders>
              <w:top w:val="single" w:sz="4" w:space="0" w:color="000000"/>
              <w:left w:val="single" w:sz="4" w:space="0" w:color="000000"/>
              <w:bottom w:val="single" w:sz="4" w:space="0" w:color="000000"/>
              <w:right w:val="single" w:sz="4" w:space="0" w:color="000000"/>
            </w:tcBorders>
          </w:tcPr>
          <w:p w14:paraId="6BC20DF9" w14:textId="77777777" w:rsidR="00770974" w:rsidRDefault="00770974" w:rsidP="00FA4ABC">
            <w:pPr>
              <w:ind w:right="26"/>
            </w:pPr>
            <w:r>
              <w:rPr>
                <w:rFonts w:ascii="Cambria" w:eastAsia="Cambria" w:hAnsi="Cambria" w:cs="Cambria"/>
                <w:sz w:val="20"/>
              </w:rPr>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0E9EEE64" w14:textId="77777777" w:rsidR="00770974" w:rsidRPr="002C1756" w:rsidRDefault="00770974"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770974" w14:paraId="05485D91" w14:textId="77777777" w:rsidTr="007C0A94">
        <w:trPr>
          <w:trHeight w:val="245"/>
        </w:trPr>
        <w:tc>
          <w:tcPr>
            <w:tcW w:w="1614" w:type="dxa"/>
            <w:tcBorders>
              <w:top w:val="single" w:sz="4" w:space="0" w:color="000000"/>
              <w:left w:val="single" w:sz="4" w:space="0" w:color="000000"/>
              <w:bottom w:val="single" w:sz="4" w:space="0" w:color="000000"/>
              <w:right w:val="single" w:sz="4" w:space="0" w:color="000000"/>
            </w:tcBorders>
          </w:tcPr>
          <w:p w14:paraId="70D0373B" w14:textId="77777777" w:rsidR="00770974" w:rsidRDefault="00770974" w:rsidP="00FA4ABC">
            <w:pPr>
              <w:ind w:right="26"/>
            </w:pPr>
            <w:r>
              <w:rPr>
                <w:rFonts w:ascii="Cambria" w:eastAsia="Cambria" w:hAnsi="Cambria" w:cs="Cambria"/>
                <w:sz w:val="20"/>
              </w:rPr>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7EE3D3FC" w14:textId="77777777" w:rsidR="00770974" w:rsidRPr="002C1756" w:rsidRDefault="00770974" w:rsidP="00FA4ABC">
            <w:pPr>
              <w:ind w:right="26"/>
              <w:rPr>
                <w:rFonts w:asciiTheme="majorBidi" w:hAnsiTheme="majorBidi" w:cstheme="majorBidi"/>
                <w:lang w:val="id-ID"/>
              </w:rPr>
            </w:pPr>
            <w:r>
              <w:rPr>
                <w:rFonts w:asciiTheme="majorBidi" w:hAnsiTheme="majorBidi" w:cstheme="majorBidi"/>
                <w:lang w:val="id-ID"/>
              </w:rPr>
              <w:t>IT Finance</w:t>
            </w:r>
          </w:p>
        </w:tc>
      </w:tr>
      <w:tr w:rsidR="00770974" w14:paraId="2A0C978E" w14:textId="77777777" w:rsidTr="007C0A94">
        <w:trPr>
          <w:trHeight w:val="243"/>
        </w:trPr>
        <w:tc>
          <w:tcPr>
            <w:tcW w:w="1614" w:type="dxa"/>
            <w:tcBorders>
              <w:top w:val="single" w:sz="4" w:space="0" w:color="000000"/>
              <w:left w:val="single" w:sz="4" w:space="0" w:color="000000"/>
              <w:bottom w:val="single" w:sz="4" w:space="0" w:color="000000"/>
              <w:right w:val="single" w:sz="4" w:space="0" w:color="000000"/>
            </w:tcBorders>
          </w:tcPr>
          <w:p w14:paraId="443A3042" w14:textId="77777777" w:rsidR="00770974" w:rsidRDefault="00770974"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075A30BE" w14:textId="77777777" w:rsidR="00770974" w:rsidRPr="008A3A1D" w:rsidRDefault="00770974" w:rsidP="00FA4ABC">
            <w:pPr>
              <w:ind w:right="26"/>
              <w:rPr>
                <w:rFonts w:ascii="Cambria" w:hAnsi="Cambria"/>
                <w:lang w:val="id-ID"/>
              </w:rPr>
            </w:pPr>
            <w:r w:rsidRPr="00C96DB2">
              <w:rPr>
                <w:rFonts w:ascii="Cambria" w:hAnsi="Cambria"/>
                <w:sz w:val="20"/>
                <w:szCs w:val="20"/>
                <w:lang w:val="id-ID"/>
              </w:rPr>
              <w:t xml:space="preserve">RBB terdata </w:t>
            </w:r>
            <w:r>
              <w:rPr>
                <w:rFonts w:ascii="Cambria" w:hAnsi="Cambria"/>
                <w:sz w:val="20"/>
                <w:szCs w:val="20"/>
                <w:lang w:val="id-ID"/>
              </w:rPr>
              <w:t>pada database.</w:t>
            </w:r>
          </w:p>
        </w:tc>
      </w:tr>
      <w:tr w:rsidR="00770974" w14:paraId="26839CB8" w14:textId="77777777" w:rsidTr="007C0A94">
        <w:trPr>
          <w:trHeight w:val="245"/>
        </w:trPr>
        <w:tc>
          <w:tcPr>
            <w:tcW w:w="1614" w:type="dxa"/>
            <w:tcBorders>
              <w:top w:val="single" w:sz="4" w:space="0" w:color="000000"/>
              <w:left w:val="single" w:sz="4" w:space="0" w:color="000000"/>
              <w:bottom w:val="single" w:sz="4" w:space="0" w:color="000000"/>
              <w:right w:val="single" w:sz="4" w:space="0" w:color="000000"/>
            </w:tcBorders>
          </w:tcPr>
          <w:p w14:paraId="401EF4B5" w14:textId="77777777" w:rsidR="00770974" w:rsidRDefault="00770974"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7E9EA096" w14:textId="5C109975" w:rsidR="00770974" w:rsidRPr="0047449A" w:rsidRDefault="00770974" w:rsidP="00FA4ABC">
            <w:pPr>
              <w:ind w:right="26"/>
              <w:rPr>
                <w:lang w:val="id-ID"/>
              </w:rPr>
            </w:pPr>
            <w:r>
              <w:rPr>
                <w:rFonts w:ascii="Cambria" w:eastAsia="Cambria" w:hAnsi="Cambria" w:cs="Cambria"/>
                <w:sz w:val="20"/>
                <w:lang w:val="id-ID"/>
              </w:rPr>
              <w:t xml:space="preserve">Data RBB </w:t>
            </w:r>
            <w:r w:rsidR="00B40B7F">
              <w:rPr>
                <w:rFonts w:ascii="Cambria" w:eastAsia="Cambria" w:hAnsi="Cambria" w:cs="Cambria"/>
                <w:sz w:val="20"/>
                <w:lang w:val="id-ID"/>
              </w:rPr>
              <w:t xml:space="preserve">selain anggaran </w:t>
            </w:r>
            <w:r w:rsidR="00DC1566">
              <w:rPr>
                <w:rFonts w:ascii="Cambria" w:eastAsia="Cambria" w:hAnsi="Cambria" w:cs="Cambria"/>
                <w:sz w:val="20"/>
                <w:lang w:val="id-ID"/>
              </w:rPr>
              <w:t>berubah</w:t>
            </w:r>
            <w:r>
              <w:rPr>
                <w:rFonts w:ascii="Cambria" w:eastAsia="Cambria" w:hAnsi="Cambria" w:cs="Cambria"/>
                <w:sz w:val="20"/>
                <w:lang w:val="id-ID"/>
              </w:rPr>
              <w:t>.</w:t>
            </w:r>
          </w:p>
        </w:tc>
      </w:tr>
      <w:tr w:rsidR="00770974" w14:paraId="429F576C" w14:textId="77777777" w:rsidTr="007C0A94">
        <w:trPr>
          <w:trHeight w:val="326"/>
        </w:trPr>
        <w:tc>
          <w:tcPr>
            <w:tcW w:w="5240" w:type="dxa"/>
            <w:gridSpan w:val="3"/>
            <w:tcBorders>
              <w:top w:val="single" w:sz="4" w:space="0" w:color="000000"/>
              <w:left w:val="single" w:sz="4" w:space="0" w:color="000000"/>
              <w:bottom w:val="single" w:sz="4" w:space="0" w:color="000000"/>
              <w:right w:val="single" w:sz="4" w:space="0" w:color="000000"/>
            </w:tcBorders>
          </w:tcPr>
          <w:p w14:paraId="22200CFF" w14:textId="77777777" w:rsidR="00770974" w:rsidRDefault="00770974" w:rsidP="00FA4ABC">
            <w:pPr>
              <w:ind w:right="26"/>
            </w:pPr>
            <w:r>
              <w:rPr>
                <w:rFonts w:ascii="Cambria" w:eastAsia="Cambria" w:hAnsi="Cambria" w:cs="Cambria"/>
                <w:sz w:val="20"/>
              </w:rPr>
              <w:t xml:space="preserve">Alur Normal </w:t>
            </w:r>
          </w:p>
        </w:tc>
      </w:tr>
      <w:tr w:rsidR="00770974" w14:paraId="31D3A102" w14:textId="77777777" w:rsidTr="007C0A94">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75E99A54" w14:textId="77777777" w:rsidR="00770974" w:rsidRPr="0089734B" w:rsidRDefault="00770974" w:rsidP="00495AA4">
            <w:pPr>
              <w:ind w:right="26"/>
              <w:jc w:val="center"/>
              <w:rPr>
                <w:rFonts w:ascii="Cambria" w:eastAsia="Cambria" w:hAnsi="Cambria" w:cs="Cambria"/>
                <w:sz w:val="20"/>
                <w:lang w:val="id-ID"/>
              </w:rPr>
            </w:pPr>
            <w:r>
              <w:rPr>
                <w:rFonts w:ascii="Cambria" w:eastAsia="Cambria" w:hAnsi="Cambria" w:cs="Cambria"/>
                <w:sz w:val="20"/>
                <w:lang w:val="id-ID"/>
              </w:rPr>
              <w:t>IT Finance</w:t>
            </w:r>
          </w:p>
        </w:tc>
        <w:tc>
          <w:tcPr>
            <w:tcW w:w="2551" w:type="dxa"/>
            <w:tcBorders>
              <w:top w:val="single" w:sz="4" w:space="0" w:color="000000"/>
              <w:left w:val="single" w:sz="4" w:space="0" w:color="000000"/>
              <w:bottom w:val="single" w:sz="4" w:space="0" w:color="000000"/>
              <w:right w:val="single" w:sz="4" w:space="0" w:color="000000"/>
            </w:tcBorders>
          </w:tcPr>
          <w:p w14:paraId="1DD28F64" w14:textId="77777777" w:rsidR="00770974" w:rsidRDefault="00770974" w:rsidP="00495AA4">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770974" w14:paraId="30D94AA8" w14:textId="77777777" w:rsidTr="007C0A94">
        <w:trPr>
          <w:trHeight w:val="819"/>
        </w:trPr>
        <w:tc>
          <w:tcPr>
            <w:tcW w:w="2689" w:type="dxa"/>
            <w:gridSpan w:val="2"/>
            <w:tcBorders>
              <w:top w:val="single" w:sz="4" w:space="0" w:color="000000"/>
              <w:left w:val="single" w:sz="4" w:space="0" w:color="000000"/>
              <w:bottom w:val="single" w:sz="4" w:space="0" w:color="000000"/>
              <w:right w:val="single" w:sz="4" w:space="0" w:color="000000"/>
            </w:tcBorders>
          </w:tcPr>
          <w:p w14:paraId="59D11A57" w14:textId="28B5F504" w:rsidR="008C28AF" w:rsidRPr="008C28AF" w:rsidRDefault="00770974" w:rsidP="002070B2">
            <w:pPr>
              <w:pStyle w:val="ListParagraph"/>
              <w:numPr>
                <w:ilvl w:val="0"/>
                <w:numId w:val="52"/>
              </w:numPr>
              <w:spacing w:after="6"/>
              <w:ind w:left="450" w:right="26"/>
              <w:rPr>
                <w:rFonts w:asciiTheme="majorBidi" w:hAnsiTheme="majorBidi" w:cstheme="majorBidi"/>
                <w:sz w:val="20"/>
                <w:szCs w:val="20"/>
              </w:rPr>
            </w:pPr>
            <w:r w:rsidRPr="00702000">
              <w:rPr>
                <w:rFonts w:asciiTheme="majorBidi" w:hAnsiTheme="majorBidi" w:cstheme="majorBidi"/>
                <w:sz w:val="20"/>
                <w:szCs w:val="20"/>
                <w:lang w:val="id-ID"/>
              </w:rPr>
              <w:lastRenderedPageBreak/>
              <w:t>IT Finance memilih menu Daftar RBB</w:t>
            </w:r>
            <w:r>
              <w:rPr>
                <w:rFonts w:asciiTheme="majorBidi" w:hAnsiTheme="majorBidi" w:cstheme="majorBidi"/>
                <w:sz w:val="20"/>
                <w:szCs w:val="20"/>
                <w:lang w:val="id-ID"/>
              </w:rPr>
              <w:t>.</w:t>
            </w:r>
          </w:p>
          <w:p w14:paraId="69155DFE" w14:textId="768E6939" w:rsidR="00770974" w:rsidRPr="00DC3D6F" w:rsidRDefault="00770974" w:rsidP="002070B2">
            <w:pPr>
              <w:pStyle w:val="ListParagraph"/>
              <w:numPr>
                <w:ilvl w:val="0"/>
                <w:numId w:val="52"/>
              </w:numPr>
              <w:spacing w:after="6"/>
              <w:ind w:left="450" w:right="26"/>
              <w:rPr>
                <w:rFonts w:asciiTheme="majorBidi" w:hAnsiTheme="majorBidi" w:cstheme="majorBidi"/>
              </w:rPr>
            </w:pPr>
            <w:r w:rsidRPr="00702000">
              <w:rPr>
                <w:rFonts w:asciiTheme="majorBidi" w:hAnsiTheme="majorBidi" w:cstheme="majorBidi"/>
                <w:sz w:val="20"/>
                <w:szCs w:val="20"/>
                <w:lang w:val="id-ID"/>
              </w:rPr>
              <w:t xml:space="preserve">IT Finance </w:t>
            </w:r>
            <w:r w:rsidR="00CA51D9">
              <w:rPr>
                <w:rFonts w:asciiTheme="majorBidi" w:hAnsiTheme="majorBidi" w:cstheme="majorBidi"/>
                <w:sz w:val="20"/>
                <w:szCs w:val="20"/>
                <w:lang w:val="id-ID"/>
              </w:rPr>
              <w:t>me</w:t>
            </w:r>
            <w:r w:rsidR="00012C59">
              <w:rPr>
                <w:rFonts w:asciiTheme="majorBidi" w:hAnsiTheme="majorBidi" w:cstheme="majorBidi"/>
                <w:sz w:val="20"/>
                <w:szCs w:val="20"/>
                <w:lang w:val="id-ID"/>
              </w:rPr>
              <w:t>ngklik tombol “</w:t>
            </w:r>
            <w:r w:rsidR="00043639">
              <w:rPr>
                <w:rFonts w:asciiTheme="majorBidi" w:hAnsiTheme="majorBidi" w:cstheme="majorBidi"/>
                <w:sz w:val="20"/>
                <w:szCs w:val="20"/>
                <w:lang w:val="id-ID"/>
              </w:rPr>
              <w:t>Edit</w:t>
            </w:r>
            <w:r w:rsidR="00012C59">
              <w:rPr>
                <w:rFonts w:asciiTheme="majorBidi" w:hAnsiTheme="majorBidi" w:cstheme="majorBidi"/>
                <w:sz w:val="20"/>
                <w:szCs w:val="20"/>
                <w:lang w:val="id-ID"/>
              </w:rPr>
              <w:t>”</w:t>
            </w:r>
            <w:r>
              <w:rPr>
                <w:rFonts w:asciiTheme="majorBidi" w:hAnsiTheme="majorBidi" w:cstheme="majorBidi"/>
                <w:sz w:val="20"/>
                <w:szCs w:val="20"/>
                <w:lang w:val="id-ID"/>
              </w:rPr>
              <w:t>.</w:t>
            </w:r>
          </w:p>
          <w:p w14:paraId="6A9F7BD1" w14:textId="77777777" w:rsidR="00DC3D6F" w:rsidRDefault="00DC3D6F" w:rsidP="00DC3D6F">
            <w:pPr>
              <w:spacing w:after="6"/>
              <w:ind w:right="26"/>
              <w:rPr>
                <w:rFonts w:asciiTheme="majorBidi" w:hAnsiTheme="majorBidi" w:cstheme="majorBidi"/>
              </w:rPr>
            </w:pPr>
          </w:p>
          <w:p w14:paraId="4B987676" w14:textId="77777777" w:rsidR="00DC3D6F" w:rsidRDefault="00DC3D6F" w:rsidP="002070B2">
            <w:pPr>
              <w:pStyle w:val="ListParagraph"/>
              <w:numPr>
                <w:ilvl w:val="0"/>
                <w:numId w:val="52"/>
              </w:numPr>
              <w:spacing w:after="6"/>
              <w:ind w:left="449" w:right="26"/>
              <w:rPr>
                <w:rFonts w:asciiTheme="majorBidi" w:hAnsiTheme="majorBidi" w:cstheme="majorBidi"/>
                <w:lang w:val="id-ID"/>
              </w:rPr>
            </w:pPr>
            <w:r>
              <w:rPr>
                <w:rFonts w:asciiTheme="majorBidi" w:hAnsiTheme="majorBidi" w:cstheme="majorBidi"/>
                <w:lang w:val="id-ID"/>
              </w:rPr>
              <w:t>IT Finance mengisi formulir perubahan.</w:t>
            </w:r>
          </w:p>
          <w:p w14:paraId="5B49893D" w14:textId="5D97C2F5" w:rsidR="00DC3D6F" w:rsidRPr="00DC3D6F" w:rsidRDefault="00DC3D6F" w:rsidP="002070B2">
            <w:pPr>
              <w:pStyle w:val="ListParagraph"/>
              <w:numPr>
                <w:ilvl w:val="0"/>
                <w:numId w:val="52"/>
              </w:numPr>
              <w:spacing w:after="6"/>
              <w:ind w:left="449" w:right="26"/>
              <w:rPr>
                <w:rFonts w:asciiTheme="majorBidi" w:hAnsiTheme="majorBidi" w:cstheme="majorBidi"/>
                <w:lang w:val="id-ID"/>
              </w:rPr>
            </w:pPr>
            <w:r>
              <w:rPr>
                <w:rFonts w:asciiTheme="majorBidi" w:hAnsiTheme="majorBidi" w:cstheme="majorBidi"/>
                <w:lang w:val="id-ID"/>
              </w:rPr>
              <w:t>IT Finance mengklik tombol</w:t>
            </w:r>
            <w:r w:rsidR="008C28AF">
              <w:rPr>
                <w:rFonts w:asciiTheme="majorBidi" w:hAnsiTheme="majorBidi" w:cstheme="majorBidi"/>
                <w:lang w:val="id-ID"/>
              </w:rPr>
              <w:t xml:space="preserve"> “Simpan”.</w:t>
            </w:r>
          </w:p>
        </w:tc>
        <w:tc>
          <w:tcPr>
            <w:tcW w:w="2551" w:type="dxa"/>
            <w:tcBorders>
              <w:top w:val="single" w:sz="4" w:space="0" w:color="000000"/>
              <w:left w:val="single" w:sz="4" w:space="0" w:color="000000"/>
              <w:bottom w:val="single" w:sz="4" w:space="0" w:color="000000"/>
              <w:right w:val="single" w:sz="4" w:space="0" w:color="000000"/>
            </w:tcBorders>
          </w:tcPr>
          <w:p w14:paraId="2F22D4C2" w14:textId="5A040F92" w:rsidR="00770974" w:rsidRDefault="00770974" w:rsidP="002070B2">
            <w:pPr>
              <w:pStyle w:val="ListParagraph"/>
              <w:numPr>
                <w:ilvl w:val="0"/>
                <w:numId w:val="86"/>
              </w:numPr>
              <w:spacing w:after="6"/>
              <w:ind w:left="457" w:right="26"/>
              <w:rPr>
                <w:rFonts w:ascii="Cambria" w:eastAsia="Cambria" w:hAnsi="Cambria" w:cs="Cambria"/>
                <w:sz w:val="20"/>
                <w:lang w:val="id-ID"/>
              </w:rPr>
            </w:pPr>
            <w:r w:rsidRPr="00B166AC">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00012C59">
              <w:rPr>
                <w:rFonts w:ascii="Cambria" w:eastAsia="Cambria" w:hAnsi="Cambria" w:cs="Cambria"/>
                <w:sz w:val="20"/>
                <w:lang w:val="id-ID"/>
              </w:rPr>
              <w:t>daftar</w:t>
            </w:r>
            <w:r w:rsidR="00DC1566">
              <w:rPr>
                <w:rFonts w:ascii="Cambria" w:eastAsia="Cambria" w:hAnsi="Cambria" w:cs="Cambria"/>
                <w:sz w:val="20"/>
                <w:lang w:val="id-ID"/>
              </w:rPr>
              <w:t xml:space="preserve"> RBB.</w:t>
            </w:r>
          </w:p>
          <w:p w14:paraId="6648EA05" w14:textId="064CCC8F" w:rsidR="00770974" w:rsidRDefault="00770974" w:rsidP="002070B2">
            <w:pPr>
              <w:pStyle w:val="ListParagraph"/>
              <w:numPr>
                <w:ilvl w:val="1"/>
                <w:numId w:val="87"/>
              </w:numPr>
              <w:spacing w:after="6"/>
              <w:ind w:right="26"/>
              <w:rPr>
                <w:rFonts w:ascii="Cambria" w:eastAsia="Cambria" w:hAnsi="Cambria" w:cs="Cambria"/>
                <w:sz w:val="20"/>
                <w:lang w:val="id-ID"/>
              </w:rPr>
            </w:pPr>
            <w:r w:rsidRPr="009A3751">
              <w:rPr>
                <w:rFonts w:ascii="Cambria" w:eastAsia="Cambria" w:hAnsi="Cambria" w:cs="Cambria"/>
                <w:sz w:val="20"/>
                <w:lang w:val="id-ID"/>
              </w:rPr>
              <w:t xml:space="preserve"> Sistem </w:t>
            </w:r>
            <w:r w:rsidR="00012C59">
              <w:rPr>
                <w:rFonts w:ascii="Cambria" w:eastAsia="Cambria" w:hAnsi="Cambria" w:cs="Cambria"/>
                <w:sz w:val="20"/>
                <w:lang w:val="id-ID"/>
              </w:rPr>
              <w:t>menampilkan halaman perubahan</w:t>
            </w:r>
            <w:r w:rsidRPr="009A3751">
              <w:rPr>
                <w:rFonts w:ascii="Cambria" w:eastAsia="Cambria" w:hAnsi="Cambria" w:cs="Cambria"/>
                <w:sz w:val="20"/>
                <w:lang w:val="id-ID"/>
              </w:rPr>
              <w:t xml:space="preserve"> </w:t>
            </w:r>
            <w:r w:rsidR="00012C59">
              <w:rPr>
                <w:rFonts w:ascii="Cambria" w:eastAsia="Cambria" w:hAnsi="Cambria" w:cs="Cambria"/>
                <w:sz w:val="20"/>
                <w:lang w:val="id-ID"/>
              </w:rPr>
              <w:t xml:space="preserve">RBB </w:t>
            </w:r>
            <w:r w:rsidRPr="009A3751">
              <w:rPr>
                <w:rFonts w:ascii="Cambria" w:eastAsia="Cambria" w:hAnsi="Cambria" w:cs="Cambria"/>
                <w:sz w:val="20"/>
                <w:lang w:val="id-ID"/>
              </w:rPr>
              <w:t>yang dipilih.</w:t>
            </w:r>
          </w:p>
          <w:p w14:paraId="1B65D85A" w14:textId="77777777" w:rsidR="008C28AF" w:rsidRDefault="008C28AF" w:rsidP="008C28AF">
            <w:pPr>
              <w:pStyle w:val="ListParagraph"/>
              <w:spacing w:after="6"/>
              <w:ind w:left="445" w:right="26"/>
              <w:rPr>
                <w:rFonts w:ascii="Cambria" w:eastAsia="Cambria" w:hAnsi="Cambria" w:cs="Cambria"/>
                <w:sz w:val="20"/>
                <w:lang w:val="id-ID"/>
              </w:rPr>
            </w:pPr>
          </w:p>
          <w:p w14:paraId="32FA2816" w14:textId="77777777" w:rsidR="008C28AF" w:rsidRDefault="008C28AF" w:rsidP="008C28AF">
            <w:pPr>
              <w:pStyle w:val="ListParagraph"/>
              <w:spacing w:after="6"/>
              <w:ind w:left="445" w:right="26"/>
              <w:rPr>
                <w:rFonts w:ascii="Cambria" w:eastAsia="Cambria" w:hAnsi="Cambria" w:cs="Cambria"/>
                <w:sz w:val="20"/>
                <w:lang w:val="id-ID"/>
              </w:rPr>
            </w:pPr>
          </w:p>
          <w:p w14:paraId="35301EF7" w14:textId="77777777" w:rsidR="00B806E9" w:rsidRDefault="00B806E9" w:rsidP="008C28AF">
            <w:pPr>
              <w:pStyle w:val="ListParagraph"/>
              <w:spacing w:after="6"/>
              <w:ind w:left="445" w:right="26"/>
              <w:rPr>
                <w:rFonts w:ascii="Cambria" w:eastAsia="Cambria" w:hAnsi="Cambria" w:cs="Cambria"/>
                <w:sz w:val="20"/>
                <w:lang w:val="id-ID"/>
              </w:rPr>
            </w:pPr>
          </w:p>
          <w:p w14:paraId="6BA62A1E" w14:textId="619232F0" w:rsidR="006005D2" w:rsidRDefault="006005D2" w:rsidP="002070B2">
            <w:pPr>
              <w:pStyle w:val="ListParagraph"/>
              <w:numPr>
                <w:ilvl w:val="1"/>
                <w:numId w:val="88"/>
              </w:numPr>
              <w:spacing w:after="6"/>
              <w:ind w:right="26"/>
              <w:rPr>
                <w:rFonts w:ascii="Cambria" w:eastAsia="Cambria" w:hAnsi="Cambria" w:cs="Cambria"/>
                <w:sz w:val="20"/>
                <w:lang w:val="id-ID"/>
              </w:rPr>
            </w:pPr>
            <w:r>
              <w:rPr>
                <w:rFonts w:ascii="Cambria" w:eastAsia="Cambria" w:hAnsi="Cambria" w:cs="Cambria"/>
                <w:sz w:val="20"/>
                <w:lang w:val="id-ID"/>
              </w:rPr>
              <w:t>Menyimpan perubahan data.</w:t>
            </w:r>
          </w:p>
          <w:p w14:paraId="1646AFF7" w14:textId="767B1A20" w:rsidR="00770974" w:rsidRPr="009A3751" w:rsidRDefault="00770974" w:rsidP="002070B2">
            <w:pPr>
              <w:pStyle w:val="ListParagraph"/>
              <w:numPr>
                <w:ilvl w:val="1"/>
                <w:numId w:val="88"/>
              </w:numPr>
              <w:spacing w:after="6"/>
              <w:ind w:right="26"/>
              <w:rPr>
                <w:rFonts w:ascii="Cambria" w:eastAsia="Cambria" w:hAnsi="Cambria" w:cs="Cambria"/>
                <w:sz w:val="20"/>
                <w:lang w:val="id-ID"/>
              </w:rPr>
            </w:pPr>
            <w:r w:rsidRPr="009A3751">
              <w:rPr>
                <w:rFonts w:ascii="Cambria" w:eastAsia="Cambria" w:hAnsi="Cambria" w:cs="Cambria"/>
                <w:sz w:val="20"/>
                <w:lang w:val="id-ID"/>
              </w:rPr>
              <w:t xml:space="preserve">Sistem menampilkan pemberitahuan bahwa data berhasil </w:t>
            </w:r>
            <w:r w:rsidR="008C28AF">
              <w:rPr>
                <w:rFonts w:ascii="Cambria" w:eastAsia="Cambria" w:hAnsi="Cambria" w:cs="Cambria"/>
                <w:sz w:val="20"/>
                <w:lang w:val="id-ID"/>
              </w:rPr>
              <w:t>diubah</w:t>
            </w:r>
            <w:r w:rsidR="008824A6">
              <w:rPr>
                <w:rFonts w:ascii="Cambria" w:eastAsia="Cambria" w:hAnsi="Cambria" w:cs="Cambria"/>
                <w:sz w:val="20"/>
                <w:lang w:val="id-ID"/>
              </w:rPr>
              <w:t>.</w:t>
            </w:r>
          </w:p>
        </w:tc>
      </w:tr>
      <w:tr w:rsidR="00770974" w14:paraId="45DDF7DA" w14:textId="77777777" w:rsidTr="007C0A94">
        <w:trPr>
          <w:trHeight w:val="803"/>
        </w:trPr>
        <w:tc>
          <w:tcPr>
            <w:tcW w:w="5240" w:type="dxa"/>
            <w:gridSpan w:val="3"/>
            <w:tcBorders>
              <w:top w:val="single" w:sz="4" w:space="0" w:color="000000"/>
              <w:left w:val="single" w:sz="4" w:space="0" w:color="000000"/>
              <w:bottom w:val="single" w:sz="4" w:space="0" w:color="000000"/>
              <w:right w:val="single" w:sz="4" w:space="0" w:color="000000"/>
            </w:tcBorders>
          </w:tcPr>
          <w:p w14:paraId="1B11E427" w14:textId="77777777" w:rsidR="00770974" w:rsidRDefault="00770974" w:rsidP="00FA4ABC">
            <w:pPr>
              <w:ind w:right="26"/>
              <w:rPr>
                <w:rFonts w:ascii="Cambria" w:eastAsia="Cambria" w:hAnsi="Cambria" w:cs="Cambria"/>
                <w:sz w:val="20"/>
              </w:rPr>
            </w:pPr>
            <w:r>
              <w:rPr>
                <w:rFonts w:ascii="Cambria" w:eastAsia="Cambria" w:hAnsi="Cambria" w:cs="Cambria"/>
                <w:sz w:val="20"/>
              </w:rPr>
              <w:t xml:space="preserve">Alur Alternatif </w:t>
            </w:r>
          </w:p>
          <w:p w14:paraId="186A6CD5" w14:textId="2E048967" w:rsidR="00DC1566" w:rsidRPr="004F000E" w:rsidRDefault="00EB413F" w:rsidP="00DC1566">
            <w:pPr>
              <w:ind w:right="26"/>
              <w:rPr>
                <w:rFonts w:ascii="Cambria" w:hAnsi="Cambria"/>
                <w:sz w:val="20"/>
                <w:szCs w:val="20"/>
                <w:lang w:val="id-ID"/>
              </w:rPr>
            </w:pPr>
            <w:r>
              <w:rPr>
                <w:rFonts w:ascii="Cambria" w:hAnsi="Cambria"/>
                <w:sz w:val="20"/>
                <w:szCs w:val="20"/>
                <w:lang w:val="id-ID"/>
              </w:rPr>
              <w:t>-</w:t>
            </w:r>
          </w:p>
        </w:tc>
      </w:tr>
      <w:tr w:rsidR="00770974" w14:paraId="295BD85A" w14:textId="77777777" w:rsidTr="007C0A94">
        <w:trPr>
          <w:trHeight w:val="531"/>
        </w:trPr>
        <w:tc>
          <w:tcPr>
            <w:tcW w:w="5240" w:type="dxa"/>
            <w:gridSpan w:val="3"/>
            <w:tcBorders>
              <w:top w:val="single" w:sz="4" w:space="0" w:color="000000"/>
              <w:left w:val="single" w:sz="4" w:space="0" w:color="000000"/>
              <w:right w:val="single" w:sz="4" w:space="0" w:color="000000"/>
            </w:tcBorders>
          </w:tcPr>
          <w:p w14:paraId="6F7A432E" w14:textId="77777777" w:rsidR="00770974" w:rsidRDefault="00770974" w:rsidP="00FA4ABC">
            <w:pPr>
              <w:ind w:right="26"/>
              <w:rPr>
                <w:rFonts w:ascii="Cambria" w:eastAsia="Cambria" w:hAnsi="Cambria" w:cs="Cambria"/>
                <w:sz w:val="20"/>
              </w:rPr>
            </w:pPr>
            <w:r>
              <w:rPr>
                <w:rFonts w:ascii="Cambria" w:eastAsia="Cambria" w:hAnsi="Cambria" w:cs="Cambria"/>
                <w:sz w:val="20"/>
              </w:rPr>
              <w:t xml:space="preserve">Pengecualian </w:t>
            </w:r>
          </w:p>
          <w:p w14:paraId="40702583" w14:textId="77777777" w:rsidR="00770974" w:rsidRPr="001673DE" w:rsidRDefault="00770974" w:rsidP="00FA4ABC">
            <w:pPr>
              <w:ind w:right="26"/>
              <w:rPr>
                <w:lang w:val="id-ID"/>
              </w:rPr>
            </w:pPr>
            <w:r>
              <w:rPr>
                <w:lang w:val="id-ID"/>
              </w:rPr>
              <w:t>-</w:t>
            </w:r>
          </w:p>
        </w:tc>
      </w:tr>
      <w:tr w:rsidR="00770974" w14:paraId="0874D369" w14:textId="77777777" w:rsidTr="007C0A94">
        <w:trPr>
          <w:trHeight w:val="274"/>
        </w:trPr>
        <w:tc>
          <w:tcPr>
            <w:tcW w:w="1614" w:type="dxa"/>
            <w:tcBorders>
              <w:top w:val="single" w:sz="4" w:space="0" w:color="000000"/>
              <w:left w:val="single" w:sz="4" w:space="0" w:color="000000"/>
              <w:bottom w:val="single" w:sz="4" w:space="0" w:color="000000"/>
              <w:right w:val="single" w:sz="4" w:space="0" w:color="000000"/>
            </w:tcBorders>
          </w:tcPr>
          <w:p w14:paraId="4387AC4B" w14:textId="77777777" w:rsidR="00770974" w:rsidRDefault="00770974" w:rsidP="00FA4ABC">
            <w:pPr>
              <w:ind w:right="26"/>
            </w:pPr>
            <w:r>
              <w:rPr>
                <w:rFonts w:ascii="Cambria" w:eastAsia="Cambria" w:hAnsi="Cambria" w:cs="Cambria"/>
                <w:sz w:val="20"/>
              </w:rPr>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46E98A8B" w14:textId="77777777" w:rsidR="00770974" w:rsidRPr="006B146F" w:rsidRDefault="00770974" w:rsidP="00FA4ABC">
            <w:pPr>
              <w:ind w:right="26"/>
              <w:rPr>
                <w:lang w:val="id-ID"/>
              </w:rPr>
            </w:pPr>
            <w:r>
              <w:rPr>
                <w:lang w:val="id-ID"/>
              </w:rPr>
              <w:t>-</w:t>
            </w:r>
          </w:p>
        </w:tc>
      </w:tr>
    </w:tbl>
    <w:p w14:paraId="0613F4CB" w14:textId="46A2C3AC" w:rsidR="009C5F00" w:rsidRDefault="009C5F00" w:rsidP="0080362F">
      <w:pPr>
        <w:pStyle w:val="Gambar"/>
      </w:pPr>
    </w:p>
    <w:p w14:paraId="6D39729A" w14:textId="4FEE64F9" w:rsidR="009C5F00" w:rsidRDefault="009C5F00" w:rsidP="0080362F">
      <w:pPr>
        <w:pStyle w:val="Gambar"/>
      </w:pPr>
    </w:p>
    <w:p w14:paraId="07A47502" w14:textId="4B298B51" w:rsidR="009C5F00" w:rsidRDefault="009C5F00" w:rsidP="0080362F">
      <w:pPr>
        <w:pStyle w:val="Gambar"/>
      </w:pPr>
    </w:p>
    <w:p w14:paraId="13D2881B" w14:textId="0EBC39F2" w:rsidR="009C5F00" w:rsidRDefault="009C5F00" w:rsidP="0080362F">
      <w:pPr>
        <w:pStyle w:val="Gambar"/>
      </w:pPr>
    </w:p>
    <w:p w14:paraId="6607ACFD" w14:textId="4F8448F7" w:rsidR="009C5F00" w:rsidRDefault="009C5F00" w:rsidP="0080362F">
      <w:pPr>
        <w:pStyle w:val="Gambar"/>
      </w:pPr>
    </w:p>
    <w:p w14:paraId="20F00A84" w14:textId="33D03B2D" w:rsidR="009C5F00" w:rsidRDefault="009C5F00" w:rsidP="0080362F">
      <w:pPr>
        <w:pStyle w:val="Gambar"/>
      </w:pPr>
    </w:p>
    <w:p w14:paraId="567B034A" w14:textId="483A14D6" w:rsidR="009C5F00" w:rsidRDefault="009C5F00" w:rsidP="0080362F">
      <w:pPr>
        <w:pStyle w:val="Gambar"/>
      </w:pPr>
    </w:p>
    <w:p w14:paraId="773E1F3E" w14:textId="254194FF" w:rsidR="009C5F00" w:rsidRDefault="009C5F00" w:rsidP="0080362F">
      <w:pPr>
        <w:pStyle w:val="Gambar"/>
      </w:pPr>
    </w:p>
    <w:p w14:paraId="5FFDBDB2" w14:textId="2463454F" w:rsidR="009C5F00" w:rsidRDefault="009C5F00" w:rsidP="0080362F">
      <w:pPr>
        <w:pStyle w:val="Gambar"/>
      </w:pPr>
    </w:p>
    <w:p w14:paraId="0F66B3E8" w14:textId="72107457" w:rsidR="009C5F00" w:rsidRDefault="009C5F00" w:rsidP="0080362F">
      <w:pPr>
        <w:pStyle w:val="Gambar"/>
      </w:pPr>
    </w:p>
    <w:p w14:paraId="7C4C1C1F" w14:textId="0EDFCE78" w:rsidR="009C5F00" w:rsidRDefault="009C5F00" w:rsidP="0080362F">
      <w:pPr>
        <w:pStyle w:val="Gambar"/>
      </w:pPr>
    </w:p>
    <w:p w14:paraId="3B009927" w14:textId="2100328E" w:rsidR="009C5F00" w:rsidRDefault="009C5F00" w:rsidP="0080362F">
      <w:pPr>
        <w:pStyle w:val="Gambar"/>
      </w:pPr>
    </w:p>
    <w:p w14:paraId="1FA02CB5" w14:textId="5EDFDB4B" w:rsidR="009C5F00" w:rsidRDefault="009C5F00" w:rsidP="0080362F">
      <w:pPr>
        <w:pStyle w:val="Gambar"/>
      </w:pPr>
    </w:p>
    <w:p w14:paraId="4CECA749" w14:textId="2DDA6999" w:rsidR="009C5F00" w:rsidRDefault="009C5F00" w:rsidP="0080362F">
      <w:pPr>
        <w:pStyle w:val="Gambar"/>
      </w:pPr>
    </w:p>
    <w:p w14:paraId="2F11D066" w14:textId="77777777" w:rsidR="009C5F00" w:rsidRDefault="009C5F00" w:rsidP="0080362F">
      <w:pPr>
        <w:pStyle w:val="Gambar"/>
      </w:pPr>
    </w:p>
    <w:p w14:paraId="73A3CC61" w14:textId="5D4A85E9" w:rsidR="0080362F" w:rsidRDefault="0080362F" w:rsidP="0080362F">
      <w:pPr>
        <w:pStyle w:val="Gambar"/>
      </w:pPr>
      <w:bookmarkStart w:id="77" w:name="_Toc51504063"/>
      <w:r>
        <w:lastRenderedPageBreak/>
        <w:t xml:space="preserve">Gambar 4. </w:t>
      </w:r>
      <w:r>
        <w:fldChar w:fldCharType="begin"/>
      </w:r>
      <w:r>
        <w:instrText xml:space="preserve"> SEQ Gambar_4. \* ARABIC </w:instrText>
      </w:r>
      <w:r>
        <w:fldChar w:fldCharType="separate"/>
      </w:r>
      <w:r w:rsidR="00BF546C">
        <w:rPr>
          <w:noProof/>
        </w:rPr>
        <w:t>11</w:t>
      </w:r>
      <w:r>
        <w:fldChar w:fldCharType="end"/>
      </w:r>
      <w:r>
        <w:t xml:space="preserve"> </w:t>
      </w:r>
      <w:r w:rsidRPr="00FC7FE1">
        <w:t>Activity Diagram Mengubah RBB</w:t>
      </w:r>
      <w:bookmarkEnd w:id="77"/>
    </w:p>
    <w:p w14:paraId="363EA7A6" w14:textId="65863072" w:rsidR="00350708" w:rsidRDefault="002E56ED" w:rsidP="0080362F">
      <w:pPr>
        <w:keepNext/>
        <w:spacing w:after="0"/>
        <w:ind w:right="26"/>
        <w:jc w:val="right"/>
      </w:pPr>
      <w:r w:rsidRPr="002E56ED">
        <w:rPr>
          <w:rFonts w:ascii="Times New Roman" w:eastAsia="Times New Roman" w:hAnsi="Times New Roman" w:cs="Times New Roman"/>
          <w:noProof/>
        </w:rPr>
        <w:drawing>
          <wp:inline distT="0" distB="0" distL="0" distR="0" wp14:anchorId="66C8AD44" wp14:editId="0E3D138D">
            <wp:extent cx="3347085" cy="3914775"/>
            <wp:effectExtent l="0" t="0" r="571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7085" cy="3914775"/>
                    </a:xfrm>
                    <a:prstGeom prst="rect">
                      <a:avLst/>
                    </a:prstGeom>
                    <a:noFill/>
                    <a:ln>
                      <a:noFill/>
                    </a:ln>
                  </pic:spPr>
                </pic:pic>
              </a:graphicData>
            </a:graphic>
          </wp:inline>
        </w:drawing>
      </w:r>
      <w:r w:rsidR="00350708">
        <w:rPr>
          <w:lang w:val="id-ID"/>
        </w:rPr>
        <w:t xml:space="preserve"> </w:t>
      </w:r>
    </w:p>
    <w:p w14:paraId="7DA6A698" w14:textId="72C7B9D4" w:rsidR="009957EC" w:rsidRDefault="00D1442A" w:rsidP="001C0919">
      <w:pPr>
        <w:spacing w:after="0"/>
        <w:ind w:right="26"/>
        <w:jc w:val="right"/>
      </w:pPr>
      <w:r>
        <w:rPr>
          <w:rFonts w:ascii="Times New Roman" w:eastAsia="Times New Roman" w:hAnsi="Times New Roman" w:cs="Times New Roman"/>
        </w:rPr>
        <w:t xml:space="preserve"> </w:t>
      </w:r>
    </w:p>
    <w:p w14:paraId="52B32F0B" w14:textId="0B4B8267" w:rsidR="009957EC" w:rsidRDefault="00D1442A" w:rsidP="001C0919">
      <w:pPr>
        <w:pStyle w:val="Heading4"/>
        <w:ind w:left="0" w:right="26" w:firstLine="0"/>
      </w:pPr>
      <w:r>
        <w:t>9.</w:t>
      </w:r>
      <w:r>
        <w:rPr>
          <w:rFonts w:ascii="Arial" w:eastAsia="Arial" w:hAnsi="Arial" w:cs="Arial"/>
        </w:rPr>
        <w:t xml:space="preserve"> </w:t>
      </w:r>
      <w:r w:rsidR="00A30B1F">
        <w:rPr>
          <w:lang w:val="id-ID"/>
        </w:rPr>
        <w:t>Menyesuaikan Anggaran R</w:t>
      </w:r>
      <w:r w:rsidR="000E1BAD">
        <w:rPr>
          <w:lang w:val="id-ID"/>
        </w:rPr>
        <w:t>BB</w:t>
      </w:r>
      <w:r>
        <w:t xml:space="preserve"> </w:t>
      </w:r>
    </w:p>
    <w:p w14:paraId="253FF7F0" w14:textId="5B9A601B" w:rsidR="00E036B8" w:rsidRDefault="00E036B8" w:rsidP="009C5F00">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menyesuaikan anggaran RBB.</w:t>
      </w:r>
    </w:p>
    <w:p w14:paraId="015EBA56" w14:textId="77777777" w:rsidR="0080362F" w:rsidRDefault="0080362F" w:rsidP="0080362F">
      <w:pPr>
        <w:pStyle w:val="Gambar"/>
      </w:pPr>
    </w:p>
    <w:p w14:paraId="1392D3B8" w14:textId="67EA8F32" w:rsidR="0080362F" w:rsidRDefault="0080362F" w:rsidP="0080362F">
      <w:pPr>
        <w:pStyle w:val="Gambar"/>
      </w:pPr>
      <w:bookmarkStart w:id="78" w:name="_Toc51018096"/>
      <w:r>
        <w:t xml:space="preserve">Tabel 4. </w:t>
      </w:r>
      <w:r>
        <w:fldChar w:fldCharType="begin"/>
      </w:r>
      <w:r>
        <w:instrText xml:space="preserve"> SEQ Tabel_4. \* ARABIC </w:instrText>
      </w:r>
      <w:r>
        <w:fldChar w:fldCharType="separate"/>
      </w:r>
      <w:r w:rsidR="00BF546C">
        <w:rPr>
          <w:noProof/>
        </w:rPr>
        <w:t>12</w:t>
      </w:r>
      <w:r>
        <w:fldChar w:fldCharType="end"/>
      </w:r>
      <w:r>
        <w:t xml:space="preserve"> </w:t>
      </w:r>
      <w:r w:rsidRPr="008459E9">
        <w:t>Use Case Specification Menyesuaikan Anggaran RBB</w:t>
      </w:r>
      <w:bookmarkEnd w:id="78"/>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0E1BAD" w14:paraId="3379FA46"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41203FAE" w14:textId="77777777" w:rsidR="000E1BAD" w:rsidRDefault="000E1BAD"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0D37DF30" w14:textId="32140839" w:rsidR="000E1BAD" w:rsidRPr="00C51732" w:rsidRDefault="000E1BAD" w:rsidP="00FA4ABC">
            <w:pPr>
              <w:ind w:right="26"/>
              <w:rPr>
                <w:lang w:val="id-ID"/>
              </w:rPr>
            </w:pPr>
            <w:r>
              <w:rPr>
                <w:rFonts w:ascii="Cambria" w:eastAsia="Cambria" w:hAnsi="Cambria" w:cs="Cambria"/>
                <w:sz w:val="20"/>
                <w:lang w:val="id-ID"/>
              </w:rPr>
              <w:t>Menyesuaikan</w:t>
            </w:r>
            <w:r w:rsidR="009665F3">
              <w:rPr>
                <w:rFonts w:ascii="Cambria" w:eastAsia="Cambria" w:hAnsi="Cambria" w:cs="Cambria"/>
                <w:sz w:val="20"/>
                <w:lang w:val="id-ID"/>
              </w:rPr>
              <w:t xml:space="preserve"> Anggaran</w:t>
            </w:r>
            <w:r>
              <w:rPr>
                <w:rFonts w:ascii="Cambria" w:eastAsia="Cambria" w:hAnsi="Cambria" w:cs="Cambria"/>
                <w:sz w:val="20"/>
                <w:lang w:val="id-ID"/>
              </w:rPr>
              <w:t xml:space="preserve"> RBB</w:t>
            </w:r>
          </w:p>
        </w:tc>
      </w:tr>
      <w:tr w:rsidR="000E1BAD" w14:paraId="5AA454D9"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69830DFE" w14:textId="77777777" w:rsidR="000E1BAD" w:rsidRDefault="000E1BAD"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63BCBCD0" w14:textId="2E21FBAF" w:rsidR="000E1BAD" w:rsidRPr="00C20D0A" w:rsidRDefault="000E1BAD" w:rsidP="00FA4ABC">
            <w:pPr>
              <w:ind w:right="26"/>
              <w:rPr>
                <w:lang w:val="id-ID"/>
              </w:rPr>
            </w:pPr>
            <w:r>
              <w:rPr>
                <w:rFonts w:ascii="Cambria" w:eastAsia="Cambria" w:hAnsi="Cambria" w:cs="Cambria"/>
                <w:sz w:val="20"/>
              </w:rPr>
              <w:t>UC0</w:t>
            </w:r>
            <w:r w:rsidR="00C20D0A">
              <w:rPr>
                <w:rFonts w:ascii="Cambria" w:eastAsia="Cambria" w:hAnsi="Cambria" w:cs="Cambria"/>
                <w:sz w:val="20"/>
                <w:lang w:val="id-ID"/>
              </w:rPr>
              <w:t>9</w:t>
            </w:r>
          </w:p>
        </w:tc>
      </w:tr>
      <w:tr w:rsidR="000E1BAD" w14:paraId="7E96B403"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6D57E823" w14:textId="77777777" w:rsidR="000E1BAD" w:rsidRDefault="000E1BAD" w:rsidP="00FA4ABC">
            <w:pPr>
              <w:ind w:right="26"/>
            </w:pPr>
            <w:r>
              <w:rPr>
                <w:rFonts w:ascii="Cambria" w:eastAsia="Cambria" w:hAnsi="Cambria" w:cs="Cambria"/>
                <w:sz w:val="20"/>
              </w:rPr>
              <w:lastRenderedPageBreak/>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607188B7" w14:textId="77777777" w:rsidR="000E1BAD" w:rsidRPr="002C1756" w:rsidRDefault="000E1BAD"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E1BAD" w14:paraId="0792426F"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7684C7A1" w14:textId="77777777" w:rsidR="000E1BAD" w:rsidRDefault="000E1BAD" w:rsidP="00FA4ABC">
            <w:pPr>
              <w:ind w:right="26"/>
            </w:pPr>
            <w:r>
              <w:rPr>
                <w:rFonts w:ascii="Cambria" w:eastAsia="Cambria" w:hAnsi="Cambria" w:cs="Cambria"/>
                <w:sz w:val="20"/>
              </w:rPr>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5EEB6518" w14:textId="77777777" w:rsidR="000E1BAD" w:rsidRPr="002C1756" w:rsidRDefault="000E1BAD" w:rsidP="00FA4ABC">
            <w:pPr>
              <w:ind w:right="26"/>
              <w:rPr>
                <w:rFonts w:asciiTheme="majorBidi" w:hAnsiTheme="majorBidi" w:cstheme="majorBidi"/>
                <w:lang w:val="id-ID"/>
              </w:rPr>
            </w:pPr>
            <w:r>
              <w:rPr>
                <w:rFonts w:asciiTheme="majorBidi" w:hAnsiTheme="majorBidi" w:cstheme="majorBidi"/>
                <w:lang w:val="id-ID"/>
              </w:rPr>
              <w:t>IT Finance</w:t>
            </w:r>
          </w:p>
        </w:tc>
      </w:tr>
      <w:tr w:rsidR="000E1BAD" w14:paraId="797DB8EE" w14:textId="77777777" w:rsidTr="00FA4ABC">
        <w:trPr>
          <w:trHeight w:val="243"/>
        </w:trPr>
        <w:tc>
          <w:tcPr>
            <w:tcW w:w="1614" w:type="dxa"/>
            <w:tcBorders>
              <w:top w:val="single" w:sz="4" w:space="0" w:color="000000"/>
              <w:left w:val="single" w:sz="4" w:space="0" w:color="000000"/>
              <w:bottom w:val="single" w:sz="4" w:space="0" w:color="000000"/>
              <w:right w:val="single" w:sz="4" w:space="0" w:color="000000"/>
            </w:tcBorders>
          </w:tcPr>
          <w:p w14:paraId="110B4158" w14:textId="77777777" w:rsidR="000E1BAD" w:rsidRDefault="000E1BAD"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77D6761A" w14:textId="77777777" w:rsidR="000E1BAD" w:rsidRPr="008A3A1D" w:rsidRDefault="000E1BAD" w:rsidP="00FA4ABC">
            <w:pPr>
              <w:ind w:right="26"/>
              <w:rPr>
                <w:rFonts w:ascii="Cambria" w:hAnsi="Cambria"/>
                <w:lang w:val="id-ID"/>
              </w:rPr>
            </w:pPr>
            <w:r w:rsidRPr="00C96DB2">
              <w:rPr>
                <w:rFonts w:ascii="Cambria" w:hAnsi="Cambria"/>
                <w:sz w:val="20"/>
                <w:szCs w:val="20"/>
                <w:lang w:val="id-ID"/>
              </w:rPr>
              <w:t xml:space="preserve">RBB terdata </w:t>
            </w:r>
            <w:r>
              <w:rPr>
                <w:rFonts w:ascii="Cambria" w:hAnsi="Cambria"/>
                <w:sz w:val="20"/>
                <w:szCs w:val="20"/>
                <w:lang w:val="id-ID"/>
              </w:rPr>
              <w:t>pada database.</w:t>
            </w:r>
          </w:p>
        </w:tc>
      </w:tr>
      <w:tr w:rsidR="000E1BAD" w14:paraId="28AFD0B8"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672C7B78" w14:textId="77777777" w:rsidR="000E1BAD" w:rsidRDefault="000E1BAD"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308991EC" w14:textId="77777777" w:rsidR="000E1BAD" w:rsidRPr="0047449A" w:rsidRDefault="000E1BAD" w:rsidP="00FA4ABC">
            <w:pPr>
              <w:ind w:right="26"/>
              <w:rPr>
                <w:lang w:val="id-ID"/>
              </w:rPr>
            </w:pPr>
            <w:r>
              <w:rPr>
                <w:rFonts w:ascii="Cambria" w:eastAsia="Cambria" w:hAnsi="Cambria" w:cs="Cambria"/>
                <w:sz w:val="20"/>
                <w:lang w:val="id-ID"/>
              </w:rPr>
              <w:t>Data RBB berubah.</w:t>
            </w:r>
          </w:p>
        </w:tc>
      </w:tr>
      <w:tr w:rsidR="000E1BAD" w14:paraId="6578EE44" w14:textId="77777777" w:rsidTr="00B40B7F">
        <w:trPr>
          <w:trHeight w:val="270"/>
        </w:trPr>
        <w:tc>
          <w:tcPr>
            <w:tcW w:w="5240" w:type="dxa"/>
            <w:gridSpan w:val="3"/>
            <w:tcBorders>
              <w:top w:val="single" w:sz="4" w:space="0" w:color="000000"/>
              <w:left w:val="single" w:sz="4" w:space="0" w:color="000000"/>
              <w:bottom w:val="single" w:sz="4" w:space="0" w:color="000000"/>
              <w:right w:val="single" w:sz="4" w:space="0" w:color="000000"/>
            </w:tcBorders>
          </w:tcPr>
          <w:p w14:paraId="7BE6EF58" w14:textId="77777777" w:rsidR="000E1BAD" w:rsidRDefault="000E1BAD" w:rsidP="00FA4ABC">
            <w:pPr>
              <w:ind w:right="26"/>
            </w:pPr>
            <w:r>
              <w:rPr>
                <w:rFonts w:ascii="Cambria" w:eastAsia="Cambria" w:hAnsi="Cambria" w:cs="Cambria"/>
                <w:sz w:val="20"/>
              </w:rPr>
              <w:t xml:space="preserve">Alur Normal </w:t>
            </w:r>
          </w:p>
        </w:tc>
      </w:tr>
      <w:tr w:rsidR="000E1BAD" w14:paraId="711D4309" w14:textId="77777777" w:rsidTr="00FA4ABC">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6B5984BC" w14:textId="77777777" w:rsidR="000E1BAD" w:rsidRPr="0089734B" w:rsidRDefault="000E1BAD" w:rsidP="00495AA4">
            <w:pPr>
              <w:ind w:right="26"/>
              <w:jc w:val="center"/>
              <w:rPr>
                <w:rFonts w:ascii="Cambria" w:eastAsia="Cambria" w:hAnsi="Cambria" w:cs="Cambria"/>
                <w:sz w:val="20"/>
                <w:lang w:val="id-ID"/>
              </w:rPr>
            </w:pPr>
            <w:r>
              <w:rPr>
                <w:rFonts w:ascii="Cambria" w:eastAsia="Cambria" w:hAnsi="Cambria" w:cs="Cambria"/>
                <w:sz w:val="20"/>
                <w:lang w:val="id-ID"/>
              </w:rPr>
              <w:t>IT Finance</w:t>
            </w:r>
          </w:p>
        </w:tc>
        <w:tc>
          <w:tcPr>
            <w:tcW w:w="2551" w:type="dxa"/>
            <w:tcBorders>
              <w:top w:val="single" w:sz="4" w:space="0" w:color="000000"/>
              <w:left w:val="single" w:sz="4" w:space="0" w:color="000000"/>
              <w:bottom w:val="single" w:sz="4" w:space="0" w:color="000000"/>
              <w:right w:val="single" w:sz="4" w:space="0" w:color="000000"/>
            </w:tcBorders>
          </w:tcPr>
          <w:p w14:paraId="64461EEC" w14:textId="77777777" w:rsidR="000E1BAD" w:rsidRDefault="000E1BAD" w:rsidP="00495AA4">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E1BAD" w14:paraId="2F6738FD" w14:textId="77777777" w:rsidTr="00FA4ABC">
        <w:trPr>
          <w:trHeight w:val="819"/>
        </w:trPr>
        <w:tc>
          <w:tcPr>
            <w:tcW w:w="2689" w:type="dxa"/>
            <w:gridSpan w:val="2"/>
            <w:tcBorders>
              <w:top w:val="single" w:sz="4" w:space="0" w:color="000000"/>
              <w:left w:val="single" w:sz="4" w:space="0" w:color="000000"/>
              <w:bottom w:val="single" w:sz="4" w:space="0" w:color="000000"/>
              <w:right w:val="single" w:sz="4" w:space="0" w:color="000000"/>
            </w:tcBorders>
          </w:tcPr>
          <w:p w14:paraId="0AA1A16A" w14:textId="78E613E1" w:rsidR="000E1BAD" w:rsidRPr="00B40B7F" w:rsidRDefault="00B40B7F" w:rsidP="002070B2">
            <w:pPr>
              <w:pStyle w:val="ListParagraph"/>
              <w:numPr>
                <w:ilvl w:val="0"/>
                <w:numId w:val="53"/>
              </w:numPr>
              <w:spacing w:after="6"/>
              <w:ind w:left="450" w:right="26"/>
              <w:rPr>
                <w:rFonts w:asciiTheme="majorBidi" w:hAnsiTheme="majorBidi" w:cstheme="majorBidi"/>
              </w:rPr>
            </w:pPr>
            <w:r w:rsidRPr="00B40B7F">
              <w:rPr>
                <w:rFonts w:asciiTheme="majorBidi" w:hAnsiTheme="majorBidi" w:cstheme="majorBidi"/>
                <w:sz w:val="20"/>
                <w:szCs w:val="20"/>
                <w:lang w:val="id-ID"/>
              </w:rPr>
              <w:t xml:space="preserve">IT Finance memilih menu </w:t>
            </w:r>
            <w:r w:rsidR="0031426D">
              <w:rPr>
                <w:rFonts w:asciiTheme="majorBidi" w:hAnsiTheme="majorBidi" w:cstheme="majorBidi"/>
                <w:sz w:val="20"/>
                <w:szCs w:val="20"/>
                <w:lang w:val="id-ID"/>
              </w:rPr>
              <w:t>Penyesuaian</w:t>
            </w:r>
            <w:r w:rsidRPr="00B40B7F">
              <w:rPr>
                <w:rFonts w:asciiTheme="majorBidi" w:hAnsiTheme="majorBidi" w:cstheme="majorBidi"/>
                <w:sz w:val="20"/>
                <w:szCs w:val="20"/>
                <w:lang w:val="id-ID"/>
              </w:rPr>
              <w:t xml:space="preserve"> RBB pada navigation bar.</w:t>
            </w:r>
          </w:p>
          <w:p w14:paraId="75BA1DC5" w14:textId="2C94BDFF" w:rsidR="00B40B7F" w:rsidRPr="00B40B7F" w:rsidRDefault="00B40B7F" w:rsidP="002070B2">
            <w:pPr>
              <w:pStyle w:val="ListParagraph"/>
              <w:numPr>
                <w:ilvl w:val="0"/>
                <w:numId w:val="53"/>
              </w:numPr>
              <w:spacing w:after="6"/>
              <w:ind w:left="450" w:right="26"/>
              <w:rPr>
                <w:rFonts w:asciiTheme="majorBidi" w:hAnsiTheme="majorBidi" w:cstheme="majorBidi"/>
              </w:rPr>
            </w:pPr>
            <w:r w:rsidRPr="00702000">
              <w:rPr>
                <w:rFonts w:asciiTheme="majorBidi" w:hAnsiTheme="majorBidi" w:cstheme="majorBidi"/>
                <w:sz w:val="20"/>
                <w:szCs w:val="20"/>
                <w:lang w:val="id-ID"/>
              </w:rPr>
              <w:t xml:space="preserve">IT Finance </w:t>
            </w:r>
            <w:r>
              <w:rPr>
                <w:rFonts w:asciiTheme="majorBidi" w:hAnsiTheme="majorBidi" w:cstheme="majorBidi"/>
                <w:sz w:val="20"/>
                <w:szCs w:val="20"/>
                <w:lang w:val="id-ID"/>
              </w:rPr>
              <w:t>mengisi formulir penyesuaian dan mengklik tombol simpan.</w:t>
            </w:r>
          </w:p>
        </w:tc>
        <w:tc>
          <w:tcPr>
            <w:tcW w:w="2551" w:type="dxa"/>
            <w:tcBorders>
              <w:top w:val="single" w:sz="4" w:space="0" w:color="000000"/>
              <w:left w:val="single" w:sz="4" w:space="0" w:color="000000"/>
              <w:bottom w:val="single" w:sz="4" w:space="0" w:color="000000"/>
              <w:right w:val="single" w:sz="4" w:space="0" w:color="000000"/>
            </w:tcBorders>
          </w:tcPr>
          <w:p w14:paraId="00150C9A" w14:textId="77777777" w:rsidR="00B40B7F" w:rsidRPr="00B40B7F" w:rsidRDefault="00B40B7F" w:rsidP="002070B2">
            <w:pPr>
              <w:pStyle w:val="ListParagraph"/>
              <w:numPr>
                <w:ilvl w:val="0"/>
                <w:numId w:val="54"/>
              </w:numPr>
              <w:spacing w:after="6"/>
              <w:ind w:left="459" w:right="26"/>
              <w:rPr>
                <w:rFonts w:ascii="Cambria" w:eastAsia="Cambria" w:hAnsi="Cambria" w:cs="Cambria"/>
                <w:sz w:val="20"/>
                <w:lang w:val="id-ID"/>
              </w:rPr>
            </w:pPr>
            <w:r w:rsidRPr="00B40B7F">
              <w:rPr>
                <w:rFonts w:ascii="Cambria" w:eastAsia="Cambria" w:hAnsi="Cambria" w:cs="Cambria"/>
                <w:sz w:val="20"/>
                <w:lang w:val="id-ID"/>
              </w:rPr>
              <w:t>Sistem menampilkan halaman penyesuaian RBB.</w:t>
            </w:r>
          </w:p>
          <w:p w14:paraId="6D21DC1F" w14:textId="77777777" w:rsidR="000E1BAD" w:rsidRPr="0085197D" w:rsidRDefault="00B40B7F" w:rsidP="002070B2">
            <w:pPr>
              <w:pStyle w:val="ListParagraph"/>
              <w:numPr>
                <w:ilvl w:val="0"/>
                <w:numId w:val="55"/>
              </w:numPr>
              <w:spacing w:after="6"/>
              <w:ind w:left="459" w:right="26"/>
              <w:rPr>
                <w:rFonts w:ascii="Cambria" w:eastAsia="Cambria" w:hAnsi="Cambria" w:cs="Cambria"/>
                <w:sz w:val="20"/>
                <w:lang w:val="id-ID"/>
              </w:rPr>
            </w:pPr>
            <w:r w:rsidRPr="00B40B7F">
              <w:rPr>
                <w:rFonts w:asciiTheme="majorBidi" w:hAnsiTheme="majorBidi" w:cstheme="majorBidi"/>
                <w:sz w:val="20"/>
                <w:szCs w:val="20"/>
                <w:lang w:val="id-ID"/>
              </w:rPr>
              <w:t>Sistem menyimpan perubahan.</w:t>
            </w:r>
          </w:p>
          <w:p w14:paraId="524B5776" w14:textId="44AEE93D" w:rsidR="0085197D" w:rsidRPr="00B40B7F" w:rsidRDefault="0085197D" w:rsidP="002070B2">
            <w:pPr>
              <w:pStyle w:val="ListParagraph"/>
              <w:numPr>
                <w:ilvl w:val="0"/>
                <w:numId w:val="55"/>
              </w:numPr>
              <w:spacing w:after="6"/>
              <w:ind w:left="459" w:right="26"/>
              <w:rPr>
                <w:rFonts w:ascii="Cambria" w:eastAsia="Cambria" w:hAnsi="Cambria" w:cs="Cambria"/>
                <w:sz w:val="20"/>
                <w:lang w:val="id-ID"/>
              </w:rPr>
            </w:pPr>
            <w:r>
              <w:rPr>
                <w:rFonts w:ascii="Cambria" w:hAnsi="Cambria" w:cs="Cambria"/>
                <w:sz w:val="20"/>
                <w:lang w:val="id-ID"/>
              </w:rPr>
              <w:t>Sistem menampilkan pemberitahuan bahwa anggaran berhasil diubah.</w:t>
            </w:r>
          </w:p>
        </w:tc>
      </w:tr>
      <w:tr w:rsidR="000E1BAD" w14:paraId="6DF6C0EF" w14:textId="77777777" w:rsidTr="00B40B7F">
        <w:trPr>
          <w:trHeight w:val="514"/>
        </w:trPr>
        <w:tc>
          <w:tcPr>
            <w:tcW w:w="5240" w:type="dxa"/>
            <w:gridSpan w:val="3"/>
            <w:tcBorders>
              <w:top w:val="single" w:sz="4" w:space="0" w:color="000000"/>
              <w:left w:val="single" w:sz="4" w:space="0" w:color="000000"/>
              <w:bottom w:val="single" w:sz="4" w:space="0" w:color="000000"/>
              <w:right w:val="single" w:sz="4" w:space="0" w:color="000000"/>
            </w:tcBorders>
          </w:tcPr>
          <w:p w14:paraId="260203B3" w14:textId="77777777" w:rsidR="000E1BAD" w:rsidRDefault="000E1BAD" w:rsidP="00FA4ABC">
            <w:pPr>
              <w:ind w:right="26"/>
              <w:rPr>
                <w:rFonts w:ascii="Cambria" w:eastAsia="Cambria" w:hAnsi="Cambria" w:cs="Cambria"/>
                <w:sz w:val="20"/>
              </w:rPr>
            </w:pPr>
            <w:r>
              <w:rPr>
                <w:rFonts w:ascii="Cambria" w:eastAsia="Cambria" w:hAnsi="Cambria" w:cs="Cambria"/>
                <w:sz w:val="20"/>
              </w:rPr>
              <w:t xml:space="preserve">Alur Alternatif </w:t>
            </w:r>
          </w:p>
          <w:p w14:paraId="09892901" w14:textId="799290BC" w:rsidR="000E1BAD" w:rsidRPr="00B40B7F" w:rsidRDefault="00B40B7F" w:rsidP="00B40B7F">
            <w:pPr>
              <w:spacing w:after="6"/>
              <w:ind w:right="26"/>
              <w:rPr>
                <w:rFonts w:asciiTheme="majorBidi" w:hAnsiTheme="majorBidi" w:cstheme="majorBidi"/>
                <w:sz w:val="20"/>
                <w:szCs w:val="20"/>
              </w:rPr>
            </w:pPr>
            <w:r>
              <w:rPr>
                <w:rFonts w:ascii="Cambria" w:hAnsi="Cambria"/>
                <w:sz w:val="20"/>
                <w:szCs w:val="20"/>
                <w:lang w:val="id-ID"/>
              </w:rPr>
              <w:t>-</w:t>
            </w:r>
          </w:p>
        </w:tc>
      </w:tr>
      <w:tr w:rsidR="000E1BAD" w14:paraId="7CAA7337" w14:textId="77777777" w:rsidTr="00FA4ABC">
        <w:trPr>
          <w:trHeight w:val="531"/>
        </w:trPr>
        <w:tc>
          <w:tcPr>
            <w:tcW w:w="5240" w:type="dxa"/>
            <w:gridSpan w:val="3"/>
            <w:tcBorders>
              <w:top w:val="single" w:sz="4" w:space="0" w:color="000000"/>
              <w:left w:val="single" w:sz="4" w:space="0" w:color="000000"/>
              <w:right w:val="single" w:sz="4" w:space="0" w:color="000000"/>
            </w:tcBorders>
          </w:tcPr>
          <w:p w14:paraId="2E548C28" w14:textId="77777777" w:rsidR="000E1BAD" w:rsidRDefault="000E1BAD" w:rsidP="00FA4ABC">
            <w:pPr>
              <w:ind w:right="26"/>
              <w:rPr>
                <w:rFonts w:ascii="Cambria" w:eastAsia="Cambria" w:hAnsi="Cambria" w:cs="Cambria"/>
                <w:sz w:val="20"/>
              </w:rPr>
            </w:pPr>
            <w:r>
              <w:rPr>
                <w:rFonts w:ascii="Cambria" w:eastAsia="Cambria" w:hAnsi="Cambria" w:cs="Cambria"/>
                <w:sz w:val="20"/>
              </w:rPr>
              <w:t xml:space="preserve">Pengecualian </w:t>
            </w:r>
          </w:p>
          <w:p w14:paraId="3C9287A1" w14:textId="5D39E25D" w:rsidR="00EB413F" w:rsidRDefault="00EB413F" w:rsidP="00533114">
            <w:pPr>
              <w:ind w:right="26"/>
              <w:rPr>
                <w:rFonts w:ascii="Cambria" w:hAnsi="Cambria"/>
                <w:sz w:val="20"/>
                <w:szCs w:val="20"/>
                <w:lang w:val="id-ID"/>
              </w:rPr>
            </w:pPr>
            <w:r w:rsidRPr="009A28BF">
              <w:rPr>
                <w:rFonts w:ascii="Cambria" w:hAnsi="Cambria"/>
                <w:sz w:val="20"/>
                <w:szCs w:val="20"/>
                <w:lang w:val="id-ID"/>
              </w:rPr>
              <w:t xml:space="preserve">E1. </w:t>
            </w:r>
            <w:r>
              <w:rPr>
                <w:rFonts w:ascii="Cambria" w:hAnsi="Cambria"/>
                <w:sz w:val="20"/>
                <w:szCs w:val="20"/>
                <w:lang w:val="id-ID"/>
              </w:rPr>
              <w:t xml:space="preserve"> Anggaran </w:t>
            </w:r>
            <w:r w:rsidR="00533114">
              <w:rPr>
                <w:rFonts w:ascii="Cambria" w:hAnsi="Cambria"/>
                <w:sz w:val="20"/>
                <w:szCs w:val="20"/>
                <w:lang w:val="id-ID"/>
              </w:rPr>
              <w:t xml:space="preserve">RBB </w:t>
            </w:r>
            <w:r>
              <w:rPr>
                <w:rFonts w:ascii="Cambria" w:hAnsi="Cambria"/>
                <w:sz w:val="20"/>
                <w:szCs w:val="20"/>
                <w:lang w:val="id-ID"/>
              </w:rPr>
              <w:t xml:space="preserve">yang </w:t>
            </w:r>
            <w:r w:rsidR="002C7984">
              <w:rPr>
                <w:rFonts w:ascii="Cambria" w:hAnsi="Cambria"/>
                <w:sz w:val="20"/>
                <w:szCs w:val="20"/>
                <w:lang w:val="id-ID"/>
              </w:rPr>
              <w:t xml:space="preserve">baru kurang dari anggaran </w:t>
            </w:r>
            <w:r w:rsidR="00533114">
              <w:rPr>
                <w:rFonts w:ascii="Cambria" w:hAnsi="Cambria"/>
                <w:sz w:val="20"/>
                <w:szCs w:val="20"/>
                <w:lang w:val="id-ID"/>
              </w:rPr>
              <w:t xml:space="preserve">RBB </w:t>
            </w:r>
            <w:r w:rsidR="002C7984">
              <w:rPr>
                <w:rFonts w:ascii="Cambria" w:hAnsi="Cambria"/>
                <w:sz w:val="20"/>
                <w:szCs w:val="20"/>
                <w:lang w:val="id-ID"/>
              </w:rPr>
              <w:t xml:space="preserve">yang </w:t>
            </w:r>
            <w:r w:rsidR="00E73D0E">
              <w:rPr>
                <w:rFonts w:ascii="Cambria" w:hAnsi="Cambria"/>
                <w:sz w:val="20"/>
                <w:szCs w:val="20"/>
                <w:lang w:val="id-ID"/>
              </w:rPr>
              <w:t>digunakan pada data PKS</w:t>
            </w:r>
            <w:r w:rsidR="00533114">
              <w:rPr>
                <w:rFonts w:ascii="Cambria" w:hAnsi="Cambria"/>
                <w:sz w:val="20"/>
                <w:szCs w:val="20"/>
                <w:lang w:val="id-ID"/>
              </w:rPr>
              <w:t>.</w:t>
            </w:r>
          </w:p>
          <w:p w14:paraId="5C6A0D0B" w14:textId="4827D24C" w:rsidR="00EB413F" w:rsidRPr="0085197D" w:rsidRDefault="00EB413F" w:rsidP="002070B2">
            <w:pPr>
              <w:pStyle w:val="ListParagraph"/>
              <w:numPr>
                <w:ilvl w:val="0"/>
                <w:numId w:val="57"/>
              </w:numPr>
              <w:ind w:right="26"/>
              <w:rPr>
                <w:rFonts w:ascii="Cambria" w:hAnsi="Cambria"/>
                <w:lang w:val="id-ID"/>
              </w:rPr>
            </w:pPr>
            <w:r w:rsidRPr="007B0EBC">
              <w:rPr>
                <w:rFonts w:ascii="Cambria" w:hAnsi="Cambria"/>
                <w:sz w:val="20"/>
                <w:szCs w:val="20"/>
                <w:lang w:val="id-ID"/>
              </w:rPr>
              <w:t>Sistem menampilkan peringatan</w:t>
            </w:r>
            <w:r w:rsidR="00533114">
              <w:rPr>
                <w:rFonts w:ascii="Cambria" w:hAnsi="Cambria"/>
                <w:sz w:val="20"/>
                <w:szCs w:val="20"/>
                <w:lang w:val="id-ID"/>
              </w:rPr>
              <w:t>.</w:t>
            </w:r>
          </w:p>
          <w:p w14:paraId="19DEE248" w14:textId="4E14BCE6" w:rsidR="0085197D" w:rsidRPr="006355AB" w:rsidRDefault="0085197D" w:rsidP="006355AB">
            <w:pPr>
              <w:rPr>
                <w:rFonts w:ascii="Cambria" w:hAnsi="Cambria" w:cstheme="majorBidi"/>
                <w:sz w:val="20"/>
                <w:szCs w:val="20"/>
                <w:lang w:val="id-ID"/>
              </w:rPr>
            </w:pPr>
            <w:r w:rsidRPr="006355AB">
              <w:rPr>
                <w:rFonts w:ascii="Cambria" w:hAnsi="Cambria" w:cstheme="majorBidi"/>
                <w:sz w:val="20"/>
                <w:szCs w:val="20"/>
                <w:lang w:val="id-ID"/>
              </w:rPr>
              <w:t>E2. RBB yang dimasukan kedalam form tidak ditemukan.</w:t>
            </w:r>
          </w:p>
          <w:p w14:paraId="612F8B54" w14:textId="15E7387E" w:rsidR="0085197D" w:rsidRPr="006355AB" w:rsidRDefault="0085197D" w:rsidP="002070B2">
            <w:pPr>
              <w:pStyle w:val="ListParagraph"/>
              <w:numPr>
                <w:ilvl w:val="0"/>
                <w:numId w:val="109"/>
              </w:numPr>
              <w:rPr>
                <w:rFonts w:ascii="Cambria" w:hAnsi="Cambria" w:cstheme="majorBidi"/>
                <w:sz w:val="20"/>
                <w:szCs w:val="20"/>
                <w:lang w:val="id-ID"/>
              </w:rPr>
            </w:pPr>
            <w:r w:rsidRPr="006355AB">
              <w:rPr>
                <w:rFonts w:ascii="Cambria" w:hAnsi="Cambria" w:cstheme="majorBidi"/>
                <w:sz w:val="20"/>
                <w:szCs w:val="20"/>
                <w:lang w:val="id-ID"/>
              </w:rPr>
              <w:t xml:space="preserve">Memunculkan notifikasi bahwa </w:t>
            </w:r>
            <w:r w:rsidR="006355AB" w:rsidRPr="006355AB">
              <w:rPr>
                <w:rFonts w:ascii="Cambria" w:hAnsi="Cambria" w:cstheme="majorBidi"/>
                <w:sz w:val="20"/>
                <w:szCs w:val="20"/>
                <w:lang w:val="id-ID"/>
              </w:rPr>
              <w:t>data RBB tidak ditemukan.</w:t>
            </w:r>
          </w:p>
          <w:p w14:paraId="7C91B3C4" w14:textId="573C3A39" w:rsidR="000E1BAD" w:rsidRPr="001673DE" w:rsidRDefault="000E1BAD" w:rsidP="00FA4ABC">
            <w:pPr>
              <w:ind w:right="26"/>
              <w:rPr>
                <w:lang w:val="id-ID"/>
              </w:rPr>
            </w:pPr>
          </w:p>
        </w:tc>
      </w:tr>
      <w:tr w:rsidR="000E1BAD" w14:paraId="3DC3C1F5" w14:textId="77777777" w:rsidTr="00FA4ABC">
        <w:trPr>
          <w:trHeight w:val="274"/>
        </w:trPr>
        <w:tc>
          <w:tcPr>
            <w:tcW w:w="1614" w:type="dxa"/>
            <w:tcBorders>
              <w:top w:val="single" w:sz="4" w:space="0" w:color="000000"/>
              <w:left w:val="single" w:sz="4" w:space="0" w:color="000000"/>
              <w:bottom w:val="single" w:sz="4" w:space="0" w:color="000000"/>
              <w:right w:val="single" w:sz="4" w:space="0" w:color="000000"/>
            </w:tcBorders>
          </w:tcPr>
          <w:p w14:paraId="3212FF7D" w14:textId="77777777" w:rsidR="000E1BAD" w:rsidRDefault="000E1BAD" w:rsidP="00FA4ABC">
            <w:pPr>
              <w:ind w:right="26"/>
            </w:pPr>
            <w:r>
              <w:rPr>
                <w:rFonts w:ascii="Cambria" w:eastAsia="Cambria" w:hAnsi="Cambria" w:cs="Cambria"/>
                <w:sz w:val="20"/>
              </w:rPr>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1DE037A7" w14:textId="77777777" w:rsidR="000E1BAD" w:rsidRPr="006B146F" w:rsidRDefault="000E1BAD" w:rsidP="00FA4ABC">
            <w:pPr>
              <w:ind w:right="26"/>
              <w:rPr>
                <w:lang w:val="id-ID"/>
              </w:rPr>
            </w:pPr>
            <w:r>
              <w:rPr>
                <w:lang w:val="id-ID"/>
              </w:rPr>
              <w:t>-</w:t>
            </w:r>
          </w:p>
        </w:tc>
      </w:tr>
    </w:tbl>
    <w:p w14:paraId="198C7387" w14:textId="77777777" w:rsidR="00994A73" w:rsidRDefault="00994A73" w:rsidP="00994A73">
      <w:pPr>
        <w:pStyle w:val="Gambar"/>
      </w:pPr>
    </w:p>
    <w:p w14:paraId="6A1F1861" w14:textId="77777777" w:rsidR="00994A73" w:rsidRDefault="00994A73">
      <w:pPr>
        <w:rPr>
          <w:rFonts w:asciiTheme="majorBidi" w:hAnsiTheme="majorBidi" w:cstheme="majorBidi"/>
          <w:i/>
          <w:iCs/>
          <w:lang w:val="id-ID"/>
        </w:rPr>
      </w:pPr>
      <w:r>
        <w:br w:type="page"/>
      </w:r>
    </w:p>
    <w:p w14:paraId="38A7C31B" w14:textId="74125484" w:rsidR="0080362F" w:rsidRDefault="0080362F" w:rsidP="00994A73">
      <w:pPr>
        <w:pStyle w:val="Gambar"/>
      </w:pPr>
      <w:bookmarkStart w:id="79" w:name="_Toc51504064"/>
      <w:r>
        <w:lastRenderedPageBreak/>
        <w:t xml:space="preserve">Gambar 4. </w:t>
      </w:r>
      <w:r>
        <w:fldChar w:fldCharType="begin"/>
      </w:r>
      <w:r>
        <w:instrText xml:space="preserve"> SEQ Gambar_4. \* ARABIC </w:instrText>
      </w:r>
      <w:r>
        <w:fldChar w:fldCharType="separate"/>
      </w:r>
      <w:r w:rsidR="00BF546C">
        <w:rPr>
          <w:noProof/>
        </w:rPr>
        <w:t>12</w:t>
      </w:r>
      <w:r>
        <w:fldChar w:fldCharType="end"/>
      </w:r>
      <w:r>
        <w:t xml:space="preserve"> </w:t>
      </w:r>
      <w:r w:rsidRPr="0021418A">
        <w:t>Activity Diagram Menyesuaikan Anggaran RBB</w:t>
      </w:r>
      <w:bookmarkEnd w:id="79"/>
    </w:p>
    <w:p w14:paraId="56F5AAC3" w14:textId="72668C55" w:rsidR="009957EC" w:rsidRDefault="00C94CFB" w:rsidP="0080362F">
      <w:pPr>
        <w:pStyle w:val="Diagram"/>
      </w:pPr>
      <w:r w:rsidRPr="00C94CFB">
        <w:rPr>
          <w:noProof/>
          <w:lang w:val="id-ID"/>
        </w:rPr>
        <w:drawing>
          <wp:inline distT="0" distB="0" distL="0" distR="0" wp14:anchorId="47BBE56B" wp14:editId="4A5C8799">
            <wp:extent cx="3347085" cy="3274060"/>
            <wp:effectExtent l="0" t="0" r="571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47085" cy="3274060"/>
                    </a:xfrm>
                    <a:prstGeom prst="rect">
                      <a:avLst/>
                    </a:prstGeom>
                    <a:noFill/>
                    <a:ln>
                      <a:noFill/>
                    </a:ln>
                  </pic:spPr>
                </pic:pic>
              </a:graphicData>
            </a:graphic>
          </wp:inline>
        </w:drawing>
      </w:r>
    </w:p>
    <w:p w14:paraId="29A4D3EE" w14:textId="251F9504" w:rsidR="009957EC" w:rsidRDefault="00D1442A" w:rsidP="000D7507">
      <w:pPr>
        <w:pStyle w:val="Heading4"/>
        <w:spacing w:after="0" w:line="259" w:lineRule="auto"/>
        <w:ind w:left="0" w:right="26" w:firstLine="0"/>
      </w:pPr>
      <w:r>
        <w:t>10.</w:t>
      </w:r>
      <w:r>
        <w:rPr>
          <w:rFonts w:ascii="Arial" w:eastAsia="Arial" w:hAnsi="Arial" w:cs="Arial"/>
        </w:rPr>
        <w:t xml:space="preserve"> </w:t>
      </w:r>
      <w:r w:rsidR="000D7507">
        <w:rPr>
          <w:lang w:val="id-ID"/>
        </w:rPr>
        <w:t>Melihat PKS</w:t>
      </w:r>
      <w:r>
        <w:t xml:space="preserve"> </w:t>
      </w:r>
    </w:p>
    <w:p w14:paraId="17E7D136" w14:textId="37B7C44E" w:rsidR="00E036B8" w:rsidRDefault="00E036B8" w:rsidP="009C5F00">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melihat PKS.</w:t>
      </w:r>
    </w:p>
    <w:p w14:paraId="34D669C9" w14:textId="5434A59B" w:rsidR="00A01EC3" w:rsidRPr="00A01EC3" w:rsidRDefault="00A01EC3" w:rsidP="00994A73">
      <w:pPr>
        <w:pStyle w:val="Caption"/>
        <w:keepNext/>
        <w:jc w:val="center"/>
        <w:rPr>
          <w:rFonts w:asciiTheme="majorBidi" w:hAnsiTheme="majorBidi" w:cstheme="majorBidi"/>
          <w:color w:val="000000" w:themeColor="text1"/>
          <w:sz w:val="22"/>
          <w:szCs w:val="22"/>
        </w:rPr>
      </w:pPr>
      <w:bookmarkStart w:id="80" w:name="_Toc51018097"/>
      <w:r w:rsidRPr="00A01EC3">
        <w:rPr>
          <w:rFonts w:asciiTheme="majorBidi" w:hAnsiTheme="majorBidi" w:cstheme="majorBidi"/>
          <w:color w:val="000000" w:themeColor="text1"/>
          <w:sz w:val="22"/>
          <w:szCs w:val="22"/>
        </w:rPr>
        <w:t xml:space="preserve">Tabel 4. </w:t>
      </w:r>
      <w:r w:rsidRPr="00A01EC3">
        <w:rPr>
          <w:rFonts w:asciiTheme="majorBidi" w:hAnsiTheme="majorBidi" w:cstheme="majorBidi"/>
          <w:color w:val="000000" w:themeColor="text1"/>
          <w:sz w:val="22"/>
          <w:szCs w:val="22"/>
        </w:rPr>
        <w:fldChar w:fldCharType="begin"/>
      </w:r>
      <w:r w:rsidRPr="00A01EC3">
        <w:rPr>
          <w:rFonts w:asciiTheme="majorBidi" w:hAnsiTheme="majorBidi" w:cstheme="majorBidi"/>
          <w:color w:val="000000" w:themeColor="text1"/>
          <w:sz w:val="22"/>
          <w:szCs w:val="22"/>
        </w:rPr>
        <w:instrText xml:space="preserve"> SEQ Tabel_4. \* ARABIC </w:instrText>
      </w:r>
      <w:r w:rsidRPr="00A01EC3">
        <w:rPr>
          <w:rFonts w:asciiTheme="majorBidi" w:hAnsiTheme="majorBidi" w:cstheme="majorBidi"/>
          <w:color w:val="000000" w:themeColor="text1"/>
          <w:sz w:val="22"/>
          <w:szCs w:val="22"/>
        </w:rPr>
        <w:fldChar w:fldCharType="separate"/>
      </w:r>
      <w:r w:rsidR="00BF546C">
        <w:rPr>
          <w:rFonts w:asciiTheme="majorBidi" w:hAnsiTheme="majorBidi" w:cstheme="majorBidi"/>
          <w:noProof/>
          <w:color w:val="000000" w:themeColor="text1"/>
          <w:sz w:val="22"/>
          <w:szCs w:val="22"/>
        </w:rPr>
        <w:t>13</w:t>
      </w:r>
      <w:r w:rsidRPr="00A01EC3">
        <w:rPr>
          <w:rFonts w:asciiTheme="majorBidi" w:hAnsiTheme="majorBidi" w:cstheme="majorBidi"/>
          <w:color w:val="000000" w:themeColor="text1"/>
          <w:sz w:val="22"/>
          <w:szCs w:val="22"/>
        </w:rPr>
        <w:fldChar w:fldCharType="end"/>
      </w:r>
      <w:r w:rsidRPr="00A01EC3">
        <w:rPr>
          <w:rFonts w:asciiTheme="majorBidi" w:hAnsiTheme="majorBidi" w:cstheme="majorBidi"/>
          <w:color w:val="000000" w:themeColor="text1"/>
          <w:sz w:val="22"/>
          <w:szCs w:val="22"/>
          <w:lang w:val="id-ID"/>
        </w:rPr>
        <w:t xml:space="preserve"> Use Case Specification Melihat PKS</w:t>
      </w:r>
      <w:bookmarkEnd w:id="80"/>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C20D0A" w14:paraId="5EC56D93"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542C945E" w14:textId="77777777" w:rsidR="00C20D0A" w:rsidRDefault="00C20D0A"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4D44AD9E" w14:textId="5697946D" w:rsidR="00C20D0A" w:rsidRPr="00C51732" w:rsidRDefault="00C20D0A" w:rsidP="00FA4ABC">
            <w:pPr>
              <w:ind w:right="26"/>
              <w:rPr>
                <w:lang w:val="id-ID"/>
              </w:rPr>
            </w:pPr>
            <w:r>
              <w:rPr>
                <w:rFonts w:ascii="Cambria" w:eastAsia="Cambria" w:hAnsi="Cambria" w:cs="Cambria"/>
                <w:sz w:val="20"/>
                <w:lang w:val="id-ID"/>
              </w:rPr>
              <w:t>Melihat PKS</w:t>
            </w:r>
          </w:p>
        </w:tc>
      </w:tr>
      <w:tr w:rsidR="00C20D0A" w14:paraId="5C8E88E2"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57097ED0" w14:textId="77777777" w:rsidR="00C20D0A" w:rsidRDefault="00C20D0A"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2252C64F" w14:textId="12F07C6C" w:rsidR="00C20D0A" w:rsidRPr="00C20D0A" w:rsidRDefault="00C20D0A" w:rsidP="00FA4ABC">
            <w:pPr>
              <w:ind w:right="26"/>
              <w:rPr>
                <w:lang w:val="id-ID"/>
              </w:rPr>
            </w:pPr>
            <w:r>
              <w:rPr>
                <w:rFonts w:ascii="Cambria" w:eastAsia="Cambria" w:hAnsi="Cambria" w:cs="Cambria"/>
                <w:sz w:val="20"/>
              </w:rPr>
              <w:t>UC</w:t>
            </w:r>
            <w:r>
              <w:rPr>
                <w:rFonts w:ascii="Cambria" w:eastAsia="Cambria" w:hAnsi="Cambria" w:cs="Cambria"/>
                <w:sz w:val="20"/>
                <w:lang w:val="id-ID"/>
              </w:rPr>
              <w:t>10</w:t>
            </w:r>
          </w:p>
        </w:tc>
      </w:tr>
      <w:tr w:rsidR="00C20D0A" w14:paraId="7B6999B1"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63262B2E" w14:textId="77777777" w:rsidR="00C20D0A" w:rsidRDefault="00C20D0A" w:rsidP="00FA4ABC">
            <w:pPr>
              <w:ind w:right="26"/>
            </w:pPr>
            <w:r>
              <w:rPr>
                <w:rFonts w:ascii="Cambria" w:eastAsia="Cambria" w:hAnsi="Cambria" w:cs="Cambria"/>
                <w:sz w:val="20"/>
              </w:rPr>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4A535ED3" w14:textId="7C4D898E" w:rsidR="00C20D0A" w:rsidRPr="002C1756" w:rsidRDefault="00C20D0A"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 dan Group Head </w:t>
            </w:r>
          </w:p>
        </w:tc>
      </w:tr>
      <w:tr w:rsidR="00C20D0A" w14:paraId="79DB76D2"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1D3A21B9" w14:textId="77777777" w:rsidR="00C20D0A" w:rsidRDefault="00C20D0A" w:rsidP="00FA4ABC">
            <w:pPr>
              <w:ind w:right="26"/>
            </w:pPr>
            <w:r>
              <w:rPr>
                <w:rFonts w:ascii="Cambria" w:eastAsia="Cambria" w:hAnsi="Cambria" w:cs="Cambria"/>
                <w:sz w:val="20"/>
              </w:rPr>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5A2C8AF3" w14:textId="45A30DEA" w:rsidR="00C20D0A" w:rsidRPr="002C1756" w:rsidRDefault="00C20D0A" w:rsidP="00FA4ABC">
            <w:pPr>
              <w:ind w:right="26"/>
              <w:rPr>
                <w:rFonts w:asciiTheme="majorBidi" w:hAnsiTheme="majorBidi" w:cstheme="majorBidi"/>
                <w:lang w:val="id-ID"/>
              </w:rPr>
            </w:pPr>
            <w:r>
              <w:rPr>
                <w:rFonts w:asciiTheme="majorBidi" w:hAnsiTheme="majorBidi" w:cstheme="majorBidi"/>
                <w:lang w:val="id-ID"/>
              </w:rPr>
              <w:t xml:space="preserve">IT Finance </w:t>
            </w:r>
          </w:p>
        </w:tc>
      </w:tr>
      <w:tr w:rsidR="00C20D0A" w14:paraId="1174675A" w14:textId="77777777" w:rsidTr="00FA4ABC">
        <w:trPr>
          <w:trHeight w:val="243"/>
        </w:trPr>
        <w:tc>
          <w:tcPr>
            <w:tcW w:w="1614" w:type="dxa"/>
            <w:tcBorders>
              <w:top w:val="single" w:sz="4" w:space="0" w:color="000000"/>
              <w:left w:val="single" w:sz="4" w:space="0" w:color="000000"/>
              <w:bottom w:val="single" w:sz="4" w:space="0" w:color="000000"/>
              <w:right w:val="single" w:sz="4" w:space="0" w:color="000000"/>
            </w:tcBorders>
          </w:tcPr>
          <w:p w14:paraId="736A61BA" w14:textId="77777777" w:rsidR="00C20D0A" w:rsidRDefault="00C20D0A"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53341E1F" w14:textId="77777777" w:rsidR="00C20D0A" w:rsidRPr="008A3A1D" w:rsidRDefault="00C20D0A" w:rsidP="00FA4ABC">
            <w:pPr>
              <w:ind w:right="26"/>
              <w:rPr>
                <w:rFonts w:ascii="Cambria" w:hAnsi="Cambria"/>
                <w:lang w:val="id-ID"/>
              </w:rPr>
            </w:pPr>
            <w:r w:rsidRPr="00C96DB2">
              <w:rPr>
                <w:rFonts w:ascii="Cambria" w:hAnsi="Cambria"/>
                <w:sz w:val="20"/>
                <w:szCs w:val="20"/>
                <w:lang w:val="id-ID"/>
              </w:rPr>
              <w:t xml:space="preserve">RBB terdata </w:t>
            </w:r>
            <w:r>
              <w:rPr>
                <w:rFonts w:ascii="Cambria" w:hAnsi="Cambria"/>
                <w:sz w:val="20"/>
                <w:szCs w:val="20"/>
                <w:lang w:val="id-ID"/>
              </w:rPr>
              <w:t>pada database.</w:t>
            </w:r>
          </w:p>
        </w:tc>
      </w:tr>
      <w:tr w:rsidR="00C20D0A" w14:paraId="0BCEEB32"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39ADA43D" w14:textId="77777777" w:rsidR="00C20D0A" w:rsidRDefault="00C20D0A"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55828902" w14:textId="77777777" w:rsidR="00C20D0A" w:rsidRPr="0047449A" w:rsidRDefault="00C20D0A" w:rsidP="00FA4ABC">
            <w:pPr>
              <w:ind w:right="26"/>
              <w:rPr>
                <w:lang w:val="id-ID"/>
              </w:rPr>
            </w:pPr>
            <w:r>
              <w:rPr>
                <w:rFonts w:ascii="Cambria" w:eastAsia="Cambria" w:hAnsi="Cambria" w:cs="Cambria"/>
                <w:sz w:val="20"/>
                <w:lang w:val="id-ID"/>
              </w:rPr>
              <w:t>Data RBB berubah.</w:t>
            </w:r>
          </w:p>
        </w:tc>
      </w:tr>
      <w:tr w:rsidR="00C20D0A" w14:paraId="4E047D45" w14:textId="77777777" w:rsidTr="00FA4ABC">
        <w:trPr>
          <w:trHeight w:val="270"/>
        </w:trPr>
        <w:tc>
          <w:tcPr>
            <w:tcW w:w="5240" w:type="dxa"/>
            <w:gridSpan w:val="3"/>
            <w:tcBorders>
              <w:top w:val="single" w:sz="4" w:space="0" w:color="000000"/>
              <w:left w:val="single" w:sz="4" w:space="0" w:color="000000"/>
              <w:bottom w:val="single" w:sz="4" w:space="0" w:color="000000"/>
              <w:right w:val="single" w:sz="4" w:space="0" w:color="000000"/>
            </w:tcBorders>
          </w:tcPr>
          <w:p w14:paraId="1C218BFF" w14:textId="77777777" w:rsidR="00C20D0A" w:rsidRDefault="00C20D0A" w:rsidP="00FA4ABC">
            <w:pPr>
              <w:ind w:right="26"/>
            </w:pPr>
            <w:r>
              <w:rPr>
                <w:rFonts w:ascii="Cambria" w:eastAsia="Cambria" w:hAnsi="Cambria" w:cs="Cambria"/>
                <w:sz w:val="20"/>
              </w:rPr>
              <w:lastRenderedPageBreak/>
              <w:t xml:space="preserve">Alur Normal </w:t>
            </w:r>
          </w:p>
        </w:tc>
      </w:tr>
      <w:tr w:rsidR="00C20D0A" w14:paraId="447937B6" w14:textId="77777777" w:rsidTr="00FA4ABC">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1D468C6C" w14:textId="77777777" w:rsidR="00C20D0A" w:rsidRPr="0089734B" w:rsidRDefault="00C20D0A" w:rsidP="00495AA4">
            <w:pPr>
              <w:ind w:right="26"/>
              <w:jc w:val="center"/>
              <w:rPr>
                <w:rFonts w:ascii="Cambria" w:eastAsia="Cambria" w:hAnsi="Cambria" w:cs="Cambria"/>
                <w:sz w:val="20"/>
                <w:lang w:val="id-ID"/>
              </w:rPr>
            </w:pPr>
            <w:r>
              <w:rPr>
                <w:rFonts w:ascii="Cambria" w:eastAsia="Cambria" w:hAnsi="Cambria" w:cs="Cambria"/>
                <w:sz w:val="20"/>
                <w:lang w:val="id-ID"/>
              </w:rPr>
              <w:t>IT Finance</w:t>
            </w:r>
          </w:p>
        </w:tc>
        <w:tc>
          <w:tcPr>
            <w:tcW w:w="2551" w:type="dxa"/>
            <w:tcBorders>
              <w:top w:val="single" w:sz="4" w:space="0" w:color="000000"/>
              <w:left w:val="single" w:sz="4" w:space="0" w:color="000000"/>
              <w:bottom w:val="single" w:sz="4" w:space="0" w:color="000000"/>
              <w:right w:val="single" w:sz="4" w:space="0" w:color="000000"/>
            </w:tcBorders>
          </w:tcPr>
          <w:p w14:paraId="3685C23C" w14:textId="77777777" w:rsidR="00C20D0A" w:rsidRDefault="00C20D0A" w:rsidP="00495AA4">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C20D0A" w14:paraId="4D7A3952" w14:textId="77777777" w:rsidTr="00FA4ABC">
        <w:trPr>
          <w:trHeight w:val="819"/>
        </w:trPr>
        <w:tc>
          <w:tcPr>
            <w:tcW w:w="2689" w:type="dxa"/>
            <w:gridSpan w:val="2"/>
            <w:tcBorders>
              <w:top w:val="single" w:sz="4" w:space="0" w:color="000000"/>
              <w:left w:val="single" w:sz="4" w:space="0" w:color="000000"/>
              <w:bottom w:val="single" w:sz="4" w:space="0" w:color="000000"/>
              <w:right w:val="single" w:sz="4" w:space="0" w:color="000000"/>
            </w:tcBorders>
          </w:tcPr>
          <w:p w14:paraId="51B3BBC4" w14:textId="77777777" w:rsidR="00C20D0A" w:rsidRPr="00A01EC3" w:rsidRDefault="00C20D0A" w:rsidP="002070B2">
            <w:pPr>
              <w:pStyle w:val="ListParagraph"/>
              <w:numPr>
                <w:ilvl w:val="0"/>
                <w:numId w:val="59"/>
              </w:numPr>
              <w:spacing w:after="6"/>
              <w:ind w:left="450" w:right="26"/>
              <w:rPr>
                <w:rFonts w:asciiTheme="majorBidi" w:hAnsiTheme="majorBidi" w:cstheme="majorBidi"/>
              </w:rPr>
            </w:pPr>
            <w:r w:rsidRPr="00C20D0A">
              <w:rPr>
                <w:rFonts w:ascii="Cambria" w:eastAsia="Cambria" w:hAnsi="Cambria" w:cs="Cambria"/>
                <w:sz w:val="20"/>
                <w:lang w:val="id-ID"/>
              </w:rPr>
              <w:t xml:space="preserve">IT Finance atau Group Head </w:t>
            </w:r>
            <w:r w:rsidR="00A01EC3">
              <w:rPr>
                <w:rFonts w:ascii="Cambria" w:eastAsia="Cambria" w:hAnsi="Cambria" w:cs="Cambria"/>
                <w:sz w:val="20"/>
                <w:lang w:val="id-ID"/>
              </w:rPr>
              <w:t>memilih menu Daftar PKS.</w:t>
            </w:r>
          </w:p>
          <w:p w14:paraId="36CCDEB0" w14:textId="1A80BA3D" w:rsidR="00A01EC3" w:rsidRPr="00C20D0A" w:rsidRDefault="00A01EC3" w:rsidP="00A01EC3">
            <w:pPr>
              <w:pStyle w:val="ListParagraph"/>
              <w:spacing w:after="6"/>
              <w:ind w:left="450" w:right="26"/>
              <w:rPr>
                <w:rFonts w:asciiTheme="majorBidi" w:hAnsiTheme="majorBidi" w:cstheme="majorBidi"/>
              </w:rPr>
            </w:pPr>
          </w:p>
        </w:tc>
        <w:tc>
          <w:tcPr>
            <w:tcW w:w="2551" w:type="dxa"/>
            <w:tcBorders>
              <w:top w:val="single" w:sz="4" w:space="0" w:color="000000"/>
              <w:left w:val="single" w:sz="4" w:space="0" w:color="000000"/>
              <w:bottom w:val="single" w:sz="4" w:space="0" w:color="000000"/>
              <w:right w:val="single" w:sz="4" w:space="0" w:color="000000"/>
            </w:tcBorders>
          </w:tcPr>
          <w:p w14:paraId="2FB853F9" w14:textId="4ABBC22D" w:rsidR="00C20D0A" w:rsidRPr="00B40B7F" w:rsidRDefault="00C20D0A" w:rsidP="002070B2">
            <w:pPr>
              <w:pStyle w:val="ListParagraph"/>
              <w:numPr>
                <w:ilvl w:val="0"/>
                <w:numId w:val="61"/>
              </w:numPr>
              <w:spacing w:after="6"/>
              <w:ind w:left="459" w:right="26"/>
              <w:rPr>
                <w:rFonts w:ascii="Cambria" w:eastAsia="Cambria" w:hAnsi="Cambria" w:cs="Cambria"/>
                <w:sz w:val="20"/>
                <w:lang w:val="id-ID"/>
              </w:rPr>
            </w:pPr>
            <w:r w:rsidRPr="00B40B7F">
              <w:rPr>
                <w:rFonts w:ascii="Cambria" w:eastAsia="Cambria" w:hAnsi="Cambria" w:cs="Cambria"/>
                <w:sz w:val="20"/>
                <w:lang w:val="id-ID"/>
              </w:rPr>
              <w:t xml:space="preserve">Sistem menampilkan halaman </w:t>
            </w:r>
            <w:r w:rsidR="00A01EC3">
              <w:rPr>
                <w:rFonts w:ascii="Cambria" w:eastAsia="Cambria" w:hAnsi="Cambria" w:cs="Cambria"/>
                <w:sz w:val="20"/>
                <w:lang w:val="id-ID"/>
              </w:rPr>
              <w:t>Daftar PKS</w:t>
            </w:r>
            <w:r w:rsidRPr="00B40B7F">
              <w:rPr>
                <w:rFonts w:ascii="Cambria" w:eastAsia="Cambria" w:hAnsi="Cambria" w:cs="Cambria"/>
                <w:sz w:val="20"/>
                <w:lang w:val="id-ID"/>
              </w:rPr>
              <w:t>.</w:t>
            </w:r>
            <w:r w:rsidRPr="00B40B7F">
              <w:rPr>
                <w:rFonts w:asciiTheme="majorBidi" w:hAnsiTheme="majorBidi" w:cstheme="majorBidi"/>
                <w:sz w:val="20"/>
                <w:szCs w:val="20"/>
                <w:lang w:val="id-ID"/>
              </w:rPr>
              <w:t>.</w:t>
            </w:r>
          </w:p>
        </w:tc>
      </w:tr>
      <w:tr w:rsidR="00C20D0A" w14:paraId="5B53F133" w14:textId="77777777" w:rsidTr="00FA4ABC">
        <w:trPr>
          <w:trHeight w:val="514"/>
        </w:trPr>
        <w:tc>
          <w:tcPr>
            <w:tcW w:w="5240" w:type="dxa"/>
            <w:gridSpan w:val="3"/>
            <w:tcBorders>
              <w:top w:val="single" w:sz="4" w:space="0" w:color="000000"/>
              <w:left w:val="single" w:sz="4" w:space="0" w:color="000000"/>
              <w:bottom w:val="single" w:sz="4" w:space="0" w:color="000000"/>
              <w:right w:val="single" w:sz="4" w:space="0" w:color="000000"/>
            </w:tcBorders>
          </w:tcPr>
          <w:p w14:paraId="47417DB9" w14:textId="77777777" w:rsidR="00A01EC3" w:rsidRDefault="00C20D0A" w:rsidP="00A01EC3">
            <w:pPr>
              <w:ind w:right="26"/>
              <w:rPr>
                <w:rFonts w:ascii="Cambria" w:eastAsia="Cambria" w:hAnsi="Cambria" w:cs="Cambria"/>
                <w:sz w:val="20"/>
              </w:rPr>
            </w:pPr>
            <w:r>
              <w:rPr>
                <w:rFonts w:ascii="Cambria" w:eastAsia="Cambria" w:hAnsi="Cambria" w:cs="Cambria"/>
                <w:sz w:val="20"/>
              </w:rPr>
              <w:t xml:space="preserve">Alur Alternatif </w:t>
            </w:r>
          </w:p>
          <w:p w14:paraId="1156C687" w14:textId="69EEB0F6" w:rsidR="00A01EC3" w:rsidRPr="00A01EC3" w:rsidRDefault="00A01EC3" w:rsidP="002070B2">
            <w:pPr>
              <w:pStyle w:val="ListParagraph"/>
              <w:numPr>
                <w:ilvl w:val="1"/>
                <w:numId w:val="60"/>
              </w:numPr>
              <w:ind w:left="450" w:right="26"/>
              <w:rPr>
                <w:rFonts w:ascii="Cambria" w:hAnsi="Cambria"/>
                <w:sz w:val="20"/>
                <w:szCs w:val="20"/>
                <w:lang w:val="id-ID"/>
              </w:rPr>
            </w:pPr>
            <w:r w:rsidRPr="00A01EC3">
              <w:rPr>
                <w:rFonts w:ascii="Cambria" w:hAnsi="Cambria"/>
                <w:sz w:val="20"/>
                <w:szCs w:val="20"/>
                <w:lang w:val="id-ID"/>
              </w:rPr>
              <w:t>IT Finance memilih menu Daftar RBB pada navigation bar.</w:t>
            </w:r>
          </w:p>
          <w:p w14:paraId="44932089" w14:textId="03D3A108" w:rsidR="00C20D0A" w:rsidRPr="00B40B7F" w:rsidRDefault="00A01EC3" w:rsidP="00A01EC3">
            <w:pPr>
              <w:spacing w:after="6"/>
              <w:ind w:right="26"/>
              <w:rPr>
                <w:rFonts w:asciiTheme="majorBidi" w:hAnsiTheme="majorBidi" w:cstheme="majorBidi"/>
                <w:sz w:val="20"/>
                <w:szCs w:val="20"/>
              </w:rPr>
            </w:pPr>
            <w:r>
              <w:rPr>
                <w:rFonts w:ascii="Cambria" w:hAnsi="Cambria"/>
                <w:sz w:val="20"/>
                <w:szCs w:val="20"/>
                <w:lang w:val="id-ID"/>
              </w:rPr>
              <w:t xml:space="preserve">     1.1.1 Sistem menampilkan halaman daftar RBB</w:t>
            </w:r>
          </w:p>
        </w:tc>
      </w:tr>
      <w:tr w:rsidR="00C20D0A" w14:paraId="5FDFA5C9" w14:textId="77777777" w:rsidTr="00A01EC3">
        <w:trPr>
          <w:trHeight w:val="522"/>
        </w:trPr>
        <w:tc>
          <w:tcPr>
            <w:tcW w:w="5240" w:type="dxa"/>
            <w:gridSpan w:val="3"/>
            <w:tcBorders>
              <w:top w:val="single" w:sz="4" w:space="0" w:color="000000"/>
              <w:left w:val="single" w:sz="4" w:space="0" w:color="000000"/>
              <w:right w:val="single" w:sz="4" w:space="0" w:color="000000"/>
            </w:tcBorders>
          </w:tcPr>
          <w:p w14:paraId="3E590BAB" w14:textId="77777777" w:rsidR="00C20D0A" w:rsidRDefault="00C20D0A" w:rsidP="00FA4ABC">
            <w:pPr>
              <w:ind w:right="26"/>
              <w:rPr>
                <w:rFonts w:ascii="Cambria" w:eastAsia="Cambria" w:hAnsi="Cambria" w:cs="Cambria"/>
                <w:sz w:val="20"/>
              </w:rPr>
            </w:pPr>
            <w:r>
              <w:rPr>
                <w:rFonts w:ascii="Cambria" w:eastAsia="Cambria" w:hAnsi="Cambria" w:cs="Cambria"/>
                <w:sz w:val="20"/>
              </w:rPr>
              <w:t xml:space="preserve">Pengecualian </w:t>
            </w:r>
          </w:p>
          <w:p w14:paraId="115E873F" w14:textId="004AFA94" w:rsidR="00C20D0A" w:rsidRPr="00A01EC3" w:rsidRDefault="00A01EC3" w:rsidP="00A01EC3">
            <w:pPr>
              <w:ind w:right="26"/>
              <w:rPr>
                <w:rFonts w:ascii="Cambria" w:hAnsi="Cambria"/>
                <w:lang w:val="id-ID"/>
              </w:rPr>
            </w:pPr>
            <w:r>
              <w:rPr>
                <w:rFonts w:ascii="Cambria" w:hAnsi="Cambria"/>
                <w:lang w:val="id-ID"/>
              </w:rPr>
              <w:t>-</w:t>
            </w:r>
          </w:p>
          <w:p w14:paraId="72772552" w14:textId="77777777" w:rsidR="00C20D0A" w:rsidRPr="001673DE" w:rsidRDefault="00C20D0A" w:rsidP="00FA4ABC">
            <w:pPr>
              <w:ind w:right="26"/>
              <w:rPr>
                <w:lang w:val="id-ID"/>
              </w:rPr>
            </w:pPr>
          </w:p>
        </w:tc>
      </w:tr>
      <w:tr w:rsidR="00C20D0A" w14:paraId="619FA92D" w14:textId="77777777" w:rsidTr="00FA4ABC">
        <w:trPr>
          <w:trHeight w:val="274"/>
        </w:trPr>
        <w:tc>
          <w:tcPr>
            <w:tcW w:w="1614" w:type="dxa"/>
            <w:tcBorders>
              <w:top w:val="single" w:sz="4" w:space="0" w:color="000000"/>
              <w:left w:val="single" w:sz="4" w:space="0" w:color="000000"/>
              <w:bottom w:val="single" w:sz="4" w:space="0" w:color="000000"/>
              <w:right w:val="single" w:sz="4" w:space="0" w:color="000000"/>
            </w:tcBorders>
          </w:tcPr>
          <w:p w14:paraId="21E7F88C" w14:textId="77777777" w:rsidR="00C20D0A" w:rsidRDefault="00C20D0A" w:rsidP="00FA4ABC">
            <w:pPr>
              <w:ind w:right="26"/>
            </w:pPr>
            <w:r>
              <w:rPr>
                <w:rFonts w:ascii="Cambria" w:eastAsia="Cambria" w:hAnsi="Cambria" w:cs="Cambria"/>
                <w:sz w:val="20"/>
              </w:rPr>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5B36D53F" w14:textId="77777777" w:rsidR="00C20D0A" w:rsidRPr="006B146F" w:rsidRDefault="00C20D0A" w:rsidP="00FA4ABC">
            <w:pPr>
              <w:ind w:right="26"/>
              <w:rPr>
                <w:lang w:val="id-ID"/>
              </w:rPr>
            </w:pPr>
            <w:r>
              <w:rPr>
                <w:lang w:val="id-ID"/>
              </w:rPr>
              <w:t>-</w:t>
            </w:r>
          </w:p>
        </w:tc>
      </w:tr>
    </w:tbl>
    <w:p w14:paraId="002CA605" w14:textId="77777777" w:rsidR="00017F3C" w:rsidRDefault="00017F3C" w:rsidP="00017F3C"/>
    <w:p w14:paraId="38C1FF7B" w14:textId="68D05CCA" w:rsidR="00994A73" w:rsidRDefault="00994A73" w:rsidP="00994A73">
      <w:pPr>
        <w:pStyle w:val="Gambar"/>
      </w:pPr>
      <w:bookmarkStart w:id="81" w:name="_Toc51504065"/>
      <w:r>
        <w:t xml:space="preserve">Gambar 4. </w:t>
      </w:r>
      <w:r>
        <w:fldChar w:fldCharType="begin"/>
      </w:r>
      <w:r>
        <w:instrText xml:space="preserve"> SEQ Gambar_4. \* ARABIC </w:instrText>
      </w:r>
      <w:r>
        <w:fldChar w:fldCharType="separate"/>
      </w:r>
      <w:r w:rsidR="00BF546C">
        <w:rPr>
          <w:noProof/>
        </w:rPr>
        <w:t>13</w:t>
      </w:r>
      <w:r>
        <w:fldChar w:fldCharType="end"/>
      </w:r>
      <w:r>
        <w:t xml:space="preserve"> </w:t>
      </w:r>
      <w:r w:rsidRPr="001035FD">
        <w:t>Activity Diagram Melihat PKS</w:t>
      </w:r>
      <w:bookmarkEnd w:id="81"/>
    </w:p>
    <w:p w14:paraId="220048E8" w14:textId="35520EDE" w:rsidR="00017F3C" w:rsidRDefault="00017F3C" w:rsidP="00994A73">
      <w:pPr>
        <w:pStyle w:val="Diagram"/>
      </w:pPr>
      <w:r w:rsidRPr="00017F3C">
        <w:rPr>
          <w:noProof/>
        </w:rPr>
        <w:drawing>
          <wp:inline distT="0" distB="0" distL="0" distR="0" wp14:anchorId="5D285C1D" wp14:editId="1B94D335">
            <wp:extent cx="3347085" cy="1985645"/>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7085" cy="1985645"/>
                    </a:xfrm>
                    <a:prstGeom prst="rect">
                      <a:avLst/>
                    </a:prstGeom>
                    <a:noFill/>
                    <a:ln>
                      <a:noFill/>
                    </a:ln>
                  </pic:spPr>
                </pic:pic>
              </a:graphicData>
            </a:graphic>
          </wp:inline>
        </w:drawing>
      </w:r>
    </w:p>
    <w:p w14:paraId="1C16DF7D" w14:textId="2A54145C" w:rsidR="009957EC" w:rsidRDefault="00D1442A" w:rsidP="001C0919">
      <w:pPr>
        <w:pStyle w:val="Heading4"/>
        <w:ind w:left="0" w:right="26" w:firstLine="0"/>
      </w:pPr>
      <w:r>
        <w:t>11.</w:t>
      </w:r>
      <w:r>
        <w:rPr>
          <w:rFonts w:ascii="Arial" w:eastAsia="Arial" w:hAnsi="Arial" w:cs="Arial"/>
        </w:rPr>
        <w:t xml:space="preserve"> </w:t>
      </w:r>
      <w:r w:rsidR="00A01EC3">
        <w:rPr>
          <w:lang w:val="id-ID"/>
        </w:rPr>
        <w:t>Menambah PKS</w:t>
      </w:r>
      <w:r>
        <w:t xml:space="preserve"> </w:t>
      </w:r>
    </w:p>
    <w:p w14:paraId="2E87488C" w14:textId="07E31022" w:rsidR="00F32D3C" w:rsidRDefault="00F32D3C" w:rsidP="009C5F00">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menambah PKS.</w:t>
      </w:r>
    </w:p>
    <w:p w14:paraId="778D162D" w14:textId="6132C2F5" w:rsidR="00A01EC3" w:rsidRPr="00A01EC3" w:rsidRDefault="00A01EC3" w:rsidP="00994A73">
      <w:pPr>
        <w:pStyle w:val="Caption"/>
        <w:keepNext/>
        <w:jc w:val="center"/>
        <w:rPr>
          <w:rFonts w:asciiTheme="majorBidi" w:hAnsiTheme="majorBidi" w:cstheme="majorBidi"/>
          <w:color w:val="000000" w:themeColor="text1"/>
          <w:sz w:val="22"/>
          <w:szCs w:val="22"/>
        </w:rPr>
      </w:pPr>
      <w:bookmarkStart w:id="82" w:name="_Toc51018098"/>
      <w:r w:rsidRPr="00A01EC3">
        <w:rPr>
          <w:rFonts w:asciiTheme="majorBidi" w:hAnsiTheme="majorBidi" w:cstheme="majorBidi"/>
          <w:color w:val="000000" w:themeColor="text1"/>
          <w:sz w:val="22"/>
          <w:szCs w:val="22"/>
        </w:rPr>
        <w:lastRenderedPageBreak/>
        <w:t xml:space="preserve">Tabel 4. </w:t>
      </w:r>
      <w:r w:rsidRPr="00A01EC3">
        <w:rPr>
          <w:rFonts w:asciiTheme="majorBidi" w:hAnsiTheme="majorBidi" w:cstheme="majorBidi"/>
          <w:color w:val="000000" w:themeColor="text1"/>
          <w:sz w:val="22"/>
          <w:szCs w:val="22"/>
        </w:rPr>
        <w:fldChar w:fldCharType="begin"/>
      </w:r>
      <w:r w:rsidRPr="00A01EC3">
        <w:rPr>
          <w:rFonts w:asciiTheme="majorBidi" w:hAnsiTheme="majorBidi" w:cstheme="majorBidi"/>
          <w:color w:val="000000" w:themeColor="text1"/>
          <w:sz w:val="22"/>
          <w:szCs w:val="22"/>
        </w:rPr>
        <w:instrText xml:space="preserve"> SEQ Tabel_4. \* ARABIC </w:instrText>
      </w:r>
      <w:r w:rsidRPr="00A01EC3">
        <w:rPr>
          <w:rFonts w:asciiTheme="majorBidi" w:hAnsiTheme="majorBidi" w:cstheme="majorBidi"/>
          <w:color w:val="000000" w:themeColor="text1"/>
          <w:sz w:val="22"/>
          <w:szCs w:val="22"/>
        </w:rPr>
        <w:fldChar w:fldCharType="separate"/>
      </w:r>
      <w:r w:rsidR="00BF546C">
        <w:rPr>
          <w:rFonts w:asciiTheme="majorBidi" w:hAnsiTheme="majorBidi" w:cstheme="majorBidi"/>
          <w:noProof/>
          <w:color w:val="000000" w:themeColor="text1"/>
          <w:sz w:val="22"/>
          <w:szCs w:val="22"/>
        </w:rPr>
        <w:t>14</w:t>
      </w:r>
      <w:r w:rsidRPr="00A01EC3">
        <w:rPr>
          <w:rFonts w:asciiTheme="majorBidi" w:hAnsiTheme="majorBidi" w:cstheme="majorBidi"/>
          <w:color w:val="000000" w:themeColor="text1"/>
          <w:sz w:val="22"/>
          <w:szCs w:val="22"/>
        </w:rPr>
        <w:fldChar w:fldCharType="end"/>
      </w:r>
      <w:r w:rsidRPr="00A01EC3">
        <w:rPr>
          <w:rFonts w:asciiTheme="majorBidi" w:hAnsiTheme="majorBidi" w:cstheme="majorBidi"/>
          <w:color w:val="000000" w:themeColor="text1"/>
          <w:sz w:val="22"/>
          <w:szCs w:val="22"/>
          <w:lang w:val="id-ID"/>
        </w:rPr>
        <w:t xml:space="preserve"> Use Case Specification Menambah PKS</w:t>
      </w:r>
      <w:bookmarkEnd w:id="82"/>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A01EC3" w14:paraId="2EEB24F5"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703CC73D" w14:textId="77777777" w:rsidR="00A01EC3" w:rsidRDefault="00A01EC3"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66B45343" w14:textId="4E34BCE5" w:rsidR="00A01EC3" w:rsidRPr="00C51732" w:rsidRDefault="00A01EC3" w:rsidP="00FA4ABC">
            <w:pPr>
              <w:ind w:right="26"/>
              <w:rPr>
                <w:lang w:val="id-ID"/>
              </w:rPr>
            </w:pPr>
            <w:r>
              <w:rPr>
                <w:rFonts w:ascii="Cambria" w:eastAsia="Cambria" w:hAnsi="Cambria" w:cs="Cambria"/>
                <w:sz w:val="20"/>
                <w:lang w:val="id-ID"/>
              </w:rPr>
              <w:t>Menambah PKS</w:t>
            </w:r>
          </w:p>
        </w:tc>
      </w:tr>
      <w:tr w:rsidR="00A01EC3" w14:paraId="2EF62940"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0DF588E6" w14:textId="77777777" w:rsidR="00A01EC3" w:rsidRDefault="00A01EC3"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1F919462" w14:textId="50D949E4" w:rsidR="00A01EC3" w:rsidRPr="00A01EC3" w:rsidRDefault="00A01EC3" w:rsidP="00FA4ABC">
            <w:pPr>
              <w:ind w:right="26"/>
              <w:rPr>
                <w:lang w:val="id-ID"/>
              </w:rPr>
            </w:pPr>
            <w:r>
              <w:rPr>
                <w:rFonts w:ascii="Cambria" w:eastAsia="Cambria" w:hAnsi="Cambria" w:cs="Cambria"/>
                <w:sz w:val="20"/>
              </w:rPr>
              <w:t>UC</w:t>
            </w:r>
            <w:r>
              <w:rPr>
                <w:rFonts w:ascii="Cambria" w:eastAsia="Cambria" w:hAnsi="Cambria" w:cs="Cambria"/>
                <w:sz w:val="20"/>
                <w:lang w:val="id-ID"/>
              </w:rPr>
              <w:t>11</w:t>
            </w:r>
          </w:p>
        </w:tc>
      </w:tr>
      <w:tr w:rsidR="00A01EC3" w14:paraId="14A4B4E0"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34995830" w14:textId="77777777" w:rsidR="00A01EC3" w:rsidRDefault="00A01EC3" w:rsidP="00FA4ABC">
            <w:pPr>
              <w:ind w:right="26"/>
            </w:pPr>
            <w:r>
              <w:rPr>
                <w:rFonts w:ascii="Cambria" w:eastAsia="Cambria" w:hAnsi="Cambria" w:cs="Cambria"/>
                <w:sz w:val="20"/>
              </w:rPr>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79D8FE67" w14:textId="77777777" w:rsidR="00A01EC3" w:rsidRPr="002C1756" w:rsidRDefault="00A01EC3"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A01EC3" w14:paraId="5EA14791"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0DBBA7CE" w14:textId="77777777" w:rsidR="00A01EC3" w:rsidRDefault="00A01EC3" w:rsidP="00FA4ABC">
            <w:pPr>
              <w:ind w:right="26"/>
            </w:pPr>
            <w:r>
              <w:rPr>
                <w:rFonts w:ascii="Cambria" w:eastAsia="Cambria" w:hAnsi="Cambria" w:cs="Cambria"/>
                <w:sz w:val="20"/>
              </w:rPr>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732146AD" w14:textId="77777777" w:rsidR="00A01EC3" w:rsidRPr="002C1756" w:rsidRDefault="00A01EC3" w:rsidP="00FA4ABC">
            <w:pPr>
              <w:ind w:right="26"/>
              <w:rPr>
                <w:rFonts w:asciiTheme="majorBidi" w:hAnsiTheme="majorBidi" w:cstheme="majorBidi"/>
                <w:lang w:val="id-ID"/>
              </w:rPr>
            </w:pPr>
            <w:r>
              <w:rPr>
                <w:rFonts w:asciiTheme="majorBidi" w:hAnsiTheme="majorBidi" w:cstheme="majorBidi"/>
                <w:lang w:val="id-ID"/>
              </w:rPr>
              <w:t>IT Finance</w:t>
            </w:r>
          </w:p>
        </w:tc>
      </w:tr>
      <w:tr w:rsidR="00A01EC3" w14:paraId="7AF2202C" w14:textId="77777777" w:rsidTr="00FA4ABC">
        <w:trPr>
          <w:trHeight w:val="243"/>
        </w:trPr>
        <w:tc>
          <w:tcPr>
            <w:tcW w:w="1614" w:type="dxa"/>
            <w:tcBorders>
              <w:top w:val="single" w:sz="4" w:space="0" w:color="000000"/>
              <w:left w:val="single" w:sz="4" w:space="0" w:color="000000"/>
              <w:bottom w:val="single" w:sz="4" w:space="0" w:color="000000"/>
              <w:right w:val="single" w:sz="4" w:space="0" w:color="000000"/>
            </w:tcBorders>
          </w:tcPr>
          <w:p w14:paraId="6C437517" w14:textId="77777777" w:rsidR="00A01EC3" w:rsidRDefault="00A01EC3" w:rsidP="00FA4ABC">
            <w:pPr>
              <w:ind w:right="26"/>
            </w:pPr>
            <w:r>
              <w:rPr>
                <w:rFonts w:ascii="Cambria" w:eastAsia="Cambria" w:hAnsi="Cambria" w:cs="Cambria"/>
                <w:sz w:val="20"/>
              </w:rPr>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72EFF760" w14:textId="6F6832E8" w:rsidR="00A01EC3" w:rsidRPr="008A3A1D" w:rsidRDefault="00A01EC3" w:rsidP="00FA4ABC">
            <w:pPr>
              <w:ind w:right="26"/>
              <w:rPr>
                <w:rFonts w:ascii="Cambria" w:hAnsi="Cambria"/>
                <w:lang w:val="id-ID"/>
              </w:rPr>
            </w:pPr>
            <w:r>
              <w:rPr>
                <w:rFonts w:ascii="Cambria" w:hAnsi="Cambria"/>
                <w:sz w:val="20"/>
                <w:szCs w:val="20"/>
                <w:lang w:val="id-ID"/>
              </w:rPr>
              <w:t>PKS</w:t>
            </w:r>
            <w:r w:rsidRPr="00C96DB2">
              <w:rPr>
                <w:rFonts w:ascii="Cambria" w:hAnsi="Cambria"/>
                <w:sz w:val="20"/>
                <w:szCs w:val="20"/>
                <w:lang w:val="id-ID"/>
              </w:rPr>
              <w:t xml:space="preserve"> berlum terdata </w:t>
            </w:r>
            <w:r>
              <w:rPr>
                <w:rFonts w:ascii="Cambria" w:hAnsi="Cambria"/>
                <w:sz w:val="20"/>
                <w:szCs w:val="20"/>
                <w:lang w:val="id-ID"/>
              </w:rPr>
              <w:t>pada database.</w:t>
            </w:r>
          </w:p>
        </w:tc>
      </w:tr>
      <w:tr w:rsidR="00A01EC3" w14:paraId="6985816D"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35C93364" w14:textId="77777777" w:rsidR="00A01EC3" w:rsidRDefault="00A01EC3"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02C56377" w14:textId="295DD49C" w:rsidR="00A01EC3" w:rsidRPr="0047449A" w:rsidRDefault="00A01EC3" w:rsidP="00A01EC3">
            <w:pPr>
              <w:ind w:right="26"/>
              <w:rPr>
                <w:lang w:val="id-ID"/>
              </w:rPr>
            </w:pPr>
            <w:r>
              <w:rPr>
                <w:rFonts w:ascii="Cambria" w:eastAsia="Cambria" w:hAnsi="Cambria" w:cs="Cambria"/>
                <w:sz w:val="20"/>
                <w:lang w:val="id-ID"/>
              </w:rPr>
              <w:t>PKS terdata pada database.</w:t>
            </w:r>
          </w:p>
        </w:tc>
      </w:tr>
      <w:tr w:rsidR="00A01EC3" w14:paraId="784D0D79" w14:textId="77777777" w:rsidTr="00FA4ABC">
        <w:trPr>
          <w:trHeight w:val="326"/>
        </w:trPr>
        <w:tc>
          <w:tcPr>
            <w:tcW w:w="5240" w:type="dxa"/>
            <w:gridSpan w:val="3"/>
            <w:tcBorders>
              <w:top w:val="single" w:sz="4" w:space="0" w:color="000000"/>
              <w:left w:val="single" w:sz="4" w:space="0" w:color="000000"/>
              <w:bottom w:val="single" w:sz="4" w:space="0" w:color="000000"/>
              <w:right w:val="single" w:sz="4" w:space="0" w:color="000000"/>
            </w:tcBorders>
          </w:tcPr>
          <w:p w14:paraId="41C33174" w14:textId="77777777" w:rsidR="00A01EC3" w:rsidRDefault="00A01EC3" w:rsidP="00FA4ABC">
            <w:pPr>
              <w:ind w:right="26"/>
            </w:pPr>
            <w:r>
              <w:rPr>
                <w:rFonts w:ascii="Cambria" w:eastAsia="Cambria" w:hAnsi="Cambria" w:cs="Cambria"/>
                <w:sz w:val="20"/>
              </w:rPr>
              <w:t xml:space="preserve">Alur Normal </w:t>
            </w:r>
          </w:p>
        </w:tc>
      </w:tr>
      <w:tr w:rsidR="00A01EC3" w14:paraId="4F7C0C69" w14:textId="77777777" w:rsidTr="00FA4ABC">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3F0ACF19" w14:textId="77777777" w:rsidR="00A01EC3" w:rsidRPr="0089734B" w:rsidRDefault="00A01EC3" w:rsidP="00495AA4">
            <w:pPr>
              <w:ind w:right="26"/>
              <w:jc w:val="center"/>
              <w:rPr>
                <w:rFonts w:ascii="Cambria" w:eastAsia="Cambria" w:hAnsi="Cambria" w:cs="Cambria"/>
                <w:sz w:val="20"/>
                <w:lang w:val="id-ID"/>
              </w:rPr>
            </w:pPr>
            <w:r>
              <w:rPr>
                <w:rFonts w:ascii="Cambria" w:eastAsia="Cambria" w:hAnsi="Cambria" w:cs="Cambria"/>
                <w:sz w:val="20"/>
                <w:lang w:val="id-ID"/>
              </w:rPr>
              <w:t>IT Finance</w:t>
            </w:r>
          </w:p>
        </w:tc>
        <w:tc>
          <w:tcPr>
            <w:tcW w:w="2551" w:type="dxa"/>
            <w:tcBorders>
              <w:top w:val="single" w:sz="4" w:space="0" w:color="000000"/>
              <w:left w:val="single" w:sz="4" w:space="0" w:color="000000"/>
              <w:bottom w:val="single" w:sz="4" w:space="0" w:color="000000"/>
              <w:right w:val="single" w:sz="4" w:space="0" w:color="000000"/>
            </w:tcBorders>
          </w:tcPr>
          <w:p w14:paraId="1CB7BA8A" w14:textId="77777777" w:rsidR="00A01EC3" w:rsidRDefault="00A01EC3" w:rsidP="00495AA4">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A01EC3" w14:paraId="05616A3D" w14:textId="77777777" w:rsidTr="00FA4ABC">
        <w:trPr>
          <w:trHeight w:val="819"/>
        </w:trPr>
        <w:tc>
          <w:tcPr>
            <w:tcW w:w="2689" w:type="dxa"/>
            <w:gridSpan w:val="2"/>
            <w:tcBorders>
              <w:top w:val="single" w:sz="4" w:space="0" w:color="000000"/>
              <w:left w:val="single" w:sz="4" w:space="0" w:color="000000"/>
              <w:bottom w:val="single" w:sz="4" w:space="0" w:color="000000"/>
              <w:right w:val="single" w:sz="4" w:space="0" w:color="000000"/>
            </w:tcBorders>
          </w:tcPr>
          <w:p w14:paraId="64F4EE89" w14:textId="0FCE3D7D" w:rsidR="00A01EC3" w:rsidRPr="00702000" w:rsidRDefault="00A01EC3" w:rsidP="002070B2">
            <w:pPr>
              <w:pStyle w:val="ListParagraph"/>
              <w:numPr>
                <w:ilvl w:val="0"/>
                <w:numId w:val="75"/>
              </w:numPr>
              <w:spacing w:after="6"/>
              <w:ind w:left="450" w:right="26"/>
              <w:rPr>
                <w:rFonts w:asciiTheme="majorBidi" w:hAnsiTheme="majorBidi" w:cstheme="majorBidi"/>
                <w:sz w:val="20"/>
                <w:szCs w:val="20"/>
              </w:rPr>
            </w:pPr>
            <w:r w:rsidRPr="00702000">
              <w:rPr>
                <w:rFonts w:asciiTheme="majorBidi" w:hAnsiTheme="majorBidi" w:cstheme="majorBidi"/>
                <w:sz w:val="20"/>
                <w:szCs w:val="20"/>
                <w:lang w:val="id-ID"/>
              </w:rPr>
              <w:t xml:space="preserve">IT Finance memilih menu Daftar </w:t>
            </w:r>
            <w:r>
              <w:rPr>
                <w:rFonts w:asciiTheme="majorBidi" w:hAnsiTheme="majorBidi" w:cstheme="majorBidi"/>
                <w:sz w:val="20"/>
                <w:szCs w:val="20"/>
                <w:lang w:val="id-ID"/>
              </w:rPr>
              <w:t>PKS</w:t>
            </w:r>
            <w:r w:rsidRPr="00702000">
              <w:rPr>
                <w:rFonts w:asciiTheme="majorBidi" w:hAnsiTheme="majorBidi" w:cstheme="majorBidi"/>
                <w:sz w:val="20"/>
                <w:szCs w:val="20"/>
                <w:lang w:val="id-ID"/>
              </w:rPr>
              <w:t xml:space="preserve"> pada halaman utama.</w:t>
            </w:r>
          </w:p>
          <w:p w14:paraId="236FE82B" w14:textId="224BB1B9" w:rsidR="00A01EC3" w:rsidRPr="00702000" w:rsidRDefault="00A01EC3" w:rsidP="002070B2">
            <w:pPr>
              <w:pStyle w:val="ListParagraph"/>
              <w:numPr>
                <w:ilvl w:val="0"/>
                <w:numId w:val="75"/>
              </w:numPr>
              <w:spacing w:after="6"/>
              <w:ind w:left="450" w:right="26"/>
              <w:rPr>
                <w:rFonts w:asciiTheme="majorBidi" w:hAnsiTheme="majorBidi" w:cstheme="majorBidi"/>
                <w:sz w:val="20"/>
                <w:szCs w:val="20"/>
              </w:rPr>
            </w:pPr>
            <w:r w:rsidRPr="00702000">
              <w:rPr>
                <w:rFonts w:asciiTheme="majorBidi" w:hAnsiTheme="majorBidi" w:cstheme="majorBidi"/>
                <w:sz w:val="20"/>
                <w:szCs w:val="20"/>
                <w:lang w:val="id-ID"/>
              </w:rPr>
              <w:t xml:space="preserve">IT Finance mengklik tombol Tambah </w:t>
            </w:r>
            <w:r>
              <w:rPr>
                <w:rFonts w:asciiTheme="majorBidi" w:hAnsiTheme="majorBidi" w:cstheme="majorBidi"/>
                <w:sz w:val="20"/>
                <w:szCs w:val="20"/>
                <w:lang w:val="id-ID"/>
              </w:rPr>
              <w:t>PKS</w:t>
            </w:r>
          </w:p>
          <w:p w14:paraId="172A90C4" w14:textId="2B4D2109" w:rsidR="00A01EC3" w:rsidRPr="00702000" w:rsidRDefault="00A01EC3" w:rsidP="002070B2">
            <w:pPr>
              <w:pStyle w:val="ListParagraph"/>
              <w:numPr>
                <w:ilvl w:val="0"/>
                <w:numId w:val="75"/>
              </w:numPr>
              <w:spacing w:after="6"/>
              <w:ind w:left="450" w:right="26"/>
              <w:rPr>
                <w:rFonts w:asciiTheme="majorBidi" w:hAnsiTheme="majorBidi" w:cstheme="majorBidi"/>
                <w:sz w:val="20"/>
                <w:szCs w:val="20"/>
                <w:lang w:val="id-ID"/>
              </w:rPr>
            </w:pPr>
            <w:r w:rsidRPr="00702000">
              <w:rPr>
                <w:rFonts w:asciiTheme="majorBidi" w:hAnsiTheme="majorBidi" w:cstheme="majorBidi"/>
                <w:sz w:val="20"/>
                <w:szCs w:val="20"/>
                <w:lang w:val="id-ID"/>
              </w:rPr>
              <w:t xml:space="preserve">IT Finance mengisi formulir penambahan </w:t>
            </w:r>
            <w:r>
              <w:rPr>
                <w:rFonts w:asciiTheme="majorBidi" w:hAnsiTheme="majorBidi" w:cstheme="majorBidi"/>
                <w:sz w:val="20"/>
                <w:szCs w:val="20"/>
                <w:lang w:val="id-ID"/>
              </w:rPr>
              <w:t>PKS</w:t>
            </w:r>
            <w:r w:rsidRPr="00702000">
              <w:rPr>
                <w:rFonts w:asciiTheme="majorBidi" w:hAnsiTheme="majorBidi" w:cstheme="majorBidi"/>
                <w:sz w:val="20"/>
                <w:szCs w:val="20"/>
                <w:lang w:val="id-ID"/>
              </w:rPr>
              <w:t>.</w:t>
            </w:r>
          </w:p>
          <w:p w14:paraId="57006C32" w14:textId="77777777" w:rsidR="00A01EC3" w:rsidRDefault="00A01EC3" w:rsidP="002070B2">
            <w:pPr>
              <w:pStyle w:val="ListParagraph"/>
              <w:numPr>
                <w:ilvl w:val="0"/>
                <w:numId w:val="75"/>
              </w:numPr>
              <w:spacing w:after="6"/>
              <w:ind w:left="450" w:right="26"/>
              <w:rPr>
                <w:rFonts w:asciiTheme="majorBidi" w:hAnsiTheme="majorBidi" w:cstheme="majorBidi"/>
                <w:sz w:val="20"/>
                <w:szCs w:val="20"/>
                <w:lang w:val="id-ID"/>
              </w:rPr>
            </w:pPr>
            <w:r w:rsidRPr="00702000">
              <w:rPr>
                <w:rFonts w:asciiTheme="majorBidi" w:hAnsiTheme="majorBidi" w:cstheme="majorBidi"/>
                <w:sz w:val="20"/>
                <w:szCs w:val="20"/>
                <w:lang w:val="id-ID"/>
              </w:rPr>
              <w:t>IT Finance mengklik tombol simpan.</w:t>
            </w:r>
          </w:p>
          <w:p w14:paraId="46438E75" w14:textId="77777777" w:rsidR="00A01EC3" w:rsidRPr="00702000" w:rsidRDefault="00A01EC3" w:rsidP="00FA4ABC">
            <w:pPr>
              <w:pStyle w:val="ListParagraph"/>
              <w:rPr>
                <w:rFonts w:asciiTheme="majorBidi" w:hAnsiTheme="majorBidi" w:cstheme="majorBidi"/>
                <w:sz w:val="20"/>
                <w:szCs w:val="20"/>
                <w:lang w:val="id-ID"/>
              </w:rPr>
            </w:pPr>
          </w:p>
          <w:p w14:paraId="28BD059B" w14:textId="77777777" w:rsidR="00A01EC3" w:rsidRPr="00702000" w:rsidRDefault="00A01EC3" w:rsidP="00FA4ABC">
            <w:pPr>
              <w:spacing w:after="6"/>
              <w:ind w:right="26"/>
              <w:rPr>
                <w:rFonts w:asciiTheme="majorBidi" w:hAnsiTheme="majorBidi" w:cstheme="majorBidi"/>
                <w:sz w:val="20"/>
                <w:szCs w:val="20"/>
                <w:lang w:val="id-ID"/>
              </w:rPr>
            </w:pPr>
          </w:p>
        </w:tc>
        <w:tc>
          <w:tcPr>
            <w:tcW w:w="2551" w:type="dxa"/>
            <w:tcBorders>
              <w:top w:val="single" w:sz="4" w:space="0" w:color="000000"/>
              <w:left w:val="single" w:sz="4" w:space="0" w:color="000000"/>
              <w:bottom w:val="single" w:sz="4" w:space="0" w:color="000000"/>
              <w:right w:val="single" w:sz="4" w:space="0" w:color="000000"/>
            </w:tcBorders>
          </w:tcPr>
          <w:p w14:paraId="768CE2BF" w14:textId="1D9D64BB" w:rsidR="00A01EC3" w:rsidRPr="00702000" w:rsidRDefault="00A01EC3" w:rsidP="002070B2">
            <w:pPr>
              <w:pStyle w:val="ListParagraph"/>
              <w:numPr>
                <w:ilvl w:val="0"/>
                <w:numId w:val="72"/>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t xml:space="preserve">Sistem menampilkan halaman daftar </w:t>
            </w:r>
            <w:r>
              <w:rPr>
                <w:rFonts w:asciiTheme="majorBidi" w:eastAsia="Cambria" w:hAnsiTheme="majorBidi" w:cstheme="majorBidi"/>
                <w:sz w:val="20"/>
                <w:lang w:val="id-ID"/>
              </w:rPr>
              <w:t>PKS</w:t>
            </w:r>
            <w:r w:rsidRPr="00702000">
              <w:rPr>
                <w:rFonts w:asciiTheme="majorBidi" w:eastAsia="Cambria" w:hAnsiTheme="majorBidi" w:cstheme="majorBidi"/>
                <w:sz w:val="20"/>
                <w:lang w:val="id-ID"/>
              </w:rPr>
              <w:t>.</w:t>
            </w:r>
          </w:p>
          <w:p w14:paraId="15E3B89E" w14:textId="77777777" w:rsidR="00A01EC3" w:rsidRPr="00702000" w:rsidRDefault="00A01EC3" w:rsidP="001A6EA0">
            <w:pPr>
              <w:spacing w:after="6"/>
              <w:ind w:left="459" w:right="26"/>
              <w:rPr>
                <w:rFonts w:asciiTheme="majorBidi" w:eastAsia="Cambria" w:hAnsiTheme="majorBidi" w:cstheme="majorBidi"/>
                <w:sz w:val="20"/>
                <w:lang w:val="id-ID"/>
              </w:rPr>
            </w:pPr>
          </w:p>
          <w:p w14:paraId="5C2E495B" w14:textId="550BABFF" w:rsidR="00A01EC3" w:rsidRPr="00702000" w:rsidRDefault="00A01EC3" w:rsidP="002070B2">
            <w:pPr>
              <w:pStyle w:val="ListParagraph"/>
              <w:numPr>
                <w:ilvl w:val="0"/>
                <w:numId w:val="73"/>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t xml:space="preserve">Sistem menampilkan halaman tambah </w:t>
            </w:r>
            <w:r>
              <w:rPr>
                <w:rFonts w:asciiTheme="majorBidi" w:eastAsia="Cambria" w:hAnsiTheme="majorBidi" w:cstheme="majorBidi"/>
                <w:sz w:val="20"/>
                <w:lang w:val="id-ID"/>
              </w:rPr>
              <w:t>PKS</w:t>
            </w:r>
            <w:r w:rsidRPr="00702000">
              <w:rPr>
                <w:rFonts w:asciiTheme="majorBidi" w:eastAsia="Cambria" w:hAnsiTheme="majorBidi" w:cstheme="majorBidi"/>
                <w:sz w:val="20"/>
                <w:lang w:val="id-ID"/>
              </w:rPr>
              <w:t>.</w:t>
            </w:r>
          </w:p>
          <w:p w14:paraId="76C11E98" w14:textId="77777777" w:rsidR="00A01EC3" w:rsidRPr="00702000" w:rsidRDefault="00A01EC3" w:rsidP="001A6EA0">
            <w:pPr>
              <w:pStyle w:val="ListParagraph"/>
              <w:spacing w:after="6"/>
              <w:ind w:left="459" w:right="26"/>
              <w:rPr>
                <w:rFonts w:asciiTheme="majorBidi" w:eastAsia="Cambria" w:hAnsiTheme="majorBidi" w:cstheme="majorBidi"/>
                <w:sz w:val="20"/>
                <w:lang w:val="id-ID"/>
              </w:rPr>
            </w:pPr>
          </w:p>
          <w:p w14:paraId="69BF94B1" w14:textId="77777777" w:rsidR="00A01EC3" w:rsidRPr="00702000" w:rsidRDefault="00A01EC3" w:rsidP="001A6EA0">
            <w:pPr>
              <w:pStyle w:val="ListParagraph"/>
              <w:spacing w:after="6"/>
              <w:ind w:left="459" w:right="26"/>
              <w:rPr>
                <w:rFonts w:asciiTheme="majorBidi" w:eastAsia="Cambria" w:hAnsiTheme="majorBidi" w:cstheme="majorBidi"/>
                <w:sz w:val="20"/>
                <w:lang w:val="id-ID"/>
              </w:rPr>
            </w:pPr>
          </w:p>
          <w:p w14:paraId="75B844A8" w14:textId="77777777" w:rsidR="00A01EC3" w:rsidRDefault="00A01EC3" w:rsidP="001A6EA0">
            <w:pPr>
              <w:pStyle w:val="ListParagraph"/>
              <w:spacing w:after="6"/>
              <w:ind w:left="459" w:right="26"/>
              <w:rPr>
                <w:rFonts w:asciiTheme="majorBidi" w:eastAsia="Cambria" w:hAnsiTheme="majorBidi" w:cstheme="majorBidi"/>
                <w:sz w:val="20"/>
                <w:lang w:val="id-ID"/>
              </w:rPr>
            </w:pPr>
          </w:p>
          <w:p w14:paraId="392ED2A0" w14:textId="7BD55EB0" w:rsidR="00A01EC3" w:rsidRPr="00702000" w:rsidRDefault="00A01EC3" w:rsidP="002070B2">
            <w:pPr>
              <w:pStyle w:val="ListParagraph"/>
              <w:numPr>
                <w:ilvl w:val="0"/>
                <w:numId w:val="74"/>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t xml:space="preserve">Sistem menyimpan data </w:t>
            </w:r>
            <w:r>
              <w:rPr>
                <w:rFonts w:asciiTheme="majorBidi" w:eastAsia="Cambria" w:hAnsiTheme="majorBidi" w:cstheme="majorBidi"/>
                <w:sz w:val="20"/>
                <w:lang w:val="id-ID"/>
              </w:rPr>
              <w:t>PKS</w:t>
            </w:r>
            <w:r w:rsidRPr="00702000">
              <w:rPr>
                <w:rFonts w:asciiTheme="majorBidi" w:eastAsia="Cambria" w:hAnsiTheme="majorBidi" w:cstheme="majorBidi"/>
                <w:sz w:val="20"/>
                <w:lang w:val="id-ID"/>
              </w:rPr>
              <w:t xml:space="preserve"> baru.</w:t>
            </w:r>
          </w:p>
          <w:p w14:paraId="545305B0" w14:textId="77777777" w:rsidR="00A01EC3" w:rsidRPr="00702000" w:rsidRDefault="00A01EC3" w:rsidP="002070B2">
            <w:pPr>
              <w:pStyle w:val="ListParagraph"/>
              <w:numPr>
                <w:ilvl w:val="0"/>
                <w:numId w:val="74"/>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t>Sistem menampilkan halaman daftar RBB.</w:t>
            </w:r>
          </w:p>
          <w:p w14:paraId="100E084F" w14:textId="77777777" w:rsidR="00A01EC3" w:rsidRPr="00702000" w:rsidRDefault="00A01EC3" w:rsidP="002070B2">
            <w:pPr>
              <w:pStyle w:val="ListParagraph"/>
              <w:numPr>
                <w:ilvl w:val="0"/>
                <w:numId w:val="74"/>
              </w:numPr>
              <w:spacing w:after="6"/>
              <w:ind w:left="459" w:right="26"/>
              <w:rPr>
                <w:rFonts w:asciiTheme="majorBidi" w:eastAsia="Cambria" w:hAnsiTheme="majorBidi" w:cstheme="majorBidi"/>
                <w:sz w:val="20"/>
                <w:lang w:val="id-ID"/>
              </w:rPr>
            </w:pPr>
            <w:r w:rsidRPr="00702000">
              <w:rPr>
                <w:rFonts w:asciiTheme="majorBidi" w:eastAsia="Cambria" w:hAnsiTheme="majorBidi" w:cstheme="majorBidi"/>
                <w:sz w:val="20"/>
                <w:lang w:val="id-ID"/>
              </w:rPr>
              <w:t>Sistem menampilkan pemberitahuan bahwa data berhasil disimpan.</w:t>
            </w:r>
          </w:p>
        </w:tc>
      </w:tr>
      <w:tr w:rsidR="00A01EC3" w14:paraId="0F597353" w14:textId="77777777" w:rsidTr="00FA4ABC">
        <w:trPr>
          <w:trHeight w:val="803"/>
        </w:trPr>
        <w:tc>
          <w:tcPr>
            <w:tcW w:w="5240" w:type="dxa"/>
            <w:gridSpan w:val="3"/>
            <w:tcBorders>
              <w:top w:val="single" w:sz="4" w:space="0" w:color="000000"/>
              <w:left w:val="single" w:sz="4" w:space="0" w:color="000000"/>
              <w:bottom w:val="single" w:sz="4" w:space="0" w:color="000000"/>
              <w:right w:val="single" w:sz="4" w:space="0" w:color="000000"/>
            </w:tcBorders>
          </w:tcPr>
          <w:p w14:paraId="053547BB" w14:textId="77777777" w:rsidR="00A01EC3" w:rsidRDefault="00A01EC3" w:rsidP="00FA4ABC">
            <w:pPr>
              <w:ind w:right="26"/>
            </w:pPr>
            <w:r>
              <w:rPr>
                <w:rFonts w:ascii="Cambria" w:eastAsia="Cambria" w:hAnsi="Cambria" w:cs="Cambria"/>
                <w:sz w:val="20"/>
              </w:rPr>
              <w:t xml:space="preserve">Alur Alternatif </w:t>
            </w:r>
          </w:p>
          <w:p w14:paraId="680D92CB" w14:textId="77777777" w:rsidR="00A01EC3" w:rsidRDefault="00A01EC3" w:rsidP="002070B2">
            <w:pPr>
              <w:pStyle w:val="ListParagraph"/>
              <w:numPr>
                <w:ilvl w:val="1"/>
                <w:numId w:val="75"/>
              </w:numPr>
              <w:ind w:right="26"/>
              <w:rPr>
                <w:rFonts w:ascii="Cambria" w:hAnsi="Cambria"/>
                <w:sz w:val="20"/>
                <w:szCs w:val="20"/>
                <w:lang w:val="id-ID"/>
              </w:rPr>
            </w:pPr>
            <w:r w:rsidRPr="00AB5034">
              <w:rPr>
                <w:rFonts w:ascii="Cambria" w:hAnsi="Cambria"/>
                <w:sz w:val="20"/>
                <w:szCs w:val="20"/>
                <w:lang w:val="id-ID"/>
              </w:rPr>
              <w:t xml:space="preserve"> IT Finance memilih menu </w:t>
            </w:r>
            <w:r>
              <w:rPr>
                <w:rFonts w:ascii="Cambria" w:hAnsi="Cambria"/>
                <w:sz w:val="20"/>
                <w:szCs w:val="20"/>
                <w:lang w:val="id-ID"/>
              </w:rPr>
              <w:t>Tambah</w:t>
            </w:r>
            <w:r w:rsidRPr="00AB5034">
              <w:rPr>
                <w:rFonts w:ascii="Cambria" w:hAnsi="Cambria"/>
                <w:sz w:val="20"/>
                <w:szCs w:val="20"/>
                <w:lang w:val="id-ID"/>
              </w:rPr>
              <w:t xml:space="preserve"> RBB pada navigation bar.</w:t>
            </w:r>
          </w:p>
          <w:p w14:paraId="6BC568FC" w14:textId="77777777" w:rsidR="00A01EC3" w:rsidRPr="00702000" w:rsidRDefault="00A01EC3" w:rsidP="002070B2">
            <w:pPr>
              <w:pStyle w:val="ListParagraph"/>
              <w:numPr>
                <w:ilvl w:val="2"/>
                <w:numId w:val="45"/>
              </w:numPr>
              <w:ind w:right="26"/>
              <w:rPr>
                <w:rFonts w:ascii="Cambria" w:hAnsi="Cambria"/>
                <w:sz w:val="20"/>
                <w:szCs w:val="20"/>
                <w:lang w:val="id-ID"/>
              </w:rPr>
            </w:pPr>
            <w:r w:rsidRPr="00702000">
              <w:rPr>
                <w:rFonts w:ascii="Cambria" w:hAnsi="Cambria"/>
                <w:sz w:val="20"/>
                <w:szCs w:val="20"/>
                <w:lang w:val="id-ID"/>
              </w:rPr>
              <w:t>Sistem menampilkan halaman penambahan RBB</w:t>
            </w:r>
          </w:p>
        </w:tc>
      </w:tr>
      <w:tr w:rsidR="00A01EC3" w14:paraId="15E80E24" w14:textId="77777777" w:rsidTr="00FA4ABC">
        <w:trPr>
          <w:trHeight w:val="218"/>
        </w:trPr>
        <w:tc>
          <w:tcPr>
            <w:tcW w:w="5240" w:type="dxa"/>
            <w:gridSpan w:val="3"/>
            <w:tcBorders>
              <w:top w:val="single" w:sz="4" w:space="0" w:color="000000"/>
              <w:left w:val="single" w:sz="4" w:space="0" w:color="000000"/>
              <w:right w:val="single" w:sz="4" w:space="0" w:color="000000"/>
            </w:tcBorders>
          </w:tcPr>
          <w:p w14:paraId="75AA00A7" w14:textId="77777777" w:rsidR="00A01EC3" w:rsidRPr="00702000" w:rsidRDefault="00A01EC3" w:rsidP="00FA4ABC">
            <w:pPr>
              <w:ind w:right="26"/>
              <w:rPr>
                <w:rFonts w:ascii="Cambria" w:eastAsia="Cambria" w:hAnsi="Cambria" w:cs="Cambria"/>
                <w:sz w:val="20"/>
              </w:rPr>
            </w:pPr>
            <w:r>
              <w:rPr>
                <w:rFonts w:ascii="Cambria" w:eastAsia="Cambria" w:hAnsi="Cambria" w:cs="Cambria"/>
                <w:sz w:val="20"/>
                <w:lang w:val="id-ID"/>
              </w:rPr>
              <w:t xml:space="preserve"> </w:t>
            </w:r>
            <w:r>
              <w:rPr>
                <w:rFonts w:ascii="Cambria" w:eastAsia="Cambria" w:hAnsi="Cambria" w:cs="Cambria"/>
                <w:sz w:val="20"/>
              </w:rPr>
              <w:t xml:space="preserve">Pengecualian </w:t>
            </w:r>
          </w:p>
        </w:tc>
      </w:tr>
      <w:tr w:rsidR="00A01EC3" w14:paraId="46F9E7AD" w14:textId="77777777" w:rsidTr="00FA4ABC">
        <w:trPr>
          <w:trHeight w:val="218"/>
        </w:trPr>
        <w:tc>
          <w:tcPr>
            <w:tcW w:w="5240" w:type="dxa"/>
            <w:gridSpan w:val="3"/>
            <w:tcBorders>
              <w:top w:val="single" w:sz="4" w:space="0" w:color="000000"/>
              <w:left w:val="single" w:sz="4" w:space="0" w:color="000000"/>
              <w:right w:val="single" w:sz="4" w:space="0" w:color="000000"/>
            </w:tcBorders>
          </w:tcPr>
          <w:p w14:paraId="02733E25" w14:textId="77777777" w:rsidR="00A01EC3" w:rsidRDefault="00A01EC3" w:rsidP="00FA4ABC">
            <w:pPr>
              <w:ind w:right="26"/>
              <w:rPr>
                <w:rFonts w:ascii="Cambria" w:hAnsi="Cambria"/>
                <w:sz w:val="20"/>
                <w:szCs w:val="20"/>
                <w:lang w:val="id-ID"/>
              </w:rPr>
            </w:pPr>
            <w:r w:rsidRPr="009A28BF">
              <w:rPr>
                <w:rFonts w:ascii="Cambria" w:hAnsi="Cambria"/>
                <w:sz w:val="20"/>
                <w:szCs w:val="20"/>
                <w:lang w:val="id-ID"/>
              </w:rPr>
              <w:t xml:space="preserve">E1. </w:t>
            </w:r>
            <w:r>
              <w:rPr>
                <w:rFonts w:ascii="Cambria" w:hAnsi="Cambria"/>
                <w:sz w:val="20"/>
                <w:szCs w:val="20"/>
                <w:lang w:val="id-ID"/>
              </w:rPr>
              <w:t xml:space="preserve"> Terdapat kolom yang kosong pada formuir penambahan pengguna ketika menyimpan</w:t>
            </w:r>
          </w:p>
          <w:p w14:paraId="1A23B45C" w14:textId="77777777" w:rsidR="00A01EC3" w:rsidRPr="00EF1FE0" w:rsidRDefault="00A01EC3" w:rsidP="002070B2">
            <w:pPr>
              <w:pStyle w:val="ListParagraph"/>
              <w:numPr>
                <w:ilvl w:val="0"/>
                <w:numId w:val="67"/>
              </w:numPr>
              <w:ind w:right="26"/>
              <w:rPr>
                <w:rFonts w:ascii="Cambria" w:hAnsi="Cambria"/>
                <w:lang w:val="id-ID"/>
              </w:rPr>
            </w:pPr>
            <w:r w:rsidRPr="007B0EBC">
              <w:rPr>
                <w:rFonts w:ascii="Cambria" w:hAnsi="Cambria"/>
                <w:sz w:val="20"/>
                <w:szCs w:val="20"/>
                <w:lang w:val="id-ID"/>
              </w:rPr>
              <w:lastRenderedPageBreak/>
              <w:t>Sistem menampilkan peringatan</w:t>
            </w:r>
            <w:r>
              <w:rPr>
                <w:rFonts w:ascii="Cambria" w:hAnsi="Cambria"/>
                <w:sz w:val="20"/>
                <w:szCs w:val="20"/>
                <w:lang w:val="id-ID"/>
              </w:rPr>
              <w:t xml:space="preserve"> pada kolom yang kosong</w:t>
            </w:r>
          </w:p>
          <w:p w14:paraId="66CAF9A0" w14:textId="4ED2C057" w:rsidR="00A01EC3" w:rsidRDefault="00A01EC3" w:rsidP="00FA4ABC">
            <w:pPr>
              <w:ind w:right="26"/>
              <w:rPr>
                <w:rFonts w:ascii="Cambria" w:hAnsi="Cambria"/>
                <w:sz w:val="20"/>
                <w:szCs w:val="20"/>
                <w:lang w:val="id-ID"/>
              </w:rPr>
            </w:pPr>
            <w:r w:rsidRPr="009204C9">
              <w:rPr>
                <w:rFonts w:ascii="Cambria" w:hAnsi="Cambria"/>
                <w:sz w:val="20"/>
                <w:szCs w:val="20"/>
                <w:lang w:val="id-ID"/>
              </w:rPr>
              <w:t xml:space="preserve">E2.  Data </w:t>
            </w:r>
            <w:r w:rsidR="00EF01E1">
              <w:rPr>
                <w:rFonts w:ascii="Cambria" w:hAnsi="Cambria"/>
                <w:sz w:val="20"/>
                <w:szCs w:val="20"/>
                <w:lang w:val="id-ID"/>
              </w:rPr>
              <w:t xml:space="preserve">dari </w:t>
            </w:r>
            <w:r>
              <w:rPr>
                <w:rFonts w:ascii="Cambria" w:hAnsi="Cambria"/>
                <w:sz w:val="20"/>
                <w:szCs w:val="20"/>
                <w:lang w:val="id-ID"/>
              </w:rPr>
              <w:t>No. PKS</w:t>
            </w:r>
            <w:r w:rsidRPr="009204C9">
              <w:rPr>
                <w:rFonts w:ascii="Cambria" w:hAnsi="Cambria"/>
                <w:sz w:val="20"/>
                <w:szCs w:val="20"/>
                <w:lang w:val="id-ID"/>
              </w:rPr>
              <w:t xml:space="preserve"> yang dimasukan sudah ada pada database</w:t>
            </w:r>
            <w:r w:rsidR="00BC6304">
              <w:rPr>
                <w:rFonts w:ascii="Cambria" w:hAnsi="Cambria"/>
                <w:sz w:val="20"/>
                <w:szCs w:val="20"/>
                <w:lang w:val="id-ID"/>
              </w:rPr>
              <w:t>.</w:t>
            </w:r>
          </w:p>
          <w:p w14:paraId="46EABC7A" w14:textId="514EC62C" w:rsidR="00A01EC3" w:rsidRPr="00FE5A49" w:rsidRDefault="00A01EC3" w:rsidP="002070B2">
            <w:pPr>
              <w:pStyle w:val="ListParagraph"/>
              <w:numPr>
                <w:ilvl w:val="0"/>
                <w:numId w:val="68"/>
              </w:numPr>
              <w:ind w:right="26"/>
              <w:rPr>
                <w:rFonts w:ascii="Cambria" w:eastAsia="Cambria" w:hAnsi="Cambria" w:cs="Cambria"/>
                <w:sz w:val="20"/>
                <w:lang w:val="id-ID"/>
              </w:rPr>
            </w:pPr>
            <w:r w:rsidRPr="007B11E7">
              <w:rPr>
                <w:rFonts w:ascii="Cambria" w:hAnsi="Cambria"/>
                <w:sz w:val="20"/>
                <w:szCs w:val="20"/>
                <w:lang w:val="id-ID"/>
              </w:rPr>
              <w:t xml:space="preserve">Sistem menampilkan peringatan pada kolom </w:t>
            </w:r>
            <w:r>
              <w:rPr>
                <w:rFonts w:ascii="Cambria" w:hAnsi="Cambria"/>
                <w:sz w:val="20"/>
                <w:szCs w:val="20"/>
                <w:lang w:val="id-ID"/>
              </w:rPr>
              <w:t>No. PK</w:t>
            </w:r>
            <w:r w:rsidR="00FE5A49">
              <w:rPr>
                <w:rFonts w:ascii="Cambria" w:hAnsi="Cambria"/>
                <w:sz w:val="20"/>
                <w:szCs w:val="20"/>
                <w:lang w:val="id-ID"/>
              </w:rPr>
              <w:t>S</w:t>
            </w:r>
          </w:p>
          <w:p w14:paraId="79764911" w14:textId="58A5BB5F" w:rsidR="00FE5A49" w:rsidRDefault="00FE5A49" w:rsidP="00FE5A49">
            <w:pPr>
              <w:ind w:right="26"/>
              <w:rPr>
                <w:rFonts w:ascii="Cambria" w:eastAsia="Cambria" w:hAnsi="Cambria" w:cs="Cambria"/>
                <w:sz w:val="20"/>
                <w:lang w:val="id-ID"/>
              </w:rPr>
            </w:pPr>
            <w:r>
              <w:rPr>
                <w:rFonts w:ascii="Cambria" w:eastAsia="Cambria" w:hAnsi="Cambria" w:cs="Cambria"/>
                <w:sz w:val="20"/>
                <w:lang w:val="id-ID"/>
              </w:rPr>
              <w:t>E3.  Anggaran RBB dari PKS yang dipilih kurang dari Anggaran PKS yang dimasukan</w:t>
            </w:r>
            <w:r w:rsidR="005F6107">
              <w:rPr>
                <w:rFonts w:ascii="Cambria" w:eastAsia="Cambria" w:hAnsi="Cambria" w:cs="Cambria"/>
                <w:sz w:val="20"/>
                <w:lang w:val="id-ID"/>
              </w:rPr>
              <w:t>.</w:t>
            </w:r>
          </w:p>
          <w:p w14:paraId="09790D71" w14:textId="0930BE45" w:rsidR="001A6EA0" w:rsidRDefault="001A6EA0" w:rsidP="002070B2">
            <w:pPr>
              <w:pStyle w:val="ListParagraph"/>
              <w:numPr>
                <w:ilvl w:val="0"/>
                <w:numId w:val="69"/>
              </w:numPr>
              <w:ind w:right="26"/>
              <w:rPr>
                <w:rFonts w:ascii="Cambria" w:eastAsia="Cambria" w:hAnsi="Cambria" w:cs="Cambria"/>
                <w:sz w:val="20"/>
                <w:lang w:val="id-ID"/>
              </w:rPr>
            </w:pPr>
            <w:r>
              <w:rPr>
                <w:rFonts w:ascii="Cambria" w:eastAsia="Cambria" w:hAnsi="Cambria" w:cs="Cambria"/>
                <w:sz w:val="20"/>
                <w:lang w:val="id-ID"/>
              </w:rPr>
              <w:t>Sistem menampilkan halaman daftar PKS.</w:t>
            </w:r>
          </w:p>
          <w:p w14:paraId="13D7558E" w14:textId="69641CF9" w:rsidR="005F6107" w:rsidRPr="001A6EA0" w:rsidRDefault="001A6EA0" w:rsidP="002070B2">
            <w:pPr>
              <w:pStyle w:val="ListParagraph"/>
              <w:numPr>
                <w:ilvl w:val="0"/>
                <w:numId w:val="69"/>
              </w:numPr>
              <w:ind w:right="26"/>
              <w:rPr>
                <w:rFonts w:ascii="Cambria" w:eastAsia="Cambria" w:hAnsi="Cambria" w:cs="Cambria"/>
                <w:sz w:val="20"/>
                <w:lang w:val="id-ID"/>
              </w:rPr>
            </w:pPr>
            <w:r>
              <w:rPr>
                <w:rFonts w:ascii="Cambria" w:eastAsia="Cambria" w:hAnsi="Cambria" w:cs="Cambria"/>
                <w:sz w:val="20"/>
                <w:lang w:val="id-ID"/>
              </w:rPr>
              <w:t>Sistem menampilkan peringatan bahwa Anggaran PKS melebihi sisa Anggaran RBB.</w:t>
            </w:r>
          </w:p>
        </w:tc>
      </w:tr>
      <w:tr w:rsidR="00A01EC3" w14:paraId="0D5F9758" w14:textId="77777777" w:rsidTr="00FA4ABC">
        <w:trPr>
          <w:trHeight w:val="274"/>
        </w:trPr>
        <w:tc>
          <w:tcPr>
            <w:tcW w:w="1614" w:type="dxa"/>
            <w:tcBorders>
              <w:top w:val="single" w:sz="4" w:space="0" w:color="000000"/>
              <w:left w:val="single" w:sz="4" w:space="0" w:color="000000"/>
              <w:bottom w:val="single" w:sz="4" w:space="0" w:color="000000"/>
              <w:right w:val="single" w:sz="4" w:space="0" w:color="000000"/>
            </w:tcBorders>
          </w:tcPr>
          <w:p w14:paraId="7C39AF6F" w14:textId="77777777" w:rsidR="00A01EC3" w:rsidRDefault="00A01EC3" w:rsidP="00FA4ABC">
            <w:pPr>
              <w:ind w:right="26"/>
            </w:pPr>
            <w:r>
              <w:rPr>
                <w:rFonts w:ascii="Cambria" w:eastAsia="Cambria" w:hAnsi="Cambria" w:cs="Cambria"/>
                <w:sz w:val="20"/>
              </w:rPr>
              <w:lastRenderedPageBreak/>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4C0C427D" w14:textId="77777777" w:rsidR="00A01EC3" w:rsidRPr="006B146F" w:rsidRDefault="00A01EC3" w:rsidP="00FA4ABC">
            <w:pPr>
              <w:ind w:right="26"/>
              <w:rPr>
                <w:lang w:val="id-ID"/>
              </w:rPr>
            </w:pPr>
            <w:r>
              <w:rPr>
                <w:lang w:val="id-ID"/>
              </w:rPr>
              <w:t>-</w:t>
            </w:r>
          </w:p>
        </w:tc>
      </w:tr>
    </w:tbl>
    <w:p w14:paraId="52BC7704" w14:textId="77777777" w:rsidR="009C5F00" w:rsidRDefault="009C5F00" w:rsidP="00994A73">
      <w:pPr>
        <w:pStyle w:val="Gambar"/>
      </w:pPr>
    </w:p>
    <w:p w14:paraId="3041FE07" w14:textId="7B378BF9" w:rsidR="009957EC" w:rsidRDefault="00994A73" w:rsidP="00994A73">
      <w:pPr>
        <w:pStyle w:val="Gambar"/>
      </w:pPr>
      <w:bookmarkStart w:id="83" w:name="_Toc51504066"/>
      <w:r>
        <w:lastRenderedPageBreak/>
        <w:t xml:space="preserve">Gambar 4. </w:t>
      </w:r>
      <w:r>
        <w:fldChar w:fldCharType="begin"/>
      </w:r>
      <w:r>
        <w:instrText xml:space="preserve"> SEQ Gambar_4. \* ARABIC </w:instrText>
      </w:r>
      <w:r>
        <w:fldChar w:fldCharType="separate"/>
      </w:r>
      <w:r w:rsidR="00BF546C">
        <w:rPr>
          <w:noProof/>
        </w:rPr>
        <w:t>14</w:t>
      </w:r>
      <w:r>
        <w:fldChar w:fldCharType="end"/>
      </w:r>
      <w:r>
        <w:t xml:space="preserve"> </w:t>
      </w:r>
      <w:r w:rsidRPr="00226EFF">
        <w:t>Activity Diagram Menambah PKS</w:t>
      </w:r>
      <w:r w:rsidR="001F164C" w:rsidRPr="001F164C">
        <w:rPr>
          <w:noProof/>
        </w:rPr>
        <w:drawing>
          <wp:inline distT="0" distB="0" distL="0" distR="0" wp14:anchorId="3F1BBE7F" wp14:editId="19F93D46">
            <wp:extent cx="3347085" cy="3547745"/>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47085" cy="3547745"/>
                    </a:xfrm>
                    <a:prstGeom prst="rect">
                      <a:avLst/>
                    </a:prstGeom>
                    <a:noFill/>
                    <a:ln>
                      <a:noFill/>
                    </a:ln>
                  </pic:spPr>
                </pic:pic>
              </a:graphicData>
            </a:graphic>
          </wp:inline>
        </w:drawing>
      </w:r>
      <w:bookmarkEnd w:id="83"/>
    </w:p>
    <w:p w14:paraId="1CDF0612" w14:textId="75101A8B" w:rsidR="009957EC" w:rsidRDefault="009957EC" w:rsidP="001C0919">
      <w:pPr>
        <w:spacing w:after="0"/>
        <w:ind w:right="26"/>
      </w:pPr>
    </w:p>
    <w:p w14:paraId="32F89F68" w14:textId="3ECBA1C1" w:rsidR="009957EC" w:rsidRDefault="00D1442A" w:rsidP="001C0919">
      <w:pPr>
        <w:pStyle w:val="Heading4"/>
        <w:ind w:left="0" w:right="26" w:firstLine="0"/>
      </w:pPr>
      <w:r>
        <w:t>12.</w:t>
      </w:r>
      <w:r>
        <w:rPr>
          <w:rFonts w:ascii="Arial" w:eastAsia="Arial" w:hAnsi="Arial" w:cs="Arial"/>
        </w:rPr>
        <w:t xml:space="preserve"> </w:t>
      </w:r>
      <w:r w:rsidR="001A6EA0">
        <w:rPr>
          <w:lang w:val="id-ID"/>
        </w:rPr>
        <w:t>Menghapus PKS</w:t>
      </w:r>
      <w:r>
        <w:t xml:space="preserve"> </w:t>
      </w:r>
    </w:p>
    <w:p w14:paraId="29D95FED" w14:textId="4CCF9934" w:rsidR="00856370" w:rsidRDefault="00856370" w:rsidP="009C5F00">
      <w:pPr>
        <w:spacing w:after="12" w:line="248" w:lineRule="auto"/>
        <w:ind w:right="26" w:firstLine="284"/>
        <w:jc w:val="both"/>
        <w:rPr>
          <w:rFonts w:ascii="Times New Roman" w:eastAsia="Times New Roman" w:hAnsi="Times New Roman" w:cs="Times New Roman"/>
          <w:lang w:val="id-ID"/>
        </w:rPr>
      </w:pPr>
      <w:r>
        <w:rPr>
          <w:rFonts w:ascii="Times New Roman" w:eastAsia="Times New Roman" w:hAnsi="Times New Roman" w:cs="Times New Roman"/>
          <w:lang w:val="id-ID"/>
        </w:rPr>
        <w:t>Berikut merupakan penjelasan dari kasus penggunaan untuk menghapus PKS.</w:t>
      </w:r>
    </w:p>
    <w:p w14:paraId="419D6744" w14:textId="77777777" w:rsidR="004C1E83" w:rsidRDefault="004C1E83" w:rsidP="00856370">
      <w:pPr>
        <w:spacing w:after="12" w:line="248" w:lineRule="auto"/>
        <w:ind w:right="26"/>
        <w:jc w:val="both"/>
        <w:rPr>
          <w:lang w:val="id-ID"/>
        </w:rPr>
      </w:pPr>
    </w:p>
    <w:p w14:paraId="41B6BDCE" w14:textId="79F8D5D3" w:rsidR="004C1E83" w:rsidRDefault="004C1E83" w:rsidP="004C1E83">
      <w:pPr>
        <w:pStyle w:val="Gambar"/>
      </w:pPr>
      <w:bookmarkStart w:id="84" w:name="_Toc51018099"/>
      <w:r>
        <w:t xml:space="preserve">Tabel 4. </w:t>
      </w:r>
      <w:r>
        <w:fldChar w:fldCharType="begin"/>
      </w:r>
      <w:r>
        <w:instrText xml:space="preserve"> SEQ Tabel_4. \* ARABIC </w:instrText>
      </w:r>
      <w:r>
        <w:fldChar w:fldCharType="separate"/>
      </w:r>
      <w:r w:rsidR="00BF546C">
        <w:rPr>
          <w:noProof/>
        </w:rPr>
        <w:t>15</w:t>
      </w:r>
      <w:r>
        <w:fldChar w:fldCharType="end"/>
      </w:r>
      <w:r>
        <w:t xml:space="preserve"> </w:t>
      </w:r>
      <w:r w:rsidRPr="00D415CD">
        <w:t xml:space="preserve">Use Case Specification </w:t>
      </w:r>
      <w:r>
        <w:t>Menghapus</w:t>
      </w:r>
      <w:r w:rsidRPr="00D415CD">
        <w:t xml:space="preserve"> PKS</w:t>
      </w:r>
      <w:bookmarkEnd w:id="84"/>
    </w:p>
    <w:tbl>
      <w:tblPr>
        <w:tblStyle w:val="TableGrid1"/>
        <w:tblW w:w="5240" w:type="dxa"/>
        <w:tblInd w:w="0" w:type="dxa"/>
        <w:tblCellMar>
          <w:top w:w="37" w:type="dxa"/>
          <w:left w:w="108" w:type="dxa"/>
          <w:right w:w="115" w:type="dxa"/>
        </w:tblCellMar>
        <w:tblLook w:val="04A0" w:firstRow="1" w:lastRow="0" w:firstColumn="1" w:lastColumn="0" w:noHBand="0" w:noVBand="1"/>
      </w:tblPr>
      <w:tblGrid>
        <w:gridCol w:w="1614"/>
        <w:gridCol w:w="1075"/>
        <w:gridCol w:w="2551"/>
      </w:tblGrid>
      <w:tr w:rsidR="001A6EA0" w14:paraId="37DEA741"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68AA0277" w14:textId="77777777" w:rsidR="001A6EA0" w:rsidRDefault="001A6EA0" w:rsidP="00FA4ABC">
            <w:pPr>
              <w:ind w:right="26"/>
            </w:pPr>
            <w:r>
              <w:rPr>
                <w:rFonts w:ascii="Cambria" w:eastAsia="Cambria" w:hAnsi="Cambria" w:cs="Cambria"/>
                <w:sz w:val="20"/>
              </w:rPr>
              <w:t xml:space="preserve">Nama </w:t>
            </w:r>
          </w:p>
        </w:tc>
        <w:tc>
          <w:tcPr>
            <w:tcW w:w="3626" w:type="dxa"/>
            <w:gridSpan w:val="2"/>
            <w:tcBorders>
              <w:top w:val="single" w:sz="4" w:space="0" w:color="000000"/>
              <w:left w:val="single" w:sz="4" w:space="0" w:color="000000"/>
              <w:bottom w:val="single" w:sz="4" w:space="0" w:color="000000"/>
              <w:right w:val="single" w:sz="4" w:space="0" w:color="000000"/>
            </w:tcBorders>
          </w:tcPr>
          <w:p w14:paraId="5D2D8F48" w14:textId="38AC766B" w:rsidR="001A6EA0" w:rsidRPr="00C51732" w:rsidRDefault="001A6EA0" w:rsidP="00FA4ABC">
            <w:pPr>
              <w:ind w:right="26"/>
              <w:rPr>
                <w:lang w:val="id-ID"/>
              </w:rPr>
            </w:pPr>
            <w:r>
              <w:rPr>
                <w:rFonts w:ascii="Cambria" w:eastAsia="Cambria" w:hAnsi="Cambria" w:cs="Cambria"/>
                <w:sz w:val="20"/>
                <w:lang w:val="id-ID"/>
              </w:rPr>
              <w:t>Menghapus PKS</w:t>
            </w:r>
          </w:p>
        </w:tc>
      </w:tr>
      <w:tr w:rsidR="001A6EA0" w14:paraId="075A62BC"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73C34A3E" w14:textId="77777777" w:rsidR="001A6EA0" w:rsidRDefault="001A6EA0" w:rsidP="00FA4ABC">
            <w:pPr>
              <w:ind w:right="26"/>
            </w:pPr>
            <w:r>
              <w:rPr>
                <w:rFonts w:ascii="Cambria" w:eastAsia="Cambria" w:hAnsi="Cambria" w:cs="Cambria"/>
                <w:sz w:val="20"/>
              </w:rPr>
              <w:t xml:space="preserve">Kode </w:t>
            </w:r>
          </w:p>
        </w:tc>
        <w:tc>
          <w:tcPr>
            <w:tcW w:w="3626" w:type="dxa"/>
            <w:gridSpan w:val="2"/>
            <w:tcBorders>
              <w:top w:val="single" w:sz="4" w:space="0" w:color="000000"/>
              <w:left w:val="single" w:sz="4" w:space="0" w:color="000000"/>
              <w:bottom w:val="single" w:sz="4" w:space="0" w:color="000000"/>
              <w:right w:val="single" w:sz="4" w:space="0" w:color="000000"/>
            </w:tcBorders>
          </w:tcPr>
          <w:p w14:paraId="2604205D" w14:textId="57675880" w:rsidR="001A6EA0" w:rsidRPr="001A6EA0" w:rsidRDefault="001A6EA0" w:rsidP="00FA4ABC">
            <w:pPr>
              <w:ind w:right="26"/>
              <w:rPr>
                <w:lang w:val="id-ID"/>
              </w:rPr>
            </w:pPr>
            <w:r>
              <w:rPr>
                <w:rFonts w:ascii="Cambria" w:eastAsia="Cambria" w:hAnsi="Cambria" w:cs="Cambria"/>
                <w:sz w:val="20"/>
              </w:rPr>
              <w:t>UC</w:t>
            </w:r>
            <w:r>
              <w:rPr>
                <w:rFonts w:ascii="Cambria" w:eastAsia="Cambria" w:hAnsi="Cambria" w:cs="Cambria"/>
                <w:sz w:val="20"/>
                <w:lang w:val="id-ID"/>
              </w:rPr>
              <w:t>12</w:t>
            </w:r>
          </w:p>
        </w:tc>
      </w:tr>
      <w:tr w:rsidR="001A6EA0" w14:paraId="7CE97911"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318A7CB2" w14:textId="77777777" w:rsidR="001A6EA0" w:rsidRDefault="001A6EA0" w:rsidP="00FA4ABC">
            <w:pPr>
              <w:ind w:right="26"/>
            </w:pPr>
            <w:r>
              <w:rPr>
                <w:rFonts w:ascii="Cambria" w:eastAsia="Cambria" w:hAnsi="Cambria" w:cs="Cambria"/>
                <w:sz w:val="20"/>
              </w:rPr>
              <w:t xml:space="preserve">Aktor </w:t>
            </w:r>
          </w:p>
        </w:tc>
        <w:tc>
          <w:tcPr>
            <w:tcW w:w="3626" w:type="dxa"/>
            <w:gridSpan w:val="2"/>
            <w:tcBorders>
              <w:top w:val="single" w:sz="4" w:space="0" w:color="000000"/>
              <w:left w:val="single" w:sz="4" w:space="0" w:color="000000"/>
              <w:bottom w:val="single" w:sz="4" w:space="0" w:color="000000"/>
              <w:right w:val="single" w:sz="4" w:space="0" w:color="000000"/>
            </w:tcBorders>
          </w:tcPr>
          <w:p w14:paraId="28DE8D8F" w14:textId="77777777" w:rsidR="001A6EA0" w:rsidRPr="002C1756" w:rsidRDefault="001A6EA0" w:rsidP="00FA4ABC">
            <w:pPr>
              <w:ind w:right="26"/>
              <w:rPr>
                <w:rFonts w:asciiTheme="majorBidi" w:hAnsiTheme="majorBidi" w:cstheme="majorBidi"/>
                <w:lang w:val="id-ID"/>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1A6EA0" w14:paraId="7E272A87"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23D68461" w14:textId="77777777" w:rsidR="001A6EA0" w:rsidRDefault="001A6EA0" w:rsidP="00FA4ABC">
            <w:pPr>
              <w:ind w:right="26"/>
            </w:pPr>
            <w:r>
              <w:rPr>
                <w:rFonts w:ascii="Cambria" w:eastAsia="Cambria" w:hAnsi="Cambria" w:cs="Cambria"/>
                <w:sz w:val="20"/>
              </w:rPr>
              <w:t xml:space="preserve">Deskripsi </w:t>
            </w:r>
          </w:p>
        </w:tc>
        <w:tc>
          <w:tcPr>
            <w:tcW w:w="3626" w:type="dxa"/>
            <w:gridSpan w:val="2"/>
            <w:tcBorders>
              <w:top w:val="single" w:sz="4" w:space="0" w:color="000000"/>
              <w:left w:val="single" w:sz="4" w:space="0" w:color="000000"/>
              <w:bottom w:val="single" w:sz="4" w:space="0" w:color="000000"/>
              <w:right w:val="single" w:sz="4" w:space="0" w:color="000000"/>
            </w:tcBorders>
          </w:tcPr>
          <w:p w14:paraId="77A132CF" w14:textId="52F295B9" w:rsidR="001A6EA0" w:rsidRPr="002C1756" w:rsidRDefault="001A6EA0" w:rsidP="00FA4ABC">
            <w:pPr>
              <w:ind w:right="26"/>
              <w:rPr>
                <w:rFonts w:asciiTheme="majorBidi" w:hAnsiTheme="majorBidi" w:cstheme="majorBidi"/>
                <w:lang w:val="id-ID"/>
              </w:rPr>
            </w:pPr>
            <w:r>
              <w:rPr>
                <w:rFonts w:asciiTheme="majorBidi" w:hAnsiTheme="majorBidi" w:cstheme="majorBidi"/>
                <w:lang w:val="id-ID"/>
              </w:rPr>
              <w:t>IT Finance menghapus data PKS dari database.</w:t>
            </w:r>
          </w:p>
        </w:tc>
      </w:tr>
      <w:tr w:rsidR="001A6EA0" w14:paraId="560DF715" w14:textId="77777777" w:rsidTr="00FA4ABC">
        <w:trPr>
          <w:trHeight w:val="243"/>
        </w:trPr>
        <w:tc>
          <w:tcPr>
            <w:tcW w:w="1614" w:type="dxa"/>
            <w:tcBorders>
              <w:top w:val="single" w:sz="4" w:space="0" w:color="000000"/>
              <w:left w:val="single" w:sz="4" w:space="0" w:color="000000"/>
              <w:bottom w:val="single" w:sz="4" w:space="0" w:color="000000"/>
              <w:right w:val="single" w:sz="4" w:space="0" w:color="000000"/>
            </w:tcBorders>
          </w:tcPr>
          <w:p w14:paraId="3F977CA5" w14:textId="77777777" w:rsidR="001A6EA0" w:rsidRDefault="001A6EA0" w:rsidP="00FA4ABC">
            <w:pPr>
              <w:ind w:right="26"/>
            </w:pPr>
            <w:r>
              <w:rPr>
                <w:rFonts w:ascii="Cambria" w:eastAsia="Cambria" w:hAnsi="Cambria" w:cs="Cambria"/>
                <w:sz w:val="20"/>
              </w:rPr>
              <w:lastRenderedPageBreak/>
              <w:t xml:space="preserve">Kondisi Awal </w:t>
            </w:r>
          </w:p>
        </w:tc>
        <w:tc>
          <w:tcPr>
            <w:tcW w:w="3626" w:type="dxa"/>
            <w:gridSpan w:val="2"/>
            <w:tcBorders>
              <w:top w:val="single" w:sz="4" w:space="0" w:color="000000"/>
              <w:left w:val="single" w:sz="4" w:space="0" w:color="000000"/>
              <w:bottom w:val="single" w:sz="4" w:space="0" w:color="000000"/>
              <w:right w:val="single" w:sz="4" w:space="0" w:color="000000"/>
            </w:tcBorders>
          </w:tcPr>
          <w:p w14:paraId="3195ACAB" w14:textId="56CC3BF0" w:rsidR="001A6EA0" w:rsidRPr="008A3A1D" w:rsidRDefault="001A6EA0" w:rsidP="00FA4ABC">
            <w:pPr>
              <w:ind w:right="26"/>
              <w:rPr>
                <w:rFonts w:ascii="Cambria" w:hAnsi="Cambria"/>
                <w:lang w:val="id-ID"/>
              </w:rPr>
            </w:pPr>
            <w:r>
              <w:rPr>
                <w:rFonts w:ascii="Cambria" w:hAnsi="Cambria"/>
                <w:sz w:val="20"/>
                <w:szCs w:val="20"/>
                <w:lang w:val="id-ID"/>
              </w:rPr>
              <w:t>PKS</w:t>
            </w:r>
            <w:r w:rsidRPr="00C96DB2">
              <w:rPr>
                <w:rFonts w:ascii="Cambria" w:hAnsi="Cambria"/>
                <w:sz w:val="20"/>
                <w:szCs w:val="20"/>
                <w:lang w:val="id-ID"/>
              </w:rPr>
              <w:t xml:space="preserve"> terdata </w:t>
            </w:r>
            <w:r>
              <w:rPr>
                <w:rFonts w:ascii="Cambria" w:hAnsi="Cambria"/>
                <w:sz w:val="20"/>
                <w:szCs w:val="20"/>
                <w:lang w:val="id-ID"/>
              </w:rPr>
              <w:t>pada database.</w:t>
            </w:r>
          </w:p>
        </w:tc>
      </w:tr>
      <w:tr w:rsidR="001A6EA0" w14:paraId="5FD5EC72"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70CCCE19" w14:textId="77777777" w:rsidR="001A6EA0" w:rsidRDefault="001A6EA0" w:rsidP="00FA4ABC">
            <w:pPr>
              <w:ind w:right="26"/>
            </w:pPr>
            <w:r>
              <w:rPr>
                <w:rFonts w:ascii="Cambria" w:eastAsia="Cambria" w:hAnsi="Cambria" w:cs="Cambria"/>
                <w:sz w:val="20"/>
              </w:rPr>
              <w:t xml:space="preserve">Kondisi Akhir </w:t>
            </w:r>
          </w:p>
        </w:tc>
        <w:tc>
          <w:tcPr>
            <w:tcW w:w="3626" w:type="dxa"/>
            <w:gridSpan w:val="2"/>
            <w:tcBorders>
              <w:top w:val="single" w:sz="4" w:space="0" w:color="000000"/>
              <w:left w:val="single" w:sz="4" w:space="0" w:color="000000"/>
              <w:bottom w:val="single" w:sz="4" w:space="0" w:color="000000"/>
              <w:right w:val="single" w:sz="4" w:space="0" w:color="000000"/>
            </w:tcBorders>
          </w:tcPr>
          <w:p w14:paraId="7C0B7D61" w14:textId="62686160" w:rsidR="001A6EA0" w:rsidRPr="0047449A" w:rsidRDefault="001A6EA0" w:rsidP="00FA4ABC">
            <w:pPr>
              <w:ind w:right="26"/>
              <w:rPr>
                <w:lang w:val="id-ID"/>
              </w:rPr>
            </w:pPr>
            <w:r>
              <w:rPr>
                <w:rFonts w:ascii="Cambria" w:eastAsia="Cambria" w:hAnsi="Cambria" w:cs="Cambria"/>
                <w:sz w:val="20"/>
                <w:lang w:val="id-ID"/>
              </w:rPr>
              <w:t>PKS terhapus dari database.</w:t>
            </w:r>
          </w:p>
        </w:tc>
      </w:tr>
      <w:tr w:rsidR="001A6EA0" w14:paraId="2A1E1D37" w14:textId="77777777" w:rsidTr="00FA4ABC">
        <w:trPr>
          <w:trHeight w:val="326"/>
        </w:trPr>
        <w:tc>
          <w:tcPr>
            <w:tcW w:w="5240" w:type="dxa"/>
            <w:gridSpan w:val="3"/>
            <w:tcBorders>
              <w:top w:val="single" w:sz="4" w:space="0" w:color="000000"/>
              <w:left w:val="single" w:sz="4" w:space="0" w:color="000000"/>
              <w:bottom w:val="single" w:sz="4" w:space="0" w:color="000000"/>
              <w:right w:val="single" w:sz="4" w:space="0" w:color="000000"/>
            </w:tcBorders>
          </w:tcPr>
          <w:p w14:paraId="2CDCB525" w14:textId="77777777" w:rsidR="001A6EA0" w:rsidRDefault="001A6EA0" w:rsidP="00FA4ABC">
            <w:pPr>
              <w:ind w:right="26"/>
            </w:pPr>
            <w:r>
              <w:rPr>
                <w:rFonts w:ascii="Cambria" w:eastAsia="Cambria" w:hAnsi="Cambria" w:cs="Cambria"/>
                <w:sz w:val="20"/>
              </w:rPr>
              <w:t xml:space="preserve">Alur Normal </w:t>
            </w:r>
          </w:p>
        </w:tc>
      </w:tr>
      <w:tr w:rsidR="001A6EA0" w14:paraId="14F25279" w14:textId="77777777" w:rsidTr="00FA4ABC">
        <w:trPr>
          <w:trHeight w:val="174"/>
        </w:trPr>
        <w:tc>
          <w:tcPr>
            <w:tcW w:w="2689" w:type="dxa"/>
            <w:gridSpan w:val="2"/>
            <w:tcBorders>
              <w:top w:val="single" w:sz="4" w:space="0" w:color="000000"/>
              <w:left w:val="single" w:sz="4" w:space="0" w:color="000000"/>
              <w:bottom w:val="single" w:sz="4" w:space="0" w:color="000000"/>
              <w:right w:val="single" w:sz="4" w:space="0" w:color="000000"/>
            </w:tcBorders>
          </w:tcPr>
          <w:p w14:paraId="6053997A" w14:textId="77777777" w:rsidR="001A6EA0" w:rsidRPr="0089734B" w:rsidRDefault="001A6EA0" w:rsidP="00495AA4">
            <w:pPr>
              <w:ind w:right="26"/>
              <w:jc w:val="center"/>
              <w:rPr>
                <w:rFonts w:ascii="Cambria" w:eastAsia="Cambria" w:hAnsi="Cambria" w:cs="Cambria"/>
                <w:sz w:val="20"/>
                <w:lang w:val="id-ID"/>
              </w:rPr>
            </w:pPr>
            <w:r>
              <w:rPr>
                <w:rFonts w:ascii="Cambria" w:eastAsia="Cambria" w:hAnsi="Cambria" w:cs="Cambria"/>
                <w:sz w:val="20"/>
                <w:lang w:val="id-ID"/>
              </w:rPr>
              <w:t>IT Finance</w:t>
            </w:r>
          </w:p>
        </w:tc>
        <w:tc>
          <w:tcPr>
            <w:tcW w:w="2551" w:type="dxa"/>
            <w:tcBorders>
              <w:top w:val="single" w:sz="4" w:space="0" w:color="000000"/>
              <w:left w:val="single" w:sz="4" w:space="0" w:color="000000"/>
              <w:bottom w:val="single" w:sz="4" w:space="0" w:color="000000"/>
              <w:right w:val="single" w:sz="4" w:space="0" w:color="000000"/>
            </w:tcBorders>
          </w:tcPr>
          <w:p w14:paraId="0233B6A4" w14:textId="77777777" w:rsidR="001A6EA0" w:rsidRDefault="001A6EA0" w:rsidP="00495AA4">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1A6EA0" w14:paraId="08A86698" w14:textId="77777777" w:rsidTr="00FA4ABC">
        <w:trPr>
          <w:trHeight w:val="819"/>
        </w:trPr>
        <w:tc>
          <w:tcPr>
            <w:tcW w:w="2689" w:type="dxa"/>
            <w:gridSpan w:val="2"/>
            <w:tcBorders>
              <w:top w:val="single" w:sz="4" w:space="0" w:color="000000"/>
              <w:left w:val="single" w:sz="4" w:space="0" w:color="000000"/>
              <w:bottom w:val="single" w:sz="4" w:space="0" w:color="000000"/>
              <w:right w:val="single" w:sz="4" w:space="0" w:color="000000"/>
            </w:tcBorders>
          </w:tcPr>
          <w:p w14:paraId="2F52BBD6" w14:textId="12D7C451" w:rsidR="001A6EA0" w:rsidRPr="00702000" w:rsidRDefault="001A6EA0" w:rsidP="002070B2">
            <w:pPr>
              <w:pStyle w:val="ListParagraph"/>
              <w:numPr>
                <w:ilvl w:val="0"/>
                <w:numId w:val="76"/>
              </w:numPr>
              <w:spacing w:after="6"/>
              <w:ind w:left="592" w:right="26"/>
              <w:rPr>
                <w:rFonts w:asciiTheme="majorBidi" w:hAnsiTheme="majorBidi" w:cstheme="majorBidi"/>
                <w:sz w:val="20"/>
                <w:szCs w:val="20"/>
              </w:rPr>
            </w:pPr>
            <w:r w:rsidRPr="00702000">
              <w:rPr>
                <w:rFonts w:asciiTheme="majorBidi" w:hAnsiTheme="majorBidi" w:cstheme="majorBidi"/>
                <w:sz w:val="20"/>
                <w:szCs w:val="20"/>
                <w:lang w:val="id-ID"/>
              </w:rPr>
              <w:t xml:space="preserve">IT Finance memilih menu Daftar </w:t>
            </w:r>
            <w:r>
              <w:rPr>
                <w:rFonts w:asciiTheme="majorBidi" w:hAnsiTheme="majorBidi" w:cstheme="majorBidi"/>
                <w:sz w:val="20"/>
                <w:szCs w:val="20"/>
                <w:lang w:val="id-ID"/>
              </w:rPr>
              <w:t>PKS.</w:t>
            </w:r>
            <w:r w:rsidRPr="00702000">
              <w:rPr>
                <w:rFonts w:asciiTheme="majorBidi" w:hAnsiTheme="majorBidi" w:cstheme="majorBidi"/>
                <w:sz w:val="20"/>
                <w:szCs w:val="20"/>
                <w:lang w:val="id-ID"/>
              </w:rPr>
              <w:t xml:space="preserve"> pada halaman utama.</w:t>
            </w:r>
          </w:p>
          <w:p w14:paraId="13FCBCFD" w14:textId="0FCD299A" w:rsidR="001A6EA0" w:rsidRPr="00C96DB2" w:rsidRDefault="001A6EA0" w:rsidP="002070B2">
            <w:pPr>
              <w:pStyle w:val="ListParagraph"/>
              <w:numPr>
                <w:ilvl w:val="0"/>
                <w:numId w:val="76"/>
              </w:numPr>
              <w:spacing w:after="6"/>
              <w:ind w:left="592" w:right="26"/>
              <w:rPr>
                <w:rFonts w:asciiTheme="majorBidi" w:hAnsiTheme="majorBidi" w:cstheme="majorBidi"/>
              </w:rPr>
            </w:pPr>
            <w:r w:rsidRPr="00702000">
              <w:rPr>
                <w:rFonts w:asciiTheme="majorBidi" w:hAnsiTheme="majorBidi" w:cstheme="majorBidi"/>
                <w:sz w:val="20"/>
                <w:szCs w:val="20"/>
                <w:lang w:val="id-ID"/>
              </w:rPr>
              <w:t xml:space="preserve">IT Finance mengklik tombol </w:t>
            </w:r>
            <w:r>
              <w:rPr>
                <w:rFonts w:asciiTheme="majorBidi" w:hAnsiTheme="majorBidi" w:cstheme="majorBidi"/>
                <w:sz w:val="20"/>
                <w:szCs w:val="20"/>
                <w:lang w:val="id-ID"/>
              </w:rPr>
              <w:t>“Hapus PKS”.</w:t>
            </w:r>
          </w:p>
        </w:tc>
        <w:tc>
          <w:tcPr>
            <w:tcW w:w="2551" w:type="dxa"/>
            <w:tcBorders>
              <w:top w:val="single" w:sz="4" w:space="0" w:color="000000"/>
              <w:left w:val="single" w:sz="4" w:space="0" w:color="000000"/>
              <w:bottom w:val="single" w:sz="4" w:space="0" w:color="000000"/>
              <w:right w:val="single" w:sz="4" w:space="0" w:color="000000"/>
            </w:tcBorders>
          </w:tcPr>
          <w:p w14:paraId="61EAEAE2" w14:textId="5AADE1BD" w:rsidR="001A6EA0" w:rsidRDefault="001A6EA0" w:rsidP="002070B2">
            <w:pPr>
              <w:pStyle w:val="ListParagraph"/>
              <w:numPr>
                <w:ilvl w:val="0"/>
                <w:numId w:val="70"/>
              </w:numPr>
              <w:spacing w:after="6"/>
              <w:ind w:left="459" w:right="26"/>
              <w:rPr>
                <w:rFonts w:ascii="Cambria" w:eastAsia="Cambria" w:hAnsi="Cambria" w:cs="Cambria"/>
                <w:sz w:val="20"/>
                <w:lang w:val="id-ID"/>
              </w:rPr>
            </w:pPr>
            <w:r w:rsidRPr="00B166AC">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Pr="00B166AC">
              <w:rPr>
                <w:rFonts w:ascii="Cambria" w:eastAsia="Cambria" w:hAnsi="Cambria" w:cs="Cambria"/>
                <w:sz w:val="20"/>
                <w:lang w:val="id-ID"/>
              </w:rPr>
              <w:t xml:space="preserve">daftar </w:t>
            </w:r>
            <w:r>
              <w:rPr>
                <w:rFonts w:ascii="Cambria" w:eastAsia="Cambria" w:hAnsi="Cambria" w:cs="Cambria"/>
                <w:sz w:val="20"/>
                <w:lang w:val="id-ID"/>
              </w:rPr>
              <w:t>PKS.</w:t>
            </w:r>
          </w:p>
          <w:p w14:paraId="204A1CBF" w14:textId="77777777" w:rsidR="002A4101" w:rsidRDefault="002A4101" w:rsidP="002A4101">
            <w:pPr>
              <w:pStyle w:val="ListParagraph"/>
              <w:spacing w:after="6"/>
              <w:ind w:left="459" w:right="26"/>
              <w:rPr>
                <w:rFonts w:ascii="Cambria" w:eastAsia="Cambria" w:hAnsi="Cambria" w:cs="Cambria"/>
                <w:sz w:val="20"/>
                <w:lang w:val="id-ID"/>
              </w:rPr>
            </w:pPr>
          </w:p>
          <w:p w14:paraId="0C41CA0E" w14:textId="5126E6E0" w:rsidR="001A6EA0" w:rsidRDefault="001A6EA0" w:rsidP="002070B2">
            <w:pPr>
              <w:pStyle w:val="ListParagraph"/>
              <w:numPr>
                <w:ilvl w:val="1"/>
                <w:numId w:val="71"/>
              </w:numPr>
              <w:spacing w:after="6"/>
              <w:ind w:right="26"/>
              <w:rPr>
                <w:rFonts w:ascii="Cambria" w:eastAsia="Cambria" w:hAnsi="Cambria" w:cs="Cambria"/>
                <w:sz w:val="20"/>
                <w:lang w:val="id-ID"/>
              </w:rPr>
            </w:pPr>
            <w:r w:rsidRPr="009A3751">
              <w:rPr>
                <w:rFonts w:ascii="Cambria" w:eastAsia="Cambria" w:hAnsi="Cambria" w:cs="Cambria"/>
                <w:sz w:val="20"/>
                <w:lang w:val="id-ID"/>
              </w:rPr>
              <w:t xml:space="preserve"> Sistem menghapus data </w:t>
            </w:r>
            <w:r w:rsidR="002A4101">
              <w:rPr>
                <w:rFonts w:ascii="Cambria" w:eastAsia="Cambria" w:hAnsi="Cambria" w:cs="Cambria"/>
                <w:sz w:val="20"/>
                <w:lang w:val="id-ID"/>
              </w:rPr>
              <w:t>PKS yang dipilih.</w:t>
            </w:r>
          </w:p>
          <w:p w14:paraId="721A34FD" w14:textId="46682E04" w:rsidR="00B52CCF" w:rsidRDefault="00B52CCF" w:rsidP="002070B2">
            <w:pPr>
              <w:pStyle w:val="ListParagraph"/>
              <w:numPr>
                <w:ilvl w:val="1"/>
                <w:numId w:val="71"/>
              </w:numPr>
              <w:spacing w:after="6"/>
              <w:ind w:right="26"/>
              <w:rPr>
                <w:rFonts w:ascii="Cambria" w:eastAsia="Cambria" w:hAnsi="Cambria" w:cs="Cambria"/>
                <w:sz w:val="20"/>
                <w:lang w:val="id-ID"/>
              </w:rPr>
            </w:pPr>
            <w:r>
              <w:rPr>
                <w:rFonts w:ascii="Cambria" w:eastAsia="Cambria" w:hAnsi="Cambria" w:cs="Cambria"/>
                <w:sz w:val="20"/>
                <w:lang w:val="id-ID"/>
              </w:rPr>
              <w:t>Sistem menghapus data Termin dari PKS yang dipilih.</w:t>
            </w:r>
          </w:p>
          <w:p w14:paraId="52F1286B" w14:textId="77777777" w:rsidR="001A6EA0" w:rsidRPr="009A3751" w:rsidRDefault="001A6EA0" w:rsidP="002070B2">
            <w:pPr>
              <w:pStyle w:val="ListParagraph"/>
              <w:numPr>
                <w:ilvl w:val="1"/>
                <w:numId w:val="71"/>
              </w:numPr>
              <w:spacing w:after="6"/>
              <w:ind w:right="26"/>
              <w:rPr>
                <w:rFonts w:ascii="Cambria" w:eastAsia="Cambria" w:hAnsi="Cambria" w:cs="Cambria"/>
                <w:sz w:val="20"/>
                <w:lang w:val="id-ID"/>
              </w:rPr>
            </w:pPr>
            <w:r w:rsidRPr="009A3751">
              <w:rPr>
                <w:rFonts w:ascii="Cambria" w:eastAsia="Cambria" w:hAnsi="Cambria" w:cs="Cambria"/>
                <w:sz w:val="20"/>
                <w:lang w:val="id-ID"/>
              </w:rPr>
              <w:t>Sistem menampilkan pemberitahuan bahwa data berhasil dihapus</w:t>
            </w:r>
          </w:p>
        </w:tc>
      </w:tr>
      <w:tr w:rsidR="001A6EA0" w14:paraId="5B724600" w14:textId="77777777" w:rsidTr="00FA4ABC">
        <w:trPr>
          <w:trHeight w:val="803"/>
        </w:trPr>
        <w:tc>
          <w:tcPr>
            <w:tcW w:w="5240" w:type="dxa"/>
            <w:gridSpan w:val="3"/>
            <w:tcBorders>
              <w:top w:val="single" w:sz="4" w:space="0" w:color="000000"/>
              <w:left w:val="single" w:sz="4" w:space="0" w:color="000000"/>
              <w:bottom w:val="single" w:sz="4" w:space="0" w:color="000000"/>
              <w:right w:val="single" w:sz="4" w:space="0" w:color="000000"/>
            </w:tcBorders>
          </w:tcPr>
          <w:p w14:paraId="3F7480E7" w14:textId="77777777" w:rsidR="001A6EA0" w:rsidRDefault="001A6EA0" w:rsidP="00FA4ABC">
            <w:pPr>
              <w:ind w:right="26"/>
              <w:rPr>
                <w:rFonts w:ascii="Cambria" w:eastAsia="Cambria" w:hAnsi="Cambria" w:cs="Cambria"/>
                <w:sz w:val="20"/>
              </w:rPr>
            </w:pPr>
            <w:r>
              <w:rPr>
                <w:rFonts w:ascii="Cambria" w:eastAsia="Cambria" w:hAnsi="Cambria" w:cs="Cambria"/>
                <w:sz w:val="20"/>
              </w:rPr>
              <w:t xml:space="preserve">Alur Alternatif </w:t>
            </w:r>
          </w:p>
          <w:p w14:paraId="7381F3C8" w14:textId="77777777" w:rsidR="001A6EA0" w:rsidRPr="004F000E" w:rsidRDefault="001A6EA0" w:rsidP="00FA4ABC">
            <w:pPr>
              <w:ind w:right="26"/>
              <w:rPr>
                <w:rFonts w:ascii="Cambria" w:hAnsi="Cambria"/>
                <w:sz w:val="20"/>
                <w:szCs w:val="20"/>
                <w:lang w:val="id-ID"/>
              </w:rPr>
            </w:pPr>
            <w:r>
              <w:rPr>
                <w:rFonts w:ascii="Cambria" w:hAnsi="Cambria"/>
                <w:sz w:val="20"/>
                <w:szCs w:val="20"/>
                <w:lang w:val="id-ID"/>
              </w:rPr>
              <w:t>-</w:t>
            </w:r>
          </w:p>
        </w:tc>
      </w:tr>
      <w:tr w:rsidR="001A6EA0" w14:paraId="5058756A" w14:textId="77777777" w:rsidTr="00FA4ABC">
        <w:trPr>
          <w:trHeight w:val="531"/>
        </w:trPr>
        <w:tc>
          <w:tcPr>
            <w:tcW w:w="5240" w:type="dxa"/>
            <w:gridSpan w:val="3"/>
            <w:tcBorders>
              <w:top w:val="single" w:sz="4" w:space="0" w:color="000000"/>
              <w:left w:val="single" w:sz="4" w:space="0" w:color="000000"/>
              <w:right w:val="single" w:sz="4" w:space="0" w:color="000000"/>
            </w:tcBorders>
          </w:tcPr>
          <w:p w14:paraId="49F46210" w14:textId="77777777" w:rsidR="001A6EA0" w:rsidRDefault="001A6EA0" w:rsidP="00FA4ABC">
            <w:pPr>
              <w:ind w:right="26"/>
              <w:rPr>
                <w:rFonts w:ascii="Cambria" w:eastAsia="Cambria" w:hAnsi="Cambria" w:cs="Cambria"/>
                <w:sz w:val="20"/>
              </w:rPr>
            </w:pPr>
            <w:r>
              <w:rPr>
                <w:rFonts w:ascii="Cambria" w:eastAsia="Cambria" w:hAnsi="Cambria" w:cs="Cambria"/>
                <w:sz w:val="20"/>
              </w:rPr>
              <w:t xml:space="preserve">Pengecualian </w:t>
            </w:r>
          </w:p>
          <w:p w14:paraId="7E1702B7" w14:textId="03676D5C" w:rsidR="001E20D8" w:rsidRPr="001E20D8" w:rsidRDefault="001E20D8" w:rsidP="001E20D8">
            <w:pPr>
              <w:ind w:right="26"/>
              <w:rPr>
                <w:rFonts w:asciiTheme="majorBidi" w:hAnsiTheme="majorBidi" w:cstheme="majorBidi"/>
                <w:sz w:val="20"/>
                <w:szCs w:val="20"/>
                <w:lang w:val="id-ID"/>
              </w:rPr>
            </w:pPr>
            <w:r w:rsidRPr="001E20D8">
              <w:rPr>
                <w:rFonts w:asciiTheme="majorBidi" w:hAnsiTheme="majorBidi" w:cstheme="majorBidi"/>
                <w:sz w:val="20"/>
                <w:szCs w:val="20"/>
                <w:lang w:val="id-ID"/>
              </w:rPr>
              <w:t xml:space="preserve">E1.  Terdapat </w:t>
            </w:r>
            <w:r>
              <w:rPr>
                <w:rFonts w:asciiTheme="majorBidi" w:hAnsiTheme="majorBidi" w:cstheme="majorBidi"/>
                <w:sz w:val="20"/>
                <w:szCs w:val="20"/>
                <w:lang w:val="id-ID"/>
              </w:rPr>
              <w:t xml:space="preserve">termin </w:t>
            </w:r>
            <w:r w:rsidR="009152B6">
              <w:rPr>
                <w:rFonts w:asciiTheme="majorBidi" w:hAnsiTheme="majorBidi" w:cstheme="majorBidi"/>
                <w:sz w:val="20"/>
                <w:szCs w:val="20"/>
                <w:lang w:val="id-ID"/>
              </w:rPr>
              <w:t xml:space="preserve">yang telah dibayar </w:t>
            </w:r>
            <w:r>
              <w:rPr>
                <w:rFonts w:asciiTheme="majorBidi" w:hAnsiTheme="majorBidi" w:cstheme="majorBidi"/>
                <w:sz w:val="20"/>
                <w:szCs w:val="20"/>
                <w:lang w:val="id-ID"/>
              </w:rPr>
              <w:t>dari PKS tersebut</w:t>
            </w:r>
            <w:r w:rsidR="009152B6">
              <w:rPr>
                <w:rFonts w:asciiTheme="majorBidi" w:hAnsiTheme="majorBidi" w:cstheme="majorBidi"/>
                <w:sz w:val="20"/>
                <w:szCs w:val="20"/>
                <w:lang w:val="id-ID"/>
              </w:rPr>
              <w:t>.</w:t>
            </w:r>
          </w:p>
          <w:p w14:paraId="3F62E783" w14:textId="7ECFC8F4" w:rsidR="001A6EA0" w:rsidRPr="001E20D8" w:rsidRDefault="001E20D8" w:rsidP="002070B2">
            <w:pPr>
              <w:pStyle w:val="ListParagraph"/>
              <w:numPr>
                <w:ilvl w:val="0"/>
                <w:numId w:val="78"/>
              </w:numPr>
              <w:ind w:right="26"/>
              <w:rPr>
                <w:lang w:val="id-ID"/>
              </w:rPr>
            </w:pPr>
            <w:r w:rsidRPr="001E20D8">
              <w:rPr>
                <w:rFonts w:asciiTheme="majorBidi" w:hAnsiTheme="majorBidi" w:cstheme="majorBidi"/>
                <w:sz w:val="20"/>
                <w:szCs w:val="20"/>
                <w:lang w:val="id-ID"/>
              </w:rPr>
              <w:t xml:space="preserve">Sistem menampilkan peringatan bahwa </w:t>
            </w:r>
            <w:r w:rsidR="009152B6">
              <w:rPr>
                <w:rFonts w:asciiTheme="majorBidi" w:hAnsiTheme="majorBidi" w:cstheme="majorBidi"/>
                <w:sz w:val="20"/>
                <w:szCs w:val="20"/>
                <w:lang w:val="id-ID"/>
              </w:rPr>
              <w:t>PKS</w:t>
            </w:r>
            <w:r w:rsidR="008701BA">
              <w:rPr>
                <w:rFonts w:asciiTheme="majorBidi" w:hAnsiTheme="majorBidi" w:cstheme="majorBidi"/>
                <w:sz w:val="20"/>
                <w:szCs w:val="20"/>
                <w:lang w:val="id-ID"/>
              </w:rPr>
              <w:t xml:space="preserve"> </w:t>
            </w:r>
            <w:r w:rsidR="009152B6">
              <w:rPr>
                <w:rFonts w:asciiTheme="majorBidi" w:hAnsiTheme="majorBidi" w:cstheme="majorBidi"/>
                <w:sz w:val="20"/>
                <w:szCs w:val="20"/>
                <w:lang w:val="id-ID"/>
              </w:rPr>
              <w:t>Tidak dapat dihapus</w:t>
            </w:r>
            <w:r w:rsidRPr="001E20D8">
              <w:rPr>
                <w:rFonts w:asciiTheme="majorBidi" w:hAnsiTheme="majorBidi" w:cstheme="majorBidi"/>
                <w:sz w:val="20"/>
                <w:szCs w:val="20"/>
                <w:lang w:val="id-ID"/>
              </w:rPr>
              <w:t>.</w:t>
            </w:r>
          </w:p>
        </w:tc>
      </w:tr>
      <w:tr w:rsidR="001A6EA0" w14:paraId="2035D461" w14:textId="77777777" w:rsidTr="00FA4ABC">
        <w:trPr>
          <w:trHeight w:val="274"/>
        </w:trPr>
        <w:tc>
          <w:tcPr>
            <w:tcW w:w="1614" w:type="dxa"/>
            <w:tcBorders>
              <w:top w:val="single" w:sz="4" w:space="0" w:color="000000"/>
              <w:left w:val="single" w:sz="4" w:space="0" w:color="000000"/>
              <w:bottom w:val="single" w:sz="4" w:space="0" w:color="000000"/>
              <w:right w:val="single" w:sz="4" w:space="0" w:color="000000"/>
            </w:tcBorders>
          </w:tcPr>
          <w:p w14:paraId="6C9D41C4" w14:textId="77777777" w:rsidR="001A6EA0" w:rsidRDefault="001A6EA0" w:rsidP="00FA4ABC">
            <w:pPr>
              <w:ind w:right="26"/>
            </w:pPr>
            <w:r>
              <w:rPr>
                <w:rFonts w:ascii="Cambria" w:eastAsia="Cambria" w:hAnsi="Cambria" w:cs="Cambria"/>
                <w:sz w:val="20"/>
              </w:rPr>
              <w:t xml:space="preserve">Ektensi </w:t>
            </w:r>
          </w:p>
        </w:tc>
        <w:tc>
          <w:tcPr>
            <w:tcW w:w="3626" w:type="dxa"/>
            <w:gridSpan w:val="2"/>
            <w:tcBorders>
              <w:top w:val="single" w:sz="4" w:space="0" w:color="000000"/>
              <w:left w:val="single" w:sz="4" w:space="0" w:color="000000"/>
              <w:bottom w:val="single" w:sz="4" w:space="0" w:color="000000"/>
              <w:right w:val="single" w:sz="4" w:space="0" w:color="000000"/>
            </w:tcBorders>
          </w:tcPr>
          <w:p w14:paraId="67F0E95F" w14:textId="77777777" w:rsidR="001A6EA0" w:rsidRPr="006B146F" w:rsidRDefault="001A6EA0" w:rsidP="00FA4ABC">
            <w:pPr>
              <w:ind w:right="26"/>
              <w:rPr>
                <w:lang w:val="id-ID"/>
              </w:rPr>
            </w:pPr>
            <w:r>
              <w:rPr>
                <w:lang w:val="id-ID"/>
              </w:rPr>
              <w:t>-</w:t>
            </w:r>
          </w:p>
        </w:tc>
      </w:tr>
    </w:tbl>
    <w:p w14:paraId="7FFBDDBB" w14:textId="32F3AF1D" w:rsidR="004C1E83" w:rsidRDefault="004C1E83" w:rsidP="004C1E83">
      <w:pPr>
        <w:pStyle w:val="Gambar"/>
      </w:pPr>
    </w:p>
    <w:p w14:paraId="4991C84C" w14:textId="78BDE080" w:rsidR="009C5F00" w:rsidRDefault="009C5F00" w:rsidP="004C1E83">
      <w:pPr>
        <w:pStyle w:val="Gambar"/>
      </w:pPr>
    </w:p>
    <w:p w14:paraId="275A86FD" w14:textId="1516603C" w:rsidR="009C5F00" w:rsidRDefault="009C5F00" w:rsidP="004C1E83">
      <w:pPr>
        <w:pStyle w:val="Gambar"/>
      </w:pPr>
    </w:p>
    <w:p w14:paraId="167694A6" w14:textId="0118DB19" w:rsidR="009C5F00" w:rsidRDefault="009C5F00" w:rsidP="004C1E83">
      <w:pPr>
        <w:pStyle w:val="Gambar"/>
      </w:pPr>
    </w:p>
    <w:p w14:paraId="3199EE74" w14:textId="54F953DF" w:rsidR="009C5F00" w:rsidRDefault="009C5F00" w:rsidP="004C1E83">
      <w:pPr>
        <w:pStyle w:val="Gambar"/>
      </w:pPr>
    </w:p>
    <w:p w14:paraId="7C138480" w14:textId="48949970" w:rsidR="009C5F00" w:rsidRDefault="009C5F00" w:rsidP="004C1E83">
      <w:pPr>
        <w:pStyle w:val="Gambar"/>
      </w:pPr>
    </w:p>
    <w:p w14:paraId="07CF43F8" w14:textId="1C5BCAE6" w:rsidR="009C5F00" w:rsidRDefault="009C5F00" w:rsidP="004C1E83">
      <w:pPr>
        <w:pStyle w:val="Gambar"/>
      </w:pPr>
    </w:p>
    <w:p w14:paraId="08839C2B" w14:textId="7EBC85B6" w:rsidR="009C5F00" w:rsidRDefault="009C5F00" w:rsidP="004C1E83">
      <w:pPr>
        <w:pStyle w:val="Gambar"/>
      </w:pPr>
    </w:p>
    <w:p w14:paraId="21629AC5" w14:textId="19E5136C" w:rsidR="009C5F00" w:rsidRDefault="009C5F00" w:rsidP="004C1E83">
      <w:pPr>
        <w:pStyle w:val="Gambar"/>
      </w:pPr>
    </w:p>
    <w:p w14:paraId="0426D9D3" w14:textId="77777777" w:rsidR="009C5F00" w:rsidRDefault="009C5F00" w:rsidP="004C1E83">
      <w:pPr>
        <w:pStyle w:val="Gambar"/>
      </w:pPr>
    </w:p>
    <w:p w14:paraId="6CB7131B" w14:textId="1E278386" w:rsidR="004C1E83" w:rsidRDefault="004C1E83" w:rsidP="004C1E83">
      <w:pPr>
        <w:pStyle w:val="Gambar"/>
      </w:pPr>
      <w:bookmarkStart w:id="85" w:name="_Toc51504067"/>
      <w:r>
        <w:lastRenderedPageBreak/>
        <w:t xml:space="preserve">Gambar 4. </w:t>
      </w:r>
      <w:r>
        <w:fldChar w:fldCharType="begin"/>
      </w:r>
      <w:r>
        <w:instrText xml:space="preserve"> SEQ Gambar_4. \* ARABIC </w:instrText>
      </w:r>
      <w:r>
        <w:fldChar w:fldCharType="separate"/>
      </w:r>
      <w:r w:rsidR="00BF546C">
        <w:rPr>
          <w:noProof/>
        </w:rPr>
        <w:t>15</w:t>
      </w:r>
      <w:r>
        <w:fldChar w:fldCharType="end"/>
      </w:r>
      <w:r>
        <w:t xml:space="preserve"> </w:t>
      </w:r>
      <w:r w:rsidRPr="00563089">
        <w:t>Activity Diagram Menghapus PKS</w:t>
      </w:r>
      <w:bookmarkEnd w:id="85"/>
    </w:p>
    <w:p w14:paraId="2E9BF68A" w14:textId="420FC074" w:rsidR="00823DFE" w:rsidRDefault="00823DFE" w:rsidP="004C1E83">
      <w:pPr>
        <w:pStyle w:val="Diagram"/>
      </w:pPr>
      <w:r>
        <w:rPr>
          <w:noProof/>
        </w:rPr>
        <w:drawing>
          <wp:inline distT="0" distB="0" distL="0" distR="0" wp14:anchorId="78CFEDD0" wp14:editId="76D87DC6">
            <wp:extent cx="3347085" cy="3477260"/>
            <wp:effectExtent l="0" t="0" r="5715"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7085" cy="3477260"/>
                    </a:xfrm>
                    <a:prstGeom prst="rect">
                      <a:avLst/>
                    </a:prstGeom>
                  </pic:spPr>
                </pic:pic>
              </a:graphicData>
            </a:graphic>
          </wp:inline>
        </w:drawing>
      </w:r>
    </w:p>
    <w:p w14:paraId="7A1B4A74" w14:textId="2D98C080" w:rsidR="007A40E5" w:rsidRPr="007A40E5" w:rsidRDefault="00381062" w:rsidP="003E0FA6">
      <w:pPr>
        <w:pStyle w:val="Heading4"/>
        <w:ind w:left="0"/>
        <w:rPr>
          <w:lang w:val="id-ID"/>
        </w:rPr>
      </w:pPr>
      <w:r w:rsidRPr="00381062">
        <w:rPr>
          <w:lang w:val="id-ID"/>
        </w:rPr>
        <w:t xml:space="preserve"> </w:t>
      </w:r>
      <w:r w:rsidR="007A40E5">
        <w:t>1</w:t>
      </w:r>
      <w:r w:rsidR="007A40E5">
        <w:rPr>
          <w:lang w:val="id-ID"/>
        </w:rPr>
        <w:t>3</w:t>
      </w:r>
      <w:r w:rsidR="007A40E5">
        <w:t>.</w:t>
      </w:r>
      <w:r w:rsidR="007A40E5" w:rsidRPr="3162EF88">
        <w:rPr>
          <w:rFonts w:ascii="Arial" w:eastAsia="Arial" w:hAnsi="Arial" w:cs="Arial"/>
        </w:rPr>
        <w:t xml:space="preserve"> </w:t>
      </w:r>
      <w:r w:rsidR="007A40E5">
        <w:rPr>
          <w:lang w:val="id-ID"/>
        </w:rPr>
        <w:t>Mengubah PKS</w:t>
      </w:r>
    </w:p>
    <w:p w14:paraId="1D810CC6" w14:textId="599E37CA" w:rsidR="000D2AF7" w:rsidRDefault="000D2AF7" w:rsidP="009C5F00">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mengubah PKS.</w:t>
      </w:r>
    </w:p>
    <w:p w14:paraId="172BCE05" w14:textId="77777777" w:rsidR="004C1E83" w:rsidRDefault="004C1E83" w:rsidP="004C1E83">
      <w:pPr>
        <w:pStyle w:val="Gambar"/>
      </w:pPr>
    </w:p>
    <w:p w14:paraId="74F2B13D" w14:textId="14CDDC5B" w:rsidR="004C1E83" w:rsidRDefault="004C1E83" w:rsidP="004C1E83">
      <w:pPr>
        <w:pStyle w:val="Gambar"/>
      </w:pPr>
      <w:bookmarkStart w:id="86" w:name="_Toc51018100"/>
      <w:r>
        <w:t xml:space="preserve">Tabel 4. </w:t>
      </w:r>
      <w:r>
        <w:fldChar w:fldCharType="begin"/>
      </w:r>
      <w:r>
        <w:instrText xml:space="preserve"> SEQ Tabel_4. \* ARABIC </w:instrText>
      </w:r>
      <w:r>
        <w:fldChar w:fldCharType="separate"/>
      </w:r>
      <w:r w:rsidR="00BF546C">
        <w:rPr>
          <w:noProof/>
        </w:rPr>
        <w:t>16</w:t>
      </w:r>
      <w:r>
        <w:fldChar w:fldCharType="end"/>
      </w:r>
      <w:r>
        <w:t xml:space="preserve"> </w:t>
      </w:r>
      <w:r w:rsidRPr="007866E6">
        <w:t>Use Case Specification Mengubah PKS</w:t>
      </w:r>
      <w:bookmarkEnd w:id="86"/>
    </w:p>
    <w:tbl>
      <w:tblPr>
        <w:tblStyle w:val="TableGrid1"/>
        <w:tblW w:w="6251" w:type="dxa"/>
        <w:tblInd w:w="-2" w:type="dxa"/>
        <w:tblCellMar>
          <w:top w:w="37" w:type="dxa"/>
          <w:left w:w="108" w:type="dxa"/>
          <w:right w:w="115" w:type="dxa"/>
        </w:tblCellMar>
        <w:tblLook w:val="04A0" w:firstRow="1" w:lastRow="0" w:firstColumn="1" w:lastColumn="0" w:noHBand="0" w:noVBand="1"/>
      </w:tblPr>
      <w:tblGrid>
        <w:gridCol w:w="1614"/>
        <w:gridCol w:w="1512"/>
        <w:gridCol w:w="3125"/>
      </w:tblGrid>
      <w:tr w:rsidR="000B17B9" w14:paraId="0C440E05"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3821FCE0" w14:textId="77777777" w:rsidR="007A40E5" w:rsidRDefault="007A40E5" w:rsidP="00FA4ABC">
            <w:pPr>
              <w:ind w:right="26"/>
            </w:pPr>
            <w:r>
              <w:rPr>
                <w:rFonts w:ascii="Cambria" w:eastAsia="Cambria" w:hAnsi="Cambria" w:cs="Cambria"/>
                <w:sz w:val="20"/>
              </w:rPr>
              <w:t xml:space="preserve">Nama </w:t>
            </w:r>
          </w:p>
        </w:tc>
        <w:tc>
          <w:tcPr>
            <w:tcW w:w="4637" w:type="dxa"/>
            <w:gridSpan w:val="2"/>
            <w:tcBorders>
              <w:top w:val="single" w:sz="4" w:space="0" w:color="000000"/>
              <w:left w:val="single" w:sz="4" w:space="0" w:color="000000"/>
              <w:bottom w:val="single" w:sz="4" w:space="0" w:color="000000"/>
              <w:right w:val="single" w:sz="4" w:space="0" w:color="000000"/>
            </w:tcBorders>
          </w:tcPr>
          <w:p w14:paraId="0AEEF545" w14:textId="1003DA06" w:rsidR="007A40E5" w:rsidRPr="007A40E5" w:rsidRDefault="008701BA" w:rsidP="00FA4ABC">
            <w:pPr>
              <w:ind w:right="26"/>
              <w:rPr>
                <w:lang w:val="id-ID"/>
              </w:rPr>
            </w:pPr>
            <w:r>
              <w:rPr>
                <w:rFonts w:ascii="Cambria" w:eastAsia="Cambria" w:hAnsi="Cambria" w:cs="Cambria"/>
                <w:sz w:val="20"/>
                <w:lang w:val="id-ID"/>
              </w:rPr>
              <w:t>Mengubah</w:t>
            </w:r>
            <w:r w:rsidR="007A40E5">
              <w:rPr>
                <w:rFonts w:ascii="Cambria" w:eastAsia="Cambria" w:hAnsi="Cambria" w:cs="Cambria"/>
                <w:sz w:val="20"/>
                <w:lang w:val="id-ID"/>
              </w:rPr>
              <w:t xml:space="preserve"> PKS</w:t>
            </w:r>
          </w:p>
        </w:tc>
      </w:tr>
      <w:tr w:rsidR="000B17B9" w14:paraId="30ED6402"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29DA80E7" w14:textId="77777777" w:rsidR="007A40E5" w:rsidRDefault="007A40E5" w:rsidP="00FA4ABC">
            <w:pPr>
              <w:ind w:right="26"/>
            </w:pPr>
            <w:r>
              <w:rPr>
                <w:rFonts w:ascii="Cambria" w:eastAsia="Cambria" w:hAnsi="Cambria" w:cs="Cambria"/>
                <w:sz w:val="20"/>
              </w:rPr>
              <w:t xml:space="preserve">Kode </w:t>
            </w:r>
          </w:p>
        </w:tc>
        <w:tc>
          <w:tcPr>
            <w:tcW w:w="4637" w:type="dxa"/>
            <w:gridSpan w:val="2"/>
            <w:tcBorders>
              <w:top w:val="single" w:sz="4" w:space="0" w:color="000000"/>
              <w:left w:val="single" w:sz="4" w:space="0" w:color="000000"/>
              <w:bottom w:val="single" w:sz="4" w:space="0" w:color="000000"/>
              <w:right w:val="single" w:sz="4" w:space="0" w:color="000000"/>
            </w:tcBorders>
          </w:tcPr>
          <w:p w14:paraId="3E8FE267" w14:textId="77777777" w:rsidR="007A40E5" w:rsidRDefault="007A40E5" w:rsidP="00FA4ABC">
            <w:pPr>
              <w:ind w:right="26"/>
            </w:pPr>
            <w:r>
              <w:rPr>
                <w:rFonts w:ascii="Cambria" w:eastAsia="Cambria" w:hAnsi="Cambria" w:cs="Cambria"/>
                <w:sz w:val="20"/>
              </w:rPr>
              <w:t>UC013</w:t>
            </w:r>
          </w:p>
        </w:tc>
      </w:tr>
      <w:tr w:rsidR="000B17B9" w14:paraId="48BCDDEB"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1E226B5C" w14:textId="77777777" w:rsidR="007A40E5" w:rsidRDefault="007A40E5" w:rsidP="00FA4ABC">
            <w:pPr>
              <w:ind w:right="26"/>
            </w:pPr>
            <w:r>
              <w:rPr>
                <w:rFonts w:ascii="Cambria" w:eastAsia="Cambria" w:hAnsi="Cambria" w:cs="Cambria"/>
                <w:sz w:val="20"/>
              </w:rPr>
              <w:t xml:space="preserve">Aktor </w:t>
            </w:r>
          </w:p>
        </w:tc>
        <w:tc>
          <w:tcPr>
            <w:tcW w:w="4637" w:type="dxa"/>
            <w:gridSpan w:val="2"/>
            <w:tcBorders>
              <w:top w:val="single" w:sz="4" w:space="0" w:color="000000"/>
              <w:left w:val="single" w:sz="4" w:space="0" w:color="000000"/>
              <w:bottom w:val="single" w:sz="4" w:space="0" w:color="000000"/>
              <w:right w:val="single" w:sz="4" w:space="0" w:color="000000"/>
            </w:tcBorders>
          </w:tcPr>
          <w:p w14:paraId="297D589A" w14:textId="31FDCCAE" w:rsidR="007A40E5" w:rsidRPr="00B77097" w:rsidRDefault="007A40E5" w:rsidP="00FA4ABC">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4BC0DB3C"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109A4F46" w14:textId="77777777" w:rsidR="007A40E5" w:rsidRDefault="007A40E5" w:rsidP="00FA4ABC">
            <w:pPr>
              <w:ind w:right="26"/>
            </w:pPr>
            <w:r>
              <w:rPr>
                <w:rFonts w:ascii="Cambria" w:eastAsia="Cambria" w:hAnsi="Cambria" w:cs="Cambria"/>
                <w:sz w:val="20"/>
              </w:rPr>
              <w:t xml:space="preserve">Deskripsi </w:t>
            </w:r>
          </w:p>
        </w:tc>
        <w:tc>
          <w:tcPr>
            <w:tcW w:w="4637" w:type="dxa"/>
            <w:gridSpan w:val="2"/>
            <w:tcBorders>
              <w:top w:val="single" w:sz="4" w:space="0" w:color="000000"/>
              <w:left w:val="single" w:sz="4" w:space="0" w:color="000000"/>
              <w:bottom w:val="single" w:sz="4" w:space="0" w:color="000000"/>
              <w:right w:val="single" w:sz="4" w:space="0" w:color="000000"/>
            </w:tcBorders>
          </w:tcPr>
          <w:p w14:paraId="0ADFEE2D" w14:textId="30C95075" w:rsidR="007A40E5" w:rsidRPr="00B22C89" w:rsidRDefault="007A40E5" w:rsidP="00FA4ABC">
            <w:pPr>
              <w:ind w:right="26"/>
              <w:rPr>
                <w:rFonts w:asciiTheme="majorBidi" w:hAnsiTheme="majorBidi" w:cstheme="majorBidi"/>
                <w:lang w:val="en-US"/>
              </w:rPr>
            </w:pPr>
            <w:r>
              <w:rPr>
                <w:rFonts w:asciiTheme="majorBidi" w:hAnsiTheme="majorBidi" w:cstheme="majorBidi"/>
                <w:lang w:val="id-ID"/>
              </w:rPr>
              <w:t>IT Finance mengubah data PKS.</w:t>
            </w:r>
          </w:p>
        </w:tc>
      </w:tr>
      <w:tr w:rsidR="000B17B9" w14:paraId="52E2F8A8" w14:textId="77777777" w:rsidTr="00FA4ABC">
        <w:trPr>
          <w:trHeight w:val="243"/>
        </w:trPr>
        <w:tc>
          <w:tcPr>
            <w:tcW w:w="1614" w:type="dxa"/>
            <w:tcBorders>
              <w:top w:val="single" w:sz="4" w:space="0" w:color="000000"/>
              <w:left w:val="single" w:sz="4" w:space="0" w:color="000000"/>
              <w:bottom w:val="single" w:sz="4" w:space="0" w:color="000000"/>
              <w:right w:val="single" w:sz="4" w:space="0" w:color="000000"/>
            </w:tcBorders>
          </w:tcPr>
          <w:p w14:paraId="40A7710D" w14:textId="77777777" w:rsidR="007A40E5" w:rsidRDefault="007A40E5" w:rsidP="00FA4ABC">
            <w:pPr>
              <w:ind w:right="26"/>
            </w:pPr>
            <w:r>
              <w:rPr>
                <w:rFonts w:ascii="Cambria" w:eastAsia="Cambria" w:hAnsi="Cambria" w:cs="Cambria"/>
                <w:sz w:val="20"/>
              </w:rPr>
              <w:t xml:space="preserve">Kondisi Awal </w:t>
            </w:r>
          </w:p>
        </w:tc>
        <w:tc>
          <w:tcPr>
            <w:tcW w:w="4637" w:type="dxa"/>
            <w:gridSpan w:val="2"/>
            <w:tcBorders>
              <w:top w:val="single" w:sz="4" w:space="0" w:color="000000"/>
              <w:left w:val="single" w:sz="4" w:space="0" w:color="000000"/>
              <w:bottom w:val="single" w:sz="4" w:space="0" w:color="000000"/>
              <w:right w:val="single" w:sz="4" w:space="0" w:color="000000"/>
            </w:tcBorders>
          </w:tcPr>
          <w:p w14:paraId="72A8DAE8" w14:textId="6663F29A" w:rsidR="007A40E5" w:rsidRPr="00B031E1" w:rsidRDefault="00FF7767" w:rsidP="00FA4ABC">
            <w:pPr>
              <w:ind w:right="26"/>
              <w:rPr>
                <w:rFonts w:asciiTheme="majorBidi" w:hAnsiTheme="majorBidi" w:cstheme="majorBidi"/>
                <w:lang w:val="id-ID"/>
              </w:rPr>
            </w:pPr>
            <w:r w:rsidRPr="00B031E1">
              <w:rPr>
                <w:rFonts w:asciiTheme="majorBidi" w:hAnsiTheme="majorBidi" w:cstheme="majorBidi"/>
                <w:lang w:val="id-ID"/>
              </w:rPr>
              <w:t>PKS terdata dalam database.</w:t>
            </w:r>
          </w:p>
        </w:tc>
      </w:tr>
      <w:tr w:rsidR="000B17B9" w14:paraId="1D0601E8" w14:textId="77777777" w:rsidTr="00FA4ABC">
        <w:trPr>
          <w:trHeight w:val="245"/>
        </w:trPr>
        <w:tc>
          <w:tcPr>
            <w:tcW w:w="1614" w:type="dxa"/>
            <w:tcBorders>
              <w:top w:val="single" w:sz="4" w:space="0" w:color="000000"/>
              <w:left w:val="single" w:sz="4" w:space="0" w:color="000000"/>
              <w:bottom w:val="single" w:sz="4" w:space="0" w:color="000000"/>
              <w:right w:val="single" w:sz="4" w:space="0" w:color="000000"/>
            </w:tcBorders>
          </w:tcPr>
          <w:p w14:paraId="686A20F7" w14:textId="77777777" w:rsidR="007A40E5" w:rsidRDefault="007A40E5" w:rsidP="00FA4ABC">
            <w:pPr>
              <w:ind w:right="26"/>
            </w:pPr>
            <w:r>
              <w:rPr>
                <w:rFonts w:ascii="Cambria" w:eastAsia="Cambria" w:hAnsi="Cambria" w:cs="Cambria"/>
                <w:sz w:val="20"/>
              </w:rPr>
              <w:lastRenderedPageBreak/>
              <w:t xml:space="preserve">Kondisi Akhir </w:t>
            </w:r>
          </w:p>
        </w:tc>
        <w:tc>
          <w:tcPr>
            <w:tcW w:w="4637" w:type="dxa"/>
            <w:gridSpan w:val="2"/>
            <w:tcBorders>
              <w:top w:val="single" w:sz="4" w:space="0" w:color="000000"/>
              <w:left w:val="single" w:sz="4" w:space="0" w:color="000000"/>
              <w:bottom w:val="single" w:sz="4" w:space="0" w:color="000000"/>
              <w:right w:val="single" w:sz="4" w:space="0" w:color="000000"/>
            </w:tcBorders>
          </w:tcPr>
          <w:p w14:paraId="4A7F9F10" w14:textId="52F8170D" w:rsidR="007A40E5" w:rsidRPr="00B031E1" w:rsidRDefault="00FF7767" w:rsidP="00FA4ABC">
            <w:pPr>
              <w:ind w:right="26"/>
              <w:rPr>
                <w:rFonts w:asciiTheme="majorBidi" w:hAnsiTheme="majorBidi" w:cstheme="majorBidi"/>
                <w:lang w:val="id-ID"/>
              </w:rPr>
            </w:pPr>
            <w:r w:rsidRPr="00B031E1">
              <w:rPr>
                <w:rFonts w:asciiTheme="majorBidi" w:hAnsiTheme="majorBidi" w:cstheme="majorBidi"/>
                <w:lang w:val="id-ID"/>
              </w:rPr>
              <w:t xml:space="preserve">Data PKS </w:t>
            </w:r>
            <w:r w:rsidR="00B031E1" w:rsidRPr="00B031E1">
              <w:rPr>
                <w:rFonts w:asciiTheme="majorBidi" w:hAnsiTheme="majorBidi" w:cstheme="majorBidi"/>
                <w:lang w:val="id-ID"/>
              </w:rPr>
              <w:t>berubah</w:t>
            </w:r>
          </w:p>
        </w:tc>
      </w:tr>
      <w:tr w:rsidR="000B17B9" w14:paraId="7E5ACA16" w14:textId="77777777" w:rsidTr="00B031E1">
        <w:trPr>
          <w:trHeight w:val="196"/>
        </w:trPr>
        <w:tc>
          <w:tcPr>
            <w:tcW w:w="6251" w:type="dxa"/>
            <w:gridSpan w:val="3"/>
            <w:tcBorders>
              <w:top w:val="single" w:sz="4" w:space="0" w:color="000000"/>
              <w:left w:val="single" w:sz="4" w:space="0" w:color="000000"/>
              <w:bottom w:val="single" w:sz="4" w:space="0" w:color="000000"/>
              <w:right w:val="single" w:sz="4" w:space="0" w:color="000000"/>
            </w:tcBorders>
          </w:tcPr>
          <w:p w14:paraId="0A83D3A3" w14:textId="77777777" w:rsidR="007A40E5" w:rsidRDefault="007A40E5" w:rsidP="00FA4ABC">
            <w:pPr>
              <w:ind w:right="26"/>
            </w:pPr>
            <w:r>
              <w:rPr>
                <w:rFonts w:ascii="Cambria" w:eastAsia="Cambria" w:hAnsi="Cambria" w:cs="Cambria"/>
                <w:sz w:val="20"/>
              </w:rPr>
              <w:t xml:space="preserve">Alur Normal </w:t>
            </w:r>
          </w:p>
        </w:tc>
      </w:tr>
      <w:tr w:rsidR="000B17B9" w14:paraId="0668305E" w14:textId="77777777" w:rsidTr="00FA4ABC">
        <w:trPr>
          <w:trHeight w:val="174"/>
        </w:trPr>
        <w:tc>
          <w:tcPr>
            <w:tcW w:w="3126" w:type="dxa"/>
            <w:gridSpan w:val="2"/>
            <w:tcBorders>
              <w:top w:val="single" w:sz="4" w:space="0" w:color="000000"/>
              <w:left w:val="single" w:sz="4" w:space="0" w:color="000000"/>
              <w:bottom w:val="single" w:sz="4" w:space="0" w:color="000000"/>
              <w:right w:val="single" w:sz="4" w:space="0" w:color="000000"/>
            </w:tcBorders>
          </w:tcPr>
          <w:p w14:paraId="7C079ED5" w14:textId="1F224F3D" w:rsidR="007A40E5" w:rsidRPr="00B22C89" w:rsidRDefault="007A40E5" w:rsidP="00495AA4">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3125" w:type="dxa"/>
            <w:tcBorders>
              <w:top w:val="single" w:sz="4" w:space="0" w:color="000000"/>
              <w:left w:val="single" w:sz="4" w:space="0" w:color="000000"/>
              <w:bottom w:val="single" w:sz="4" w:space="0" w:color="000000"/>
              <w:right w:val="single" w:sz="4" w:space="0" w:color="000000"/>
            </w:tcBorders>
          </w:tcPr>
          <w:p w14:paraId="4B65407F" w14:textId="77777777" w:rsidR="007A40E5" w:rsidRDefault="007A40E5" w:rsidP="00495AA4">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030B5C6B" w14:textId="77777777" w:rsidTr="00FA4ABC">
        <w:trPr>
          <w:trHeight w:val="789"/>
        </w:trPr>
        <w:tc>
          <w:tcPr>
            <w:tcW w:w="3126" w:type="dxa"/>
            <w:gridSpan w:val="2"/>
            <w:tcBorders>
              <w:top w:val="single" w:sz="4" w:space="0" w:color="000000"/>
              <w:left w:val="single" w:sz="4" w:space="0" w:color="000000"/>
              <w:bottom w:val="single" w:sz="4" w:space="0" w:color="000000"/>
              <w:right w:val="single" w:sz="4" w:space="0" w:color="000000"/>
            </w:tcBorders>
          </w:tcPr>
          <w:p w14:paraId="691E1D08" w14:textId="52D54A15" w:rsidR="00B806E9" w:rsidRPr="00702000" w:rsidRDefault="00B806E9" w:rsidP="002070B2">
            <w:pPr>
              <w:pStyle w:val="ListParagraph"/>
              <w:numPr>
                <w:ilvl w:val="0"/>
                <w:numId w:val="89"/>
              </w:numPr>
              <w:spacing w:after="6"/>
              <w:ind w:left="460" w:right="26"/>
              <w:rPr>
                <w:rFonts w:asciiTheme="majorBidi" w:hAnsiTheme="majorBidi" w:cstheme="majorBidi"/>
                <w:sz w:val="20"/>
                <w:szCs w:val="20"/>
              </w:rPr>
            </w:pPr>
            <w:r w:rsidRPr="00702000">
              <w:rPr>
                <w:rFonts w:asciiTheme="majorBidi" w:hAnsiTheme="majorBidi" w:cstheme="majorBidi"/>
                <w:sz w:val="20"/>
                <w:szCs w:val="20"/>
                <w:lang w:val="id-ID"/>
              </w:rPr>
              <w:t xml:space="preserve">IT Finance memilih menu Daftar </w:t>
            </w:r>
            <w:r>
              <w:rPr>
                <w:rFonts w:asciiTheme="majorBidi" w:hAnsiTheme="majorBidi" w:cstheme="majorBidi"/>
                <w:sz w:val="20"/>
                <w:szCs w:val="20"/>
                <w:lang w:val="id-ID"/>
              </w:rPr>
              <w:t>PKS.</w:t>
            </w:r>
          </w:p>
          <w:p w14:paraId="434CB6F0" w14:textId="77777777" w:rsidR="00B806E9" w:rsidRPr="00DC3D6F" w:rsidRDefault="00B806E9" w:rsidP="002070B2">
            <w:pPr>
              <w:pStyle w:val="ListParagraph"/>
              <w:numPr>
                <w:ilvl w:val="0"/>
                <w:numId w:val="89"/>
              </w:numPr>
              <w:spacing w:after="6"/>
              <w:ind w:left="450" w:right="26"/>
              <w:rPr>
                <w:rFonts w:asciiTheme="majorBidi" w:hAnsiTheme="majorBidi" w:cstheme="majorBidi"/>
              </w:rPr>
            </w:pPr>
            <w:r w:rsidRPr="00702000">
              <w:rPr>
                <w:rFonts w:asciiTheme="majorBidi" w:hAnsiTheme="majorBidi" w:cstheme="majorBidi"/>
                <w:sz w:val="20"/>
                <w:szCs w:val="20"/>
                <w:lang w:val="id-ID"/>
              </w:rPr>
              <w:t xml:space="preserve">IT Finance </w:t>
            </w:r>
            <w:r>
              <w:rPr>
                <w:rFonts w:asciiTheme="majorBidi" w:hAnsiTheme="majorBidi" w:cstheme="majorBidi"/>
                <w:sz w:val="20"/>
                <w:szCs w:val="20"/>
                <w:lang w:val="id-ID"/>
              </w:rPr>
              <w:t>mengklik tombol “Ubah”.</w:t>
            </w:r>
          </w:p>
          <w:p w14:paraId="7112F8C4" w14:textId="77777777" w:rsidR="00B806E9" w:rsidRDefault="00B806E9" w:rsidP="00B806E9">
            <w:pPr>
              <w:spacing w:after="6"/>
              <w:ind w:right="26"/>
              <w:rPr>
                <w:rFonts w:asciiTheme="majorBidi" w:hAnsiTheme="majorBidi" w:cstheme="majorBidi"/>
              </w:rPr>
            </w:pPr>
          </w:p>
          <w:p w14:paraId="7FDE6066" w14:textId="77777777" w:rsidR="00B806E9" w:rsidRDefault="00B806E9" w:rsidP="002070B2">
            <w:pPr>
              <w:pStyle w:val="ListParagraph"/>
              <w:numPr>
                <w:ilvl w:val="0"/>
                <w:numId w:val="89"/>
              </w:numPr>
              <w:spacing w:after="6"/>
              <w:ind w:left="449" w:right="26"/>
              <w:rPr>
                <w:rFonts w:asciiTheme="majorBidi" w:hAnsiTheme="majorBidi" w:cstheme="majorBidi"/>
                <w:lang w:val="id-ID"/>
              </w:rPr>
            </w:pPr>
            <w:r>
              <w:rPr>
                <w:rFonts w:asciiTheme="majorBidi" w:hAnsiTheme="majorBidi" w:cstheme="majorBidi"/>
                <w:lang w:val="id-ID"/>
              </w:rPr>
              <w:t>IT Finance mengisi formulir perubahan.</w:t>
            </w:r>
          </w:p>
          <w:p w14:paraId="66142CA9" w14:textId="11252A29" w:rsidR="00B806E9" w:rsidRPr="00153276" w:rsidRDefault="00B806E9" w:rsidP="002070B2">
            <w:pPr>
              <w:pStyle w:val="ListParagraph"/>
              <w:numPr>
                <w:ilvl w:val="0"/>
                <w:numId w:val="89"/>
              </w:numPr>
              <w:spacing w:after="6"/>
              <w:ind w:left="460" w:right="26"/>
            </w:pPr>
            <w:r w:rsidRPr="00B806E9">
              <w:rPr>
                <w:rFonts w:asciiTheme="majorBidi" w:hAnsiTheme="majorBidi" w:cstheme="majorBidi"/>
                <w:lang w:val="id-ID"/>
              </w:rPr>
              <w:t>IT Finance mengklik tombol “Simpan”.</w:t>
            </w:r>
          </w:p>
        </w:tc>
        <w:tc>
          <w:tcPr>
            <w:tcW w:w="3125" w:type="dxa"/>
            <w:tcBorders>
              <w:top w:val="single" w:sz="4" w:space="0" w:color="000000"/>
              <w:left w:val="single" w:sz="4" w:space="0" w:color="000000"/>
              <w:bottom w:val="single" w:sz="4" w:space="0" w:color="000000"/>
              <w:right w:val="single" w:sz="4" w:space="0" w:color="000000"/>
            </w:tcBorders>
          </w:tcPr>
          <w:p w14:paraId="74002729" w14:textId="77777777" w:rsidR="00B806E9" w:rsidRDefault="00B806E9" w:rsidP="002070B2">
            <w:pPr>
              <w:pStyle w:val="ListParagraph"/>
              <w:numPr>
                <w:ilvl w:val="0"/>
                <w:numId w:val="90"/>
              </w:numPr>
              <w:spacing w:after="6"/>
              <w:ind w:left="453" w:right="26"/>
              <w:rPr>
                <w:rFonts w:ascii="Cambria" w:eastAsia="Cambria" w:hAnsi="Cambria" w:cs="Cambria"/>
                <w:sz w:val="20"/>
                <w:lang w:val="id-ID"/>
              </w:rPr>
            </w:pPr>
            <w:r w:rsidRPr="00B166AC">
              <w:rPr>
                <w:rFonts w:ascii="Cambria" w:eastAsia="Cambria" w:hAnsi="Cambria" w:cs="Cambria"/>
                <w:sz w:val="20"/>
                <w:lang w:val="id-ID"/>
              </w:rPr>
              <w:t xml:space="preserve">Sistem menampilkan </w:t>
            </w:r>
            <w:r>
              <w:rPr>
                <w:rFonts w:ascii="Cambria" w:eastAsia="Cambria" w:hAnsi="Cambria" w:cs="Cambria"/>
                <w:sz w:val="20"/>
                <w:lang w:val="id-ID"/>
              </w:rPr>
              <w:t>halaman daftar PKS.</w:t>
            </w:r>
          </w:p>
          <w:p w14:paraId="57C566CF" w14:textId="620F9DFE" w:rsidR="00B806E9" w:rsidRDefault="00B806E9" w:rsidP="002070B2">
            <w:pPr>
              <w:pStyle w:val="ListParagraph"/>
              <w:numPr>
                <w:ilvl w:val="1"/>
                <w:numId w:val="91"/>
              </w:numPr>
              <w:spacing w:after="6"/>
              <w:ind w:left="453" w:right="26"/>
              <w:rPr>
                <w:rFonts w:ascii="Cambria" w:eastAsia="Cambria" w:hAnsi="Cambria" w:cs="Cambria"/>
                <w:sz w:val="20"/>
                <w:lang w:val="id-ID"/>
              </w:rPr>
            </w:pPr>
            <w:r w:rsidRPr="009A3751">
              <w:rPr>
                <w:rFonts w:ascii="Cambria" w:eastAsia="Cambria" w:hAnsi="Cambria" w:cs="Cambria"/>
                <w:sz w:val="20"/>
                <w:lang w:val="id-ID"/>
              </w:rPr>
              <w:t xml:space="preserve"> Sistem </w:t>
            </w:r>
            <w:r>
              <w:rPr>
                <w:rFonts w:ascii="Cambria" w:eastAsia="Cambria" w:hAnsi="Cambria" w:cs="Cambria"/>
                <w:sz w:val="20"/>
                <w:lang w:val="id-ID"/>
              </w:rPr>
              <w:t>menampilkan halaman perubahan</w:t>
            </w:r>
            <w:r w:rsidRPr="009A3751">
              <w:rPr>
                <w:rFonts w:ascii="Cambria" w:eastAsia="Cambria" w:hAnsi="Cambria" w:cs="Cambria"/>
                <w:sz w:val="20"/>
                <w:lang w:val="id-ID"/>
              </w:rPr>
              <w:t xml:space="preserve"> </w:t>
            </w:r>
            <w:r>
              <w:rPr>
                <w:rFonts w:ascii="Cambria" w:eastAsia="Cambria" w:hAnsi="Cambria" w:cs="Cambria"/>
                <w:sz w:val="20"/>
                <w:lang w:val="id-ID"/>
              </w:rPr>
              <w:t xml:space="preserve">PKS </w:t>
            </w:r>
            <w:r w:rsidRPr="009A3751">
              <w:rPr>
                <w:rFonts w:ascii="Cambria" w:eastAsia="Cambria" w:hAnsi="Cambria" w:cs="Cambria"/>
                <w:sz w:val="20"/>
                <w:lang w:val="id-ID"/>
              </w:rPr>
              <w:t>yang dipilih.</w:t>
            </w:r>
          </w:p>
          <w:p w14:paraId="4B060683" w14:textId="77777777" w:rsidR="00B806E9" w:rsidRDefault="00B806E9" w:rsidP="00B806E9">
            <w:pPr>
              <w:pStyle w:val="ListParagraph"/>
              <w:spacing w:after="6"/>
              <w:ind w:left="453" w:right="26"/>
              <w:rPr>
                <w:rFonts w:ascii="Cambria" w:eastAsia="Cambria" w:hAnsi="Cambria" w:cs="Cambria"/>
                <w:sz w:val="20"/>
                <w:lang w:val="id-ID"/>
              </w:rPr>
            </w:pPr>
          </w:p>
          <w:p w14:paraId="4134BE56" w14:textId="77777777" w:rsidR="00B806E9" w:rsidRDefault="00B806E9" w:rsidP="00B806E9">
            <w:pPr>
              <w:pStyle w:val="ListParagraph"/>
              <w:spacing w:after="6"/>
              <w:ind w:left="453" w:right="26"/>
              <w:rPr>
                <w:rFonts w:ascii="Cambria" w:eastAsia="Cambria" w:hAnsi="Cambria" w:cs="Cambria"/>
                <w:sz w:val="20"/>
                <w:lang w:val="id-ID"/>
              </w:rPr>
            </w:pPr>
          </w:p>
          <w:p w14:paraId="1F76AE8E" w14:textId="77777777" w:rsidR="00B806E9" w:rsidRDefault="00B806E9" w:rsidP="00B806E9">
            <w:pPr>
              <w:pStyle w:val="ListParagraph"/>
              <w:spacing w:after="6"/>
              <w:ind w:left="453" w:right="26"/>
              <w:rPr>
                <w:rFonts w:ascii="Cambria" w:eastAsia="Cambria" w:hAnsi="Cambria" w:cs="Cambria"/>
                <w:sz w:val="20"/>
                <w:lang w:val="id-ID"/>
              </w:rPr>
            </w:pPr>
          </w:p>
          <w:p w14:paraId="134C6FAD" w14:textId="41C1D688" w:rsidR="006005D2" w:rsidRDefault="006005D2" w:rsidP="002070B2">
            <w:pPr>
              <w:pStyle w:val="ListParagraph"/>
              <w:numPr>
                <w:ilvl w:val="0"/>
                <w:numId w:val="92"/>
              </w:numPr>
              <w:spacing w:after="6"/>
              <w:ind w:left="453" w:right="26"/>
              <w:rPr>
                <w:rFonts w:ascii="Cambria" w:eastAsia="Cambria" w:hAnsi="Cambria" w:cs="Cambria"/>
                <w:sz w:val="20"/>
                <w:lang w:val="id-ID"/>
              </w:rPr>
            </w:pPr>
            <w:r>
              <w:rPr>
                <w:rFonts w:ascii="Cambria" w:eastAsia="Cambria" w:hAnsi="Cambria" w:cs="Cambria"/>
                <w:sz w:val="20"/>
                <w:lang w:val="id-ID"/>
              </w:rPr>
              <w:t>Menyimpan perubahan data.</w:t>
            </w:r>
          </w:p>
          <w:p w14:paraId="2F02372C" w14:textId="40B8F99A" w:rsidR="00B806E9" w:rsidRPr="00B806E9" w:rsidRDefault="00B806E9" w:rsidP="002070B2">
            <w:pPr>
              <w:pStyle w:val="ListParagraph"/>
              <w:numPr>
                <w:ilvl w:val="0"/>
                <w:numId w:val="92"/>
              </w:numPr>
              <w:spacing w:after="6"/>
              <w:ind w:left="453" w:right="26"/>
              <w:rPr>
                <w:rFonts w:ascii="Cambria" w:eastAsia="Cambria" w:hAnsi="Cambria" w:cs="Cambria"/>
                <w:sz w:val="20"/>
                <w:lang w:val="id-ID"/>
              </w:rPr>
            </w:pPr>
            <w:r w:rsidRPr="00B806E9">
              <w:rPr>
                <w:rFonts w:ascii="Cambria" w:eastAsia="Cambria" w:hAnsi="Cambria" w:cs="Cambria"/>
                <w:sz w:val="20"/>
                <w:lang w:val="id-ID"/>
              </w:rPr>
              <w:t>Sistem menampilkan pemberitahuan bahwa data berhasil diubah</w:t>
            </w:r>
          </w:p>
        </w:tc>
      </w:tr>
      <w:tr w:rsidR="000B17B9" w14:paraId="160BAE52" w14:textId="77777777" w:rsidTr="00FA4ABC">
        <w:trPr>
          <w:trHeight w:val="480"/>
        </w:trPr>
        <w:tc>
          <w:tcPr>
            <w:tcW w:w="6251" w:type="dxa"/>
            <w:gridSpan w:val="3"/>
            <w:tcBorders>
              <w:top w:val="single" w:sz="4" w:space="0" w:color="000000"/>
              <w:left w:val="single" w:sz="4" w:space="0" w:color="000000"/>
              <w:bottom w:val="single" w:sz="4" w:space="0" w:color="000000"/>
              <w:right w:val="single" w:sz="4" w:space="0" w:color="000000"/>
            </w:tcBorders>
          </w:tcPr>
          <w:p w14:paraId="65E528A5" w14:textId="77777777" w:rsidR="00B806E9" w:rsidRDefault="00B806E9" w:rsidP="00B806E9">
            <w:pPr>
              <w:ind w:right="26"/>
            </w:pPr>
            <w:r>
              <w:rPr>
                <w:rFonts w:ascii="Cambria" w:eastAsia="Cambria" w:hAnsi="Cambria" w:cs="Cambria"/>
                <w:sz w:val="20"/>
              </w:rPr>
              <w:t xml:space="preserve">Alur Alternatif </w:t>
            </w:r>
          </w:p>
          <w:p w14:paraId="23552F7E" w14:textId="77777777" w:rsidR="00B806E9" w:rsidRDefault="00B806E9" w:rsidP="00B806E9">
            <w:pPr>
              <w:ind w:right="26"/>
            </w:pPr>
            <w:r>
              <w:rPr>
                <w:rFonts w:ascii="Cambria" w:eastAsia="Cambria" w:hAnsi="Cambria" w:cs="Cambria"/>
                <w:sz w:val="20"/>
              </w:rPr>
              <w:t>-</w:t>
            </w:r>
          </w:p>
        </w:tc>
      </w:tr>
      <w:tr w:rsidR="000B17B9" w14:paraId="17BEE547" w14:textId="77777777" w:rsidTr="00FA4ABC">
        <w:trPr>
          <w:trHeight w:val="242"/>
        </w:trPr>
        <w:tc>
          <w:tcPr>
            <w:tcW w:w="6251" w:type="dxa"/>
            <w:gridSpan w:val="3"/>
            <w:tcBorders>
              <w:top w:val="single" w:sz="4" w:space="0" w:color="000000"/>
              <w:left w:val="single" w:sz="4" w:space="0" w:color="000000"/>
              <w:bottom w:val="single" w:sz="4" w:space="0" w:color="000000"/>
              <w:right w:val="single" w:sz="4" w:space="0" w:color="000000"/>
            </w:tcBorders>
          </w:tcPr>
          <w:p w14:paraId="592B4672" w14:textId="77777777" w:rsidR="00B806E9" w:rsidRDefault="00B806E9" w:rsidP="00B806E9">
            <w:pPr>
              <w:ind w:right="26"/>
            </w:pPr>
            <w:r>
              <w:rPr>
                <w:rFonts w:ascii="Cambria" w:eastAsia="Cambria" w:hAnsi="Cambria" w:cs="Cambria"/>
                <w:sz w:val="20"/>
              </w:rPr>
              <w:t xml:space="preserve">Pengecualian </w:t>
            </w:r>
          </w:p>
          <w:p w14:paraId="6C3A6844" w14:textId="77777777" w:rsidR="00B806E9" w:rsidRDefault="00B806E9" w:rsidP="00B806E9">
            <w:pPr>
              <w:ind w:right="26"/>
            </w:pPr>
            <w:r>
              <w:rPr>
                <w:rFonts w:ascii="Cambria" w:eastAsia="Cambria" w:hAnsi="Cambria" w:cs="Cambria"/>
                <w:sz w:val="20"/>
              </w:rPr>
              <w:t>-</w:t>
            </w:r>
          </w:p>
        </w:tc>
      </w:tr>
      <w:tr w:rsidR="000B17B9" w14:paraId="14C1ACE6" w14:textId="77777777" w:rsidTr="00FA4ABC">
        <w:trPr>
          <w:trHeight w:val="274"/>
        </w:trPr>
        <w:tc>
          <w:tcPr>
            <w:tcW w:w="1614" w:type="dxa"/>
            <w:tcBorders>
              <w:top w:val="single" w:sz="4" w:space="0" w:color="000000"/>
              <w:left w:val="single" w:sz="4" w:space="0" w:color="000000"/>
              <w:bottom w:val="single" w:sz="4" w:space="0" w:color="000000"/>
              <w:right w:val="single" w:sz="4" w:space="0" w:color="000000"/>
            </w:tcBorders>
          </w:tcPr>
          <w:p w14:paraId="116E8FEA" w14:textId="77777777" w:rsidR="00B806E9" w:rsidRDefault="00B806E9" w:rsidP="00B806E9">
            <w:pPr>
              <w:ind w:right="26"/>
            </w:pPr>
            <w:r>
              <w:rPr>
                <w:rFonts w:ascii="Cambria" w:eastAsia="Cambria" w:hAnsi="Cambria" w:cs="Cambria"/>
                <w:sz w:val="20"/>
              </w:rPr>
              <w:t xml:space="preserve">Ektensi </w:t>
            </w:r>
          </w:p>
        </w:tc>
        <w:tc>
          <w:tcPr>
            <w:tcW w:w="4637" w:type="dxa"/>
            <w:gridSpan w:val="2"/>
            <w:tcBorders>
              <w:top w:val="single" w:sz="4" w:space="0" w:color="000000"/>
              <w:left w:val="single" w:sz="4" w:space="0" w:color="000000"/>
              <w:bottom w:val="single" w:sz="4" w:space="0" w:color="000000"/>
              <w:right w:val="single" w:sz="4" w:space="0" w:color="000000"/>
            </w:tcBorders>
          </w:tcPr>
          <w:p w14:paraId="5993C38C" w14:textId="77777777" w:rsidR="00B806E9" w:rsidRPr="006B146F" w:rsidRDefault="00B806E9" w:rsidP="00B806E9">
            <w:pPr>
              <w:ind w:right="26"/>
              <w:rPr>
                <w:lang w:val="id-ID"/>
              </w:rPr>
            </w:pPr>
            <w:r>
              <w:rPr>
                <w:lang w:val="id-ID"/>
              </w:rPr>
              <w:t>-</w:t>
            </w:r>
          </w:p>
        </w:tc>
      </w:tr>
    </w:tbl>
    <w:p w14:paraId="23489C9A" w14:textId="77777777" w:rsidR="00B34D0E" w:rsidRDefault="00B34D0E" w:rsidP="00B34D0E">
      <w:pPr>
        <w:pStyle w:val="Gambar"/>
      </w:pPr>
    </w:p>
    <w:p w14:paraId="7C7B2962" w14:textId="77777777" w:rsidR="00B34D0E" w:rsidRDefault="00B34D0E">
      <w:pPr>
        <w:rPr>
          <w:rFonts w:asciiTheme="majorBidi" w:hAnsiTheme="majorBidi" w:cstheme="majorBidi"/>
          <w:i/>
          <w:iCs/>
          <w:lang w:val="id-ID"/>
        </w:rPr>
      </w:pPr>
      <w:r>
        <w:br w:type="page"/>
      </w:r>
    </w:p>
    <w:p w14:paraId="69FC84EC" w14:textId="77047D7E" w:rsidR="00B34D0E" w:rsidRDefault="00B34D0E" w:rsidP="00B34D0E">
      <w:pPr>
        <w:pStyle w:val="Gambar"/>
      </w:pPr>
      <w:bookmarkStart w:id="87" w:name="_Toc51504068"/>
      <w:r>
        <w:lastRenderedPageBreak/>
        <w:t xml:space="preserve">Gambar 4. </w:t>
      </w:r>
      <w:r>
        <w:fldChar w:fldCharType="begin"/>
      </w:r>
      <w:r>
        <w:instrText xml:space="preserve"> SEQ Gambar_4. \* ARABIC </w:instrText>
      </w:r>
      <w:r>
        <w:fldChar w:fldCharType="separate"/>
      </w:r>
      <w:r w:rsidR="00BF546C">
        <w:rPr>
          <w:noProof/>
        </w:rPr>
        <w:t>16</w:t>
      </w:r>
      <w:r>
        <w:fldChar w:fldCharType="end"/>
      </w:r>
      <w:r>
        <w:t xml:space="preserve"> Activity Diagram </w:t>
      </w:r>
      <w:r w:rsidRPr="00442EDF">
        <w:t>Mengubah PKS</w:t>
      </w:r>
      <w:bookmarkEnd w:id="87"/>
    </w:p>
    <w:p w14:paraId="19DE6442" w14:textId="42310A07" w:rsidR="009957EC" w:rsidRDefault="0029132B" w:rsidP="00B34D0E">
      <w:pPr>
        <w:pStyle w:val="Diagram"/>
      </w:pPr>
      <w:r w:rsidRPr="0029132B">
        <w:rPr>
          <w:noProof/>
        </w:rPr>
        <w:drawing>
          <wp:inline distT="0" distB="0" distL="0" distR="0" wp14:anchorId="69FA510F" wp14:editId="584C1E23">
            <wp:extent cx="3347085" cy="3641090"/>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7085" cy="3641090"/>
                    </a:xfrm>
                    <a:prstGeom prst="rect">
                      <a:avLst/>
                    </a:prstGeom>
                    <a:noFill/>
                    <a:ln>
                      <a:noFill/>
                    </a:ln>
                  </pic:spPr>
                </pic:pic>
              </a:graphicData>
            </a:graphic>
          </wp:inline>
        </w:drawing>
      </w:r>
      <w:r w:rsidR="00D1442A">
        <w:rPr>
          <w:rFonts w:ascii="Times New Roman" w:eastAsia="Times New Roman" w:hAnsi="Times New Roman" w:cs="Times New Roman"/>
          <w:b/>
        </w:rPr>
        <w:t xml:space="preserve"> </w:t>
      </w:r>
    </w:p>
    <w:p w14:paraId="4D514828" w14:textId="65A3EFE4" w:rsidR="3162EF88" w:rsidRPr="009152B6" w:rsidRDefault="3162EF88" w:rsidP="3162EF88">
      <w:pPr>
        <w:pStyle w:val="Heading4"/>
        <w:ind w:left="0" w:right="26"/>
        <w:rPr>
          <w:lang w:val="id-ID"/>
        </w:rPr>
      </w:pPr>
      <w:r>
        <w:t>1</w:t>
      </w:r>
      <w:r w:rsidR="007A40E5">
        <w:rPr>
          <w:lang w:val="id-ID"/>
        </w:rPr>
        <w:t>4</w:t>
      </w:r>
      <w:r>
        <w:t>.</w:t>
      </w:r>
      <w:r w:rsidRPr="3162EF88">
        <w:rPr>
          <w:rFonts w:ascii="Arial" w:eastAsia="Arial" w:hAnsi="Arial" w:cs="Arial"/>
        </w:rPr>
        <w:t xml:space="preserve"> </w:t>
      </w:r>
      <w:r>
        <w:t>Melihat Data Termin</w:t>
      </w:r>
    </w:p>
    <w:p w14:paraId="1BB4CC3A" w14:textId="543E5151" w:rsidR="00636A3A" w:rsidRDefault="00636A3A" w:rsidP="009C5F00">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melihat data termin.</w:t>
      </w:r>
    </w:p>
    <w:p w14:paraId="17F9F446" w14:textId="722E219F" w:rsidR="55A2129B" w:rsidRDefault="55A2129B" w:rsidP="55A2129B">
      <w:pPr>
        <w:spacing w:after="12" w:line="248" w:lineRule="auto"/>
        <w:ind w:right="26"/>
        <w:jc w:val="both"/>
      </w:pPr>
    </w:p>
    <w:p w14:paraId="0E7DDC4F" w14:textId="598F02DC" w:rsidR="004C1E83" w:rsidRDefault="004C1E83" w:rsidP="004C1E83">
      <w:pPr>
        <w:pStyle w:val="Gambar"/>
      </w:pPr>
      <w:bookmarkStart w:id="88" w:name="_Toc51018101"/>
      <w:r>
        <w:t xml:space="preserve">Tabel 4. </w:t>
      </w:r>
      <w:r>
        <w:fldChar w:fldCharType="begin"/>
      </w:r>
      <w:r>
        <w:instrText xml:space="preserve"> SEQ Tabel_4. \* ARABIC </w:instrText>
      </w:r>
      <w:r>
        <w:fldChar w:fldCharType="separate"/>
      </w:r>
      <w:r w:rsidR="00BF546C">
        <w:rPr>
          <w:noProof/>
        </w:rPr>
        <w:t>17</w:t>
      </w:r>
      <w:r>
        <w:fldChar w:fldCharType="end"/>
      </w:r>
      <w:r>
        <w:t xml:space="preserve"> </w:t>
      </w:r>
      <w:r w:rsidRPr="00CB404E">
        <w:t xml:space="preserve">Use Case Specification </w:t>
      </w:r>
      <w:r>
        <w:t>Melihat Data</w:t>
      </w:r>
      <w:r w:rsidRPr="00CB404E">
        <w:t xml:space="preserve"> </w:t>
      </w:r>
      <w:r>
        <w:t>Termin</w:t>
      </w:r>
      <w:bookmarkEnd w:id="88"/>
    </w:p>
    <w:tbl>
      <w:tblPr>
        <w:tblStyle w:val="TableGrid1"/>
        <w:tblW w:w="5213" w:type="dxa"/>
        <w:tblInd w:w="-2" w:type="dxa"/>
        <w:tblCellMar>
          <w:top w:w="37" w:type="dxa"/>
          <w:left w:w="108" w:type="dxa"/>
          <w:right w:w="115" w:type="dxa"/>
        </w:tblCellMar>
        <w:tblLook w:val="04A0" w:firstRow="1" w:lastRow="0" w:firstColumn="1" w:lastColumn="0" w:noHBand="0" w:noVBand="1"/>
      </w:tblPr>
      <w:tblGrid>
        <w:gridCol w:w="1345"/>
        <w:gridCol w:w="1262"/>
        <w:gridCol w:w="2606"/>
      </w:tblGrid>
      <w:tr w:rsidR="000B17B9" w14:paraId="61BE7CD2" w14:textId="77777777" w:rsidTr="004C1E83">
        <w:trPr>
          <w:trHeight w:val="243"/>
        </w:trPr>
        <w:tc>
          <w:tcPr>
            <w:tcW w:w="1345" w:type="dxa"/>
            <w:tcBorders>
              <w:top w:val="single" w:sz="4" w:space="0" w:color="000000"/>
              <w:left w:val="single" w:sz="4" w:space="0" w:color="000000"/>
              <w:bottom w:val="single" w:sz="4" w:space="0" w:color="000000"/>
              <w:right w:val="single" w:sz="4" w:space="0" w:color="000000"/>
            </w:tcBorders>
          </w:tcPr>
          <w:p w14:paraId="44C9F55F" w14:textId="77777777" w:rsidR="00B77097" w:rsidRDefault="00B77097" w:rsidP="00563CBC">
            <w:pPr>
              <w:ind w:right="26"/>
            </w:pPr>
            <w:r>
              <w:rPr>
                <w:rFonts w:ascii="Cambria" w:eastAsia="Cambria" w:hAnsi="Cambria" w:cs="Cambria"/>
                <w:sz w:val="20"/>
              </w:rPr>
              <w:t xml:space="preserve">Nama </w:t>
            </w:r>
          </w:p>
        </w:tc>
        <w:tc>
          <w:tcPr>
            <w:tcW w:w="3868" w:type="dxa"/>
            <w:gridSpan w:val="2"/>
            <w:tcBorders>
              <w:top w:val="single" w:sz="4" w:space="0" w:color="000000"/>
              <w:left w:val="single" w:sz="4" w:space="0" w:color="000000"/>
              <w:bottom w:val="single" w:sz="4" w:space="0" w:color="000000"/>
              <w:right w:val="single" w:sz="4" w:space="0" w:color="000000"/>
            </w:tcBorders>
          </w:tcPr>
          <w:p w14:paraId="12D71E9F" w14:textId="739B5D8B" w:rsidR="00B77097" w:rsidRPr="00B77097" w:rsidRDefault="00B77097" w:rsidP="00563CBC">
            <w:pPr>
              <w:ind w:right="26"/>
              <w:rPr>
                <w:lang w:val="en-US"/>
              </w:rPr>
            </w:pPr>
            <w:r>
              <w:rPr>
                <w:rFonts w:ascii="Cambria" w:eastAsia="Cambria" w:hAnsi="Cambria" w:cs="Cambria"/>
                <w:sz w:val="20"/>
              </w:rPr>
              <w:t xml:space="preserve">Melihat </w:t>
            </w:r>
            <w:r>
              <w:rPr>
                <w:rFonts w:ascii="Cambria" w:eastAsia="Cambria" w:hAnsi="Cambria" w:cs="Cambria"/>
                <w:sz w:val="20"/>
                <w:lang w:val="id-ID"/>
              </w:rPr>
              <w:t xml:space="preserve">Data </w:t>
            </w:r>
            <w:r>
              <w:rPr>
                <w:rFonts w:ascii="Cambria" w:eastAsia="Cambria" w:hAnsi="Cambria" w:cs="Cambria"/>
                <w:sz w:val="20"/>
                <w:lang w:val="en-US"/>
              </w:rPr>
              <w:t>Termin</w:t>
            </w:r>
          </w:p>
        </w:tc>
      </w:tr>
      <w:tr w:rsidR="000B17B9" w14:paraId="17852FF8" w14:textId="77777777" w:rsidTr="004C1E83">
        <w:trPr>
          <w:trHeight w:val="243"/>
        </w:trPr>
        <w:tc>
          <w:tcPr>
            <w:tcW w:w="1345" w:type="dxa"/>
            <w:tcBorders>
              <w:top w:val="single" w:sz="4" w:space="0" w:color="000000"/>
              <w:left w:val="single" w:sz="4" w:space="0" w:color="000000"/>
              <w:bottom w:val="single" w:sz="4" w:space="0" w:color="000000"/>
              <w:right w:val="single" w:sz="4" w:space="0" w:color="000000"/>
            </w:tcBorders>
          </w:tcPr>
          <w:p w14:paraId="63C773EE" w14:textId="77777777" w:rsidR="00B77097" w:rsidRDefault="00B77097" w:rsidP="00563CBC">
            <w:pPr>
              <w:ind w:right="26"/>
            </w:pPr>
            <w:r>
              <w:rPr>
                <w:rFonts w:ascii="Cambria" w:eastAsia="Cambria" w:hAnsi="Cambria" w:cs="Cambria"/>
                <w:sz w:val="20"/>
              </w:rPr>
              <w:t xml:space="preserve">Kode </w:t>
            </w:r>
          </w:p>
        </w:tc>
        <w:tc>
          <w:tcPr>
            <w:tcW w:w="3868" w:type="dxa"/>
            <w:gridSpan w:val="2"/>
            <w:tcBorders>
              <w:top w:val="single" w:sz="4" w:space="0" w:color="000000"/>
              <w:left w:val="single" w:sz="4" w:space="0" w:color="000000"/>
              <w:bottom w:val="single" w:sz="4" w:space="0" w:color="000000"/>
              <w:right w:val="single" w:sz="4" w:space="0" w:color="000000"/>
            </w:tcBorders>
          </w:tcPr>
          <w:p w14:paraId="75B76406" w14:textId="26BA57B2" w:rsidR="00B77097" w:rsidRDefault="00B77097" w:rsidP="00563CBC">
            <w:pPr>
              <w:ind w:right="26"/>
            </w:pPr>
            <w:r>
              <w:rPr>
                <w:rFonts w:ascii="Cambria" w:eastAsia="Cambria" w:hAnsi="Cambria" w:cs="Cambria"/>
                <w:sz w:val="20"/>
              </w:rPr>
              <w:t>UC01</w:t>
            </w:r>
            <w:r w:rsidR="00D373A2">
              <w:rPr>
                <w:rFonts w:ascii="Cambria" w:eastAsia="Cambria" w:hAnsi="Cambria" w:cs="Cambria"/>
                <w:sz w:val="20"/>
              </w:rPr>
              <w:t>4</w:t>
            </w:r>
          </w:p>
        </w:tc>
      </w:tr>
      <w:tr w:rsidR="000B17B9" w14:paraId="4DBA637B" w14:textId="77777777" w:rsidTr="004C1E83">
        <w:trPr>
          <w:trHeight w:val="243"/>
        </w:trPr>
        <w:tc>
          <w:tcPr>
            <w:tcW w:w="1345" w:type="dxa"/>
            <w:tcBorders>
              <w:top w:val="single" w:sz="4" w:space="0" w:color="000000"/>
              <w:left w:val="single" w:sz="4" w:space="0" w:color="000000"/>
              <w:bottom w:val="single" w:sz="4" w:space="0" w:color="000000"/>
              <w:right w:val="single" w:sz="4" w:space="0" w:color="000000"/>
            </w:tcBorders>
          </w:tcPr>
          <w:p w14:paraId="6B8E053F" w14:textId="77777777" w:rsidR="00B77097" w:rsidRDefault="00B77097" w:rsidP="00563CBC">
            <w:pPr>
              <w:ind w:right="26"/>
            </w:pPr>
            <w:r>
              <w:rPr>
                <w:rFonts w:ascii="Cambria" w:eastAsia="Cambria" w:hAnsi="Cambria" w:cs="Cambria"/>
                <w:sz w:val="20"/>
              </w:rPr>
              <w:t xml:space="preserve">Aktor </w:t>
            </w:r>
          </w:p>
        </w:tc>
        <w:tc>
          <w:tcPr>
            <w:tcW w:w="3868" w:type="dxa"/>
            <w:gridSpan w:val="2"/>
            <w:tcBorders>
              <w:top w:val="single" w:sz="4" w:space="0" w:color="000000"/>
              <w:left w:val="single" w:sz="4" w:space="0" w:color="000000"/>
              <w:bottom w:val="single" w:sz="4" w:space="0" w:color="000000"/>
              <w:right w:val="single" w:sz="4" w:space="0" w:color="000000"/>
            </w:tcBorders>
          </w:tcPr>
          <w:p w14:paraId="426C3F04" w14:textId="0C233405" w:rsidR="00B77097" w:rsidRPr="00B77097" w:rsidRDefault="00B77097" w:rsidP="00563CBC">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r>
              <w:rPr>
                <w:rFonts w:asciiTheme="majorBidi" w:hAnsiTheme="majorBidi" w:cstheme="majorBidi"/>
                <w:lang w:val="en-US"/>
              </w:rPr>
              <w:t xml:space="preserve"> dan Group Head</w:t>
            </w:r>
          </w:p>
        </w:tc>
      </w:tr>
      <w:tr w:rsidR="000B17B9" w14:paraId="5683A6C1" w14:textId="77777777" w:rsidTr="004C1E83">
        <w:trPr>
          <w:trHeight w:val="243"/>
        </w:trPr>
        <w:tc>
          <w:tcPr>
            <w:tcW w:w="1345" w:type="dxa"/>
            <w:tcBorders>
              <w:top w:val="single" w:sz="4" w:space="0" w:color="000000"/>
              <w:left w:val="single" w:sz="4" w:space="0" w:color="000000"/>
              <w:bottom w:val="single" w:sz="4" w:space="0" w:color="000000"/>
              <w:right w:val="single" w:sz="4" w:space="0" w:color="000000"/>
            </w:tcBorders>
          </w:tcPr>
          <w:p w14:paraId="02873629" w14:textId="77777777" w:rsidR="00B77097" w:rsidRDefault="00B77097" w:rsidP="00563CBC">
            <w:pPr>
              <w:ind w:right="26"/>
            </w:pPr>
            <w:r>
              <w:rPr>
                <w:rFonts w:ascii="Cambria" w:eastAsia="Cambria" w:hAnsi="Cambria" w:cs="Cambria"/>
                <w:sz w:val="20"/>
              </w:rPr>
              <w:t xml:space="preserve">Deskripsi </w:t>
            </w:r>
          </w:p>
        </w:tc>
        <w:tc>
          <w:tcPr>
            <w:tcW w:w="3868" w:type="dxa"/>
            <w:gridSpan w:val="2"/>
            <w:tcBorders>
              <w:top w:val="single" w:sz="4" w:space="0" w:color="000000"/>
              <w:left w:val="single" w:sz="4" w:space="0" w:color="000000"/>
              <w:bottom w:val="single" w:sz="4" w:space="0" w:color="000000"/>
              <w:right w:val="single" w:sz="4" w:space="0" w:color="000000"/>
            </w:tcBorders>
          </w:tcPr>
          <w:p w14:paraId="18357985" w14:textId="569B142B" w:rsidR="00B77097" w:rsidRPr="001C2A3B" w:rsidRDefault="00B77097" w:rsidP="00563CBC">
            <w:pPr>
              <w:ind w:right="26"/>
              <w:rPr>
                <w:rFonts w:asciiTheme="majorBidi" w:hAnsiTheme="majorBidi" w:cstheme="majorBidi"/>
                <w:lang w:val="id-ID"/>
              </w:rPr>
            </w:pPr>
            <w:r>
              <w:rPr>
                <w:rFonts w:asciiTheme="majorBidi" w:hAnsiTheme="majorBidi" w:cstheme="majorBidi"/>
                <w:lang w:val="id-ID"/>
              </w:rPr>
              <w:t xml:space="preserve">IT Finance </w:t>
            </w:r>
            <w:r>
              <w:rPr>
                <w:rFonts w:asciiTheme="majorBidi" w:hAnsiTheme="majorBidi" w:cstheme="majorBidi"/>
                <w:lang w:val="en-US"/>
              </w:rPr>
              <w:t xml:space="preserve">dan Group Head </w:t>
            </w:r>
            <w:r>
              <w:rPr>
                <w:rFonts w:asciiTheme="majorBidi" w:hAnsiTheme="majorBidi" w:cstheme="majorBidi"/>
                <w:lang w:val="id-ID"/>
              </w:rPr>
              <w:t xml:space="preserve">melihat daftar </w:t>
            </w:r>
            <w:r w:rsidR="00B22C89">
              <w:rPr>
                <w:rFonts w:asciiTheme="majorBidi" w:hAnsiTheme="majorBidi" w:cstheme="majorBidi"/>
                <w:lang w:val="id-ID"/>
              </w:rPr>
              <w:t>d</w:t>
            </w:r>
            <w:r w:rsidR="00B22C89">
              <w:rPr>
                <w:rFonts w:asciiTheme="majorBidi" w:hAnsiTheme="majorBidi" w:cstheme="majorBidi"/>
                <w:lang w:val="en-US"/>
              </w:rPr>
              <w:t>ata termin</w:t>
            </w:r>
            <w:r w:rsidR="001C2A3B">
              <w:rPr>
                <w:rFonts w:asciiTheme="majorBidi" w:hAnsiTheme="majorBidi" w:cstheme="majorBidi"/>
                <w:lang w:val="id-ID"/>
              </w:rPr>
              <w:t>.</w:t>
            </w:r>
          </w:p>
        </w:tc>
      </w:tr>
      <w:tr w:rsidR="000B17B9" w14:paraId="1ECE7D31" w14:textId="77777777" w:rsidTr="004C1E83">
        <w:trPr>
          <w:trHeight w:val="242"/>
        </w:trPr>
        <w:tc>
          <w:tcPr>
            <w:tcW w:w="1345" w:type="dxa"/>
            <w:tcBorders>
              <w:top w:val="single" w:sz="4" w:space="0" w:color="000000"/>
              <w:left w:val="single" w:sz="4" w:space="0" w:color="000000"/>
              <w:bottom w:val="single" w:sz="4" w:space="0" w:color="000000"/>
              <w:right w:val="single" w:sz="4" w:space="0" w:color="000000"/>
            </w:tcBorders>
          </w:tcPr>
          <w:p w14:paraId="13A116E1" w14:textId="77777777" w:rsidR="00B77097" w:rsidRDefault="00B77097" w:rsidP="00563CBC">
            <w:pPr>
              <w:ind w:right="26"/>
            </w:pPr>
            <w:r>
              <w:rPr>
                <w:rFonts w:ascii="Cambria" w:eastAsia="Cambria" w:hAnsi="Cambria" w:cs="Cambria"/>
                <w:sz w:val="20"/>
              </w:rPr>
              <w:lastRenderedPageBreak/>
              <w:t xml:space="preserve">Kondisi Awal </w:t>
            </w:r>
          </w:p>
        </w:tc>
        <w:tc>
          <w:tcPr>
            <w:tcW w:w="3868" w:type="dxa"/>
            <w:gridSpan w:val="2"/>
            <w:tcBorders>
              <w:top w:val="single" w:sz="4" w:space="0" w:color="000000"/>
              <w:left w:val="single" w:sz="4" w:space="0" w:color="000000"/>
              <w:bottom w:val="single" w:sz="4" w:space="0" w:color="000000"/>
              <w:right w:val="single" w:sz="4" w:space="0" w:color="000000"/>
            </w:tcBorders>
          </w:tcPr>
          <w:p w14:paraId="25F76445" w14:textId="77777777" w:rsidR="00B77097" w:rsidRDefault="00B77097" w:rsidP="00563CBC">
            <w:pPr>
              <w:ind w:right="26"/>
            </w:pPr>
            <w:r>
              <w:rPr>
                <w:rFonts w:ascii="Cambria" w:eastAsia="Cambria" w:hAnsi="Cambria" w:cs="Cambria"/>
                <w:sz w:val="20"/>
              </w:rPr>
              <w:t xml:space="preserve">- </w:t>
            </w:r>
          </w:p>
        </w:tc>
      </w:tr>
      <w:tr w:rsidR="000B17B9" w14:paraId="5F8ECF65" w14:textId="77777777" w:rsidTr="004C1E83">
        <w:trPr>
          <w:trHeight w:val="243"/>
        </w:trPr>
        <w:tc>
          <w:tcPr>
            <w:tcW w:w="1345" w:type="dxa"/>
            <w:tcBorders>
              <w:top w:val="single" w:sz="4" w:space="0" w:color="000000"/>
              <w:left w:val="single" w:sz="4" w:space="0" w:color="000000"/>
              <w:bottom w:val="single" w:sz="4" w:space="0" w:color="000000"/>
              <w:right w:val="single" w:sz="4" w:space="0" w:color="000000"/>
            </w:tcBorders>
          </w:tcPr>
          <w:p w14:paraId="72A57745" w14:textId="77777777" w:rsidR="00B77097" w:rsidRDefault="00B77097" w:rsidP="00563CBC">
            <w:pPr>
              <w:ind w:right="26"/>
            </w:pPr>
            <w:r>
              <w:rPr>
                <w:rFonts w:ascii="Cambria" w:eastAsia="Cambria" w:hAnsi="Cambria" w:cs="Cambria"/>
                <w:sz w:val="20"/>
              </w:rPr>
              <w:t xml:space="preserve">Kondisi Akhir </w:t>
            </w:r>
          </w:p>
        </w:tc>
        <w:tc>
          <w:tcPr>
            <w:tcW w:w="3868" w:type="dxa"/>
            <w:gridSpan w:val="2"/>
            <w:tcBorders>
              <w:top w:val="single" w:sz="4" w:space="0" w:color="000000"/>
              <w:left w:val="single" w:sz="4" w:space="0" w:color="000000"/>
              <w:bottom w:val="single" w:sz="4" w:space="0" w:color="000000"/>
              <w:right w:val="single" w:sz="4" w:space="0" w:color="000000"/>
            </w:tcBorders>
          </w:tcPr>
          <w:p w14:paraId="50DD944B" w14:textId="77777777" w:rsidR="00B77097" w:rsidRDefault="00B77097" w:rsidP="00563CBC">
            <w:pPr>
              <w:ind w:right="26"/>
            </w:pPr>
            <w:r>
              <w:rPr>
                <w:rFonts w:ascii="Cambria" w:eastAsia="Cambria" w:hAnsi="Cambria" w:cs="Cambria"/>
                <w:sz w:val="20"/>
              </w:rPr>
              <w:t xml:space="preserve">- </w:t>
            </w:r>
          </w:p>
        </w:tc>
      </w:tr>
      <w:tr w:rsidR="000B17B9" w14:paraId="053F4835" w14:textId="77777777" w:rsidTr="00171647">
        <w:trPr>
          <w:trHeight w:val="324"/>
        </w:trPr>
        <w:tc>
          <w:tcPr>
            <w:tcW w:w="5213" w:type="dxa"/>
            <w:gridSpan w:val="3"/>
            <w:tcBorders>
              <w:top w:val="single" w:sz="4" w:space="0" w:color="000000"/>
              <w:left w:val="single" w:sz="4" w:space="0" w:color="000000"/>
              <w:bottom w:val="single" w:sz="4" w:space="0" w:color="000000"/>
              <w:right w:val="single" w:sz="4" w:space="0" w:color="000000"/>
            </w:tcBorders>
          </w:tcPr>
          <w:p w14:paraId="04B740D8" w14:textId="77777777" w:rsidR="00B77097" w:rsidRDefault="00B77097" w:rsidP="00563CBC">
            <w:pPr>
              <w:ind w:right="26"/>
            </w:pPr>
            <w:r>
              <w:rPr>
                <w:rFonts w:ascii="Cambria" w:eastAsia="Cambria" w:hAnsi="Cambria" w:cs="Cambria"/>
                <w:sz w:val="20"/>
              </w:rPr>
              <w:t xml:space="preserve">Alur Normal </w:t>
            </w:r>
          </w:p>
        </w:tc>
      </w:tr>
      <w:tr w:rsidR="000B17B9" w14:paraId="1E242AF8" w14:textId="77777777" w:rsidTr="00171647">
        <w:trPr>
          <w:trHeight w:val="172"/>
        </w:trPr>
        <w:tc>
          <w:tcPr>
            <w:tcW w:w="2607" w:type="dxa"/>
            <w:gridSpan w:val="2"/>
            <w:tcBorders>
              <w:top w:val="single" w:sz="4" w:space="0" w:color="000000"/>
              <w:left w:val="single" w:sz="4" w:space="0" w:color="000000"/>
              <w:bottom w:val="single" w:sz="4" w:space="0" w:color="000000"/>
              <w:right w:val="single" w:sz="4" w:space="0" w:color="000000"/>
            </w:tcBorders>
          </w:tcPr>
          <w:p w14:paraId="67C1D365" w14:textId="0009374C" w:rsidR="00B77097" w:rsidRPr="00B22C89" w:rsidRDefault="00B77097" w:rsidP="008B3768">
            <w:pPr>
              <w:ind w:right="26"/>
              <w:jc w:val="center"/>
              <w:rPr>
                <w:rFonts w:ascii="Cambria" w:eastAsia="Cambria" w:hAnsi="Cambria" w:cs="Cambria"/>
                <w:sz w:val="20"/>
                <w:lang w:val="en-US"/>
              </w:rPr>
            </w:pPr>
            <w:r>
              <w:rPr>
                <w:rFonts w:ascii="Cambria" w:eastAsia="Cambria" w:hAnsi="Cambria" w:cs="Cambria"/>
                <w:sz w:val="20"/>
                <w:lang w:val="id-ID"/>
              </w:rPr>
              <w:t>IT Finance</w:t>
            </w:r>
            <w:r w:rsidR="00B22C89">
              <w:rPr>
                <w:rFonts w:ascii="Cambria" w:eastAsia="Cambria" w:hAnsi="Cambria" w:cs="Cambria"/>
                <w:sz w:val="20"/>
                <w:lang w:val="en-US"/>
              </w:rPr>
              <w:t xml:space="preserve"> dan</w:t>
            </w:r>
            <w:r w:rsidR="00992E68">
              <w:rPr>
                <w:rFonts w:ascii="Cambria" w:eastAsia="Cambria" w:hAnsi="Cambria" w:cs="Cambria"/>
                <w:sz w:val="20"/>
                <w:lang w:val="en-US"/>
              </w:rPr>
              <w:t xml:space="preserve"> Group Head</w:t>
            </w:r>
          </w:p>
        </w:tc>
        <w:tc>
          <w:tcPr>
            <w:tcW w:w="2606" w:type="dxa"/>
            <w:tcBorders>
              <w:top w:val="single" w:sz="4" w:space="0" w:color="000000"/>
              <w:left w:val="single" w:sz="4" w:space="0" w:color="000000"/>
              <w:bottom w:val="single" w:sz="4" w:space="0" w:color="000000"/>
              <w:right w:val="single" w:sz="4" w:space="0" w:color="000000"/>
            </w:tcBorders>
          </w:tcPr>
          <w:p w14:paraId="11D7C819" w14:textId="77777777" w:rsidR="00B77097" w:rsidRDefault="00B77097" w:rsidP="008B3768">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0BC714CD" w14:textId="77777777" w:rsidTr="00171647">
        <w:trPr>
          <w:trHeight w:val="786"/>
        </w:trPr>
        <w:tc>
          <w:tcPr>
            <w:tcW w:w="2607" w:type="dxa"/>
            <w:gridSpan w:val="2"/>
            <w:tcBorders>
              <w:top w:val="single" w:sz="4" w:space="0" w:color="000000"/>
              <w:left w:val="single" w:sz="4" w:space="0" w:color="000000"/>
              <w:bottom w:val="single" w:sz="4" w:space="0" w:color="000000"/>
              <w:right w:val="single" w:sz="4" w:space="0" w:color="000000"/>
            </w:tcBorders>
          </w:tcPr>
          <w:p w14:paraId="6C91354C" w14:textId="378314D3" w:rsidR="00B77097" w:rsidRPr="00153276" w:rsidRDefault="00B77097" w:rsidP="002070B2">
            <w:pPr>
              <w:numPr>
                <w:ilvl w:val="0"/>
                <w:numId w:val="85"/>
              </w:numPr>
              <w:spacing w:after="6"/>
              <w:ind w:left="460" w:right="26" w:hanging="283"/>
            </w:pPr>
            <w:r>
              <w:rPr>
                <w:rFonts w:ascii="Cambria" w:eastAsia="Cambria" w:hAnsi="Cambria" w:cs="Cambria"/>
                <w:sz w:val="20"/>
                <w:lang w:val="id-ID"/>
              </w:rPr>
              <w:t>IT Finance</w:t>
            </w:r>
            <w:r>
              <w:rPr>
                <w:rFonts w:ascii="Cambria" w:eastAsia="Cambria" w:hAnsi="Cambria" w:cs="Cambria"/>
                <w:sz w:val="20"/>
                <w:lang w:val="en-US"/>
              </w:rPr>
              <w:t xml:space="preserve"> </w:t>
            </w:r>
            <w:r w:rsidR="00992E68">
              <w:rPr>
                <w:rFonts w:ascii="Cambria" w:eastAsia="Cambria" w:hAnsi="Cambria" w:cs="Cambria"/>
                <w:sz w:val="20"/>
                <w:lang w:val="en-US"/>
              </w:rPr>
              <w:t>dan Group Head</w:t>
            </w:r>
            <w:r>
              <w:rPr>
                <w:rFonts w:ascii="Cambria" w:eastAsia="Cambria" w:hAnsi="Cambria" w:cs="Cambria"/>
                <w:sz w:val="20"/>
                <w:lang w:val="id-ID"/>
              </w:rPr>
              <w:t xml:space="preserve"> memilih menu “Daftar </w:t>
            </w:r>
            <w:r w:rsidR="00F748D3">
              <w:rPr>
                <w:rFonts w:ascii="Cambria" w:eastAsia="Cambria" w:hAnsi="Cambria" w:cs="Cambria"/>
                <w:sz w:val="20"/>
                <w:lang w:val="en-US"/>
              </w:rPr>
              <w:t>Termin PKS</w:t>
            </w:r>
            <w:r>
              <w:rPr>
                <w:rFonts w:ascii="Cambria" w:eastAsia="Cambria" w:hAnsi="Cambria" w:cs="Cambria"/>
                <w:sz w:val="20"/>
                <w:lang w:val="id-ID"/>
              </w:rPr>
              <w:t>”</w:t>
            </w:r>
            <w:r w:rsidR="001C2A3B">
              <w:rPr>
                <w:rFonts w:ascii="Cambria" w:eastAsia="Cambria" w:hAnsi="Cambria" w:cs="Cambria"/>
                <w:sz w:val="20"/>
                <w:lang w:val="id-ID"/>
              </w:rPr>
              <w:t>.</w:t>
            </w:r>
          </w:p>
        </w:tc>
        <w:tc>
          <w:tcPr>
            <w:tcW w:w="2606" w:type="dxa"/>
            <w:tcBorders>
              <w:top w:val="single" w:sz="4" w:space="0" w:color="000000"/>
              <w:left w:val="single" w:sz="4" w:space="0" w:color="000000"/>
              <w:bottom w:val="single" w:sz="4" w:space="0" w:color="000000"/>
              <w:right w:val="single" w:sz="4" w:space="0" w:color="000000"/>
            </w:tcBorders>
          </w:tcPr>
          <w:p w14:paraId="19B69036" w14:textId="16618D84" w:rsidR="00B77097" w:rsidRPr="0047449A" w:rsidRDefault="00B77097" w:rsidP="002070B2">
            <w:pPr>
              <w:pStyle w:val="ListParagraph"/>
              <w:numPr>
                <w:ilvl w:val="0"/>
                <w:numId w:val="84"/>
              </w:numPr>
              <w:spacing w:after="6"/>
              <w:ind w:left="453" w:right="26"/>
              <w:rPr>
                <w:rFonts w:ascii="Cambria" w:eastAsia="Cambria" w:hAnsi="Cambria" w:cs="Cambria"/>
                <w:sz w:val="20"/>
                <w:lang w:val="id-ID"/>
              </w:rPr>
            </w:pPr>
            <w:r w:rsidRPr="0047449A">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Pr="0047449A">
              <w:rPr>
                <w:rFonts w:ascii="Cambria" w:eastAsia="Cambria" w:hAnsi="Cambria" w:cs="Cambria"/>
                <w:sz w:val="20"/>
                <w:lang w:val="id-ID"/>
              </w:rPr>
              <w:t xml:space="preserve">daftar </w:t>
            </w:r>
            <w:r w:rsidR="00383FE1">
              <w:rPr>
                <w:rFonts w:ascii="Cambria" w:eastAsia="Cambria" w:hAnsi="Cambria" w:cs="Cambria"/>
                <w:sz w:val="20"/>
                <w:lang w:val="en-US"/>
              </w:rPr>
              <w:t xml:space="preserve">termin </w:t>
            </w:r>
            <w:r w:rsidR="00B662B0">
              <w:rPr>
                <w:rFonts w:ascii="Cambria" w:eastAsia="Cambria" w:hAnsi="Cambria" w:cs="Cambria"/>
                <w:sz w:val="20"/>
                <w:lang w:val="en-US"/>
              </w:rPr>
              <w:t>PKS</w:t>
            </w:r>
            <w:r w:rsidR="001C2A3B">
              <w:rPr>
                <w:rFonts w:ascii="Cambria" w:eastAsia="Cambria" w:hAnsi="Cambria" w:cs="Cambria"/>
                <w:sz w:val="20"/>
                <w:lang w:val="id-ID"/>
              </w:rPr>
              <w:t>.</w:t>
            </w:r>
          </w:p>
        </w:tc>
      </w:tr>
      <w:tr w:rsidR="000B17B9" w14:paraId="7DF9321C" w14:textId="77777777" w:rsidTr="00171647">
        <w:trPr>
          <w:trHeight w:val="478"/>
        </w:trPr>
        <w:tc>
          <w:tcPr>
            <w:tcW w:w="5213" w:type="dxa"/>
            <w:gridSpan w:val="3"/>
            <w:tcBorders>
              <w:top w:val="single" w:sz="4" w:space="0" w:color="000000"/>
              <w:left w:val="single" w:sz="4" w:space="0" w:color="000000"/>
              <w:bottom w:val="single" w:sz="4" w:space="0" w:color="000000"/>
              <w:right w:val="single" w:sz="4" w:space="0" w:color="000000"/>
            </w:tcBorders>
          </w:tcPr>
          <w:p w14:paraId="6F75C440" w14:textId="77777777" w:rsidR="00B77097" w:rsidRDefault="00B77097" w:rsidP="00563CBC">
            <w:pPr>
              <w:ind w:right="26"/>
            </w:pPr>
            <w:r>
              <w:rPr>
                <w:rFonts w:ascii="Cambria" w:eastAsia="Cambria" w:hAnsi="Cambria" w:cs="Cambria"/>
                <w:sz w:val="20"/>
              </w:rPr>
              <w:t xml:space="preserve">Alur Alternatif </w:t>
            </w:r>
          </w:p>
          <w:p w14:paraId="13F6CBE8" w14:textId="77777777" w:rsidR="00B77097" w:rsidRDefault="00B77097" w:rsidP="00563CBC">
            <w:pPr>
              <w:ind w:right="26"/>
            </w:pPr>
            <w:r>
              <w:rPr>
                <w:rFonts w:ascii="Cambria" w:eastAsia="Cambria" w:hAnsi="Cambria" w:cs="Cambria"/>
                <w:sz w:val="20"/>
              </w:rPr>
              <w:t>-</w:t>
            </w:r>
          </w:p>
        </w:tc>
      </w:tr>
      <w:tr w:rsidR="000B17B9" w14:paraId="6C3D70D1" w14:textId="77777777" w:rsidTr="00171647">
        <w:trPr>
          <w:trHeight w:val="241"/>
        </w:trPr>
        <w:tc>
          <w:tcPr>
            <w:tcW w:w="5213" w:type="dxa"/>
            <w:gridSpan w:val="3"/>
            <w:tcBorders>
              <w:top w:val="single" w:sz="4" w:space="0" w:color="000000"/>
              <w:left w:val="single" w:sz="4" w:space="0" w:color="000000"/>
              <w:bottom w:val="single" w:sz="4" w:space="0" w:color="000000"/>
              <w:right w:val="single" w:sz="4" w:space="0" w:color="000000"/>
            </w:tcBorders>
          </w:tcPr>
          <w:p w14:paraId="5C044A2A" w14:textId="77777777" w:rsidR="00B77097" w:rsidRDefault="00B77097" w:rsidP="00563CBC">
            <w:pPr>
              <w:ind w:right="26"/>
            </w:pPr>
            <w:r>
              <w:rPr>
                <w:rFonts w:ascii="Cambria" w:eastAsia="Cambria" w:hAnsi="Cambria" w:cs="Cambria"/>
                <w:sz w:val="20"/>
              </w:rPr>
              <w:t xml:space="preserve">Pengecualian </w:t>
            </w:r>
          </w:p>
          <w:p w14:paraId="2B9E1FF9" w14:textId="77777777" w:rsidR="00B77097" w:rsidRDefault="00B77097" w:rsidP="00563CBC">
            <w:pPr>
              <w:ind w:right="26"/>
            </w:pPr>
            <w:r>
              <w:rPr>
                <w:rFonts w:ascii="Cambria" w:eastAsia="Cambria" w:hAnsi="Cambria" w:cs="Cambria"/>
                <w:sz w:val="20"/>
              </w:rPr>
              <w:t>-</w:t>
            </w:r>
          </w:p>
        </w:tc>
      </w:tr>
      <w:tr w:rsidR="000B17B9" w14:paraId="316D577D" w14:textId="77777777" w:rsidTr="004C1E83">
        <w:trPr>
          <w:trHeight w:val="272"/>
        </w:trPr>
        <w:tc>
          <w:tcPr>
            <w:tcW w:w="1345" w:type="dxa"/>
            <w:tcBorders>
              <w:top w:val="single" w:sz="4" w:space="0" w:color="000000"/>
              <w:left w:val="single" w:sz="4" w:space="0" w:color="000000"/>
              <w:bottom w:val="single" w:sz="4" w:space="0" w:color="000000"/>
              <w:right w:val="single" w:sz="4" w:space="0" w:color="000000"/>
            </w:tcBorders>
          </w:tcPr>
          <w:p w14:paraId="0C1DE835" w14:textId="77777777" w:rsidR="00B77097" w:rsidRDefault="00B77097" w:rsidP="00563CBC">
            <w:pPr>
              <w:ind w:right="26"/>
            </w:pPr>
            <w:r>
              <w:rPr>
                <w:rFonts w:ascii="Cambria" w:eastAsia="Cambria" w:hAnsi="Cambria" w:cs="Cambria"/>
                <w:sz w:val="20"/>
              </w:rPr>
              <w:t xml:space="preserve">Ektensi </w:t>
            </w:r>
          </w:p>
        </w:tc>
        <w:tc>
          <w:tcPr>
            <w:tcW w:w="3868" w:type="dxa"/>
            <w:gridSpan w:val="2"/>
            <w:tcBorders>
              <w:top w:val="single" w:sz="4" w:space="0" w:color="000000"/>
              <w:left w:val="single" w:sz="4" w:space="0" w:color="000000"/>
              <w:bottom w:val="single" w:sz="4" w:space="0" w:color="000000"/>
              <w:right w:val="single" w:sz="4" w:space="0" w:color="000000"/>
            </w:tcBorders>
          </w:tcPr>
          <w:p w14:paraId="7261EA7B" w14:textId="77777777" w:rsidR="00B77097" w:rsidRPr="006B146F" w:rsidRDefault="00B77097" w:rsidP="00563CBC">
            <w:pPr>
              <w:ind w:right="26"/>
              <w:rPr>
                <w:lang w:val="id-ID"/>
              </w:rPr>
            </w:pPr>
            <w:r>
              <w:rPr>
                <w:lang w:val="id-ID"/>
              </w:rPr>
              <w:t>-</w:t>
            </w:r>
          </w:p>
        </w:tc>
      </w:tr>
    </w:tbl>
    <w:p w14:paraId="442F8104" w14:textId="41D15A9C" w:rsidR="008824A6" w:rsidRPr="008824A6" w:rsidRDefault="008824A6" w:rsidP="008824A6">
      <w:pPr>
        <w:spacing w:after="0"/>
        <w:ind w:right="26"/>
      </w:pPr>
    </w:p>
    <w:p w14:paraId="16A9E523" w14:textId="7EA511D5" w:rsidR="004C1E83" w:rsidRDefault="004C1E83" w:rsidP="004C1E83">
      <w:pPr>
        <w:pStyle w:val="Gambar"/>
      </w:pPr>
      <w:bookmarkStart w:id="89" w:name="_Toc51504069"/>
      <w:r>
        <w:t xml:space="preserve">Gambar 4. </w:t>
      </w:r>
      <w:r>
        <w:fldChar w:fldCharType="begin"/>
      </w:r>
      <w:r>
        <w:instrText xml:space="preserve"> SEQ Gambar_4. \* ARABIC </w:instrText>
      </w:r>
      <w:r>
        <w:fldChar w:fldCharType="separate"/>
      </w:r>
      <w:r w:rsidR="00BF546C">
        <w:rPr>
          <w:noProof/>
        </w:rPr>
        <w:t>17</w:t>
      </w:r>
      <w:r>
        <w:fldChar w:fldCharType="end"/>
      </w:r>
      <w:r>
        <w:t xml:space="preserve"> </w:t>
      </w:r>
      <w:r w:rsidRPr="00C74F94">
        <w:t>Activity Diagram Melihat Data Termin</w:t>
      </w:r>
      <w:bookmarkEnd w:id="89"/>
    </w:p>
    <w:p w14:paraId="6D755456" w14:textId="3A0BDED0" w:rsidR="009957EC" w:rsidRDefault="00700A7B" w:rsidP="004C1E83">
      <w:pPr>
        <w:spacing w:after="0"/>
        <w:ind w:right="26"/>
      </w:pPr>
      <w:r w:rsidRPr="00700A7B">
        <w:rPr>
          <w:noProof/>
        </w:rPr>
        <w:drawing>
          <wp:inline distT="0" distB="0" distL="0" distR="0" wp14:anchorId="4ED95C30" wp14:editId="4A8C210D">
            <wp:extent cx="3347085" cy="184848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7085" cy="1848485"/>
                    </a:xfrm>
                    <a:prstGeom prst="rect">
                      <a:avLst/>
                    </a:prstGeom>
                    <a:noFill/>
                    <a:ln>
                      <a:noFill/>
                    </a:ln>
                  </pic:spPr>
                </pic:pic>
              </a:graphicData>
            </a:graphic>
          </wp:inline>
        </w:drawing>
      </w:r>
      <w:r w:rsidR="00D1442A" w:rsidRPr="0078000C">
        <w:rPr>
          <w:rFonts w:ascii="Times New Roman" w:eastAsia="Times New Roman" w:hAnsi="Times New Roman" w:cs="Times New Roman"/>
          <w:i/>
          <w:sz w:val="20"/>
          <w:highlight w:val="yellow"/>
        </w:rPr>
        <w:t xml:space="preserve"> </w:t>
      </w:r>
    </w:p>
    <w:p w14:paraId="3490B0A0" w14:textId="77777777" w:rsidR="00392E48" w:rsidRDefault="00392E48">
      <w:pPr>
        <w:rPr>
          <w:rFonts w:ascii="Times New Roman" w:eastAsia="Times New Roman" w:hAnsi="Times New Roman" w:cs="Times New Roman"/>
          <w:i/>
        </w:rPr>
      </w:pPr>
      <w:r>
        <w:rPr>
          <w:rFonts w:ascii="Times New Roman" w:eastAsia="Times New Roman" w:hAnsi="Times New Roman" w:cs="Times New Roman"/>
          <w:i/>
        </w:rPr>
        <w:br w:type="page"/>
      </w:r>
    </w:p>
    <w:p w14:paraId="493157EF" w14:textId="50B11573" w:rsidR="005650A9" w:rsidRPr="005650A9" w:rsidRDefault="00D1442A" w:rsidP="005650A9">
      <w:pPr>
        <w:spacing w:after="0"/>
        <w:ind w:right="26"/>
        <w:rPr>
          <w:rFonts w:ascii="Times New Roman" w:eastAsia="Times New Roman" w:hAnsi="Times New Roman" w:cs="Times New Roman"/>
          <w:i/>
        </w:rPr>
      </w:pPr>
      <w:r>
        <w:rPr>
          <w:rFonts w:ascii="Times New Roman" w:eastAsia="Times New Roman" w:hAnsi="Times New Roman" w:cs="Times New Roman"/>
          <w:i/>
        </w:rPr>
        <w:lastRenderedPageBreak/>
        <w:t xml:space="preserve"> </w:t>
      </w:r>
      <w:r>
        <w:rPr>
          <w:rFonts w:ascii="Times New Roman" w:eastAsia="Times New Roman" w:hAnsi="Times New Roman" w:cs="Times New Roman"/>
          <w:i/>
        </w:rPr>
        <w:tab/>
        <w:t xml:space="preserve"> </w:t>
      </w:r>
    </w:p>
    <w:p w14:paraId="41FDAECF" w14:textId="75CCAA77" w:rsidR="6C7C1522" w:rsidRDefault="6C7C1522" w:rsidP="00783ED3">
      <w:pPr>
        <w:pStyle w:val="Heading4"/>
        <w:ind w:left="0" w:right="26" w:firstLine="0"/>
        <w:jc w:val="both"/>
      </w:pPr>
      <w:r>
        <w:t>1</w:t>
      </w:r>
      <w:r w:rsidR="00783ED3">
        <w:t>5</w:t>
      </w:r>
      <w:r>
        <w:t>.</w:t>
      </w:r>
      <w:r w:rsidRPr="6C7C1522">
        <w:rPr>
          <w:rFonts w:ascii="Arial" w:eastAsia="Arial" w:hAnsi="Arial" w:cs="Arial"/>
        </w:rPr>
        <w:t xml:space="preserve"> </w:t>
      </w:r>
      <w:r>
        <w:t>Me</w:t>
      </w:r>
      <w:r w:rsidR="00AE5084">
        <w:t>nambah Data Termin</w:t>
      </w:r>
    </w:p>
    <w:p w14:paraId="6C578176" w14:textId="11F640AD" w:rsidR="00636A3A" w:rsidRDefault="00636A3A" w:rsidP="009C5F00">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menambah data termin.</w:t>
      </w:r>
    </w:p>
    <w:p w14:paraId="5E141596" w14:textId="77777777" w:rsidR="0008143D" w:rsidRPr="0008143D" w:rsidRDefault="0008143D" w:rsidP="6C7C1522">
      <w:pPr>
        <w:spacing w:after="11" w:line="249" w:lineRule="auto"/>
        <w:ind w:right="26"/>
        <w:rPr>
          <w:rFonts w:ascii="Times New Roman" w:eastAsia="Times New Roman" w:hAnsi="Times New Roman" w:cs="Times New Roman"/>
          <w:sz w:val="20"/>
          <w:szCs w:val="20"/>
        </w:rPr>
      </w:pPr>
    </w:p>
    <w:p w14:paraId="7B1656D6" w14:textId="2B197C54" w:rsidR="004C1E83" w:rsidRDefault="004C1E83" w:rsidP="004C1E83">
      <w:pPr>
        <w:pStyle w:val="Gambar"/>
      </w:pPr>
      <w:bookmarkStart w:id="90" w:name="_Toc51018102"/>
      <w:r>
        <w:t xml:space="preserve">Tabel 4. </w:t>
      </w:r>
      <w:r>
        <w:fldChar w:fldCharType="begin"/>
      </w:r>
      <w:r>
        <w:instrText xml:space="preserve"> SEQ Tabel_4. \* ARABIC </w:instrText>
      </w:r>
      <w:r>
        <w:fldChar w:fldCharType="separate"/>
      </w:r>
      <w:r w:rsidR="00BF546C">
        <w:rPr>
          <w:noProof/>
        </w:rPr>
        <w:t>18</w:t>
      </w:r>
      <w:r>
        <w:fldChar w:fldCharType="end"/>
      </w:r>
      <w:r>
        <w:t xml:space="preserve"> </w:t>
      </w:r>
      <w:r w:rsidRPr="003F30DB">
        <w:t>Use Case Menambah Data Termin</w:t>
      </w:r>
      <w:bookmarkEnd w:id="90"/>
    </w:p>
    <w:tbl>
      <w:tblPr>
        <w:tblStyle w:val="TableGrid1"/>
        <w:tblW w:w="5253" w:type="dxa"/>
        <w:tblInd w:w="-2" w:type="dxa"/>
        <w:tblCellMar>
          <w:top w:w="37" w:type="dxa"/>
          <w:left w:w="108" w:type="dxa"/>
          <w:right w:w="115" w:type="dxa"/>
        </w:tblCellMar>
        <w:tblLook w:val="04A0" w:firstRow="1" w:lastRow="0" w:firstColumn="1" w:lastColumn="0" w:noHBand="0" w:noVBand="1"/>
      </w:tblPr>
      <w:tblGrid>
        <w:gridCol w:w="1356"/>
        <w:gridCol w:w="1271"/>
        <w:gridCol w:w="2626"/>
      </w:tblGrid>
      <w:tr w:rsidR="000B17B9" w14:paraId="5BC77F37" w14:textId="77777777" w:rsidTr="004C1E83">
        <w:trPr>
          <w:trHeight w:val="241"/>
        </w:trPr>
        <w:tc>
          <w:tcPr>
            <w:tcW w:w="1356" w:type="dxa"/>
            <w:tcBorders>
              <w:top w:val="single" w:sz="4" w:space="0" w:color="000000"/>
              <w:left w:val="single" w:sz="4" w:space="0" w:color="000000"/>
              <w:bottom w:val="single" w:sz="4" w:space="0" w:color="000000"/>
              <w:right w:val="single" w:sz="4" w:space="0" w:color="000000"/>
            </w:tcBorders>
          </w:tcPr>
          <w:p w14:paraId="3F91621D" w14:textId="77777777" w:rsidR="002604A0" w:rsidRDefault="002604A0" w:rsidP="008376A9">
            <w:pPr>
              <w:ind w:right="26"/>
            </w:pPr>
            <w:r>
              <w:rPr>
                <w:rFonts w:ascii="Cambria" w:eastAsia="Cambria" w:hAnsi="Cambria" w:cs="Cambria"/>
                <w:sz w:val="20"/>
              </w:rPr>
              <w:t xml:space="preserve">Nama </w:t>
            </w:r>
          </w:p>
        </w:tc>
        <w:tc>
          <w:tcPr>
            <w:tcW w:w="3897" w:type="dxa"/>
            <w:gridSpan w:val="2"/>
            <w:tcBorders>
              <w:top w:val="single" w:sz="4" w:space="0" w:color="000000"/>
              <w:left w:val="single" w:sz="4" w:space="0" w:color="000000"/>
              <w:bottom w:val="single" w:sz="4" w:space="0" w:color="000000"/>
              <w:right w:val="single" w:sz="4" w:space="0" w:color="000000"/>
            </w:tcBorders>
          </w:tcPr>
          <w:p w14:paraId="476DD66A" w14:textId="1EF6D0BF" w:rsidR="002604A0" w:rsidRPr="00B77097" w:rsidRDefault="008E5242" w:rsidP="008376A9">
            <w:pPr>
              <w:ind w:right="26"/>
              <w:rPr>
                <w:lang w:val="en-US"/>
              </w:rPr>
            </w:pPr>
            <w:r>
              <w:rPr>
                <w:rFonts w:ascii="Cambria" w:eastAsia="Cambria" w:hAnsi="Cambria" w:cs="Cambria"/>
                <w:sz w:val="20"/>
              </w:rPr>
              <w:t>Menambah</w:t>
            </w:r>
            <w:r w:rsidR="002604A0">
              <w:rPr>
                <w:rFonts w:ascii="Cambria" w:eastAsia="Cambria" w:hAnsi="Cambria" w:cs="Cambria"/>
                <w:sz w:val="20"/>
              </w:rPr>
              <w:t xml:space="preserve"> </w:t>
            </w:r>
            <w:r w:rsidR="002604A0">
              <w:rPr>
                <w:rFonts w:ascii="Cambria" w:eastAsia="Cambria" w:hAnsi="Cambria" w:cs="Cambria"/>
                <w:sz w:val="20"/>
                <w:lang w:val="id-ID"/>
              </w:rPr>
              <w:t xml:space="preserve">Data </w:t>
            </w:r>
            <w:r w:rsidR="002604A0">
              <w:rPr>
                <w:rFonts w:ascii="Cambria" w:eastAsia="Cambria" w:hAnsi="Cambria" w:cs="Cambria"/>
                <w:sz w:val="20"/>
                <w:lang w:val="en-US"/>
              </w:rPr>
              <w:t>Termin</w:t>
            </w:r>
          </w:p>
        </w:tc>
      </w:tr>
      <w:tr w:rsidR="000B17B9" w14:paraId="52638484" w14:textId="77777777" w:rsidTr="004C1E83">
        <w:trPr>
          <w:trHeight w:val="241"/>
        </w:trPr>
        <w:tc>
          <w:tcPr>
            <w:tcW w:w="1356" w:type="dxa"/>
            <w:tcBorders>
              <w:top w:val="single" w:sz="4" w:space="0" w:color="000000"/>
              <w:left w:val="single" w:sz="4" w:space="0" w:color="000000"/>
              <w:bottom w:val="single" w:sz="4" w:space="0" w:color="000000"/>
              <w:right w:val="single" w:sz="4" w:space="0" w:color="000000"/>
            </w:tcBorders>
          </w:tcPr>
          <w:p w14:paraId="0F68519A" w14:textId="77777777" w:rsidR="002604A0" w:rsidRDefault="002604A0" w:rsidP="008376A9">
            <w:pPr>
              <w:ind w:right="26"/>
            </w:pPr>
            <w:r>
              <w:rPr>
                <w:rFonts w:ascii="Cambria" w:eastAsia="Cambria" w:hAnsi="Cambria" w:cs="Cambria"/>
                <w:sz w:val="20"/>
              </w:rPr>
              <w:t xml:space="preserve">Kode </w:t>
            </w:r>
          </w:p>
        </w:tc>
        <w:tc>
          <w:tcPr>
            <w:tcW w:w="3897" w:type="dxa"/>
            <w:gridSpan w:val="2"/>
            <w:tcBorders>
              <w:top w:val="single" w:sz="4" w:space="0" w:color="000000"/>
              <w:left w:val="single" w:sz="4" w:space="0" w:color="000000"/>
              <w:bottom w:val="single" w:sz="4" w:space="0" w:color="000000"/>
              <w:right w:val="single" w:sz="4" w:space="0" w:color="000000"/>
            </w:tcBorders>
          </w:tcPr>
          <w:p w14:paraId="300F34A6" w14:textId="7FE22F27" w:rsidR="002604A0" w:rsidRDefault="002604A0" w:rsidP="008376A9">
            <w:pPr>
              <w:ind w:right="26"/>
            </w:pPr>
            <w:r>
              <w:rPr>
                <w:rFonts w:ascii="Cambria" w:eastAsia="Cambria" w:hAnsi="Cambria" w:cs="Cambria"/>
                <w:sz w:val="20"/>
              </w:rPr>
              <w:t>UC01</w:t>
            </w:r>
            <w:r w:rsidR="0078000C">
              <w:rPr>
                <w:rFonts w:ascii="Cambria" w:eastAsia="Cambria" w:hAnsi="Cambria" w:cs="Cambria"/>
                <w:sz w:val="20"/>
              </w:rPr>
              <w:t>5</w:t>
            </w:r>
          </w:p>
        </w:tc>
      </w:tr>
      <w:tr w:rsidR="000B17B9" w14:paraId="723814F9" w14:textId="77777777" w:rsidTr="004C1E83">
        <w:trPr>
          <w:trHeight w:val="241"/>
        </w:trPr>
        <w:tc>
          <w:tcPr>
            <w:tcW w:w="1356" w:type="dxa"/>
            <w:tcBorders>
              <w:top w:val="single" w:sz="4" w:space="0" w:color="000000"/>
              <w:left w:val="single" w:sz="4" w:space="0" w:color="000000"/>
              <w:bottom w:val="single" w:sz="4" w:space="0" w:color="000000"/>
              <w:right w:val="single" w:sz="4" w:space="0" w:color="000000"/>
            </w:tcBorders>
          </w:tcPr>
          <w:p w14:paraId="4EDFAF58" w14:textId="77777777" w:rsidR="002604A0" w:rsidRDefault="002604A0" w:rsidP="008376A9">
            <w:pPr>
              <w:ind w:right="26"/>
            </w:pPr>
            <w:r>
              <w:rPr>
                <w:rFonts w:ascii="Cambria" w:eastAsia="Cambria" w:hAnsi="Cambria" w:cs="Cambria"/>
                <w:sz w:val="20"/>
              </w:rPr>
              <w:t xml:space="preserve">Aktor </w:t>
            </w:r>
          </w:p>
        </w:tc>
        <w:tc>
          <w:tcPr>
            <w:tcW w:w="3897" w:type="dxa"/>
            <w:gridSpan w:val="2"/>
            <w:tcBorders>
              <w:top w:val="single" w:sz="4" w:space="0" w:color="000000"/>
              <w:left w:val="single" w:sz="4" w:space="0" w:color="000000"/>
              <w:bottom w:val="single" w:sz="4" w:space="0" w:color="000000"/>
              <w:right w:val="single" w:sz="4" w:space="0" w:color="000000"/>
            </w:tcBorders>
          </w:tcPr>
          <w:p w14:paraId="76569251" w14:textId="7F36C06D" w:rsidR="002604A0" w:rsidRPr="00B77097" w:rsidRDefault="002604A0" w:rsidP="008376A9">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3C1B88C3" w14:textId="77777777" w:rsidTr="004C1E83">
        <w:trPr>
          <w:trHeight w:val="241"/>
        </w:trPr>
        <w:tc>
          <w:tcPr>
            <w:tcW w:w="1356" w:type="dxa"/>
            <w:tcBorders>
              <w:top w:val="single" w:sz="4" w:space="0" w:color="000000"/>
              <w:left w:val="single" w:sz="4" w:space="0" w:color="000000"/>
              <w:bottom w:val="single" w:sz="4" w:space="0" w:color="000000"/>
              <w:right w:val="single" w:sz="4" w:space="0" w:color="000000"/>
            </w:tcBorders>
          </w:tcPr>
          <w:p w14:paraId="6C8995DB" w14:textId="77777777" w:rsidR="002604A0" w:rsidRDefault="002604A0" w:rsidP="008376A9">
            <w:pPr>
              <w:ind w:right="26"/>
            </w:pPr>
            <w:r>
              <w:rPr>
                <w:rFonts w:ascii="Cambria" w:eastAsia="Cambria" w:hAnsi="Cambria" w:cs="Cambria"/>
                <w:sz w:val="20"/>
              </w:rPr>
              <w:t xml:space="preserve">Deskripsi </w:t>
            </w:r>
          </w:p>
        </w:tc>
        <w:tc>
          <w:tcPr>
            <w:tcW w:w="3897" w:type="dxa"/>
            <w:gridSpan w:val="2"/>
            <w:tcBorders>
              <w:top w:val="single" w:sz="4" w:space="0" w:color="000000"/>
              <w:left w:val="single" w:sz="4" w:space="0" w:color="000000"/>
              <w:bottom w:val="single" w:sz="4" w:space="0" w:color="000000"/>
              <w:right w:val="single" w:sz="4" w:space="0" w:color="000000"/>
            </w:tcBorders>
          </w:tcPr>
          <w:p w14:paraId="7546E712" w14:textId="3AF274A0" w:rsidR="002604A0" w:rsidRPr="00B22C89" w:rsidRDefault="002604A0" w:rsidP="008376A9">
            <w:pPr>
              <w:ind w:right="26"/>
              <w:rPr>
                <w:rFonts w:asciiTheme="majorBidi" w:hAnsiTheme="majorBidi" w:cstheme="majorBidi"/>
                <w:lang w:val="en-US"/>
              </w:rPr>
            </w:pPr>
            <w:r>
              <w:rPr>
                <w:rFonts w:asciiTheme="majorBidi" w:hAnsiTheme="majorBidi" w:cstheme="majorBidi"/>
                <w:lang w:val="id-ID"/>
              </w:rPr>
              <w:t xml:space="preserve">IT Finance </w:t>
            </w:r>
            <w:r w:rsidR="008E5242">
              <w:rPr>
                <w:rFonts w:asciiTheme="majorBidi" w:hAnsiTheme="majorBidi" w:cstheme="majorBidi"/>
                <w:lang w:val="id-ID"/>
              </w:rPr>
              <w:t>menambah</w:t>
            </w:r>
            <w:r>
              <w:rPr>
                <w:rFonts w:asciiTheme="majorBidi" w:hAnsiTheme="majorBidi" w:cstheme="majorBidi"/>
                <w:lang w:val="id-ID"/>
              </w:rPr>
              <w:t xml:space="preserve"> d</w:t>
            </w:r>
            <w:r>
              <w:rPr>
                <w:rFonts w:asciiTheme="majorBidi" w:hAnsiTheme="majorBidi" w:cstheme="majorBidi"/>
                <w:lang w:val="en-US"/>
              </w:rPr>
              <w:t>ata termin</w:t>
            </w:r>
            <w:r w:rsidR="008E5242">
              <w:rPr>
                <w:rFonts w:asciiTheme="majorBidi" w:hAnsiTheme="majorBidi" w:cstheme="majorBidi"/>
                <w:lang w:val="en-US"/>
              </w:rPr>
              <w:t xml:space="preserve"> baru</w:t>
            </w:r>
          </w:p>
        </w:tc>
      </w:tr>
      <w:tr w:rsidR="000B17B9" w14:paraId="545C716D" w14:textId="77777777" w:rsidTr="004C1E83">
        <w:trPr>
          <w:trHeight w:val="239"/>
        </w:trPr>
        <w:tc>
          <w:tcPr>
            <w:tcW w:w="1356" w:type="dxa"/>
            <w:tcBorders>
              <w:top w:val="single" w:sz="4" w:space="0" w:color="000000"/>
              <w:left w:val="single" w:sz="4" w:space="0" w:color="000000"/>
              <w:bottom w:val="single" w:sz="4" w:space="0" w:color="000000"/>
              <w:right w:val="single" w:sz="4" w:space="0" w:color="000000"/>
            </w:tcBorders>
          </w:tcPr>
          <w:p w14:paraId="075A77FC" w14:textId="77777777" w:rsidR="002604A0" w:rsidRDefault="002604A0" w:rsidP="008376A9">
            <w:pPr>
              <w:ind w:right="26"/>
            </w:pPr>
            <w:r>
              <w:rPr>
                <w:rFonts w:ascii="Cambria" w:eastAsia="Cambria" w:hAnsi="Cambria" w:cs="Cambria"/>
                <w:sz w:val="20"/>
              </w:rPr>
              <w:t xml:space="preserve">Kondisi Awal </w:t>
            </w:r>
          </w:p>
        </w:tc>
        <w:tc>
          <w:tcPr>
            <w:tcW w:w="3897" w:type="dxa"/>
            <w:gridSpan w:val="2"/>
            <w:tcBorders>
              <w:top w:val="single" w:sz="4" w:space="0" w:color="000000"/>
              <w:left w:val="single" w:sz="4" w:space="0" w:color="000000"/>
              <w:bottom w:val="single" w:sz="4" w:space="0" w:color="000000"/>
              <w:right w:val="single" w:sz="4" w:space="0" w:color="000000"/>
            </w:tcBorders>
          </w:tcPr>
          <w:p w14:paraId="34B9BB8A" w14:textId="38EA9692" w:rsidR="002604A0" w:rsidRDefault="00CA1214" w:rsidP="008376A9">
            <w:pPr>
              <w:ind w:right="26"/>
            </w:pPr>
            <w:r>
              <w:t xml:space="preserve">Data termin </w:t>
            </w:r>
            <w:r w:rsidR="0037640F">
              <w:t>belum terdaftar dalam sistem</w:t>
            </w:r>
          </w:p>
        </w:tc>
      </w:tr>
      <w:tr w:rsidR="000B17B9" w14:paraId="0019E78A" w14:textId="77777777" w:rsidTr="004C1E83">
        <w:trPr>
          <w:trHeight w:val="241"/>
        </w:trPr>
        <w:tc>
          <w:tcPr>
            <w:tcW w:w="1356" w:type="dxa"/>
            <w:tcBorders>
              <w:top w:val="single" w:sz="4" w:space="0" w:color="000000"/>
              <w:left w:val="single" w:sz="4" w:space="0" w:color="000000"/>
              <w:bottom w:val="single" w:sz="4" w:space="0" w:color="000000"/>
              <w:right w:val="single" w:sz="4" w:space="0" w:color="000000"/>
            </w:tcBorders>
          </w:tcPr>
          <w:p w14:paraId="797849B2" w14:textId="77777777" w:rsidR="002604A0" w:rsidRDefault="002604A0" w:rsidP="008376A9">
            <w:pPr>
              <w:ind w:right="26"/>
            </w:pPr>
            <w:r>
              <w:rPr>
                <w:rFonts w:ascii="Cambria" w:eastAsia="Cambria" w:hAnsi="Cambria" w:cs="Cambria"/>
                <w:sz w:val="20"/>
              </w:rPr>
              <w:t xml:space="preserve">Kondisi Akhir </w:t>
            </w:r>
          </w:p>
        </w:tc>
        <w:tc>
          <w:tcPr>
            <w:tcW w:w="3897" w:type="dxa"/>
            <w:gridSpan w:val="2"/>
            <w:tcBorders>
              <w:top w:val="single" w:sz="4" w:space="0" w:color="000000"/>
              <w:left w:val="single" w:sz="4" w:space="0" w:color="000000"/>
              <w:bottom w:val="single" w:sz="4" w:space="0" w:color="000000"/>
              <w:right w:val="single" w:sz="4" w:space="0" w:color="000000"/>
            </w:tcBorders>
          </w:tcPr>
          <w:p w14:paraId="16B02F79" w14:textId="45DC21BA" w:rsidR="002604A0" w:rsidRDefault="0037640F" w:rsidP="008376A9">
            <w:pPr>
              <w:ind w:right="26"/>
            </w:pPr>
            <w:r>
              <w:t xml:space="preserve">Data termin </w:t>
            </w:r>
            <w:r w:rsidR="00AD5275">
              <w:t>terdata dalam sistem</w:t>
            </w:r>
          </w:p>
        </w:tc>
      </w:tr>
      <w:tr w:rsidR="000B17B9" w14:paraId="754A0856" w14:textId="77777777" w:rsidTr="00762FB2">
        <w:trPr>
          <w:trHeight w:val="321"/>
        </w:trPr>
        <w:tc>
          <w:tcPr>
            <w:tcW w:w="5253" w:type="dxa"/>
            <w:gridSpan w:val="3"/>
            <w:tcBorders>
              <w:top w:val="single" w:sz="4" w:space="0" w:color="000000"/>
              <w:left w:val="single" w:sz="4" w:space="0" w:color="000000"/>
              <w:bottom w:val="single" w:sz="4" w:space="0" w:color="000000"/>
              <w:right w:val="single" w:sz="4" w:space="0" w:color="000000"/>
            </w:tcBorders>
          </w:tcPr>
          <w:p w14:paraId="7CD43D8B" w14:textId="77777777" w:rsidR="002604A0" w:rsidRDefault="002604A0" w:rsidP="008376A9">
            <w:pPr>
              <w:ind w:right="26"/>
            </w:pPr>
            <w:r>
              <w:rPr>
                <w:rFonts w:ascii="Cambria" w:eastAsia="Cambria" w:hAnsi="Cambria" w:cs="Cambria"/>
                <w:sz w:val="20"/>
              </w:rPr>
              <w:t xml:space="preserve">Alur Normal </w:t>
            </w:r>
          </w:p>
        </w:tc>
      </w:tr>
      <w:tr w:rsidR="000B17B9" w14:paraId="160916C1" w14:textId="77777777" w:rsidTr="00762FB2">
        <w:trPr>
          <w:trHeight w:val="171"/>
        </w:trPr>
        <w:tc>
          <w:tcPr>
            <w:tcW w:w="2627" w:type="dxa"/>
            <w:gridSpan w:val="2"/>
            <w:tcBorders>
              <w:top w:val="single" w:sz="4" w:space="0" w:color="000000"/>
              <w:left w:val="single" w:sz="4" w:space="0" w:color="000000"/>
              <w:bottom w:val="single" w:sz="4" w:space="0" w:color="000000"/>
              <w:right w:val="single" w:sz="4" w:space="0" w:color="000000"/>
            </w:tcBorders>
          </w:tcPr>
          <w:p w14:paraId="342EC90C" w14:textId="2D813511" w:rsidR="002604A0" w:rsidRPr="00B22C89" w:rsidRDefault="002604A0" w:rsidP="00F87E2C">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26" w:type="dxa"/>
            <w:tcBorders>
              <w:top w:val="single" w:sz="4" w:space="0" w:color="000000"/>
              <w:left w:val="single" w:sz="4" w:space="0" w:color="000000"/>
              <w:bottom w:val="single" w:sz="4" w:space="0" w:color="000000"/>
              <w:right w:val="single" w:sz="4" w:space="0" w:color="000000"/>
            </w:tcBorders>
          </w:tcPr>
          <w:p w14:paraId="01E3AA4E" w14:textId="77777777" w:rsidR="002604A0" w:rsidRDefault="002604A0" w:rsidP="00F87E2C">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40DCF847" w14:textId="77777777" w:rsidTr="00762FB2">
        <w:trPr>
          <w:trHeight w:val="777"/>
        </w:trPr>
        <w:tc>
          <w:tcPr>
            <w:tcW w:w="2627" w:type="dxa"/>
            <w:gridSpan w:val="2"/>
            <w:tcBorders>
              <w:top w:val="single" w:sz="4" w:space="0" w:color="000000"/>
              <w:left w:val="single" w:sz="4" w:space="0" w:color="000000"/>
              <w:bottom w:val="single" w:sz="4" w:space="0" w:color="000000"/>
              <w:right w:val="single" w:sz="4" w:space="0" w:color="000000"/>
            </w:tcBorders>
          </w:tcPr>
          <w:p w14:paraId="791F34CF" w14:textId="3AC2AFFB" w:rsidR="002604A0" w:rsidRPr="00722F98" w:rsidRDefault="002604A0" w:rsidP="002070B2">
            <w:pPr>
              <w:pStyle w:val="ListParagraph"/>
              <w:numPr>
                <w:ilvl w:val="0"/>
                <w:numId w:val="19"/>
              </w:numPr>
              <w:spacing w:after="6"/>
              <w:ind w:left="315" w:right="26"/>
            </w:pPr>
            <w:r>
              <w:rPr>
                <w:rFonts w:ascii="Cambria" w:eastAsia="Cambria" w:hAnsi="Cambria" w:cs="Cambria"/>
                <w:sz w:val="20"/>
                <w:lang w:val="id-ID"/>
              </w:rPr>
              <w:t>IT Finance</w:t>
            </w:r>
            <w:r>
              <w:rPr>
                <w:rFonts w:ascii="Cambria" w:eastAsia="Cambria" w:hAnsi="Cambria" w:cs="Cambria"/>
                <w:sz w:val="20"/>
                <w:lang w:val="en-US"/>
              </w:rPr>
              <w:t xml:space="preserve"> </w:t>
            </w:r>
            <w:r>
              <w:rPr>
                <w:rFonts w:ascii="Cambria" w:eastAsia="Cambria" w:hAnsi="Cambria" w:cs="Cambria"/>
                <w:sz w:val="20"/>
                <w:lang w:val="id-ID"/>
              </w:rPr>
              <w:t xml:space="preserve">memilih menu “Daftar </w:t>
            </w:r>
            <w:r>
              <w:rPr>
                <w:rFonts w:ascii="Cambria" w:eastAsia="Cambria" w:hAnsi="Cambria" w:cs="Cambria"/>
                <w:sz w:val="20"/>
                <w:lang w:val="en-US"/>
              </w:rPr>
              <w:t>PKS</w:t>
            </w:r>
            <w:r>
              <w:rPr>
                <w:rFonts w:ascii="Cambria" w:eastAsia="Cambria" w:hAnsi="Cambria" w:cs="Cambria"/>
                <w:sz w:val="20"/>
                <w:lang w:val="id-ID"/>
              </w:rPr>
              <w:t>”</w:t>
            </w:r>
            <w:r w:rsidR="001C2A3B">
              <w:rPr>
                <w:rFonts w:ascii="Cambria" w:eastAsia="Cambria" w:hAnsi="Cambria" w:cs="Cambria"/>
                <w:sz w:val="20"/>
                <w:lang w:val="id-ID"/>
              </w:rPr>
              <w:t>.</w:t>
            </w:r>
          </w:p>
          <w:p w14:paraId="65853C8D" w14:textId="74F35D83" w:rsidR="00722F98" w:rsidRPr="00A5283D" w:rsidRDefault="00722F98" w:rsidP="002070B2">
            <w:pPr>
              <w:pStyle w:val="ListParagraph"/>
              <w:numPr>
                <w:ilvl w:val="0"/>
                <w:numId w:val="19"/>
              </w:numPr>
              <w:spacing w:after="6"/>
              <w:ind w:left="315" w:right="26"/>
              <w:rPr>
                <w:rFonts w:ascii="Cambria" w:hAnsi="Cambria"/>
                <w:sz w:val="20"/>
                <w:szCs w:val="20"/>
              </w:rPr>
            </w:pPr>
            <w:r w:rsidRPr="00722F98">
              <w:rPr>
                <w:rFonts w:ascii="Cambria" w:hAnsi="Cambria"/>
                <w:sz w:val="20"/>
                <w:szCs w:val="20"/>
                <w:lang w:val="en-US"/>
              </w:rPr>
              <w:t xml:space="preserve">IT Finance </w:t>
            </w:r>
            <w:r w:rsidR="001C2A3B">
              <w:rPr>
                <w:rFonts w:ascii="Cambria" w:hAnsi="Cambria"/>
                <w:sz w:val="20"/>
                <w:szCs w:val="20"/>
                <w:lang w:val="id-ID"/>
              </w:rPr>
              <w:t>mengklik No. PKS yang akan ditambahkan termin.</w:t>
            </w:r>
          </w:p>
          <w:p w14:paraId="72A3233B" w14:textId="74E7BF93" w:rsidR="00A5283D" w:rsidRDefault="00A5283D" w:rsidP="002070B2">
            <w:pPr>
              <w:pStyle w:val="ListParagraph"/>
              <w:numPr>
                <w:ilvl w:val="0"/>
                <w:numId w:val="19"/>
              </w:numPr>
              <w:spacing w:after="6"/>
              <w:ind w:left="315" w:right="26"/>
              <w:rPr>
                <w:rFonts w:ascii="Cambria" w:hAnsi="Cambria"/>
                <w:sz w:val="20"/>
                <w:szCs w:val="20"/>
              </w:rPr>
            </w:pPr>
            <w:r>
              <w:rPr>
                <w:rFonts w:ascii="Cambria" w:hAnsi="Cambria"/>
                <w:sz w:val="20"/>
                <w:szCs w:val="20"/>
              </w:rPr>
              <w:t>IT Fi</w:t>
            </w:r>
            <w:r w:rsidR="001C2290">
              <w:rPr>
                <w:rFonts w:ascii="Cambria" w:hAnsi="Cambria"/>
                <w:sz w:val="20"/>
                <w:szCs w:val="20"/>
              </w:rPr>
              <w:t xml:space="preserve">nance </w:t>
            </w:r>
            <w:r w:rsidR="001078D1">
              <w:rPr>
                <w:rFonts w:ascii="Cambria" w:hAnsi="Cambria"/>
                <w:sz w:val="20"/>
                <w:szCs w:val="20"/>
              </w:rPr>
              <w:t xml:space="preserve">mengklik tombol </w:t>
            </w:r>
            <w:r w:rsidR="001C2A3B">
              <w:rPr>
                <w:rFonts w:ascii="Cambria" w:hAnsi="Cambria"/>
                <w:sz w:val="20"/>
                <w:szCs w:val="20"/>
                <w:lang w:val="id-ID"/>
              </w:rPr>
              <w:t>“T</w:t>
            </w:r>
            <w:r w:rsidR="001078D1">
              <w:rPr>
                <w:rFonts w:ascii="Cambria" w:hAnsi="Cambria"/>
                <w:sz w:val="20"/>
                <w:szCs w:val="20"/>
              </w:rPr>
              <w:t xml:space="preserve">ambah </w:t>
            </w:r>
            <w:r w:rsidR="001C2A3B">
              <w:rPr>
                <w:rFonts w:ascii="Cambria" w:hAnsi="Cambria"/>
                <w:sz w:val="20"/>
                <w:szCs w:val="20"/>
                <w:lang w:val="id-ID"/>
              </w:rPr>
              <w:t>T</w:t>
            </w:r>
            <w:r w:rsidR="006A7C84">
              <w:rPr>
                <w:rFonts w:ascii="Cambria" w:hAnsi="Cambria"/>
                <w:sz w:val="20"/>
                <w:szCs w:val="20"/>
              </w:rPr>
              <w:t>ermin</w:t>
            </w:r>
            <w:r w:rsidR="001C2A3B">
              <w:rPr>
                <w:rFonts w:ascii="Cambria" w:hAnsi="Cambria"/>
                <w:sz w:val="20"/>
                <w:szCs w:val="20"/>
                <w:lang w:val="id-ID"/>
              </w:rPr>
              <w:t>”.</w:t>
            </w:r>
          </w:p>
          <w:p w14:paraId="36A96094" w14:textId="72FBA609" w:rsidR="001110BB" w:rsidRDefault="00AE6039" w:rsidP="002070B2">
            <w:pPr>
              <w:pStyle w:val="ListParagraph"/>
              <w:numPr>
                <w:ilvl w:val="0"/>
                <w:numId w:val="19"/>
              </w:numPr>
              <w:spacing w:after="6"/>
              <w:ind w:left="315" w:right="26"/>
              <w:rPr>
                <w:rFonts w:ascii="Cambria" w:hAnsi="Cambria"/>
                <w:sz w:val="20"/>
                <w:szCs w:val="20"/>
              </w:rPr>
            </w:pPr>
            <w:r>
              <w:rPr>
                <w:rFonts w:ascii="Cambria" w:hAnsi="Cambria"/>
                <w:sz w:val="20"/>
                <w:szCs w:val="20"/>
              </w:rPr>
              <w:t xml:space="preserve">IT Finance mengisi </w:t>
            </w:r>
            <w:r w:rsidR="001C2A3B">
              <w:rPr>
                <w:rFonts w:ascii="Cambria" w:hAnsi="Cambria"/>
                <w:sz w:val="20"/>
                <w:szCs w:val="20"/>
              </w:rPr>
              <w:t>formul</w:t>
            </w:r>
            <w:r w:rsidR="001C2A3B">
              <w:rPr>
                <w:rFonts w:ascii="Cambria" w:hAnsi="Cambria"/>
                <w:sz w:val="20"/>
                <w:szCs w:val="20"/>
                <w:lang w:val="id-ID"/>
              </w:rPr>
              <w:t>i</w:t>
            </w:r>
            <w:r w:rsidR="001C2A3B">
              <w:rPr>
                <w:rFonts w:ascii="Cambria" w:hAnsi="Cambria"/>
                <w:sz w:val="20"/>
                <w:szCs w:val="20"/>
              </w:rPr>
              <w:t>r</w:t>
            </w:r>
            <w:r w:rsidR="001C2A3B">
              <w:rPr>
                <w:rFonts w:ascii="Cambria" w:hAnsi="Cambria"/>
                <w:sz w:val="20"/>
                <w:szCs w:val="20"/>
                <w:lang w:val="id-ID"/>
              </w:rPr>
              <w:t>.</w:t>
            </w:r>
          </w:p>
          <w:p w14:paraId="75BAA83A" w14:textId="0BAC6D7E" w:rsidR="002604A0" w:rsidRPr="00722F98" w:rsidRDefault="001110BB" w:rsidP="002070B2">
            <w:pPr>
              <w:pStyle w:val="ListParagraph"/>
              <w:numPr>
                <w:ilvl w:val="0"/>
                <w:numId w:val="19"/>
              </w:numPr>
              <w:spacing w:after="6"/>
              <w:ind w:left="315" w:right="26"/>
              <w:rPr>
                <w:rFonts w:ascii="Cambria" w:hAnsi="Cambria"/>
                <w:sz w:val="20"/>
                <w:szCs w:val="20"/>
              </w:rPr>
            </w:pPr>
            <w:r>
              <w:rPr>
                <w:rFonts w:ascii="Cambria" w:hAnsi="Cambria"/>
                <w:sz w:val="20"/>
                <w:szCs w:val="20"/>
              </w:rPr>
              <w:t>IT Finance</w:t>
            </w:r>
            <w:r w:rsidR="00AE6039">
              <w:rPr>
                <w:rFonts w:ascii="Cambria" w:hAnsi="Cambria"/>
                <w:sz w:val="20"/>
                <w:szCs w:val="20"/>
              </w:rPr>
              <w:t xml:space="preserve"> </w:t>
            </w:r>
            <w:r w:rsidR="002C45C6">
              <w:rPr>
                <w:rFonts w:ascii="Cambria" w:hAnsi="Cambria"/>
                <w:sz w:val="20"/>
                <w:szCs w:val="20"/>
              </w:rPr>
              <w:t>mengklik tombol</w:t>
            </w:r>
            <w:r w:rsidR="00541D60">
              <w:rPr>
                <w:rFonts w:ascii="Cambria" w:hAnsi="Cambria"/>
                <w:sz w:val="20"/>
                <w:szCs w:val="20"/>
              </w:rPr>
              <w:t xml:space="preserve"> </w:t>
            </w:r>
            <w:r w:rsidR="001C2A3B">
              <w:rPr>
                <w:rFonts w:ascii="Cambria" w:hAnsi="Cambria"/>
                <w:sz w:val="20"/>
                <w:szCs w:val="20"/>
                <w:lang w:val="id-ID"/>
              </w:rPr>
              <w:t>“S</w:t>
            </w:r>
            <w:r w:rsidR="00541D60">
              <w:rPr>
                <w:rFonts w:ascii="Cambria" w:hAnsi="Cambria"/>
                <w:sz w:val="20"/>
                <w:szCs w:val="20"/>
              </w:rPr>
              <w:t>impan</w:t>
            </w:r>
            <w:r w:rsidR="001C2A3B">
              <w:rPr>
                <w:rFonts w:ascii="Cambria" w:hAnsi="Cambria"/>
                <w:sz w:val="20"/>
                <w:szCs w:val="20"/>
                <w:lang w:val="id-ID"/>
              </w:rPr>
              <w:t>”.</w:t>
            </w:r>
          </w:p>
        </w:tc>
        <w:tc>
          <w:tcPr>
            <w:tcW w:w="2626" w:type="dxa"/>
            <w:tcBorders>
              <w:top w:val="single" w:sz="4" w:space="0" w:color="000000"/>
              <w:left w:val="single" w:sz="4" w:space="0" w:color="000000"/>
              <w:bottom w:val="single" w:sz="4" w:space="0" w:color="000000"/>
              <w:right w:val="single" w:sz="4" w:space="0" w:color="000000"/>
            </w:tcBorders>
          </w:tcPr>
          <w:p w14:paraId="3E8CBC16" w14:textId="1F463919" w:rsidR="002604A0" w:rsidRPr="00AA059D" w:rsidRDefault="002604A0" w:rsidP="002070B2">
            <w:pPr>
              <w:pStyle w:val="ListParagraph"/>
              <w:numPr>
                <w:ilvl w:val="1"/>
                <w:numId w:val="21"/>
              </w:numPr>
              <w:spacing w:after="6"/>
              <w:ind w:right="26"/>
              <w:rPr>
                <w:rFonts w:ascii="Cambria" w:eastAsia="Cambria" w:hAnsi="Cambria" w:cs="Cambria"/>
                <w:sz w:val="20"/>
                <w:lang w:val="id-ID"/>
              </w:rPr>
            </w:pPr>
            <w:r w:rsidRPr="0047449A">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Pr="0047449A">
              <w:rPr>
                <w:rFonts w:ascii="Cambria" w:eastAsia="Cambria" w:hAnsi="Cambria" w:cs="Cambria"/>
                <w:sz w:val="20"/>
                <w:lang w:val="id-ID"/>
              </w:rPr>
              <w:t xml:space="preserve">daftar </w:t>
            </w:r>
            <w:r w:rsidR="001C2A3B">
              <w:rPr>
                <w:rFonts w:ascii="Cambria" w:eastAsia="Cambria" w:hAnsi="Cambria" w:cs="Cambria"/>
                <w:sz w:val="20"/>
                <w:lang w:val="id-ID"/>
              </w:rPr>
              <w:t>PKS.</w:t>
            </w:r>
          </w:p>
          <w:p w14:paraId="63B635BE" w14:textId="31DF34EF" w:rsidR="00AA059D" w:rsidRPr="00EB5B40" w:rsidRDefault="00AA059D" w:rsidP="002070B2">
            <w:pPr>
              <w:pStyle w:val="ListParagraph"/>
              <w:numPr>
                <w:ilvl w:val="1"/>
                <w:numId w:val="22"/>
              </w:numPr>
              <w:spacing w:after="6"/>
              <w:ind w:right="26"/>
              <w:rPr>
                <w:rFonts w:ascii="Cambria" w:eastAsia="Cambria" w:hAnsi="Cambria" w:cs="Cambria"/>
                <w:sz w:val="20"/>
                <w:lang w:val="id-ID"/>
              </w:rPr>
            </w:pPr>
            <w:r>
              <w:rPr>
                <w:rFonts w:ascii="Cambria" w:eastAsia="Cambria" w:hAnsi="Cambria" w:cs="Cambria"/>
                <w:sz w:val="20"/>
                <w:lang w:val="id-ID"/>
              </w:rPr>
              <w:t xml:space="preserve">Sistem </w:t>
            </w:r>
            <w:r>
              <w:rPr>
                <w:rFonts w:ascii="Cambria" w:eastAsia="Cambria" w:hAnsi="Cambria" w:cs="Cambria"/>
                <w:sz w:val="20"/>
                <w:lang w:val="en-US"/>
              </w:rPr>
              <w:t>menampilkan daftar termin</w:t>
            </w:r>
            <w:r w:rsidR="00BE74EA">
              <w:rPr>
                <w:rFonts w:ascii="Cambria" w:eastAsia="Cambria" w:hAnsi="Cambria" w:cs="Cambria"/>
                <w:sz w:val="20"/>
                <w:lang w:val="en-US"/>
              </w:rPr>
              <w:t xml:space="preserve"> dari </w:t>
            </w:r>
            <w:r w:rsidR="003A3C38">
              <w:rPr>
                <w:rFonts w:ascii="Cambria" w:eastAsia="Cambria" w:hAnsi="Cambria" w:cs="Cambria"/>
                <w:sz w:val="20"/>
                <w:lang w:val="en-US"/>
              </w:rPr>
              <w:t>PKS</w:t>
            </w:r>
            <w:r w:rsidR="00BE74EA">
              <w:rPr>
                <w:rFonts w:ascii="Cambria" w:eastAsia="Cambria" w:hAnsi="Cambria" w:cs="Cambria"/>
                <w:sz w:val="20"/>
                <w:lang w:val="en-US"/>
              </w:rPr>
              <w:t xml:space="preserve"> yang </w:t>
            </w:r>
            <w:r w:rsidR="001C2A3B">
              <w:rPr>
                <w:rFonts w:ascii="Cambria" w:eastAsia="Cambria" w:hAnsi="Cambria" w:cs="Cambria"/>
                <w:sz w:val="20"/>
                <w:lang w:val="id-ID"/>
              </w:rPr>
              <w:t xml:space="preserve">sudah </w:t>
            </w:r>
            <w:r w:rsidR="00BE74EA">
              <w:rPr>
                <w:rFonts w:ascii="Cambria" w:eastAsia="Cambria" w:hAnsi="Cambria" w:cs="Cambria"/>
                <w:sz w:val="20"/>
                <w:lang w:val="en-US"/>
              </w:rPr>
              <w:t>dipilih</w:t>
            </w:r>
            <w:r w:rsidR="001C2A3B">
              <w:rPr>
                <w:rFonts w:ascii="Cambria" w:eastAsia="Cambria" w:hAnsi="Cambria" w:cs="Cambria"/>
                <w:sz w:val="20"/>
                <w:lang w:val="id-ID"/>
              </w:rPr>
              <w:t>.</w:t>
            </w:r>
          </w:p>
          <w:p w14:paraId="120200BC" w14:textId="5AFE945B" w:rsidR="00EB5B40" w:rsidRPr="005972D6" w:rsidRDefault="00EB5B40" w:rsidP="002070B2">
            <w:pPr>
              <w:pStyle w:val="ListParagraph"/>
              <w:numPr>
                <w:ilvl w:val="1"/>
                <w:numId w:val="23"/>
              </w:numPr>
              <w:spacing w:after="6"/>
              <w:ind w:right="26"/>
              <w:rPr>
                <w:rFonts w:ascii="Cambria" w:eastAsia="Cambria" w:hAnsi="Cambria" w:cs="Cambria"/>
                <w:sz w:val="20"/>
                <w:lang w:val="en-US"/>
              </w:rPr>
            </w:pPr>
            <w:r>
              <w:rPr>
                <w:rFonts w:ascii="Cambria" w:eastAsia="Cambria" w:hAnsi="Cambria" w:cs="Cambria"/>
                <w:sz w:val="20"/>
                <w:lang w:val="en-US"/>
              </w:rPr>
              <w:t xml:space="preserve">Sistem menampilkan </w:t>
            </w:r>
            <w:r w:rsidR="006615BD">
              <w:rPr>
                <w:rFonts w:ascii="Cambria" w:eastAsia="Cambria" w:hAnsi="Cambria" w:cs="Cambria"/>
                <w:sz w:val="20"/>
                <w:lang w:val="en-US"/>
              </w:rPr>
              <w:t>formul</w:t>
            </w:r>
            <w:r w:rsidR="006D5DF3">
              <w:rPr>
                <w:rFonts w:ascii="Cambria" w:eastAsia="Cambria" w:hAnsi="Cambria" w:cs="Cambria"/>
                <w:sz w:val="20"/>
                <w:lang w:val="en-US"/>
              </w:rPr>
              <w:t>i</w:t>
            </w:r>
            <w:r w:rsidR="006615BD">
              <w:rPr>
                <w:rFonts w:ascii="Cambria" w:eastAsia="Cambria" w:hAnsi="Cambria" w:cs="Cambria"/>
                <w:sz w:val="20"/>
                <w:lang w:val="en-US"/>
              </w:rPr>
              <w:t xml:space="preserve">r penambahan </w:t>
            </w:r>
            <w:r w:rsidR="00826E12">
              <w:rPr>
                <w:rFonts w:ascii="Cambria" w:eastAsia="Cambria" w:hAnsi="Cambria" w:cs="Cambria"/>
                <w:sz w:val="20"/>
                <w:lang w:val="en-US"/>
              </w:rPr>
              <w:t>data termin</w:t>
            </w:r>
            <w:r w:rsidR="001C2A3B">
              <w:rPr>
                <w:rFonts w:ascii="Cambria" w:eastAsia="Cambria" w:hAnsi="Cambria" w:cs="Cambria"/>
                <w:sz w:val="20"/>
                <w:lang w:val="id-ID"/>
              </w:rPr>
              <w:t>.</w:t>
            </w:r>
            <w:r>
              <w:rPr>
                <w:rFonts w:ascii="Cambria" w:eastAsia="Cambria" w:hAnsi="Cambria" w:cs="Cambria"/>
                <w:sz w:val="20"/>
                <w:lang w:val="en-US"/>
              </w:rPr>
              <w:t xml:space="preserve"> </w:t>
            </w:r>
          </w:p>
          <w:p w14:paraId="14D4C02B" w14:textId="738E5799" w:rsidR="002604A0" w:rsidRPr="005972D6" w:rsidRDefault="000432F8" w:rsidP="002070B2">
            <w:pPr>
              <w:pStyle w:val="ListParagraph"/>
              <w:numPr>
                <w:ilvl w:val="1"/>
                <w:numId w:val="19"/>
              </w:numPr>
              <w:spacing w:after="6"/>
              <w:ind w:left="305" w:right="26"/>
              <w:rPr>
                <w:rFonts w:ascii="Cambria" w:eastAsia="Cambria" w:hAnsi="Cambria" w:cs="Cambria"/>
                <w:sz w:val="20"/>
                <w:lang w:val="en-US"/>
              </w:rPr>
            </w:pPr>
            <w:r>
              <w:rPr>
                <w:rFonts w:ascii="Cambria" w:eastAsia="Cambria" w:hAnsi="Cambria" w:cs="Cambria"/>
                <w:sz w:val="20"/>
                <w:lang w:val="en-US"/>
              </w:rPr>
              <w:t xml:space="preserve"> </w:t>
            </w:r>
            <w:r w:rsidR="00092806">
              <w:rPr>
                <w:rFonts w:ascii="Cambria" w:eastAsia="Cambria" w:hAnsi="Cambria" w:cs="Cambria"/>
                <w:sz w:val="20"/>
                <w:lang w:val="en-US"/>
              </w:rPr>
              <w:t xml:space="preserve">Sistem </w:t>
            </w:r>
            <w:r w:rsidR="00772EB7">
              <w:rPr>
                <w:rFonts w:ascii="Cambria" w:eastAsia="Cambria" w:hAnsi="Cambria" w:cs="Cambria"/>
                <w:sz w:val="20"/>
                <w:lang w:val="en-US"/>
              </w:rPr>
              <w:t>menyimpan data termin</w:t>
            </w:r>
            <w:r w:rsidR="001C2A3B">
              <w:rPr>
                <w:rFonts w:ascii="Cambria" w:eastAsia="Cambria" w:hAnsi="Cambria" w:cs="Cambria"/>
                <w:sz w:val="20"/>
                <w:lang w:val="id-ID"/>
              </w:rPr>
              <w:t>.</w:t>
            </w:r>
          </w:p>
        </w:tc>
      </w:tr>
      <w:tr w:rsidR="000B17B9" w14:paraId="79647112" w14:textId="77777777" w:rsidTr="00762FB2">
        <w:trPr>
          <w:trHeight w:val="473"/>
        </w:trPr>
        <w:tc>
          <w:tcPr>
            <w:tcW w:w="5253" w:type="dxa"/>
            <w:gridSpan w:val="3"/>
            <w:tcBorders>
              <w:top w:val="single" w:sz="4" w:space="0" w:color="000000"/>
              <w:left w:val="single" w:sz="4" w:space="0" w:color="000000"/>
              <w:bottom w:val="single" w:sz="4" w:space="0" w:color="000000"/>
              <w:right w:val="single" w:sz="4" w:space="0" w:color="000000"/>
            </w:tcBorders>
          </w:tcPr>
          <w:p w14:paraId="782DA0A5" w14:textId="77777777" w:rsidR="002604A0" w:rsidRDefault="002604A0" w:rsidP="008376A9">
            <w:pPr>
              <w:ind w:right="26"/>
            </w:pPr>
            <w:r>
              <w:rPr>
                <w:rFonts w:ascii="Cambria" w:eastAsia="Cambria" w:hAnsi="Cambria" w:cs="Cambria"/>
                <w:sz w:val="20"/>
              </w:rPr>
              <w:t xml:space="preserve">Alur Alternatif </w:t>
            </w:r>
          </w:p>
          <w:p w14:paraId="0978C684" w14:textId="77777777" w:rsidR="002604A0" w:rsidRDefault="002604A0" w:rsidP="008376A9">
            <w:pPr>
              <w:ind w:right="26"/>
            </w:pPr>
            <w:r>
              <w:rPr>
                <w:rFonts w:ascii="Cambria" w:eastAsia="Cambria" w:hAnsi="Cambria" w:cs="Cambria"/>
                <w:sz w:val="20"/>
              </w:rPr>
              <w:t>-</w:t>
            </w:r>
          </w:p>
        </w:tc>
      </w:tr>
      <w:tr w:rsidR="000B17B9" w14:paraId="05932F6F" w14:textId="77777777" w:rsidTr="00762FB2">
        <w:trPr>
          <w:trHeight w:val="238"/>
        </w:trPr>
        <w:tc>
          <w:tcPr>
            <w:tcW w:w="5253" w:type="dxa"/>
            <w:gridSpan w:val="3"/>
            <w:tcBorders>
              <w:top w:val="single" w:sz="4" w:space="0" w:color="000000"/>
              <w:left w:val="single" w:sz="4" w:space="0" w:color="000000"/>
              <w:bottom w:val="single" w:sz="4" w:space="0" w:color="000000"/>
              <w:right w:val="single" w:sz="4" w:space="0" w:color="000000"/>
            </w:tcBorders>
          </w:tcPr>
          <w:p w14:paraId="06A1BB18" w14:textId="5E20B2CE" w:rsidR="002604A0" w:rsidRDefault="002604A0" w:rsidP="008376A9">
            <w:pPr>
              <w:ind w:right="26"/>
            </w:pPr>
            <w:r>
              <w:rPr>
                <w:rFonts w:ascii="Cambria" w:eastAsia="Cambria" w:hAnsi="Cambria" w:cs="Cambria"/>
                <w:sz w:val="20"/>
              </w:rPr>
              <w:t xml:space="preserve">Pengecualian </w:t>
            </w:r>
          </w:p>
        </w:tc>
      </w:tr>
      <w:tr w:rsidR="000B17B9" w14:paraId="060DC9A7" w14:textId="77777777" w:rsidTr="00762FB2">
        <w:trPr>
          <w:trHeight w:val="238"/>
        </w:trPr>
        <w:tc>
          <w:tcPr>
            <w:tcW w:w="5253" w:type="dxa"/>
            <w:gridSpan w:val="3"/>
            <w:tcBorders>
              <w:top w:val="single" w:sz="4" w:space="0" w:color="000000"/>
              <w:left w:val="single" w:sz="4" w:space="0" w:color="000000"/>
              <w:bottom w:val="single" w:sz="4" w:space="0" w:color="000000"/>
              <w:right w:val="single" w:sz="4" w:space="0" w:color="000000"/>
            </w:tcBorders>
          </w:tcPr>
          <w:p w14:paraId="6B5449C1" w14:textId="678FFD66" w:rsidR="00932993" w:rsidRPr="001C2A3B" w:rsidRDefault="009608E8" w:rsidP="003F6F58">
            <w:pPr>
              <w:ind w:right="26"/>
              <w:rPr>
                <w:rFonts w:ascii="Cambria" w:eastAsia="Cambria" w:hAnsi="Cambria" w:cs="Cambria"/>
                <w:sz w:val="20"/>
                <w:lang w:val="id-ID"/>
              </w:rPr>
            </w:pPr>
            <w:r>
              <w:rPr>
                <w:rFonts w:ascii="Cambria" w:eastAsia="Cambria" w:hAnsi="Cambria" w:cs="Cambria"/>
                <w:sz w:val="20"/>
              </w:rPr>
              <w:t xml:space="preserve">E1. </w:t>
            </w:r>
            <w:r w:rsidR="003346A7">
              <w:rPr>
                <w:rFonts w:ascii="Cambria" w:eastAsia="Cambria" w:hAnsi="Cambria" w:cs="Cambria"/>
                <w:sz w:val="20"/>
              </w:rPr>
              <w:t xml:space="preserve">Terdapat </w:t>
            </w:r>
            <w:r w:rsidR="00A41FD9">
              <w:rPr>
                <w:rFonts w:ascii="Cambria" w:eastAsia="Cambria" w:hAnsi="Cambria" w:cs="Cambria"/>
                <w:sz w:val="20"/>
              </w:rPr>
              <w:t xml:space="preserve">kolom yang kosong pada formulir </w:t>
            </w:r>
            <w:r w:rsidR="00600D09">
              <w:rPr>
                <w:rFonts w:ascii="Cambria" w:eastAsia="Cambria" w:hAnsi="Cambria" w:cs="Cambria"/>
                <w:sz w:val="20"/>
              </w:rPr>
              <w:t xml:space="preserve">penambahan termin </w:t>
            </w:r>
            <w:r w:rsidR="00F6643C">
              <w:rPr>
                <w:rFonts w:ascii="Cambria" w:eastAsia="Cambria" w:hAnsi="Cambria" w:cs="Cambria"/>
                <w:sz w:val="20"/>
              </w:rPr>
              <w:t>ketika menyimpan</w:t>
            </w:r>
            <w:r w:rsidR="001C2A3B">
              <w:rPr>
                <w:rFonts w:ascii="Cambria" w:eastAsia="Cambria" w:hAnsi="Cambria" w:cs="Cambria"/>
                <w:sz w:val="20"/>
                <w:lang w:val="id-ID"/>
              </w:rPr>
              <w:t>.</w:t>
            </w:r>
          </w:p>
          <w:p w14:paraId="2AF7EE55" w14:textId="19F9272C" w:rsidR="00F6643C" w:rsidRDefault="00DE5E05" w:rsidP="002070B2">
            <w:pPr>
              <w:pStyle w:val="ListParagraph"/>
              <w:numPr>
                <w:ilvl w:val="0"/>
                <w:numId w:val="24"/>
              </w:numPr>
              <w:ind w:right="26"/>
              <w:rPr>
                <w:rFonts w:ascii="Cambria" w:eastAsia="Cambria" w:hAnsi="Cambria" w:cs="Cambria"/>
                <w:sz w:val="20"/>
              </w:rPr>
            </w:pPr>
            <w:r>
              <w:rPr>
                <w:rFonts w:ascii="Cambria" w:eastAsia="Cambria" w:hAnsi="Cambria" w:cs="Cambria"/>
                <w:sz w:val="20"/>
              </w:rPr>
              <w:lastRenderedPageBreak/>
              <w:t xml:space="preserve">Sistem menampilkan </w:t>
            </w:r>
            <w:r w:rsidR="009C531D">
              <w:rPr>
                <w:rFonts w:ascii="Cambria" w:eastAsia="Cambria" w:hAnsi="Cambria" w:cs="Cambria"/>
                <w:sz w:val="20"/>
              </w:rPr>
              <w:t>peringatan pada kolom yang kosong</w:t>
            </w:r>
            <w:r w:rsidR="001C2A3B">
              <w:rPr>
                <w:rFonts w:ascii="Cambria" w:eastAsia="Cambria" w:hAnsi="Cambria" w:cs="Cambria"/>
                <w:sz w:val="20"/>
                <w:lang w:val="id-ID"/>
              </w:rPr>
              <w:t>.</w:t>
            </w:r>
            <w:r w:rsidR="009C531D">
              <w:rPr>
                <w:rFonts w:ascii="Cambria" w:eastAsia="Cambria" w:hAnsi="Cambria" w:cs="Cambria"/>
                <w:sz w:val="20"/>
              </w:rPr>
              <w:t xml:space="preserve"> </w:t>
            </w:r>
          </w:p>
          <w:p w14:paraId="16CE6D78" w14:textId="06BF85BC" w:rsidR="00563D0A" w:rsidRPr="00F35367" w:rsidRDefault="00E322C7" w:rsidP="003F72E1">
            <w:pPr>
              <w:ind w:right="26"/>
              <w:rPr>
                <w:rFonts w:ascii="Cambria" w:eastAsia="Cambria" w:hAnsi="Cambria" w:cs="Cambria"/>
                <w:sz w:val="20"/>
                <w:lang w:val="id-ID"/>
              </w:rPr>
            </w:pPr>
            <w:r>
              <w:rPr>
                <w:rFonts w:ascii="Cambria" w:eastAsia="Cambria" w:hAnsi="Cambria" w:cs="Cambria"/>
                <w:sz w:val="20"/>
              </w:rPr>
              <w:t xml:space="preserve">E2. </w:t>
            </w:r>
            <w:r w:rsidR="008E5D06">
              <w:rPr>
                <w:rFonts w:ascii="Cambria" w:eastAsia="Cambria" w:hAnsi="Cambria" w:cs="Cambria"/>
                <w:sz w:val="20"/>
              </w:rPr>
              <w:t>N</w:t>
            </w:r>
            <w:r w:rsidR="001D5D9D">
              <w:rPr>
                <w:rFonts w:ascii="Cambria" w:eastAsia="Cambria" w:hAnsi="Cambria" w:cs="Cambria"/>
                <w:sz w:val="20"/>
              </w:rPr>
              <w:t xml:space="preserve">ominal termin yang </w:t>
            </w:r>
            <w:r w:rsidR="005C0762">
              <w:rPr>
                <w:rFonts w:ascii="Cambria" w:eastAsia="Cambria" w:hAnsi="Cambria" w:cs="Cambria"/>
                <w:sz w:val="20"/>
              </w:rPr>
              <w:t xml:space="preserve">dimasukkan </w:t>
            </w:r>
            <w:r w:rsidR="00F7070D">
              <w:rPr>
                <w:rFonts w:ascii="Cambria" w:eastAsia="Cambria" w:hAnsi="Cambria" w:cs="Cambria"/>
                <w:sz w:val="20"/>
              </w:rPr>
              <w:t xml:space="preserve">jika ditotal dengan nominal termin yang sudah ada </w:t>
            </w:r>
            <w:r w:rsidR="00F35367">
              <w:rPr>
                <w:rFonts w:ascii="Cambria" w:eastAsia="Cambria" w:hAnsi="Cambria" w:cs="Cambria"/>
                <w:sz w:val="20"/>
                <w:lang w:val="id-ID"/>
              </w:rPr>
              <w:t xml:space="preserve">akan </w:t>
            </w:r>
            <w:r w:rsidR="005C0762">
              <w:rPr>
                <w:rFonts w:ascii="Cambria" w:eastAsia="Cambria" w:hAnsi="Cambria" w:cs="Cambria"/>
                <w:sz w:val="20"/>
              </w:rPr>
              <w:t xml:space="preserve">melebihi </w:t>
            </w:r>
            <w:r w:rsidR="00DE2271">
              <w:rPr>
                <w:rFonts w:ascii="Cambria" w:eastAsia="Cambria" w:hAnsi="Cambria" w:cs="Cambria"/>
                <w:sz w:val="20"/>
              </w:rPr>
              <w:t>nominal PKS</w:t>
            </w:r>
            <w:r w:rsidR="00F35367">
              <w:rPr>
                <w:rFonts w:ascii="Cambria" w:eastAsia="Cambria" w:hAnsi="Cambria" w:cs="Cambria"/>
                <w:sz w:val="20"/>
                <w:lang w:val="id-ID"/>
              </w:rPr>
              <w:t>.</w:t>
            </w:r>
          </w:p>
          <w:p w14:paraId="13B79A88" w14:textId="7C7A20F6" w:rsidR="00DE2271" w:rsidRDefault="00FB4C55" w:rsidP="002070B2">
            <w:pPr>
              <w:pStyle w:val="ListParagraph"/>
              <w:numPr>
                <w:ilvl w:val="0"/>
                <w:numId w:val="27"/>
              </w:numPr>
              <w:ind w:right="26"/>
              <w:rPr>
                <w:rFonts w:ascii="Cambria" w:eastAsia="Cambria" w:hAnsi="Cambria" w:cs="Cambria"/>
                <w:sz w:val="20"/>
              </w:rPr>
            </w:pPr>
            <w:r>
              <w:rPr>
                <w:rFonts w:ascii="Cambria" w:eastAsia="Cambria" w:hAnsi="Cambria" w:cs="Cambria"/>
                <w:sz w:val="20"/>
              </w:rPr>
              <w:t xml:space="preserve">Sistem menampilkan pemberitahuan </w:t>
            </w:r>
            <w:r w:rsidR="00FC346D">
              <w:rPr>
                <w:rFonts w:ascii="Cambria" w:eastAsia="Cambria" w:hAnsi="Cambria" w:cs="Cambria"/>
                <w:sz w:val="20"/>
              </w:rPr>
              <w:t xml:space="preserve">bahwa total nominal termin melebihi nominal </w:t>
            </w:r>
            <w:r w:rsidR="00E448FF">
              <w:rPr>
                <w:rFonts w:ascii="Cambria" w:eastAsia="Cambria" w:hAnsi="Cambria" w:cs="Cambria"/>
                <w:sz w:val="20"/>
              </w:rPr>
              <w:t>anggaran PKS</w:t>
            </w:r>
            <w:r w:rsidR="00F35367">
              <w:rPr>
                <w:rFonts w:ascii="Cambria" w:eastAsia="Cambria" w:hAnsi="Cambria" w:cs="Cambria"/>
                <w:sz w:val="20"/>
                <w:lang w:val="id-ID"/>
              </w:rPr>
              <w:t>.</w:t>
            </w:r>
          </w:p>
          <w:p w14:paraId="73A30FCA" w14:textId="0E489911" w:rsidR="00E448FF" w:rsidRPr="00F35367" w:rsidRDefault="00E448FF" w:rsidP="00E448FF">
            <w:pPr>
              <w:ind w:right="26"/>
              <w:rPr>
                <w:rFonts w:ascii="Cambria" w:eastAsia="Cambria" w:hAnsi="Cambria" w:cs="Cambria"/>
                <w:sz w:val="20"/>
                <w:lang w:val="id-ID"/>
              </w:rPr>
            </w:pPr>
            <w:r>
              <w:rPr>
                <w:rFonts w:ascii="Cambria" w:eastAsia="Cambria" w:hAnsi="Cambria" w:cs="Cambria"/>
                <w:sz w:val="20"/>
              </w:rPr>
              <w:t xml:space="preserve">E3. </w:t>
            </w:r>
            <w:r w:rsidR="00F544D6">
              <w:rPr>
                <w:rFonts w:ascii="Cambria" w:eastAsia="Cambria" w:hAnsi="Cambria" w:cs="Cambria"/>
                <w:sz w:val="20"/>
              </w:rPr>
              <w:t xml:space="preserve">Total termin </w:t>
            </w:r>
            <w:r w:rsidR="00F35367">
              <w:rPr>
                <w:rFonts w:ascii="Cambria" w:eastAsia="Cambria" w:hAnsi="Cambria" w:cs="Cambria"/>
                <w:sz w:val="20"/>
                <w:lang w:val="id-ID"/>
              </w:rPr>
              <w:t xml:space="preserve">sudah </w:t>
            </w:r>
            <w:r w:rsidR="00F92255">
              <w:rPr>
                <w:rFonts w:ascii="Cambria" w:eastAsia="Cambria" w:hAnsi="Cambria" w:cs="Cambria"/>
                <w:sz w:val="20"/>
              </w:rPr>
              <w:t>lebih dari 15</w:t>
            </w:r>
            <w:r w:rsidR="00F35367">
              <w:rPr>
                <w:rFonts w:ascii="Cambria" w:eastAsia="Cambria" w:hAnsi="Cambria" w:cs="Cambria"/>
                <w:sz w:val="20"/>
                <w:lang w:val="id-ID"/>
              </w:rPr>
              <w:t>.</w:t>
            </w:r>
          </w:p>
          <w:p w14:paraId="22599F8C" w14:textId="35632E7F" w:rsidR="00F92255" w:rsidRDefault="00F92255" w:rsidP="002070B2">
            <w:pPr>
              <w:pStyle w:val="ListParagraph"/>
              <w:numPr>
                <w:ilvl w:val="0"/>
                <w:numId w:val="28"/>
              </w:numPr>
              <w:ind w:right="26"/>
              <w:rPr>
                <w:rFonts w:ascii="Cambria" w:eastAsia="Cambria" w:hAnsi="Cambria" w:cs="Cambria"/>
                <w:sz w:val="20"/>
              </w:rPr>
            </w:pPr>
            <w:r>
              <w:rPr>
                <w:rFonts w:ascii="Cambria" w:eastAsia="Cambria" w:hAnsi="Cambria" w:cs="Cambria"/>
                <w:sz w:val="20"/>
              </w:rPr>
              <w:t>Sistem akan menghilangkan tombol tambah termin</w:t>
            </w:r>
            <w:r w:rsidR="00F35367">
              <w:rPr>
                <w:rFonts w:ascii="Cambria" w:eastAsia="Cambria" w:hAnsi="Cambria" w:cs="Cambria"/>
                <w:sz w:val="20"/>
                <w:lang w:val="id-ID"/>
              </w:rPr>
              <w:t xml:space="preserve"> dari </w:t>
            </w:r>
            <w:r w:rsidR="000417F5">
              <w:rPr>
                <w:rFonts w:ascii="Cambria" w:eastAsia="Cambria" w:hAnsi="Cambria" w:cs="Cambria"/>
                <w:sz w:val="20"/>
                <w:lang w:val="id-ID"/>
              </w:rPr>
              <w:t>halaman daftar termin</w:t>
            </w:r>
            <w:r w:rsidR="00F35367">
              <w:rPr>
                <w:rFonts w:ascii="Cambria" w:eastAsia="Cambria" w:hAnsi="Cambria" w:cs="Cambria"/>
                <w:sz w:val="20"/>
                <w:lang w:val="id-ID"/>
              </w:rPr>
              <w:t>.</w:t>
            </w:r>
          </w:p>
          <w:p w14:paraId="0538AC3A" w14:textId="7D1D61E1" w:rsidR="00F92255" w:rsidRDefault="00F92255" w:rsidP="00F92255">
            <w:pPr>
              <w:ind w:right="26"/>
              <w:rPr>
                <w:rFonts w:ascii="Cambria" w:eastAsia="Cambria" w:hAnsi="Cambria" w:cs="Cambria"/>
                <w:sz w:val="20"/>
              </w:rPr>
            </w:pPr>
            <w:r>
              <w:rPr>
                <w:rFonts w:ascii="Cambria" w:eastAsia="Cambria" w:hAnsi="Cambria" w:cs="Cambria"/>
                <w:sz w:val="20"/>
              </w:rPr>
              <w:t xml:space="preserve">E4. Total nominal termin </w:t>
            </w:r>
            <w:r w:rsidR="00FA4ABC">
              <w:rPr>
                <w:rFonts w:ascii="Cambria" w:eastAsia="Cambria" w:hAnsi="Cambria" w:cs="Cambria"/>
                <w:sz w:val="20"/>
                <w:lang w:val="id-ID"/>
              </w:rPr>
              <w:t xml:space="preserve">sudah </w:t>
            </w:r>
            <w:r w:rsidR="000417F5">
              <w:rPr>
                <w:rFonts w:ascii="Cambria" w:eastAsia="Cambria" w:hAnsi="Cambria" w:cs="Cambria"/>
                <w:sz w:val="20"/>
                <w:lang w:val="id-ID"/>
              </w:rPr>
              <w:t>sama den</w:t>
            </w:r>
            <w:r w:rsidR="00FA4ABC">
              <w:rPr>
                <w:rFonts w:ascii="Cambria" w:eastAsia="Cambria" w:hAnsi="Cambria" w:cs="Cambria"/>
                <w:sz w:val="20"/>
                <w:lang w:val="id-ID"/>
              </w:rPr>
              <w:t xml:space="preserve">gan atau lebih </w:t>
            </w:r>
            <w:r>
              <w:rPr>
                <w:rFonts w:ascii="Cambria" w:eastAsia="Cambria" w:hAnsi="Cambria" w:cs="Cambria"/>
                <w:sz w:val="20"/>
              </w:rPr>
              <w:t>nominal anggaran PKS</w:t>
            </w:r>
          </w:p>
          <w:p w14:paraId="1B617D3A" w14:textId="6B40EA13" w:rsidR="00932993" w:rsidRDefault="00F92255" w:rsidP="002070B2">
            <w:pPr>
              <w:pStyle w:val="ListParagraph"/>
              <w:numPr>
                <w:ilvl w:val="0"/>
                <w:numId w:val="29"/>
              </w:numPr>
              <w:ind w:right="26"/>
              <w:rPr>
                <w:rFonts w:ascii="Cambria" w:eastAsia="Cambria" w:hAnsi="Cambria" w:cs="Cambria"/>
                <w:sz w:val="20"/>
              </w:rPr>
            </w:pPr>
            <w:r>
              <w:rPr>
                <w:rFonts w:ascii="Cambria" w:eastAsia="Cambria" w:hAnsi="Cambria" w:cs="Cambria"/>
                <w:sz w:val="20"/>
              </w:rPr>
              <w:t>Sistem akan menghilangkan tombol tambah termin</w:t>
            </w:r>
            <w:r w:rsidR="00FA4ABC">
              <w:rPr>
                <w:rFonts w:ascii="Cambria" w:eastAsia="Cambria" w:hAnsi="Cambria" w:cs="Cambria"/>
                <w:sz w:val="20"/>
                <w:lang w:val="id-ID"/>
              </w:rPr>
              <w:t>.</w:t>
            </w:r>
          </w:p>
        </w:tc>
      </w:tr>
      <w:tr w:rsidR="000B17B9" w14:paraId="14B543BF" w14:textId="77777777" w:rsidTr="00762FB2">
        <w:trPr>
          <w:trHeight w:val="270"/>
        </w:trPr>
        <w:tc>
          <w:tcPr>
            <w:tcW w:w="5253" w:type="dxa"/>
            <w:gridSpan w:val="3"/>
            <w:tcBorders>
              <w:top w:val="single" w:sz="4" w:space="0" w:color="000000"/>
              <w:left w:val="single" w:sz="4" w:space="0" w:color="000000"/>
              <w:bottom w:val="single" w:sz="4" w:space="0" w:color="000000"/>
              <w:right w:val="single" w:sz="4" w:space="0" w:color="000000"/>
            </w:tcBorders>
          </w:tcPr>
          <w:p w14:paraId="1256326D" w14:textId="77777777" w:rsidR="00DD6218" w:rsidRDefault="00DD6218" w:rsidP="00051FB6">
            <w:pPr>
              <w:ind w:right="26"/>
            </w:pPr>
            <w:r>
              <w:rPr>
                <w:rFonts w:ascii="Cambria" w:eastAsia="Cambria" w:hAnsi="Cambria" w:cs="Cambria"/>
                <w:sz w:val="20"/>
              </w:rPr>
              <w:lastRenderedPageBreak/>
              <w:t xml:space="preserve">Ektensi </w:t>
            </w:r>
          </w:p>
          <w:p w14:paraId="6C41004C" w14:textId="6529DED3" w:rsidR="002604A0" w:rsidRPr="006B146F" w:rsidRDefault="002604A0" w:rsidP="008376A9">
            <w:pPr>
              <w:ind w:right="26"/>
              <w:rPr>
                <w:lang w:val="id-ID"/>
              </w:rPr>
            </w:pPr>
            <w:r>
              <w:rPr>
                <w:lang w:val="id-ID"/>
              </w:rPr>
              <w:t>-</w:t>
            </w:r>
          </w:p>
        </w:tc>
      </w:tr>
    </w:tbl>
    <w:p w14:paraId="00D2457E" w14:textId="682DD93C" w:rsidR="6C7C1522" w:rsidRDefault="004C1E83" w:rsidP="00392E48">
      <w:pPr>
        <w:pStyle w:val="Gambar"/>
      </w:pPr>
      <w:bookmarkStart w:id="91" w:name="_Toc51504070"/>
      <w:r>
        <w:lastRenderedPageBreak/>
        <w:t xml:space="preserve">Gambar 4. </w:t>
      </w:r>
      <w:r>
        <w:fldChar w:fldCharType="begin"/>
      </w:r>
      <w:r>
        <w:instrText xml:space="preserve"> SEQ Gambar_4. \* ARABIC </w:instrText>
      </w:r>
      <w:r>
        <w:fldChar w:fldCharType="separate"/>
      </w:r>
      <w:r w:rsidR="00BF546C">
        <w:rPr>
          <w:noProof/>
        </w:rPr>
        <w:t>18</w:t>
      </w:r>
      <w:r>
        <w:fldChar w:fldCharType="end"/>
      </w:r>
      <w:r>
        <w:t xml:space="preserve"> </w:t>
      </w:r>
      <w:r w:rsidRPr="00237F1D">
        <w:t>Activity Diagram Menambah Data Termin</w:t>
      </w:r>
      <w:r w:rsidR="00C87625" w:rsidRPr="00C87625">
        <w:rPr>
          <w:rFonts w:ascii="Times New Roman" w:eastAsia="Times New Roman" w:hAnsi="Times New Roman" w:cs="Times New Roman"/>
          <w:i w:val="0"/>
          <w:iCs w:val="0"/>
          <w:noProof/>
          <w:sz w:val="20"/>
          <w:szCs w:val="20"/>
        </w:rPr>
        <w:drawing>
          <wp:inline distT="0" distB="0" distL="0" distR="0" wp14:anchorId="0540E5A3" wp14:editId="26DE447A">
            <wp:extent cx="3347085" cy="4037965"/>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47085" cy="4037965"/>
                    </a:xfrm>
                    <a:prstGeom prst="rect">
                      <a:avLst/>
                    </a:prstGeom>
                    <a:noFill/>
                    <a:ln>
                      <a:noFill/>
                    </a:ln>
                  </pic:spPr>
                </pic:pic>
              </a:graphicData>
            </a:graphic>
          </wp:inline>
        </w:drawing>
      </w:r>
      <w:bookmarkEnd w:id="91"/>
    </w:p>
    <w:p w14:paraId="611E05FA" w14:textId="26088FBA" w:rsidR="00DA3EFC" w:rsidRPr="00F425FF" w:rsidRDefault="6C7C1522" w:rsidP="00DA3EFC">
      <w:pPr>
        <w:spacing w:after="0"/>
        <w:ind w:right="26"/>
        <w:rPr>
          <w:rFonts w:ascii="Times New Roman" w:eastAsia="Times New Roman" w:hAnsi="Times New Roman" w:cs="Times New Roman"/>
          <w:i/>
          <w:iCs/>
        </w:rPr>
      </w:pPr>
      <w:r w:rsidRPr="6C7C1522">
        <w:rPr>
          <w:rFonts w:ascii="Times New Roman" w:eastAsia="Times New Roman" w:hAnsi="Times New Roman" w:cs="Times New Roman"/>
          <w:i/>
          <w:iCs/>
        </w:rPr>
        <w:t xml:space="preserve">  </w:t>
      </w:r>
      <w:r w:rsidR="00DA3EFC">
        <w:rPr>
          <w:rFonts w:ascii="Times New Roman" w:eastAsia="Times New Roman" w:hAnsi="Times New Roman" w:cs="Times New Roman"/>
          <w:i/>
        </w:rPr>
        <w:t xml:space="preserve"> </w:t>
      </w:r>
    </w:p>
    <w:p w14:paraId="57D823E8" w14:textId="4FDA9DAA" w:rsidR="00DA3EFC" w:rsidRDefault="00DA3EFC" w:rsidP="00DA3EFC">
      <w:pPr>
        <w:pStyle w:val="Heading4"/>
        <w:ind w:left="0" w:right="26" w:firstLine="0"/>
      </w:pPr>
      <w:r>
        <w:t>1</w:t>
      </w:r>
      <w:r w:rsidR="00F4131D">
        <w:t>6</w:t>
      </w:r>
      <w:r>
        <w:t>.</w:t>
      </w:r>
      <w:r w:rsidRPr="6C7C1522">
        <w:rPr>
          <w:rFonts w:ascii="Arial" w:eastAsia="Arial" w:hAnsi="Arial" w:cs="Arial"/>
        </w:rPr>
        <w:t xml:space="preserve"> </w:t>
      </w:r>
      <w:r>
        <w:t>Menghapus Data Termin</w:t>
      </w:r>
    </w:p>
    <w:p w14:paraId="74EE51FB" w14:textId="62783E8E" w:rsidR="00DA3EFC" w:rsidRPr="0078000C" w:rsidRDefault="00A0607E" w:rsidP="009C5F00">
      <w:pPr>
        <w:spacing w:after="11" w:line="249" w:lineRule="auto"/>
        <w:ind w:right="26" w:firstLine="284"/>
        <w:rPr>
          <w:rFonts w:ascii="Times New Roman" w:eastAsia="Times New Roman" w:hAnsi="Times New Roman" w:cs="Times New Roman"/>
          <w:i/>
          <w:iCs/>
          <w:sz w:val="20"/>
          <w:szCs w:val="20"/>
        </w:rPr>
      </w:pPr>
      <w:r>
        <w:rPr>
          <w:rFonts w:ascii="Times New Roman" w:eastAsia="Times New Roman" w:hAnsi="Times New Roman" w:cs="Times New Roman"/>
          <w:lang w:val="id-ID"/>
        </w:rPr>
        <w:t>Berikut merupakan penjelasan dari kasus penggunaan untuk menghapus data termin.</w:t>
      </w:r>
      <w:r w:rsidR="00DA3EFC" w:rsidRPr="6C7C1522">
        <w:rPr>
          <w:rFonts w:ascii="Times New Roman" w:eastAsia="Times New Roman" w:hAnsi="Times New Roman" w:cs="Times New Roman"/>
          <w:i/>
          <w:iCs/>
          <w:sz w:val="20"/>
          <w:szCs w:val="20"/>
        </w:rPr>
        <w:t xml:space="preserve"> </w:t>
      </w:r>
    </w:p>
    <w:p w14:paraId="3A04C1E0" w14:textId="77777777" w:rsidR="009C5F00" w:rsidRPr="0078000C" w:rsidRDefault="009C5F00" w:rsidP="009C5F00">
      <w:pPr>
        <w:spacing w:after="11" w:line="249" w:lineRule="auto"/>
        <w:ind w:right="26" w:firstLine="284"/>
        <w:rPr>
          <w:rFonts w:ascii="Times New Roman" w:eastAsia="Times New Roman" w:hAnsi="Times New Roman" w:cs="Times New Roman"/>
          <w:i/>
          <w:iCs/>
          <w:sz w:val="20"/>
          <w:szCs w:val="20"/>
        </w:rPr>
      </w:pPr>
    </w:p>
    <w:p w14:paraId="5D0FFDAB" w14:textId="7D0F6E31" w:rsidR="00392E48" w:rsidRDefault="00392E48" w:rsidP="00392E48">
      <w:pPr>
        <w:pStyle w:val="Gambar"/>
      </w:pPr>
      <w:bookmarkStart w:id="92" w:name="_Toc51018103"/>
      <w:r>
        <w:t xml:space="preserve">Tabel 4. </w:t>
      </w:r>
      <w:r>
        <w:fldChar w:fldCharType="begin"/>
      </w:r>
      <w:r>
        <w:instrText xml:space="preserve"> SEQ Tabel_4. \* ARABIC </w:instrText>
      </w:r>
      <w:r>
        <w:fldChar w:fldCharType="separate"/>
      </w:r>
      <w:r w:rsidR="00BF546C">
        <w:rPr>
          <w:noProof/>
        </w:rPr>
        <w:t>19</w:t>
      </w:r>
      <w:r>
        <w:fldChar w:fldCharType="end"/>
      </w:r>
      <w:r>
        <w:t xml:space="preserve"> </w:t>
      </w:r>
      <w:r w:rsidRPr="0042190B">
        <w:t>Use Case Menghapus Data Termin</w:t>
      </w:r>
      <w:bookmarkEnd w:id="92"/>
    </w:p>
    <w:tbl>
      <w:tblPr>
        <w:tblStyle w:val="TableGrid1"/>
        <w:tblW w:w="5276" w:type="dxa"/>
        <w:tblInd w:w="-2" w:type="dxa"/>
        <w:tblCellMar>
          <w:top w:w="37" w:type="dxa"/>
          <w:left w:w="108" w:type="dxa"/>
          <w:right w:w="115" w:type="dxa"/>
        </w:tblCellMar>
        <w:tblLook w:val="04A0" w:firstRow="1" w:lastRow="0" w:firstColumn="1" w:lastColumn="0" w:noHBand="0" w:noVBand="1"/>
      </w:tblPr>
      <w:tblGrid>
        <w:gridCol w:w="1362"/>
        <w:gridCol w:w="1276"/>
        <w:gridCol w:w="2638"/>
      </w:tblGrid>
      <w:tr w:rsidR="000B17B9" w14:paraId="70860653" w14:textId="77777777" w:rsidTr="00392E48">
        <w:trPr>
          <w:trHeight w:val="232"/>
        </w:trPr>
        <w:tc>
          <w:tcPr>
            <w:tcW w:w="1362" w:type="dxa"/>
            <w:tcBorders>
              <w:top w:val="single" w:sz="4" w:space="0" w:color="000000"/>
              <w:left w:val="single" w:sz="4" w:space="0" w:color="000000"/>
              <w:bottom w:val="single" w:sz="4" w:space="0" w:color="000000"/>
              <w:right w:val="single" w:sz="4" w:space="0" w:color="000000"/>
            </w:tcBorders>
          </w:tcPr>
          <w:p w14:paraId="75CC05BD" w14:textId="77777777" w:rsidR="00DA3EFC" w:rsidRDefault="00DA3EFC" w:rsidP="00103C9A">
            <w:pPr>
              <w:ind w:right="26"/>
            </w:pPr>
            <w:r>
              <w:rPr>
                <w:rFonts w:ascii="Cambria" w:eastAsia="Cambria" w:hAnsi="Cambria" w:cs="Cambria"/>
                <w:sz w:val="20"/>
              </w:rPr>
              <w:t xml:space="preserve">Nama </w:t>
            </w:r>
          </w:p>
        </w:tc>
        <w:tc>
          <w:tcPr>
            <w:tcW w:w="3914" w:type="dxa"/>
            <w:gridSpan w:val="2"/>
            <w:tcBorders>
              <w:top w:val="single" w:sz="4" w:space="0" w:color="000000"/>
              <w:left w:val="single" w:sz="4" w:space="0" w:color="000000"/>
              <w:bottom w:val="single" w:sz="4" w:space="0" w:color="000000"/>
              <w:right w:val="single" w:sz="4" w:space="0" w:color="000000"/>
            </w:tcBorders>
          </w:tcPr>
          <w:p w14:paraId="2F0511BB" w14:textId="6CAB375D" w:rsidR="00DA3EFC" w:rsidRPr="00B77097" w:rsidRDefault="00A47998" w:rsidP="00103C9A">
            <w:pPr>
              <w:ind w:right="26"/>
              <w:rPr>
                <w:lang w:val="en-US"/>
              </w:rPr>
            </w:pPr>
            <w:r>
              <w:rPr>
                <w:rFonts w:ascii="Cambria" w:eastAsia="Cambria" w:hAnsi="Cambria" w:cs="Cambria"/>
                <w:sz w:val="20"/>
              </w:rPr>
              <w:t>Menghapus</w:t>
            </w:r>
            <w:r w:rsidR="00DA3EFC">
              <w:rPr>
                <w:rFonts w:ascii="Cambria" w:eastAsia="Cambria" w:hAnsi="Cambria" w:cs="Cambria"/>
                <w:sz w:val="20"/>
              </w:rPr>
              <w:t xml:space="preserve"> </w:t>
            </w:r>
            <w:r w:rsidR="00DA3EFC">
              <w:rPr>
                <w:rFonts w:ascii="Cambria" w:eastAsia="Cambria" w:hAnsi="Cambria" w:cs="Cambria"/>
                <w:sz w:val="20"/>
                <w:lang w:val="id-ID"/>
              </w:rPr>
              <w:t xml:space="preserve">Data </w:t>
            </w:r>
            <w:r w:rsidR="00DA3EFC">
              <w:rPr>
                <w:rFonts w:ascii="Cambria" w:eastAsia="Cambria" w:hAnsi="Cambria" w:cs="Cambria"/>
                <w:sz w:val="20"/>
                <w:lang w:val="en-US"/>
              </w:rPr>
              <w:t>Termin</w:t>
            </w:r>
          </w:p>
        </w:tc>
      </w:tr>
      <w:tr w:rsidR="000B17B9" w14:paraId="76553A07" w14:textId="77777777" w:rsidTr="00392E48">
        <w:trPr>
          <w:trHeight w:val="232"/>
        </w:trPr>
        <w:tc>
          <w:tcPr>
            <w:tcW w:w="1362" w:type="dxa"/>
            <w:tcBorders>
              <w:top w:val="single" w:sz="4" w:space="0" w:color="000000"/>
              <w:left w:val="single" w:sz="4" w:space="0" w:color="000000"/>
              <w:bottom w:val="single" w:sz="4" w:space="0" w:color="000000"/>
              <w:right w:val="single" w:sz="4" w:space="0" w:color="000000"/>
            </w:tcBorders>
          </w:tcPr>
          <w:p w14:paraId="60ADA4B9" w14:textId="77777777" w:rsidR="00DA3EFC" w:rsidRDefault="00DA3EFC" w:rsidP="00103C9A">
            <w:pPr>
              <w:ind w:right="26"/>
            </w:pPr>
            <w:r>
              <w:rPr>
                <w:rFonts w:ascii="Cambria" w:eastAsia="Cambria" w:hAnsi="Cambria" w:cs="Cambria"/>
                <w:sz w:val="20"/>
              </w:rPr>
              <w:t xml:space="preserve">Kode </w:t>
            </w:r>
          </w:p>
        </w:tc>
        <w:tc>
          <w:tcPr>
            <w:tcW w:w="3914" w:type="dxa"/>
            <w:gridSpan w:val="2"/>
            <w:tcBorders>
              <w:top w:val="single" w:sz="4" w:space="0" w:color="000000"/>
              <w:left w:val="single" w:sz="4" w:space="0" w:color="000000"/>
              <w:bottom w:val="single" w:sz="4" w:space="0" w:color="000000"/>
              <w:right w:val="single" w:sz="4" w:space="0" w:color="000000"/>
            </w:tcBorders>
          </w:tcPr>
          <w:p w14:paraId="00952FBE" w14:textId="62E1F769" w:rsidR="00DA3EFC" w:rsidRDefault="00DA3EFC" w:rsidP="00103C9A">
            <w:pPr>
              <w:ind w:right="26"/>
            </w:pPr>
            <w:r>
              <w:rPr>
                <w:rFonts w:ascii="Cambria" w:eastAsia="Cambria" w:hAnsi="Cambria" w:cs="Cambria"/>
                <w:sz w:val="20"/>
              </w:rPr>
              <w:t>UC01</w:t>
            </w:r>
            <w:r w:rsidR="00F4131D">
              <w:rPr>
                <w:rFonts w:ascii="Cambria" w:eastAsia="Cambria" w:hAnsi="Cambria" w:cs="Cambria"/>
                <w:sz w:val="20"/>
              </w:rPr>
              <w:t>6</w:t>
            </w:r>
          </w:p>
        </w:tc>
      </w:tr>
      <w:tr w:rsidR="000B17B9" w14:paraId="26EE2641" w14:textId="77777777" w:rsidTr="00392E48">
        <w:trPr>
          <w:trHeight w:val="232"/>
        </w:trPr>
        <w:tc>
          <w:tcPr>
            <w:tcW w:w="1362" w:type="dxa"/>
            <w:tcBorders>
              <w:top w:val="single" w:sz="4" w:space="0" w:color="000000"/>
              <w:left w:val="single" w:sz="4" w:space="0" w:color="000000"/>
              <w:bottom w:val="single" w:sz="4" w:space="0" w:color="000000"/>
              <w:right w:val="single" w:sz="4" w:space="0" w:color="000000"/>
            </w:tcBorders>
          </w:tcPr>
          <w:p w14:paraId="3EA00C9D" w14:textId="77777777" w:rsidR="00DA3EFC" w:rsidRDefault="00DA3EFC" w:rsidP="00103C9A">
            <w:pPr>
              <w:ind w:right="26"/>
            </w:pPr>
            <w:r>
              <w:rPr>
                <w:rFonts w:ascii="Cambria" w:eastAsia="Cambria" w:hAnsi="Cambria" w:cs="Cambria"/>
                <w:sz w:val="20"/>
              </w:rPr>
              <w:lastRenderedPageBreak/>
              <w:t xml:space="preserve">Aktor </w:t>
            </w:r>
          </w:p>
        </w:tc>
        <w:tc>
          <w:tcPr>
            <w:tcW w:w="3914" w:type="dxa"/>
            <w:gridSpan w:val="2"/>
            <w:tcBorders>
              <w:top w:val="single" w:sz="4" w:space="0" w:color="000000"/>
              <w:left w:val="single" w:sz="4" w:space="0" w:color="000000"/>
              <w:bottom w:val="single" w:sz="4" w:space="0" w:color="000000"/>
              <w:right w:val="single" w:sz="4" w:space="0" w:color="000000"/>
            </w:tcBorders>
          </w:tcPr>
          <w:p w14:paraId="1D10C1F9" w14:textId="77777777" w:rsidR="00DA3EFC" w:rsidRPr="00B77097" w:rsidRDefault="00DA3EFC" w:rsidP="00103C9A">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65B5D6AA" w14:textId="77777777" w:rsidTr="00392E48">
        <w:trPr>
          <w:trHeight w:val="232"/>
        </w:trPr>
        <w:tc>
          <w:tcPr>
            <w:tcW w:w="1362" w:type="dxa"/>
            <w:tcBorders>
              <w:top w:val="single" w:sz="4" w:space="0" w:color="000000"/>
              <w:left w:val="single" w:sz="4" w:space="0" w:color="000000"/>
              <w:bottom w:val="single" w:sz="4" w:space="0" w:color="000000"/>
              <w:right w:val="single" w:sz="4" w:space="0" w:color="000000"/>
            </w:tcBorders>
          </w:tcPr>
          <w:p w14:paraId="193E5951" w14:textId="77777777" w:rsidR="00DA3EFC" w:rsidRDefault="00DA3EFC" w:rsidP="00103C9A">
            <w:pPr>
              <w:ind w:right="26"/>
            </w:pPr>
            <w:r>
              <w:rPr>
                <w:rFonts w:ascii="Cambria" w:eastAsia="Cambria" w:hAnsi="Cambria" w:cs="Cambria"/>
                <w:sz w:val="20"/>
              </w:rPr>
              <w:t xml:space="preserve">Deskripsi </w:t>
            </w:r>
          </w:p>
        </w:tc>
        <w:tc>
          <w:tcPr>
            <w:tcW w:w="3914" w:type="dxa"/>
            <w:gridSpan w:val="2"/>
            <w:tcBorders>
              <w:top w:val="single" w:sz="4" w:space="0" w:color="000000"/>
              <w:left w:val="single" w:sz="4" w:space="0" w:color="000000"/>
              <w:bottom w:val="single" w:sz="4" w:space="0" w:color="000000"/>
              <w:right w:val="single" w:sz="4" w:space="0" w:color="000000"/>
            </w:tcBorders>
          </w:tcPr>
          <w:p w14:paraId="07F539C4" w14:textId="42C4D9AA" w:rsidR="00DA3EFC" w:rsidRPr="00B22C89" w:rsidRDefault="00DA3EFC" w:rsidP="00103C9A">
            <w:pPr>
              <w:ind w:right="26"/>
              <w:rPr>
                <w:rFonts w:asciiTheme="majorBidi" w:hAnsiTheme="majorBidi" w:cstheme="majorBidi"/>
                <w:lang w:val="en-US"/>
              </w:rPr>
            </w:pPr>
            <w:r>
              <w:rPr>
                <w:rFonts w:asciiTheme="majorBidi" w:hAnsiTheme="majorBidi" w:cstheme="majorBidi"/>
                <w:lang w:val="id-ID"/>
              </w:rPr>
              <w:t xml:space="preserve">IT Finance </w:t>
            </w:r>
            <w:r w:rsidR="00DE340E">
              <w:rPr>
                <w:rFonts w:asciiTheme="majorBidi" w:hAnsiTheme="majorBidi" w:cstheme="majorBidi"/>
                <w:lang w:val="en-US"/>
              </w:rPr>
              <w:t>menghapus</w:t>
            </w:r>
            <w:r>
              <w:rPr>
                <w:rFonts w:asciiTheme="majorBidi" w:hAnsiTheme="majorBidi" w:cstheme="majorBidi"/>
                <w:lang w:val="id-ID"/>
              </w:rPr>
              <w:t xml:space="preserve"> d</w:t>
            </w:r>
            <w:r>
              <w:rPr>
                <w:rFonts w:asciiTheme="majorBidi" w:hAnsiTheme="majorBidi" w:cstheme="majorBidi"/>
                <w:lang w:val="en-US"/>
              </w:rPr>
              <w:t>ata termin</w:t>
            </w:r>
          </w:p>
        </w:tc>
      </w:tr>
      <w:tr w:rsidR="000B17B9" w14:paraId="26C2BA8E" w14:textId="77777777" w:rsidTr="00392E48">
        <w:trPr>
          <w:trHeight w:val="230"/>
        </w:trPr>
        <w:tc>
          <w:tcPr>
            <w:tcW w:w="1362" w:type="dxa"/>
            <w:tcBorders>
              <w:top w:val="single" w:sz="4" w:space="0" w:color="000000"/>
              <w:left w:val="single" w:sz="4" w:space="0" w:color="000000"/>
              <w:bottom w:val="single" w:sz="4" w:space="0" w:color="000000"/>
              <w:right w:val="single" w:sz="4" w:space="0" w:color="000000"/>
            </w:tcBorders>
          </w:tcPr>
          <w:p w14:paraId="0BF91605" w14:textId="77777777" w:rsidR="00DA3EFC" w:rsidRDefault="00DA3EFC" w:rsidP="00103C9A">
            <w:pPr>
              <w:ind w:right="26"/>
            </w:pPr>
            <w:r>
              <w:rPr>
                <w:rFonts w:ascii="Cambria" w:eastAsia="Cambria" w:hAnsi="Cambria" w:cs="Cambria"/>
                <w:sz w:val="20"/>
              </w:rPr>
              <w:t xml:space="preserve">Kondisi Awal </w:t>
            </w:r>
          </w:p>
        </w:tc>
        <w:tc>
          <w:tcPr>
            <w:tcW w:w="3914" w:type="dxa"/>
            <w:gridSpan w:val="2"/>
            <w:tcBorders>
              <w:top w:val="single" w:sz="4" w:space="0" w:color="000000"/>
              <w:left w:val="single" w:sz="4" w:space="0" w:color="000000"/>
              <w:bottom w:val="single" w:sz="4" w:space="0" w:color="000000"/>
              <w:right w:val="single" w:sz="4" w:space="0" w:color="000000"/>
            </w:tcBorders>
          </w:tcPr>
          <w:p w14:paraId="6DCE849F" w14:textId="0C6F4BB6" w:rsidR="00DA3EFC" w:rsidRDefault="00DA3EFC" w:rsidP="00103C9A">
            <w:pPr>
              <w:ind w:right="26"/>
            </w:pPr>
            <w:r>
              <w:t xml:space="preserve">Data termin </w:t>
            </w:r>
            <w:r w:rsidR="00EA1A07">
              <w:t>sudah</w:t>
            </w:r>
            <w:r>
              <w:t xml:space="preserve"> terdaftar dalam </w:t>
            </w:r>
            <w:r w:rsidR="004333F3">
              <w:t>system dan status invoice “UNPAID”</w:t>
            </w:r>
          </w:p>
        </w:tc>
      </w:tr>
      <w:tr w:rsidR="000B17B9" w14:paraId="5A6D0721" w14:textId="77777777" w:rsidTr="00392E48">
        <w:trPr>
          <w:trHeight w:val="232"/>
        </w:trPr>
        <w:tc>
          <w:tcPr>
            <w:tcW w:w="1362" w:type="dxa"/>
            <w:tcBorders>
              <w:top w:val="single" w:sz="4" w:space="0" w:color="000000"/>
              <w:left w:val="single" w:sz="4" w:space="0" w:color="000000"/>
              <w:bottom w:val="single" w:sz="4" w:space="0" w:color="000000"/>
              <w:right w:val="single" w:sz="4" w:space="0" w:color="000000"/>
            </w:tcBorders>
          </w:tcPr>
          <w:p w14:paraId="177B978E" w14:textId="77777777" w:rsidR="00DA3EFC" w:rsidRDefault="00DA3EFC" w:rsidP="00103C9A">
            <w:pPr>
              <w:ind w:right="26"/>
            </w:pPr>
            <w:r>
              <w:rPr>
                <w:rFonts w:ascii="Cambria" w:eastAsia="Cambria" w:hAnsi="Cambria" w:cs="Cambria"/>
                <w:sz w:val="20"/>
              </w:rPr>
              <w:t xml:space="preserve">Kondisi Akhir </w:t>
            </w:r>
          </w:p>
        </w:tc>
        <w:tc>
          <w:tcPr>
            <w:tcW w:w="3914" w:type="dxa"/>
            <w:gridSpan w:val="2"/>
            <w:tcBorders>
              <w:top w:val="single" w:sz="4" w:space="0" w:color="000000"/>
              <w:left w:val="single" w:sz="4" w:space="0" w:color="000000"/>
              <w:bottom w:val="single" w:sz="4" w:space="0" w:color="000000"/>
              <w:right w:val="single" w:sz="4" w:space="0" w:color="000000"/>
            </w:tcBorders>
          </w:tcPr>
          <w:p w14:paraId="7B71DE60" w14:textId="68094709" w:rsidR="00DA3EFC" w:rsidRDefault="00DA3EFC" w:rsidP="00103C9A">
            <w:pPr>
              <w:ind w:right="26"/>
            </w:pPr>
            <w:r>
              <w:t xml:space="preserve">Data termin </w:t>
            </w:r>
            <w:r w:rsidR="004333F3">
              <w:t>terhapus dari</w:t>
            </w:r>
            <w:r>
              <w:t xml:space="preserve"> sistem</w:t>
            </w:r>
          </w:p>
        </w:tc>
      </w:tr>
      <w:tr w:rsidR="000B17B9" w14:paraId="4BEC904A" w14:textId="77777777" w:rsidTr="00C67F55">
        <w:trPr>
          <w:trHeight w:val="308"/>
        </w:trPr>
        <w:tc>
          <w:tcPr>
            <w:tcW w:w="5276" w:type="dxa"/>
            <w:gridSpan w:val="3"/>
            <w:tcBorders>
              <w:top w:val="single" w:sz="4" w:space="0" w:color="000000"/>
              <w:left w:val="single" w:sz="4" w:space="0" w:color="000000"/>
              <w:bottom w:val="single" w:sz="4" w:space="0" w:color="000000"/>
              <w:right w:val="single" w:sz="4" w:space="0" w:color="000000"/>
            </w:tcBorders>
          </w:tcPr>
          <w:p w14:paraId="23B75960" w14:textId="77777777" w:rsidR="00DA3EFC" w:rsidRDefault="00DA3EFC" w:rsidP="00103C9A">
            <w:pPr>
              <w:ind w:right="26"/>
            </w:pPr>
            <w:r>
              <w:rPr>
                <w:rFonts w:ascii="Cambria" w:eastAsia="Cambria" w:hAnsi="Cambria" w:cs="Cambria"/>
                <w:sz w:val="20"/>
              </w:rPr>
              <w:t xml:space="preserve">Alur Normal </w:t>
            </w:r>
          </w:p>
        </w:tc>
      </w:tr>
      <w:tr w:rsidR="000B17B9" w14:paraId="12CE1853" w14:textId="77777777" w:rsidTr="00392E48">
        <w:trPr>
          <w:trHeight w:val="164"/>
        </w:trPr>
        <w:tc>
          <w:tcPr>
            <w:tcW w:w="2638" w:type="dxa"/>
            <w:gridSpan w:val="2"/>
            <w:tcBorders>
              <w:top w:val="single" w:sz="4" w:space="0" w:color="000000"/>
              <w:left w:val="single" w:sz="4" w:space="0" w:color="000000"/>
              <w:bottom w:val="single" w:sz="4" w:space="0" w:color="000000"/>
              <w:right w:val="single" w:sz="4" w:space="0" w:color="000000"/>
            </w:tcBorders>
          </w:tcPr>
          <w:p w14:paraId="4D684D9C" w14:textId="3446448E" w:rsidR="00DA3EFC" w:rsidRPr="00B22C89" w:rsidRDefault="00DA3EFC" w:rsidP="00E440E4">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38" w:type="dxa"/>
            <w:tcBorders>
              <w:top w:val="single" w:sz="4" w:space="0" w:color="000000"/>
              <w:left w:val="single" w:sz="4" w:space="0" w:color="000000"/>
              <w:bottom w:val="single" w:sz="4" w:space="0" w:color="000000"/>
              <w:right w:val="single" w:sz="4" w:space="0" w:color="000000"/>
            </w:tcBorders>
          </w:tcPr>
          <w:p w14:paraId="357634A3" w14:textId="77777777" w:rsidR="00DA3EFC" w:rsidRDefault="00DA3EFC" w:rsidP="00E440E4">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103F31EB" w14:textId="77777777" w:rsidTr="00392E48">
        <w:trPr>
          <w:trHeight w:val="747"/>
        </w:trPr>
        <w:tc>
          <w:tcPr>
            <w:tcW w:w="2638" w:type="dxa"/>
            <w:gridSpan w:val="2"/>
            <w:tcBorders>
              <w:top w:val="single" w:sz="4" w:space="0" w:color="000000"/>
              <w:left w:val="single" w:sz="4" w:space="0" w:color="000000"/>
              <w:bottom w:val="single" w:sz="4" w:space="0" w:color="000000"/>
              <w:right w:val="single" w:sz="4" w:space="0" w:color="000000"/>
            </w:tcBorders>
          </w:tcPr>
          <w:p w14:paraId="0EBE2FFB" w14:textId="2236403E" w:rsidR="004333F3" w:rsidRPr="00FE4752" w:rsidRDefault="003D2E55" w:rsidP="002070B2">
            <w:pPr>
              <w:pStyle w:val="ListParagraph"/>
              <w:numPr>
                <w:ilvl w:val="0"/>
                <w:numId w:val="32"/>
              </w:numPr>
              <w:spacing w:after="6"/>
              <w:ind w:left="315" w:right="26"/>
              <w:rPr>
                <w:rFonts w:ascii="Cambria" w:hAnsi="Cambria"/>
                <w:sz w:val="20"/>
                <w:szCs w:val="20"/>
              </w:rPr>
            </w:pPr>
            <w:r w:rsidRPr="00FE4752">
              <w:rPr>
                <w:rFonts w:ascii="Cambria" w:hAnsi="Cambria"/>
                <w:sz w:val="20"/>
                <w:szCs w:val="20"/>
              </w:rPr>
              <w:t xml:space="preserve">IT Finance memilih </w:t>
            </w:r>
            <w:r w:rsidR="00B06950" w:rsidRPr="00FE4752">
              <w:rPr>
                <w:rFonts w:ascii="Cambria" w:hAnsi="Cambria"/>
                <w:sz w:val="20"/>
                <w:szCs w:val="20"/>
              </w:rPr>
              <w:t>menu “</w:t>
            </w:r>
            <w:r w:rsidR="00BE359F" w:rsidRPr="00FE4752">
              <w:rPr>
                <w:rFonts w:ascii="Cambria" w:hAnsi="Cambria"/>
                <w:sz w:val="20"/>
                <w:szCs w:val="20"/>
              </w:rPr>
              <w:t>Daftar Termin PKS</w:t>
            </w:r>
            <w:r w:rsidR="00B06950" w:rsidRPr="00FE4752">
              <w:rPr>
                <w:rFonts w:ascii="Cambria" w:hAnsi="Cambria"/>
                <w:sz w:val="20"/>
                <w:szCs w:val="20"/>
              </w:rPr>
              <w:t>”</w:t>
            </w:r>
          </w:p>
          <w:p w14:paraId="4B7EC25B" w14:textId="58C1B0AB" w:rsidR="00DA3EFC" w:rsidRPr="006A28CE" w:rsidRDefault="00760327" w:rsidP="002070B2">
            <w:pPr>
              <w:pStyle w:val="ListParagraph"/>
              <w:numPr>
                <w:ilvl w:val="0"/>
                <w:numId w:val="32"/>
              </w:numPr>
              <w:spacing w:after="6"/>
              <w:ind w:left="315" w:right="26"/>
            </w:pPr>
            <w:r>
              <w:rPr>
                <w:rFonts w:ascii="Cambria" w:hAnsi="Cambria"/>
                <w:sz w:val="20"/>
                <w:szCs w:val="20"/>
              </w:rPr>
              <w:t>IT Finance mengklik tombol hapus pada termin yang akan dihapus</w:t>
            </w:r>
          </w:p>
        </w:tc>
        <w:tc>
          <w:tcPr>
            <w:tcW w:w="2638" w:type="dxa"/>
            <w:tcBorders>
              <w:top w:val="single" w:sz="4" w:space="0" w:color="000000"/>
              <w:left w:val="single" w:sz="4" w:space="0" w:color="000000"/>
              <w:bottom w:val="single" w:sz="4" w:space="0" w:color="000000"/>
              <w:right w:val="single" w:sz="4" w:space="0" w:color="000000"/>
            </w:tcBorders>
          </w:tcPr>
          <w:p w14:paraId="58F2F5FF" w14:textId="5A328EFE" w:rsidR="00DA3EFC" w:rsidRPr="00D51531" w:rsidRDefault="00F005DA" w:rsidP="00AB231F">
            <w:pPr>
              <w:spacing w:after="6"/>
              <w:ind w:right="26"/>
              <w:rPr>
                <w:rFonts w:ascii="Cambria" w:eastAsia="Cambria" w:hAnsi="Cambria" w:cs="Cambria"/>
                <w:sz w:val="20"/>
                <w:lang w:val="id-ID"/>
              </w:rPr>
            </w:pPr>
            <w:r w:rsidRPr="00F005DA">
              <w:rPr>
                <w:rFonts w:ascii="Cambria" w:eastAsia="Cambria" w:hAnsi="Cambria" w:cs="Cambria"/>
                <w:sz w:val="20"/>
                <w:lang w:val="en-US"/>
              </w:rPr>
              <w:t>1.</w:t>
            </w:r>
            <w:r>
              <w:rPr>
                <w:rFonts w:ascii="Cambria" w:eastAsia="Cambria" w:hAnsi="Cambria" w:cs="Cambria"/>
                <w:sz w:val="20"/>
                <w:lang w:val="en-US"/>
              </w:rPr>
              <w:t xml:space="preserve">1. </w:t>
            </w:r>
            <w:r w:rsidR="00DA3EFC" w:rsidRPr="00D51531">
              <w:rPr>
                <w:rFonts w:ascii="Cambria" w:eastAsia="Cambria" w:hAnsi="Cambria" w:cs="Cambria"/>
                <w:sz w:val="20"/>
                <w:lang w:val="id-ID"/>
              </w:rPr>
              <w:t xml:space="preserve">Sistem menampilkan halaman daftar </w:t>
            </w:r>
            <w:r w:rsidR="00DA3EFC" w:rsidRPr="00D51531">
              <w:rPr>
                <w:rFonts w:ascii="Cambria" w:eastAsia="Cambria" w:hAnsi="Cambria" w:cs="Cambria"/>
                <w:sz w:val="20"/>
                <w:lang w:val="en-US"/>
              </w:rPr>
              <w:t>pks</w:t>
            </w:r>
          </w:p>
          <w:p w14:paraId="5FCAA3DC" w14:textId="16368192" w:rsidR="00C67135" w:rsidRDefault="00DA3EFC" w:rsidP="002070B2">
            <w:pPr>
              <w:pStyle w:val="ListParagraph"/>
              <w:numPr>
                <w:ilvl w:val="1"/>
                <w:numId w:val="32"/>
              </w:numPr>
              <w:spacing w:after="6"/>
              <w:ind w:left="305" w:right="26"/>
              <w:rPr>
                <w:rFonts w:ascii="Cambria" w:eastAsia="Cambria" w:hAnsi="Cambria" w:cs="Cambria"/>
                <w:sz w:val="20"/>
                <w:lang w:val="en-US"/>
              </w:rPr>
            </w:pPr>
            <w:r w:rsidRPr="00C67135">
              <w:rPr>
                <w:rFonts w:ascii="Cambria" w:eastAsia="Cambria" w:hAnsi="Cambria" w:cs="Cambria"/>
                <w:sz w:val="20"/>
                <w:lang w:val="id-ID"/>
              </w:rPr>
              <w:t xml:space="preserve">Sistem </w:t>
            </w:r>
            <w:r w:rsidR="00100341">
              <w:rPr>
                <w:rFonts w:ascii="Cambria" w:eastAsia="Cambria" w:hAnsi="Cambria" w:cs="Cambria"/>
                <w:sz w:val="20"/>
                <w:lang w:val="en-US"/>
              </w:rPr>
              <w:t>menghapus data termin dari database</w:t>
            </w:r>
          </w:p>
          <w:p w14:paraId="03CDFBBD" w14:textId="2DB0CF3F" w:rsidR="00DA3EFC" w:rsidRPr="000432F8" w:rsidRDefault="00DA3EFC" w:rsidP="002070B2">
            <w:pPr>
              <w:pStyle w:val="ListParagraph"/>
              <w:numPr>
                <w:ilvl w:val="1"/>
                <w:numId w:val="32"/>
              </w:numPr>
              <w:spacing w:after="6"/>
              <w:ind w:left="305" w:right="26"/>
              <w:rPr>
                <w:rFonts w:ascii="Cambria" w:eastAsia="Cambria" w:hAnsi="Cambria" w:cs="Cambria"/>
                <w:sz w:val="20"/>
                <w:lang w:val="en-US"/>
              </w:rPr>
            </w:pPr>
            <w:r w:rsidRPr="00BB42EE">
              <w:rPr>
                <w:rFonts w:ascii="Cambria" w:eastAsia="Cambria" w:hAnsi="Cambria" w:cs="Cambria"/>
                <w:sz w:val="20"/>
                <w:lang w:val="en-US"/>
              </w:rPr>
              <w:t xml:space="preserve">Sistem menampilkan </w:t>
            </w:r>
            <w:r w:rsidR="00D458D2">
              <w:rPr>
                <w:rFonts w:ascii="Cambria" w:eastAsia="Cambria" w:hAnsi="Cambria" w:cs="Cambria"/>
                <w:sz w:val="20"/>
                <w:lang w:val="en-US"/>
              </w:rPr>
              <w:t>peringatan bahwa</w:t>
            </w:r>
            <w:r w:rsidRPr="00BB42EE">
              <w:rPr>
                <w:rFonts w:ascii="Cambria" w:eastAsia="Cambria" w:hAnsi="Cambria" w:cs="Cambria"/>
                <w:sz w:val="20"/>
                <w:lang w:val="en-US"/>
              </w:rPr>
              <w:t xml:space="preserve"> data </w:t>
            </w:r>
            <w:r w:rsidR="00D458D2">
              <w:rPr>
                <w:rFonts w:ascii="Cambria" w:eastAsia="Cambria" w:hAnsi="Cambria" w:cs="Cambria"/>
                <w:sz w:val="20"/>
                <w:lang w:val="en-US"/>
              </w:rPr>
              <w:t>telah dihapus</w:t>
            </w:r>
          </w:p>
        </w:tc>
      </w:tr>
      <w:tr w:rsidR="000B17B9" w14:paraId="6AF42490" w14:textId="77777777" w:rsidTr="00C67F55">
        <w:trPr>
          <w:trHeight w:val="454"/>
        </w:trPr>
        <w:tc>
          <w:tcPr>
            <w:tcW w:w="5276" w:type="dxa"/>
            <w:gridSpan w:val="3"/>
            <w:tcBorders>
              <w:top w:val="single" w:sz="4" w:space="0" w:color="000000"/>
              <w:left w:val="single" w:sz="4" w:space="0" w:color="000000"/>
              <w:bottom w:val="single" w:sz="4" w:space="0" w:color="000000"/>
              <w:right w:val="single" w:sz="4" w:space="0" w:color="000000"/>
            </w:tcBorders>
          </w:tcPr>
          <w:p w14:paraId="636AB6F2" w14:textId="77777777" w:rsidR="00DA3EFC" w:rsidRDefault="00DA3EFC" w:rsidP="00103C9A">
            <w:pPr>
              <w:ind w:right="26"/>
            </w:pPr>
            <w:r>
              <w:rPr>
                <w:rFonts w:ascii="Cambria" w:eastAsia="Cambria" w:hAnsi="Cambria" w:cs="Cambria"/>
                <w:sz w:val="20"/>
              </w:rPr>
              <w:t xml:space="preserve">Alur Alternatif </w:t>
            </w:r>
          </w:p>
          <w:p w14:paraId="0FF9530F" w14:textId="77777777" w:rsidR="00DA3EFC" w:rsidRDefault="00DA3EFC" w:rsidP="00103C9A">
            <w:pPr>
              <w:ind w:right="26"/>
            </w:pPr>
            <w:r>
              <w:rPr>
                <w:rFonts w:ascii="Cambria" w:eastAsia="Cambria" w:hAnsi="Cambria" w:cs="Cambria"/>
                <w:sz w:val="20"/>
              </w:rPr>
              <w:t>-</w:t>
            </w:r>
          </w:p>
        </w:tc>
      </w:tr>
      <w:tr w:rsidR="000B17B9" w14:paraId="2A829D6F" w14:textId="77777777" w:rsidTr="00C67F55">
        <w:trPr>
          <w:trHeight w:val="229"/>
        </w:trPr>
        <w:tc>
          <w:tcPr>
            <w:tcW w:w="5276" w:type="dxa"/>
            <w:gridSpan w:val="3"/>
            <w:tcBorders>
              <w:top w:val="single" w:sz="4" w:space="0" w:color="000000"/>
              <w:left w:val="single" w:sz="4" w:space="0" w:color="000000"/>
              <w:bottom w:val="single" w:sz="4" w:space="0" w:color="000000"/>
              <w:right w:val="single" w:sz="4" w:space="0" w:color="000000"/>
            </w:tcBorders>
          </w:tcPr>
          <w:p w14:paraId="332B9868" w14:textId="02EC6DA4" w:rsidR="00DA3EFC" w:rsidRPr="002A5BD8" w:rsidRDefault="00DA3EFC" w:rsidP="00103C9A">
            <w:pPr>
              <w:ind w:right="26"/>
              <w:rPr>
                <w:rFonts w:ascii="Cambria" w:eastAsia="Cambria" w:hAnsi="Cambria" w:cs="Cambria"/>
                <w:sz w:val="20"/>
              </w:rPr>
            </w:pPr>
            <w:r>
              <w:rPr>
                <w:rFonts w:ascii="Cambria" w:eastAsia="Cambria" w:hAnsi="Cambria" w:cs="Cambria"/>
                <w:sz w:val="20"/>
              </w:rPr>
              <w:t xml:space="preserve">Pengecualian </w:t>
            </w:r>
          </w:p>
        </w:tc>
      </w:tr>
      <w:tr w:rsidR="000B17B9" w14:paraId="20628898" w14:textId="77777777" w:rsidTr="00C67F55">
        <w:trPr>
          <w:trHeight w:val="229"/>
        </w:trPr>
        <w:tc>
          <w:tcPr>
            <w:tcW w:w="5276" w:type="dxa"/>
            <w:gridSpan w:val="3"/>
            <w:tcBorders>
              <w:top w:val="single" w:sz="4" w:space="0" w:color="000000"/>
              <w:left w:val="single" w:sz="4" w:space="0" w:color="000000"/>
              <w:bottom w:val="single" w:sz="4" w:space="0" w:color="000000"/>
              <w:right w:val="single" w:sz="4" w:space="0" w:color="000000"/>
            </w:tcBorders>
          </w:tcPr>
          <w:p w14:paraId="20DDE1B1" w14:textId="77777777" w:rsidR="00DA3EFC" w:rsidRDefault="00DA3EFC" w:rsidP="00E17C5E">
            <w:pPr>
              <w:ind w:right="26"/>
              <w:rPr>
                <w:rFonts w:ascii="Cambria" w:eastAsia="Cambria" w:hAnsi="Cambria" w:cs="Cambria"/>
                <w:sz w:val="20"/>
              </w:rPr>
            </w:pPr>
            <w:r>
              <w:rPr>
                <w:rFonts w:ascii="Cambria" w:eastAsia="Cambria" w:hAnsi="Cambria" w:cs="Cambria"/>
                <w:sz w:val="20"/>
              </w:rPr>
              <w:t>E1.</w:t>
            </w:r>
            <w:r w:rsidR="008B746E">
              <w:rPr>
                <w:rFonts w:ascii="Cambria" w:eastAsia="Cambria" w:hAnsi="Cambria" w:cs="Cambria"/>
                <w:sz w:val="20"/>
              </w:rPr>
              <w:t xml:space="preserve"> </w:t>
            </w:r>
            <w:r w:rsidR="00B30DCC">
              <w:rPr>
                <w:rFonts w:ascii="Cambria" w:eastAsia="Cambria" w:hAnsi="Cambria" w:cs="Cambria"/>
                <w:sz w:val="20"/>
              </w:rPr>
              <w:t xml:space="preserve">Termin yang akan dihapus </w:t>
            </w:r>
            <w:r w:rsidR="00653948">
              <w:rPr>
                <w:rFonts w:ascii="Cambria" w:eastAsia="Cambria" w:hAnsi="Cambria" w:cs="Cambria"/>
                <w:sz w:val="20"/>
              </w:rPr>
              <w:t xml:space="preserve">memiliki invoice yang </w:t>
            </w:r>
            <w:r w:rsidR="0051501B">
              <w:rPr>
                <w:rFonts w:ascii="Cambria" w:eastAsia="Cambria" w:hAnsi="Cambria" w:cs="Cambria"/>
                <w:sz w:val="20"/>
              </w:rPr>
              <w:t>memiliki status “PAID”</w:t>
            </w:r>
          </w:p>
          <w:p w14:paraId="45FD4590" w14:textId="3EA20E83" w:rsidR="00DA3EFC" w:rsidRPr="00F92255" w:rsidRDefault="00E10BC6" w:rsidP="002070B2">
            <w:pPr>
              <w:pStyle w:val="ListParagraph"/>
              <w:numPr>
                <w:ilvl w:val="0"/>
                <w:numId w:val="38"/>
              </w:numPr>
              <w:ind w:right="26"/>
              <w:rPr>
                <w:rFonts w:ascii="Cambria" w:eastAsia="Cambria" w:hAnsi="Cambria" w:cs="Cambria"/>
                <w:sz w:val="20"/>
              </w:rPr>
            </w:pPr>
            <w:r>
              <w:rPr>
                <w:rFonts w:ascii="Cambria" w:eastAsia="Cambria" w:hAnsi="Cambria" w:cs="Cambria"/>
                <w:sz w:val="20"/>
              </w:rPr>
              <w:t xml:space="preserve">Sistem menampilkan peringatan bahwa </w:t>
            </w:r>
            <w:r w:rsidR="008E7D11">
              <w:rPr>
                <w:rFonts w:ascii="Cambria" w:eastAsia="Cambria" w:hAnsi="Cambria" w:cs="Cambria"/>
                <w:sz w:val="20"/>
              </w:rPr>
              <w:t>termin telah dibaya</w:t>
            </w:r>
            <w:r w:rsidR="00854408">
              <w:rPr>
                <w:rFonts w:ascii="Cambria" w:eastAsia="Cambria" w:hAnsi="Cambria" w:cs="Cambria"/>
                <w:sz w:val="20"/>
              </w:rPr>
              <w:t>r</w:t>
            </w:r>
          </w:p>
        </w:tc>
      </w:tr>
      <w:tr w:rsidR="000B17B9" w14:paraId="2C24A8FD" w14:textId="77777777" w:rsidTr="00C67F55">
        <w:trPr>
          <w:trHeight w:val="259"/>
        </w:trPr>
        <w:tc>
          <w:tcPr>
            <w:tcW w:w="5276" w:type="dxa"/>
            <w:gridSpan w:val="3"/>
            <w:tcBorders>
              <w:top w:val="single" w:sz="4" w:space="0" w:color="000000"/>
              <w:left w:val="single" w:sz="4" w:space="0" w:color="000000"/>
              <w:bottom w:val="single" w:sz="4" w:space="0" w:color="000000"/>
              <w:right w:val="single" w:sz="4" w:space="0" w:color="000000"/>
            </w:tcBorders>
          </w:tcPr>
          <w:p w14:paraId="7F1EFC8B" w14:textId="77777777" w:rsidR="00DA3EFC" w:rsidRDefault="00DA3EFC" w:rsidP="00103C9A">
            <w:pPr>
              <w:ind w:right="26"/>
            </w:pPr>
            <w:r>
              <w:rPr>
                <w:rFonts w:ascii="Cambria" w:eastAsia="Cambria" w:hAnsi="Cambria" w:cs="Cambria"/>
                <w:sz w:val="20"/>
              </w:rPr>
              <w:t xml:space="preserve">Ektensi </w:t>
            </w:r>
          </w:p>
          <w:p w14:paraId="62CB4BB7" w14:textId="77777777" w:rsidR="00DA3EFC" w:rsidRPr="006B146F" w:rsidRDefault="00DA3EFC" w:rsidP="00103C9A">
            <w:pPr>
              <w:ind w:right="26"/>
              <w:rPr>
                <w:lang w:val="id-ID"/>
              </w:rPr>
            </w:pPr>
            <w:r>
              <w:rPr>
                <w:lang w:val="id-ID"/>
              </w:rPr>
              <w:t>-</w:t>
            </w:r>
          </w:p>
        </w:tc>
      </w:tr>
    </w:tbl>
    <w:p w14:paraId="1573AEE8" w14:textId="1E948CF9" w:rsidR="00392E48" w:rsidRDefault="00392E48" w:rsidP="00DA3EFC">
      <w:pPr>
        <w:spacing w:after="0"/>
        <w:ind w:right="26"/>
        <w:jc w:val="right"/>
        <w:rPr>
          <w:rFonts w:ascii="Times New Roman" w:eastAsia="Times New Roman" w:hAnsi="Times New Roman" w:cs="Times New Roman"/>
        </w:rPr>
      </w:pPr>
    </w:p>
    <w:p w14:paraId="43F0FE34" w14:textId="77777777" w:rsidR="00392E48" w:rsidRDefault="00392E48">
      <w:pPr>
        <w:rPr>
          <w:rFonts w:ascii="Times New Roman" w:eastAsia="Times New Roman" w:hAnsi="Times New Roman" w:cs="Times New Roman"/>
        </w:rPr>
      </w:pPr>
      <w:r>
        <w:rPr>
          <w:rFonts w:ascii="Times New Roman" w:eastAsia="Times New Roman" w:hAnsi="Times New Roman" w:cs="Times New Roman"/>
        </w:rPr>
        <w:br w:type="page"/>
      </w:r>
    </w:p>
    <w:p w14:paraId="7D64C989" w14:textId="77777777" w:rsidR="00DA3EFC" w:rsidRDefault="00DA3EFC" w:rsidP="00DA3EFC">
      <w:pPr>
        <w:spacing w:after="0"/>
        <w:ind w:right="26"/>
        <w:jc w:val="right"/>
        <w:rPr>
          <w:rFonts w:ascii="Times New Roman" w:eastAsia="Times New Roman" w:hAnsi="Times New Roman" w:cs="Times New Roman"/>
        </w:rPr>
      </w:pPr>
    </w:p>
    <w:p w14:paraId="682F97B0" w14:textId="0F496965" w:rsidR="00392E48" w:rsidRDefault="00392E48" w:rsidP="00392E48">
      <w:pPr>
        <w:pStyle w:val="Gambar"/>
      </w:pPr>
      <w:bookmarkStart w:id="93" w:name="_Toc51504071"/>
      <w:r>
        <w:t xml:space="preserve">Gambar 4. </w:t>
      </w:r>
      <w:r>
        <w:fldChar w:fldCharType="begin"/>
      </w:r>
      <w:r>
        <w:instrText xml:space="preserve"> SEQ Gambar_4. \* ARABIC </w:instrText>
      </w:r>
      <w:r>
        <w:fldChar w:fldCharType="separate"/>
      </w:r>
      <w:r w:rsidR="00BF546C">
        <w:rPr>
          <w:noProof/>
        </w:rPr>
        <w:t>19</w:t>
      </w:r>
      <w:r>
        <w:fldChar w:fldCharType="end"/>
      </w:r>
      <w:r>
        <w:t xml:space="preserve"> </w:t>
      </w:r>
      <w:r w:rsidRPr="00A61F79">
        <w:t>Activity Diagram Menghapus Data Termin</w:t>
      </w:r>
      <w:bookmarkEnd w:id="93"/>
    </w:p>
    <w:p w14:paraId="33DF3DF9" w14:textId="7638F01D" w:rsidR="00F425FF" w:rsidRDefault="0003018E" w:rsidP="00392E48">
      <w:pPr>
        <w:spacing w:after="0"/>
        <w:ind w:right="26"/>
        <w:jc w:val="right"/>
        <w:rPr>
          <w:rFonts w:ascii="Times New Roman" w:eastAsia="Times New Roman" w:hAnsi="Times New Roman" w:cs="Times New Roman"/>
        </w:rPr>
      </w:pPr>
      <w:r w:rsidRPr="0003018E">
        <w:rPr>
          <w:noProof/>
        </w:rPr>
        <w:drawing>
          <wp:inline distT="0" distB="0" distL="0" distR="0" wp14:anchorId="0B722AB1" wp14:editId="65E86E47">
            <wp:extent cx="3347085" cy="333438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7085" cy="3334385"/>
                    </a:xfrm>
                    <a:prstGeom prst="rect">
                      <a:avLst/>
                    </a:prstGeom>
                    <a:noFill/>
                    <a:ln>
                      <a:noFill/>
                    </a:ln>
                  </pic:spPr>
                </pic:pic>
              </a:graphicData>
            </a:graphic>
          </wp:inline>
        </w:drawing>
      </w:r>
      <w:r w:rsidR="00DA3EFC" w:rsidRPr="6C7C1522">
        <w:rPr>
          <w:rFonts w:ascii="Times New Roman" w:eastAsia="Times New Roman" w:hAnsi="Times New Roman" w:cs="Times New Roman"/>
        </w:rPr>
        <w:t xml:space="preserve"> </w:t>
      </w:r>
    </w:p>
    <w:p w14:paraId="01607962" w14:textId="77777777" w:rsidR="00C93A18" w:rsidRPr="00F425FF" w:rsidRDefault="00C93A18" w:rsidP="00392E48">
      <w:pPr>
        <w:spacing w:after="0"/>
        <w:ind w:right="26"/>
        <w:jc w:val="right"/>
        <w:rPr>
          <w:rFonts w:ascii="Times New Roman" w:eastAsia="Times New Roman" w:hAnsi="Times New Roman" w:cs="Times New Roman"/>
          <w:i/>
          <w:iCs/>
        </w:rPr>
      </w:pPr>
    </w:p>
    <w:p w14:paraId="1659595F" w14:textId="4E41E0BA" w:rsidR="00F425FF" w:rsidRDefault="00F425FF" w:rsidP="00F425FF">
      <w:pPr>
        <w:pStyle w:val="Heading4"/>
        <w:ind w:left="0" w:right="26" w:firstLine="0"/>
      </w:pPr>
      <w:r>
        <w:t>1</w:t>
      </w:r>
      <w:r w:rsidR="00D4072B">
        <w:t>7</w:t>
      </w:r>
      <w:r>
        <w:t>.</w:t>
      </w:r>
      <w:r w:rsidRPr="6C7C1522">
        <w:rPr>
          <w:rFonts w:ascii="Arial" w:eastAsia="Arial" w:hAnsi="Arial" w:cs="Arial"/>
        </w:rPr>
        <w:t xml:space="preserve"> </w:t>
      </w:r>
      <w:r w:rsidR="00BD58B7">
        <w:t>Mengubah</w:t>
      </w:r>
      <w:r>
        <w:t xml:space="preserve"> Data Termin</w:t>
      </w:r>
    </w:p>
    <w:p w14:paraId="10399905" w14:textId="02398A03" w:rsidR="00F425FF" w:rsidRDefault="00B548D3" w:rsidP="00C93A18">
      <w:pPr>
        <w:spacing w:after="12" w:line="248" w:lineRule="auto"/>
        <w:ind w:right="26" w:firstLine="284"/>
        <w:jc w:val="both"/>
        <w:rPr>
          <w:rFonts w:ascii="Times New Roman" w:eastAsia="Times New Roman" w:hAnsi="Times New Roman" w:cs="Times New Roman"/>
          <w:lang w:val="id-ID"/>
        </w:rPr>
      </w:pPr>
      <w:r>
        <w:rPr>
          <w:rFonts w:ascii="Times New Roman" w:eastAsia="Times New Roman" w:hAnsi="Times New Roman" w:cs="Times New Roman"/>
          <w:lang w:val="id-ID"/>
        </w:rPr>
        <w:t>Berikut merupakan penjelasan dari kasus penggunaan untuk mengubah data termin.</w:t>
      </w:r>
    </w:p>
    <w:p w14:paraId="747056CD" w14:textId="77777777" w:rsidR="00C93A18" w:rsidRPr="00392E48" w:rsidRDefault="00C93A18" w:rsidP="00C93A18">
      <w:pPr>
        <w:spacing w:after="12" w:line="248" w:lineRule="auto"/>
        <w:ind w:right="26" w:firstLine="284"/>
        <w:jc w:val="both"/>
        <w:rPr>
          <w:lang w:val="id-ID"/>
        </w:rPr>
      </w:pPr>
    </w:p>
    <w:p w14:paraId="798A362E" w14:textId="5FB4E501" w:rsidR="00392E48" w:rsidRDefault="00392E48" w:rsidP="00392E48">
      <w:pPr>
        <w:pStyle w:val="Gambar"/>
      </w:pPr>
      <w:bookmarkStart w:id="94" w:name="_Toc51018104"/>
      <w:r>
        <w:t xml:space="preserve">Tabel 4. </w:t>
      </w:r>
      <w:r>
        <w:fldChar w:fldCharType="begin"/>
      </w:r>
      <w:r>
        <w:instrText xml:space="preserve"> SEQ Tabel_4. \* ARABIC </w:instrText>
      </w:r>
      <w:r>
        <w:fldChar w:fldCharType="separate"/>
      </w:r>
      <w:r w:rsidR="00BF546C">
        <w:rPr>
          <w:noProof/>
        </w:rPr>
        <w:t>20</w:t>
      </w:r>
      <w:r>
        <w:fldChar w:fldCharType="end"/>
      </w:r>
      <w:r>
        <w:t xml:space="preserve"> </w:t>
      </w:r>
      <w:r w:rsidRPr="0009232A">
        <w:t>Use Case Mengubah Data Termin</w:t>
      </w:r>
      <w:bookmarkEnd w:id="94"/>
    </w:p>
    <w:tbl>
      <w:tblPr>
        <w:tblStyle w:val="TableGrid1"/>
        <w:tblW w:w="5208" w:type="dxa"/>
        <w:tblInd w:w="-2" w:type="dxa"/>
        <w:tblCellMar>
          <w:top w:w="37" w:type="dxa"/>
          <w:left w:w="108" w:type="dxa"/>
          <w:right w:w="115" w:type="dxa"/>
        </w:tblCellMar>
        <w:tblLook w:val="04A0" w:firstRow="1" w:lastRow="0" w:firstColumn="1" w:lastColumn="0" w:noHBand="0" w:noVBand="1"/>
      </w:tblPr>
      <w:tblGrid>
        <w:gridCol w:w="1344"/>
        <w:gridCol w:w="1260"/>
        <w:gridCol w:w="2604"/>
      </w:tblGrid>
      <w:tr w:rsidR="000B17B9" w14:paraId="0C3543A9" w14:textId="77777777" w:rsidTr="00392E48">
        <w:trPr>
          <w:trHeight w:val="278"/>
        </w:trPr>
        <w:tc>
          <w:tcPr>
            <w:tcW w:w="1344" w:type="dxa"/>
            <w:tcBorders>
              <w:top w:val="single" w:sz="4" w:space="0" w:color="000000"/>
              <w:left w:val="single" w:sz="4" w:space="0" w:color="000000"/>
              <w:bottom w:val="single" w:sz="4" w:space="0" w:color="000000"/>
              <w:right w:val="single" w:sz="4" w:space="0" w:color="000000"/>
            </w:tcBorders>
          </w:tcPr>
          <w:p w14:paraId="0CB016C2" w14:textId="77777777" w:rsidR="00F425FF" w:rsidRDefault="00F425FF" w:rsidP="007F3C82">
            <w:pPr>
              <w:ind w:right="26"/>
            </w:pPr>
            <w:r>
              <w:rPr>
                <w:rFonts w:ascii="Cambria" w:eastAsia="Cambria" w:hAnsi="Cambria" w:cs="Cambria"/>
                <w:sz w:val="20"/>
              </w:rPr>
              <w:t xml:space="preserve">Nama </w:t>
            </w:r>
          </w:p>
        </w:tc>
        <w:tc>
          <w:tcPr>
            <w:tcW w:w="3864" w:type="dxa"/>
            <w:gridSpan w:val="2"/>
            <w:tcBorders>
              <w:top w:val="single" w:sz="4" w:space="0" w:color="000000"/>
              <w:left w:val="single" w:sz="4" w:space="0" w:color="000000"/>
              <w:bottom w:val="single" w:sz="4" w:space="0" w:color="000000"/>
              <w:right w:val="single" w:sz="4" w:space="0" w:color="000000"/>
            </w:tcBorders>
          </w:tcPr>
          <w:p w14:paraId="5A65BDF5" w14:textId="4144436E" w:rsidR="00F425FF" w:rsidRPr="00B77097" w:rsidRDefault="00BD58B7" w:rsidP="007F3C82">
            <w:pPr>
              <w:ind w:right="26"/>
              <w:rPr>
                <w:lang w:val="en-US"/>
              </w:rPr>
            </w:pPr>
            <w:r>
              <w:rPr>
                <w:rFonts w:ascii="Cambria" w:eastAsia="Cambria" w:hAnsi="Cambria" w:cs="Cambria"/>
                <w:sz w:val="20"/>
              </w:rPr>
              <w:t>Mengubah</w:t>
            </w:r>
            <w:r w:rsidR="00F425FF">
              <w:rPr>
                <w:rFonts w:ascii="Cambria" w:eastAsia="Cambria" w:hAnsi="Cambria" w:cs="Cambria"/>
                <w:sz w:val="20"/>
              </w:rPr>
              <w:t xml:space="preserve"> </w:t>
            </w:r>
            <w:r w:rsidR="00F425FF">
              <w:rPr>
                <w:rFonts w:ascii="Cambria" w:eastAsia="Cambria" w:hAnsi="Cambria" w:cs="Cambria"/>
                <w:sz w:val="20"/>
                <w:lang w:val="id-ID"/>
              </w:rPr>
              <w:t xml:space="preserve">Data </w:t>
            </w:r>
            <w:r w:rsidR="00F425FF">
              <w:rPr>
                <w:rFonts w:ascii="Cambria" w:eastAsia="Cambria" w:hAnsi="Cambria" w:cs="Cambria"/>
                <w:sz w:val="20"/>
                <w:lang w:val="en-US"/>
              </w:rPr>
              <w:t>Termin</w:t>
            </w:r>
          </w:p>
        </w:tc>
      </w:tr>
      <w:tr w:rsidR="000B17B9" w14:paraId="257D2762" w14:textId="77777777" w:rsidTr="00392E48">
        <w:trPr>
          <w:trHeight w:val="278"/>
        </w:trPr>
        <w:tc>
          <w:tcPr>
            <w:tcW w:w="1344" w:type="dxa"/>
            <w:tcBorders>
              <w:top w:val="single" w:sz="4" w:space="0" w:color="000000"/>
              <w:left w:val="single" w:sz="4" w:space="0" w:color="000000"/>
              <w:bottom w:val="single" w:sz="4" w:space="0" w:color="000000"/>
              <w:right w:val="single" w:sz="4" w:space="0" w:color="000000"/>
            </w:tcBorders>
          </w:tcPr>
          <w:p w14:paraId="72717432" w14:textId="77777777" w:rsidR="00F425FF" w:rsidRDefault="00F425FF" w:rsidP="007F3C82">
            <w:pPr>
              <w:ind w:right="26"/>
            </w:pPr>
            <w:r>
              <w:rPr>
                <w:rFonts w:ascii="Cambria" w:eastAsia="Cambria" w:hAnsi="Cambria" w:cs="Cambria"/>
                <w:sz w:val="20"/>
              </w:rPr>
              <w:t xml:space="preserve">Kode </w:t>
            </w:r>
          </w:p>
        </w:tc>
        <w:tc>
          <w:tcPr>
            <w:tcW w:w="3864" w:type="dxa"/>
            <w:gridSpan w:val="2"/>
            <w:tcBorders>
              <w:top w:val="single" w:sz="4" w:space="0" w:color="000000"/>
              <w:left w:val="single" w:sz="4" w:space="0" w:color="000000"/>
              <w:bottom w:val="single" w:sz="4" w:space="0" w:color="000000"/>
              <w:right w:val="single" w:sz="4" w:space="0" w:color="000000"/>
            </w:tcBorders>
          </w:tcPr>
          <w:p w14:paraId="05839F26" w14:textId="377F6DF0" w:rsidR="00F425FF" w:rsidRDefault="00F425FF" w:rsidP="007F3C82">
            <w:pPr>
              <w:ind w:right="26"/>
            </w:pPr>
            <w:r>
              <w:rPr>
                <w:rFonts w:ascii="Cambria" w:eastAsia="Cambria" w:hAnsi="Cambria" w:cs="Cambria"/>
                <w:sz w:val="20"/>
              </w:rPr>
              <w:t>UC01</w:t>
            </w:r>
            <w:r w:rsidR="00D4072B">
              <w:rPr>
                <w:rFonts w:ascii="Cambria" w:eastAsia="Cambria" w:hAnsi="Cambria" w:cs="Cambria"/>
                <w:sz w:val="20"/>
              </w:rPr>
              <w:t>7</w:t>
            </w:r>
          </w:p>
        </w:tc>
      </w:tr>
      <w:tr w:rsidR="000B17B9" w14:paraId="44DB8293" w14:textId="77777777" w:rsidTr="00392E48">
        <w:trPr>
          <w:trHeight w:val="278"/>
        </w:trPr>
        <w:tc>
          <w:tcPr>
            <w:tcW w:w="1344" w:type="dxa"/>
            <w:tcBorders>
              <w:top w:val="single" w:sz="4" w:space="0" w:color="000000"/>
              <w:left w:val="single" w:sz="4" w:space="0" w:color="000000"/>
              <w:bottom w:val="single" w:sz="4" w:space="0" w:color="000000"/>
              <w:right w:val="single" w:sz="4" w:space="0" w:color="000000"/>
            </w:tcBorders>
          </w:tcPr>
          <w:p w14:paraId="4D5CA561" w14:textId="77777777" w:rsidR="00F425FF" w:rsidRDefault="00F425FF" w:rsidP="007F3C82">
            <w:pPr>
              <w:ind w:right="26"/>
            </w:pPr>
            <w:r>
              <w:rPr>
                <w:rFonts w:ascii="Cambria" w:eastAsia="Cambria" w:hAnsi="Cambria" w:cs="Cambria"/>
                <w:sz w:val="20"/>
              </w:rPr>
              <w:t xml:space="preserve">Aktor </w:t>
            </w:r>
          </w:p>
        </w:tc>
        <w:tc>
          <w:tcPr>
            <w:tcW w:w="3864" w:type="dxa"/>
            <w:gridSpan w:val="2"/>
            <w:tcBorders>
              <w:top w:val="single" w:sz="4" w:space="0" w:color="000000"/>
              <w:left w:val="single" w:sz="4" w:space="0" w:color="000000"/>
              <w:bottom w:val="single" w:sz="4" w:space="0" w:color="000000"/>
              <w:right w:val="single" w:sz="4" w:space="0" w:color="000000"/>
            </w:tcBorders>
          </w:tcPr>
          <w:p w14:paraId="76415EB7" w14:textId="77777777" w:rsidR="00F425FF" w:rsidRPr="00B77097" w:rsidRDefault="00F425FF" w:rsidP="007F3C82">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0E35756D" w14:textId="77777777" w:rsidTr="00392E48">
        <w:trPr>
          <w:trHeight w:val="278"/>
        </w:trPr>
        <w:tc>
          <w:tcPr>
            <w:tcW w:w="1344" w:type="dxa"/>
            <w:tcBorders>
              <w:top w:val="single" w:sz="4" w:space="0" w:color="000000"/>
              <w:left w:val="single" w:sz="4" w:space="0" w:color="000000"/>
              <w:bottom w:val="single" w:sz="4" w:space="0" w:color="000000"/>
              <w:right w:val="single" w:sz="4" w:space="0" w:color="000000"/>
            </w:tcBorders>
          </w:tcPr>
          <w:p w14:paraId="342D110D" w14:textId="77777777" w:rsidR="00F425FF" w:rsidRDefault="00F425FF" w:rsidP="007F3C82">
            <w:pPr>
              <w:ind w:right="26"/>
            </w:pPr>
            <w:r>
              <w:rPr>
                <w:rFonts w:ascii="Cambria" w:eastAsia="Cambria" w:hAnsi="Cambria" w:cs="Cambria"/>
                <w:sz w:val="20"/>
              </w:rPr>
              <w:t xml:space="preserve">Deskripsi </w:t>
            </w:r>
          </w:p>
        </w:tc>
        <w:tc>
          <w:tcPr>
            <w:tcW w:w="3864" w:type="dxa"/>
            <w:gridSpan w:val="2"/>
            <w:tcBorders>
              <w:top w:val="single" w:sz="4" w:space="0" w:color="000000"/>
              <w:left w:val="single" w:sz="4" w:space="0" w:color="000000"/>
              <w:bottom w:val="single" w:sz="4" w:space="0" w:color="000000"/>
              <w:right w:val="single" w:sz="4" w:space="0" w:color="000000"/>
            </w:tcBorders>
          </w:tcPr>
          <w:p w14:paraId="3FF3FCC9" w14:textId="6535FB0E" w:rsidR="00F425FF" w:rsidRPr="00B22C89" w:rsidRDefault="00F425FF" w:rsidP="007F3C82">
            <w:pPr>
              <w:ind w:right="26"/>
              <w:rPr>
                <w:rFonts w:asciiTheme="majorBidi" w:hAnsiTheme="majorBidi" w:cstheme="majorBidi"/>
                <w:lang w:val="en-US"/>
              </w:rPr>
            </w:pPr>
            <w:r>
              <w:rPr>
                <w:rFonts w:asciiTheme="majorBidi" w:hAnsiTheme="majorBidi" w:cstheme="majorBidi"/>
                <w:lang w:val="id-ID"/>
              </w:rPr>
              <w:t xml:space="preserve">IT Finance </w:t>
            </w:r>
            <w:r w:rsidR="00BD58B7">
              <w:rPr>
                <w:rFonts w:asciiTheme="majorBidi" w:hAnsiTheme="majorBidi" w:cstheme="majorBidi"/>
                <w:lang w:val="en-US"/>
              </w:rPr>
              <w:t>mengubah</w:t>
            </w:r>
            <w:r>
              <w:rPr>
                <w:rFonts w:asciiTheme="majorBidi" w:hAnsiTheme="majorBidi" w:cstheme="majorBidi"/>
                <w:lang w:val="id-ID"/>
              </w:rPr>
              <w:t xml:space="preserve"> d</w:t>
            </w:r>
            <w:r>
              <w:rPr>
                <w:rFonts w:asciiTheme="majorBidi" w:hAnsiTheme="majorBidi" w:cstheme="majorBidi"/>
                <w:lang w:val="en-US"/>
              </w:rPr>
              <w:t>ata termin</w:t>
            </w:r>
          </w:p>
        </w:tc>
      </w:tr>
      <w:tr w:rsidR="000B17B9" w14:paraId="16F02A21" w14:textId="77777777" w:rsidTr="00392E48">
        <w:trPr>
          <w:trHeight w:val="275"/>
        </w:trPr>
        <w:tc>
          <w:tcPr>
            <w:tcW w:w="1344" w:type="dxa"/>
            <w:tcBorders>
              <w:top w:val="single" w:sz="4" w:space="0" w:color="000000"/>
              <w:left w:val="single" w:sz="4" w:space="0" w:color="000000"/>
              <w:bottom w:val="single" w:sz="4" w:space="0" w:color="000000"/>
              <w:right w:val="single" w:sz="4" w:space="0" w:color="000000"/>
            </w:tcBorders>
          </w:tcPr>
          <w:p w14:paraId="33E6983C" w14:textId="77777777" w:rsidR="00F425FF" w:rsidRDefault="00F425FF" w:rsidP="007F3C82">
            <w:pPr>
              <w:ind w:right="26"/>
            </w:pPr>
            <w:r>
              <w:rPr>
                <w:rFonts w:ascii="Cambria" w:eastAsia="Cambria" w:hAnsi="Cambria" w:cs="Cambria"/>
                <w:sz w:val="20"/>
              </w:rPr>
              <w:lastRenderedPageBreak/>
              <w:t xml:space="preserve">Kondisi Awal </w:t>
            </w:r>
          </w:p>
        </w:tc>
        <w:tc>
          <w:tcPr>
            <w:tcW w:w="3864" w:type="dxa"/>
            <w:gridSpan w:val="2"/>
            <w:tcBorders>
              <w:top w:val="single" w:sz="4" w:space="0" w:color="000000"/>
              <w:left w:val="single" w:sz="4" w:space="0" w:color="000000"/>
              <w:bottom w:val="single" w:sz="4" w:space="0" w:color="000000"/>
              <w:right w:val="single" w:sz="4" w:space="0" w:color="000000"/>
            </w:tcBorders>
          </w:tcPr>
          <w:p w14:paraId="306B1422" w14:textId="6AB9164F" w:rsidR="00F425FF" w:rsidRPr="00900106" w:rsidRDefault="00F425FF" w:rsidP="007F3C82">
            <w:pPr>
              <w:ind w:right="26"/>
              <w:rPr>
                <w:rFonts w:ascii="Times New Roman" w:hAnsi="Times New Roman" w:cs="Times New Roman"/>
              </w:rPr>
            </w:pPr>
            <w:r w:rsidRPr="00900106">
              <w:rPr>
                <w:rFonts w:ascii="Times New Roman" w:hAnsi="Times New Roman" w:cs="Times New Roman"/>
              </w:rPr>
              <w:t xml:space="preserve">Data </w:t>
            </w:r>
            <w:r w:rsidR="00AF0634">
              <w:rPr>
                <w:rFonts w:ascii="Times New Roman" w:hAnsi="Times New Roman" w:cs="Times New Roman"/>
              </w:rPr>
              <w:t>lama</w:t>
            </w:r>
            <w:r w:rsidRPr="00900106">
              <w:rPr>
                <w:rFonts w:ascii="Times New Roman" w:hAnsi="Times New Roman" w:cs="Times New Roman"/>
              </w:rPr>
              <w:t xml:space="preserve"> termin sudah terdaftar </w:t>
            </w:r>
            <w:r w:rsidR="00AD1FD9">
              <w:rPr>
                <w:rFonts w:ascii="Times New Roman" w:hAnsi="Times New Roman" w:cs="Times New Roman"/>
              </w:rPr>
              <w:t xml:space="preserve">dalam system </w:t>
            </w:r>
          </w:p>
        </w:tc>
      </w:tr>
      <w:tr w:rsidR="000B17B9" w14:paraId="569921E9" w14:textId="77777777" w:rsidTr="00392E48">
        <w:trPr>
          <w:trHeight w:val="278"/>
        </w:trPr>
        <w:tc>
          <w:tcPr>
            <w:tcW w:w="1344" w:type="dxa"/>
            <w:tcBorders>
              <w:top w:val="single" w:sz="4" w:space="0" w:color="000000"/>
              <w:left w:val="single" w:sz="4" w:space="0" w:color="000000"/>
              <w:bottom w:val="single" w:sz="4" w:space="0" w:color="000000"/>
              <w:right w:val="single" w:sz="4" w:space="0" w:color="000000"/>
            </w:tcBorders>
          </w:tcPr>
          <w:p w14:paraId="168CFC4C" w14:textId="77777777" w:rsidR="00F425FF" w:rsidRDefault="00F425FF" w:rsidP="007F3C82">
            <w:pPr>
              <w:ind w:right="26"/>
            </w:pPr>
            <w:r>
              <w:rPr>
                <w:rFonts w:ascii="Cambria" w:eastAsia="Cambria" w:hAnsi="Cambria" w:cs="Cambria"/>
                <w:sz w:val="20"/>
              </w:rPr>
              <w:t xml:space="preserve">Kondisi Akhir </w:t>
            </w:r>
          </w:p>
        </w:tc>
        <w:tc>
          <w:tcPr>
            <w:tcW w:w="3864" w:type="dxa"/>
            <w:gridSpan w:val="2"/>
            <w:tcBorders>
              <w:top w:val="single" w:sz="4" w:space="0" w:color="000000"/>
              <w:left w:val="single" w:sz="4" w:space="0" w:color="000000"/>
              <w:bottom w:val="single" w:sz="4" w:space="0" w:color="000000"/>
              <w:right w:val="single" w:sz="4" w:space="0" w:color="000000"/>
            </w:tcBorders>
          </w:tcPr>
          <w:p w14:paraId="39B7ADF3" w14:textId="07BB4267" w:rsidR="00F425FF" w:rsidRPr="00AF0634" w:rsidRDefault="00F425FF" w:rsidP="007F3C82">
            <w:pPr>
              <w:ind w:right="26"/>
              <w:rPr>
                <w:rFonts w:ascii="Times New Roman" w:hAnsi="Times New Roman" w:cs="Times New Roman"/>
              </w:rPr>
            </w:pPr>
            <w:r w:rsidRPr="00AF0634">
              <w:rPr>
                <w:rFonts w:ascii="Times New Roman" w:hAnsi="Times New Roman" w:cs="Times New Roman"/>
              </w:rPr>
              <w:t xml:space="preserve">Data </w:t>
            </w:r>
            <w:r w:rsidR="00AF0634" w:rsidRPr="00AF0634">
              <w:rPr>
                <w:rFonts w:ascii="Times New Roman" w:hAnsi="Times New Roman" w:cs="Times New Roman"/>
              </w:rPr>
              <w:t xml:space="preserve">baru </w:t>
            </w:r>
            <w:r w:rsidRPr="00AF0634">
              <w:rPr>
                <w:rFonts w:ascii="Times New Roman" w:hAnsi="Times New Roman" w:cs="Times New Roman"/>
              </w:rPr>
              <w:t xml:space="preserve">termin </w:t>
            </w:r>
            <w:r w:rsidR="00AF0634" w:rsidRPr="00AF0634">
              <w:rPr>
                <w:rFonts w:ascii="Times New Roman" w:hAnsi="Times New Roman" w:cs="Times New Roman"/>
              </w:rPr>
              <w:t>tersimpan pada</w:t>
            </w:r>
            <w:r w:rsidRPr="00AF0634">
              <w:rPr>
                <w:rFonts w:ascii="Times New Roman" w:hAnsi="Times New Roman" w:cs="Times New Roman"/>
              </w:rPr>
              <w:t xml:space="preserve"> sistem</w:t>
            </w:r>
          </w:p>
        </w:tc>
      </w:tr>
      <w:tr w:rsidR="000B17B9" w14:paraId="3F88086E" w14:textId="77777777" w:rsidTr="00EF1589">
        <w:trPr>
          <w:trHeight w:val="370"/>
        </w:trPr>
        <w:tc>
          <w:tcPr>
            <w:tcW w:w="5208" w:type="dxa"/>
            <w:gridSpan w:val="3"/>
            <w:tcBorders>
              <w:top w:val="single" w:sz="4" w:space="0" w:color="000000"/>
              <w:left w:val="single" w:sz="4" w:space="0" w:color="000000"/>
              <w:bottom w:val="single" w:sz="4" w:space="0" w:color="000000"/>
              <w:right w:val="single" w:sz="4" w:space="0" w:color="000000"/>
            </w:tcBorders>
          </w:tcPr>
          <w:p w14:paraId="4BB6D14B" w14:textId="77777777" w:rsidR="00F425FF" w:rsidRDefault="00F425FF" w:rsidP="007F3C82">
            <w:pPr>
              <w:ind w:right="26"/>
            </w:pPr>
            <w:r>
              <w:rPr>
                <w:rFonts w:ascii="Cambria" w:eastAsia="Cambria" w:hAnsi="Cambria" w:cs="Cambria"/>
                <w:sz w:val="20"/>
              </w:rPr>
              <w:t xml:space="preserve">Alur Normal </w:t>
            </w:r>
          </w:p>
        </w:tc>
      </w:tr>
      <w:tr w:rsidR="000B17B9" w14:paraId="7C72ABC9" w14:textId="77777777" w:rsidTr="00392E48">
        <w:trPr>
          <w:trHeight w:val="197"/>
        </w:trPr>
        <w:tc>
          <w:tcPr>
            <w:tcW w:w="2604" w:type="dxa"/>
            <w:gridSpan w:val="2"/>
            <w:tcBorders>
              <w:top w:val="single" w:sz="4" w:space="0" w:color="000000"/>
              <w:left w:val="single" w:sz="4" w:space="0" w:color="000000"/>
              <w:bottom w:val="single" w:sz="4" w:space="0" w:color="000000"/>
              <w:right w:val="single" w:sz="4" w:space="0" w:color="000000"/>
            </w:tcBorders>
          </w:tcPr>
          <w:p w14:paraId="60B84A29" w14:textId="0AAD0432" w:rsidR="00F425FF" w:rsidRPr="00B22C89" w:rsidRDefault="00F425FF" w:rsidP="007D5458">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04" w:type="dxa"/>
            <w:tcBorders>
              <w:top w:val="single" w:sz="4" w:space="0" w:color="000000"/>
              <w:left w:val="single" w:sz="4" w:space="0" w:color="000000"/>
              <w:bottom w:val="single" w:sz="4" w:space="0" w:color="000000"/>
              <w:right w:val="single" w:sz="4" w:space="0" w:color="000000"/>
            </w:tcBorders>
          </w:tcPr>
          <w:p w14:paraId="1901FDCF" w14:textId="77777777" w:rsidR="00F425FF" w:rsidRDefault="00F425FF" w:rsidP="007D5458">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3FD76E3B" w14:textId="77777777" w:rsidTr="00392E48">
        <w:trPr>
          <w:trHeight w:val="896"/>
        </w:trPr>
        <w:tc>
          <w:tcPr>
            <w:tcW w:w="2604" w:type="dxa"/>
            <w:gridSpan w:val="2"/>
            <w:tcBorders>
              <w:top w:val="single" w:sz="4" w:space="0" w:color="000000"/>
              <w:left w:val="single" w:sz="4" w:space="0" w:color="000000"/>
              <w:bottom w:val="single" w:sz="4" w:space="0" w:color="000000"/>
              <w:right w:val="single" w:sz="4" w:space="0" w:color="000000"/>
            </w:tcBorders>
          </w:tcPr>
          <w:p w14:paraId="56354A0F" w14:textId="77777777" w:rsidR="00F425FF" w:rsidRPr="00FE4752" w:rsidRDefault="00F425FF" w:rsidP="002070B2">
            <w:pPr>
              <w:pStyle w:val="ListParagraph"/>
              <w:numPr>
                <w:ilvl w:val="0"/>
                <w:numId w:val="39"/>
              </w:numPr>
              <w:spacing w:after="6"/>
              <w:ind w:left="315" w:right="26"/>
              <w:rPr>
                <w:rFonts w:ascii="Cambria" w:hAnsi="Cambria"/>
                <w:sz w:val="20"/>
                <w:szCs w:val="20"/>
              </w:rPr>
            </w:pPr>
            <w:r w:rsidRPr="00FE4752">
              <w:rPr>
                <w:rFonts w:ascii="Cambria" w:hAnsi="Cambria"/>
                <w:sz w:val="20"/>
                <w:szCs w:val="20"/>
              </w:rPr>
              <w:t>IT Finance memilih menu “Daftar Termin PKS”</w:t>
            </w:r>
          </w:p>
          <w:p w14:paraId="6B8B4C1B" w14:textId="13EEECB5" w:rsidR="002856DF" w:rsidRPr="00FE4752" w:rsidRDefault="002856DF" w:rsidP="002070B2">
            <w:pPr>
              <w:pStyle w:val="ListParagraph"/>
              <w:numPr>
                <w:ilvl w:val="0"/>
                <w:numId w:val="39"/>
              </w:numPr>
              <w:spacing w:after="6"/>
              <w:ind w:left="315" w:right="26"/>
              <w:rPr>
                <w:rFonts w:ascii="Cambria" w:hAnsi="Cambria"/>
                <w:sz w:val="20"/>
                <w:szCs w:val="20"/>
              </w:rPr>
            </w:pPr>
            <w:r>
              <w:rPr>
                <w:rFonts w:ascii="Cambria" w:hAnsi="Cambria"/>
                <w:sz w:val="20"/>
                <w:szCs w:val="20"/>
              </w:rPr>
              <w:t>IT Finance mengklik tombol edit</w:t>
            </w:r>
          </w:p>
          <w:p w14:paraId="3633F0CF" w14:textId="77777777" w:rsidR="00F425FF" w:rsidRPr="00E45F8A" w:rsidRDefault="00F425FF" w:rsidP="002070B2">
            <w:pPr>
              <w:pStyle w:val="ListParagraph"/>
              <w:numPr>
                <w:ilvl w:val="0"/>
                <w:numId w:val="39"/>
              </w:numPr>
              <w:spacing w:after="6"/>
              <w:ind w:left="315" w:right="26"/>
            </w:pPr>
            <w:r>
              <w:rPr>
                <w:rFonts w:ascii="Cambria" w:hAnsi="Cambria"/>
                <w:sz w:val="20"/>
                <w:szCs w:val="20"/>
              </w:rPr>
              <w:t xml:space="preserve">IT Finance </w:t>
            </w:r>
            <w:r w:rsidR="00CD4492">
              <w:rPr>
                <w:rFonts w:ascii="Cambria" w:hAnsi="Cambria"/>
                <w:sz w:val="20"/>
                <w:szCs w:val="20"/>
              </w:rPr>
              <w:t xml:space="preserve">mengisi formulir </w:t>
            </w:r>
            <w:r w:rsidR="00611211">
              <w:rPr>
                <w:rFonts w:ascii="Cambria" w:hAnsi="Cambria"/>
                <w:sz w:val="20"/>
                <w:szCs w:val="20"/>
              </w:rPr>
              <w:t>edit termin.</w:t>
            </w:r>
          </w:p>
          <w:p w14:paraId="55670E05" w14:textId="78C39265" w:rsidR="00F425FF" w:rsidRPr="0085345C" w:rsidRDefault="00F425FF" w:rsidP="002070B2">
            <w:pPr>
              <w:pStyle w:val="ListParagraph"/>
              <w:numPr>
                <w:ilvl w:val="0"/>
                <w:numId w:val="39"/>
              </w:numPr>
              <w:spacing w:after="6"/>
              <w:ind w:left="315" w:right="26"/>
              <w:rPr>
                <w:rFonts w:ascii="Cambria" w:hAnsi="Cambria"/>
                <w:sz w:val="20"/>
                <w:szCs w:val="20"/>
              </w:rPr>
            </w:pPr>
            <w:r w:rsidRPr="0085345C">
              <w:rPr>
                <w:rFonts w:ascii="Cambria" w:hAnsi="Cambria"/>
                <w:sz w:val="20"/>
                <w:szCs w:val="20"/>
              </w:rPr>
              <w:t xml:space="preserve">IT Finance mengklik tombol </w:t>
            </w:r>
            <w:r w:rsidR="00E45F8A" w:rsidRPr="0085345C">
              <w:rPr>
                <w:rFonts w:ascii="Cambria" w:hAnsi="Cambria"/>
                <w:sz w:val="20"/>
                <w:szCs w:val="20"/>
              </w:rPr>
              <w:t>simpan</w:t>
            </w:r>
          </w:p>
        </w:tc>
        <w:tc>
          <w:tcPr>
            <w:tcW w:w="2604" w:type="dxa"/>
            <w:tcBorders>
              <w:top w:val="single" w:sz="4" w:space="0" w:color="000000"/>
              <w:left w:val="single" w:sz="4" w:space="0" w:color="000000"/>
              <w:bottom w:val="single" w:sz="4" w:space="0" w:color="000000"/>
              <w:right w:val="single" w:sz="4" w:space="0" w:color="000000"/>
            </w:tcBorders>
          </w:tcPr>
          <w:p w14:paraId="6D91B739" w14:textId="728B37C1" w:rsidR="00F425FF" w:rsidRPr="002856DF" w:rsidRDefault="00F425FF" w:rsidP="002070B2">
            <w:pPr>
              <w:pStyle w:val="ListParagraph"/>
              <w:numPr>
                <w:ilvl w:val="1"/>
                <w:numId w:val="44"/>
              </w:numPr>
              <w:spacing w:after="6"/>
              <w:ind w:right="26"/>
              <w:rPr>
                <w:rFonts w:ascii="Cambria" w:eastAsia="Cambria" w:hAnsi="Cambria" w:cs="Cambria"/>
                <w:sz w:val="20"/>
                <w:lang w:val="en-US"/>
              </w:rPr>
            </w:pPr>
            <w:r w:rsidRPr="00D51531">
              <w:rPr>
                <w:rFonts w:ascii="Cambria" w:eastAsia="Cambria" w:hAnsi="Cambria" w:cs="Cambria"/>
                <w:sz w:val="20"/>
                <w:lang w:val="id-ID"/>
              </w:rPr>
              <w:t xml:space="preserve">Sistem menampilkan halaman daftar </w:t>
            </w:r>
            <w:r w:rsidR="00DC70FE">
              <w:rPr>
                <w:rFonts w:ascii="Cambria" w:eastAsia="Cambria" w:hAnsi="Cambria" w:cs="Cambria"/>
                <w:sz w:val="20"/>
                <w:lang w:val="en-US"/>
              </w:rPr>
              <w:t>PKS</w:t>
            </w:r>
          </w:p>
          <w:p w14:paraId="3C374E22" w14:textId="3E85B77B" w:rsidR="00CD4492" w:rsidRPr="00CD4492" w:rsidRDefault="00CD4492" w:rsidP="00CD4492">
            <w:pPr>
              <w:spacing w:after="6"/>
              <w:ind w:right="26"/>
              <w:rPr>
                <w:rFonts w:ascii="Cambria" w:eastAsia="Cambria" w:hAnsi="Cambria" w:cs="Cambria"/>
                <w:sz w:val="20"/>
                <w:lang w:val="en-US"/>
              </w:rPr>
            </w:pPr>
            <w:r>
              <w:rPr>
                <w:rFonts w:ascii="Cambria" w:eastAsia="Cambria" w:hAnsi="Cambria" w:cs="Cambria"/>
                <w:sz w:val="20"/>
                <w:lang w:val="en-US"/>
              </w:rPr>
              <w:t>2.1. Sistem menampilkan formular edit termin</w:t>
            </w:r>
          </w:p>
          <w:p w14:paraId="5490C7DC" w14:textId="77777777" w:rsidR="00F425FF" w:rsidRDefault="00E45F8A" w:rsidP="00611211">
            <w:pPr>
              <w:spacing w:after="6"/>
              <w:ind w:right="26"/>
              <w:rPr>
                <w:rFonts w:ascii="Cambria" w:eastAsia="Cambria" w:hAnsi="Cambria" w:cs="Cambria"/>
                <w:sz w:val="20"/>
                <w:lang w:val="en-US"/>
              </w:rPr>
            </w:pPr>
            <w:r>
              <w:rPr>
                <w:rFonts w:ascii="Cambria" w:eastAsia="Cambria" w:hAnsi="Cambria" w:cs="Cambria"/>
                <w:sz w:val="20"/>
                <w:lang w:val="en-US"/>
              </w:rPr>
              <w:t>4</w:t>
            </w:r>
            <w:r w:rsidR="00611211">
              <w:rPr>
                <w:rFonts w:ascii="Cambria" w:eastAsia="Cambria" w:hAnsi="Cambria" w:cs="Cambria"/>
                <w:sz w:val="20"/>
                <w:lang w:val="en-US"/>
              </w:rPr>
              <w:t xml:space="preserve">.1. Sistem </w:t>
            </w:r>
            <w:r>
              <w:rPr>
                <w:rFonts w:ascii="Cambria" w:eastAsia="Cambria" w:hAnsi="Cambria" w:cs="Cambria"/>
                <w:sz w:val="20"/>
                <w:lang w:val="en-US"/>
              </w:rPr>
              <w:t xml:space="preserve">menyimpan data </w:t>
            </w:r>
            <w:r w:rsidR="00295EC0">
              <w:rPr>
                <w:rFonts w:ascii="Cambria" w:eastAsia="Cambria" w:hAnsi="Cambria" w:cs="Cambria"/>
                <w:sz w:val="20"/>
                <w:lang w:val="en-US"/>
              </w:rPr>
              <w:t>termin yang baru</w:t>
            </w:r>
          </w:p>
          <w:p w14:paraId="440646D0" w14:textId="556D5558" w:rsidR="00F425FF" w:rsidRPr="000432F8" w:rsidRDefault="00446565" w:rsidP="00611211">
            <w:pPr>
              <w:spacing w:after="6"/>
              <w:ind w:right="26"/>
              <w:rPr>
                <w:rFonts w:ascii="Cambria" w:eastAsia="Cambria" w:hAnsi="Cambria" w:cs="Cambria"/>
                <w:sz w:val="20"/>
                <w:lang w:val="en-US"/>
              </w:rPr>
            </w:pPr>
            <w:r>
              <w:rPr>
                <w:rFonts w:ascii="Cambria" w:eastAsia="Cambria" w:hAnsi="Cambria" w:cs="Cambria"/>
                <w:sz w:val="20"/>
                <w:lang w:val="en-US"/>
              </w:rPr>
              <w:t>4</w:t>
            </w:r>
            <w:r w:rsidR="00295EC0">
              <w:rPr>
                <w:rFonts w:ascii="Cambria" w:eastAsia="Cambria" w:hAnsi="Cambria" w:cs="Cambria"/>
                <w:sz w:val="20"/>
                <w:lang w:val="en-US"/>
              </w:rPr>
              <w:t>.</w:t>
            </w:r>
            <w:r>
              <w:rPr>
                <w:rFonts w:ascii="Cambria" w:eastAsia="Cambria" w:hAnsi="Cambria" w:cs="Cambria"/>
                <w:sz w:val="20"/>
                <w:lang w:val="en-US"/>
              </w:rPr>
              <w:t>2</w:t>
            </w:r>
            <w:r w:rsidR="00295EC0">
              <w:rPr>
                <w:rFonts w:ascii="Cambria" w:eastAsia="Cambria" w:hAnsi="Cambria" w:cs="Cambria"/>
                <w:sz w:val="20"/>
                <w:lang w:val="en-US"/>
              </w:rPr>
              <w:t>. Sistem menampilkan peringatan bahwa data berhasil disimpan</w:t>
            </w:r>
          </w:p>
        </w:tc>
      </w:tr>
      <w:tr w:rsidR="000B17B9" w14:paraId="75DE569E" w14:textId="77777777" w:rsidTr="00EF1589">
        <w:trPr>
          <w:trHeight w:val="545"/>
        </w:trPr>
        <w:tc>
          <w:tcPr>
            <w:tcW w:w="5208" w:type="dxa"/>
            <w:gridSpan w:val="3"/>
            <w:tcBorders>
              <w:top w:val="single" w:sz="4" w:space="0" w:color="000000"/>
              <w:left w:val="single" w:sz="4" w:space="0" w:color="000000"/>
              <w:bottom w:val="single" w:sz="4" w:space="0" w:color="000000"/>
              <w:right w:val="single" w:sz="4" w:space="0" w:color="000000"/>
            </w:tcBorders>
          </w:tcPr>
          <w:p w14:paraId="46ACB103" w14:textId="77777777" w:rsidR="00F425FF" w:rsidRDefault="00F425FF" w:rsidP="007F3C82">
            <w:pPr>
              <w:ind w:right="26"/>
            </w:pPr>
            <w:r>
              <w:rPr>
                <w:rFonts w:ascii="Cambria" w:eastAsia="Cambria" w:hAnsi="Cambria" w:cs="Cambria"/>
                <w:sz w:val="20"/>
              </w:rPr>
              <w:t xml:space="preserve">Alur Alternatif </w:t>
            </w:r>
          </w:p>
          <w:p w14:paraId="556FE1C4" w14:textId="77777777" w:rsidR="00F425FF" w:rsidRDefault="0085345C" w:rsidP="002070B2">
            <w:pPr>
              <w:pStyle w:val="ListParagraph"/>
              <w:numPr>
                <w:ilvl w:val="1"/>
                <w:numId w:val="51"/>
              </w:numPr>
              <w:ind w:right="26"/>
              <w:rPr>
                <w:rFonts w:ascii="Cambria" w:hAnsi="Cambria"/>
                <w:sz w:val="20"/>
                <w:szCs w:val="20"/>
              </w:rPr>
            </w:pPr>
            <w:r>
              <w:rPr>
                <w:rFonts w:ascii="Cambria" w:hAnsi="Cambria"/>
                <w:sz w:val="20"/>
                <w:szCs w:val="20"/>
              </w:rPr>
              <w:t xml:space="preserve">IT Finance </w:t>
            </w:r>
            <w:r w:rsidR="003E06B3">
              <w:rPr>
                <w:rFonts w:ascii="Cambria" w:hAnsi="Cambria"/>
                <w:sz w:val="20"/>
                <w:szCs w:val="20"/>
              </w:rPr>
              <w:t xml:space="preserve">memilih menu </w:t>
            </w:r>
            <w:r w:rsidR="00C41C27">
              <w:rPr>
                <w:rFonts w:ascii="Cambria" w:hAnsi="Cambria"/>
                <w:sz w:val="20"/>
                <w:szCs w:val="20"/>
              </w:rPr>
              <w:t>“</w:t>
            </w:r>
            <w:r w:rsidR="003E06B3">
              <w:rPr>
                <w:rFonts w:ascii="Cambria" w:hAnsi="Cambria"/>
                <w:sz w:val="20"/>
                <w:szCs w:val="20"/>
              </w:rPr>
              <w:t>daftar</w:t>
            </w:r>
            <w:r w:rsidR="00CD0029">
              <w:rPr>
                <w:rFonts w:ascii="Cambria" w:hAnsi="Cambria"/>
                <w:sz w:val="20"/>
                <w:szCs w:val="20"/>
              </w:rPr>
              <w:t xml:space="preserve"> PKS</w:t>
            </w:r>
            <w:r w:rsidR="00C41C27">
              <w:rPr>
                <w:rFonts w:ascii="Cambria" w:hAnsi="Cambria"/>
                <w:sz w:val="20"/>
                <w:szCs w:val="20"/>
              </w:rPr>
              <w:t>”</w:t>
            </w:r>
          </w:p>
          <w:p w14:paraId="0AD04CA8" w14:textId="77777777" w:rsidR="00C41C27" w:rsidRDefault="00C41C27" w:rsidP="002070B2">
            <w:pPr>
              <w:pStyle w:val="ListParagraph"/>
              <w:numPr>
                <w:ilvl w:val="2"/>
                <w:numId w:val="51"/>
              </w:numPr>
              <w:ind w:right="26"/>
              <w:rPr>
                <w:rFonts w:ascii="Cambria" w:hAnsi="Cambria"/>
                <w:sz w:val="20"/>
                <w:szCs w:val="20"/>
              </w:rPr>
            </w:pPr>
            <w:r>
              <w:rPr>
                <w:rFonts w:ascii="Cambria" w:hAnsi="Cambria"/>
                <w:sz w:val="20"/>
                <w:szCs w:val="20"/>
              </w:rPr>
              <w:t>Sistem menampilkan daftar PKS</w:t>
            </w:r>
          </w:p>
          <w:p w14:paraId="14D5640D" w14:textId="77777777" w:rsidR="00C41C27" w:rsidRDefault="00986D4A" w:rsidP="002070B2">
            <w:pPr>
              <w:pStyle w:val="ListParagraph"/>
              <w:numPr>
                <w:ilvl w:val="3"/>
                <w:numId w:val="51"/>
              </w:numPr>
              <w:ind w:right="26"/>
              <w:rPr>
                <w:rFonts w:ascii="Cambria" w:hAnsi="Cambria"/>
                <w:sz w:val="20"/>
                <w:szCs w:val="20"/>
              </w:rPr>
            </w:pPr>
            <w:r>
              <w:rPr>
                <w:rFonts w:ascii="Cambria" w:hAnsi="Cambria"/>
                <w:sz w:val="20"/>
                <w:szCs w:val="20"/>
              </w:rPr>
              <w:t xml:space="preserve">IT Finance </w:t>
            </w:r>
            <w:r w:rsidR="006F26DE">
              <w:rPr>
                <w:rFonts w:ascii="Cambria" w:hAnsi="Cambria"/>
                <w:sz w:val="20"/>
                <w:szCs w:val="20"/>
              </w:rPr>
              <w:t xml:space="preserve">mengklik no PKS </w:t>
            </w:r>
            <w:r w:rsidR="00713C1F">
              <w:rPr>
                <w:rFonts w:ascii="Cambria" w:hAnsi="Cambria"/>
                <w:sz w:val="20"/>
                <w:szCs w:val="20"/>
              </w:rPr>
              <w:t>dari termin yang akan diedit</w:t>
            </w:r>
          </w:p>
          <w:p w14:paraId="358C56A6" w14:textId="77777777" w:rsidR="00713C1F" w:rsidRDefault="00713C1F" w:rsidP="002070B2">
            <w:pPr>
              <w:pStyle w:val="ListParagraph"/>
              <w:numPr>
                <w:ilvl w:val="4"/>
                <w:numId w:val="51"/>
              </w:numPr>
              <w:ind w:right="26"/>
              <w:rPr>
                <w:rFonts w:ascii="Cambria" w:hAnsi="Cambria"/>
                <w:sz w:val="20"/>
                <w:szCs w:val="20"/>
              </w:rPr>
            </w:pPr>
            <w:r>
              <w:rPr>
                <w:rFonts w:ascii="Cambria" w:hAnsi="Cambria"/>
                <w:sz w:val="20"/>
                <w:szCs w:val="20"/>
              </w:rPr>
              <w:t xml:space="preserve">Sistem menampilkan </w:t>
            </w:r>
            <w:r w:rsidR="008A39F5">
              <w:rPr>
                <w:rFonts w:ascii="Cambria" w:hAnsi="Cambria"/>
                <w:sz w:val="20"/>
                <w:szCs w:val="20"/>
              </w:rPr>
              <w:t>daftar termin PKS</w:t>
            </w:r>
          </w:p>
          <w:p w14:paraId="6A0FA949" w14:textId="3932ADD1" w:rsidR="00F425FF" w:rsidRPr="00713C1F" w:rsidRDefault="00DA5F7C" w:rsidP="002070B2">
            <w:pPr>
              <w:pStyle w:val="ListParagraph"/>
              <w:numPr>
                <w:ilvl w:val="5"/>
                <w:numId w:val="51"/>
              </w:numPr>
              <w:ind w:right="26"/>
              <w:rPr>
                <w:rFonts w:ascii="Cambria" w:hAnsi="Cambria"/>
                <w:sz w:val="20"/>
                <w:szCs w:val="20"/>
              </w:rPr>
            </w:pPr>
            <w:r>
              <w:rPr>
                <w:rFonts w:ascii="Cambria" w:hAnsi="Cambria"/>
                <w:sz w:val="20"/>
                <w:szCs w:val="20"/>
              </w:rPr>
              <w:t xml:space="preserve">Kembali ke no </w:t>
            </w:r>
            <w:r w:rsidR="001C7E04">
              <w:rPr>
                <w:rFonts w:ascii="Cambria" w:hAnsi="Cambria"/>
                <w:sz w:val="20"/>
                <w:szCs w:val="20"/>
              </w:rPr>
              <w:t>2</w:t>
            </w:r>
          </w:p>
        </w:tc>
      </w:tr>
      <w:tr w:rsidR="000B17B9" w14:paraId="5191F276" w14:textId="77777777" w:rsidTr="00EF1589">
        <w:trPr>
          <w:trHeight w:val="274"/>
        </w:trPr>
        <w:tc>
          <w:tcPr>
            <w:tcW w:w="5208" w:type="dxa"/>
            <w:gridSpan w:val="3"/>
            <w:tcBorders>
              <w:top w:val="single" w:sz="4" w:space="0" w:color="000000"/>
              <w:left w:val="single" w:sz="4" w:space="0" w:color="000000"/>
              <w:bottom w:val="single" w:sz="4" w:space="0" w:color="000000"/>
              <w:right w:val="single" w:sz="4" w:space="0" w:color="000000"/>
            </w:tcBorders>
          </w:tcPr>
          <w:p w14:paraId="6DADEA53" w14:textId="77777777" w:rsidR="00F425FF" w:rsidRDefault="00F425FF" w:rsidP="007F3C82">
            <w:pPr>
              <w:ind w:right="26"/>
              <w:rPr>
                <w:rFonts w:ascii="Cambria" w:eastAsia="Cambria" w:hAnsi="Cambria" w:cs="Cambria"/>
                <w:sz w:val="20"/>
              </w:rPr>
            </w:pPr>
            <w:r>
              <w:rPr>
                <w:rFonts w:ascii="Cambria" w:eastAsia="Cambria" w:hAnsi="Cambria" w:cs="Cambria"/>
                <w:sz w:val="20"/>
              </w:rPr>
              <w:t xml:space="preserve">Pengecualian </w:t>
            </w:r>
          </w:p>
          <w:p w14:paraId="440366F7" w14:textId="77777777" w:rsidR="00F425FF" w:rsidRDefault="00F425FF" w:rsidP="007F3C82">
            <w:pPr>
              <w:ind w:right="26"/>
            </w:pPr>
            <w:r>
              <w:t>-</w:t>
            </w:r>
          </w:p>
        </w:tc>
      </w:tr>
      <w:tr w:rsidR="000B17B9" w14:paraId="1ED3B81C" w14:textId="77777777" w:rsidTr="00EF1589">
        <w:trPr>
          <w:trHeight w:val="274"/>
        </w:trPr>
        <w:tc>
          <w:tcPr>
            <w:tcW w:w="5208" w:type="dxa"/>
            <w:gridSpan w:val="3"/>
            <w:tcBorders>
              <w:top w:val="single" w:sz="4" w:space="0" w:color="000000"/>
              <w:left w:val="single" w:sz="4" w:space="0" w:color="000000"/>
              <w:bottom w:val="single" w:sz="4" w:space="0" w:color="000000"/>
              <w:right w:val="single" w:sz="4" w:space="0" w:color="000000"/>
            </w:tcBorders>
          </w:tcPr>
          <w:p w14:paraId="670F85D0" w14:textId="25CC2E4B" w:rsidR="00F425FF" w:rsidRDefault="00F425FF" w:rsidP="007F3C82">
            <w:pPr>
              <w:ind w:right="26"/>
              <w:rPr>
                <w:rFonts w:ascii="Cambria" w:eastAsia="Cambria" w:hAnsi="Cambria" w:cs="Cambria"/>
                <w:sz w:val="20"/>
              </w:rPr>
            </w:pPr>
            <w:r>
              <w:rPr>
                <w:rFonts w:ascii="Cambria" w:eastAsia="Cambria" w:hAnsi="Cambria" w:cs="Cambria"/>
                <w:sz w:val="20"/>
              </w:rPr>
              <w:t xml:space="preserve">E1. Termin yang akan </w:t>
            </w:r>
            <w:r w:rsidR="008825D9">
              <w:rPr>
                <w:rFonts w:ascii="Cambria" w:eastAsia="Cambria" w:hAnsi="Cambria" w:cs="Cambria"/>
                <w:sz w:val="20"/>
              </w:rPr>
              <w:t>diedit</w:t>
            </w:r>
            <w:r>
              <w:rPr>
                <w:rFonts w:ascii="Cambria" w:eastAsia="Cambria" w:hAnsi="Cambria" w:cs="Cambria"/>
                <w:sz w:val="20"/>
              </w:rPr>
              <w:t xml:space="preserve"> memiliki invoice yang memiliki status “PAID”</w:t>
            </w:r>
          </w:p>
          <w:p w14:paraId="7240258A" w14:textId="77777777" w:rsidR="00F425FF" w:rsidRDefault="00F425FF" w:rsidP="002070B2">
            <w:pPr>
              <w:pStyle w:val="ListParagraph"/>
              <w:numPr>
                <w:ilvl w:val="0"/>
                <w:numId w:val="110"/>
              </w:numPr>
              <w:ind w:right="26"/>
              <w:rPr>
                <w:rFonts w:ascii="Cambria" w:eastAsia="Cambria" w:hAnsi="Cambria" w:cs="Cambria"/>
                <w:sz w:val="20"/>
              </w:rPr>
            </w:pPr>
            <w:r>
              <w:rPr>
                <w:rFonts w:ascii="Cambria" w:eastAsia="Cambria" w:hAnsi="Cambria" w:cs="Cambria"/>
                <w:sz w:val="20"/>
              </w:rPr>
              <w:t>Sistem menampilkan peringatan bahwa termin telah dibayar</w:t>
            </w:r>
          </w:p>
          <w:p w14:paraId="40CDE2D3" w14:textId="77777777" w:rsidR="00183031" w:rsidRPr="00F35367" w:rsidRDefault="00183031" w:rsidP="00183031">
            <w:pPr>
              <w:ind w:right="26"/>
              <w:rPr>
                <w:rFonts w:ascii="Cambria" w:eastAsia="Cambria" w:hAnsi="Cambria" w:cs="Cambria"/>
                <w:sz w:val="20"/>
                <w:lang w:val="id-ID"/>
              </w:rPr>
            </w:pPr>
            <w:r>
              <w:rPr>
                <w:rFonts w:ascii="Cambria" w:eastAsia="Cambria" w:hAnsi="Cambria" w:cs="Cambria"/>
                <w:sz w:val="20"/>
              </w:rPr>
              <w:t xml:space="preserve">E2. Nominal termin yang dimasukkan jika ditotal dengan nominal termin yang sudah ada </w:t>
            </w:r>
            <w:r>
              <w:rPr>
                <w:rFonts w:ascii="Cambria" w:eastAsia="Cambria" w:hAnsi="Cambria" w:cs="Cambria"/>
                <w:sz w:val="20"/>
                <w:lang w:val="id-ID"/>
              </w:rPr>
              <w:t xml:space="preserve">akan </w:t>
            </w:r>
            <w:r>
              <w:rPr>
                <w:rFonts w:ascii="Cambria" w:eastAsia="Cambria" w:hAnsi="Cambria" w:cs="Cambria"/>
                <w:sz w:val="20"/>
              </w:rPr>
              <w:t>melebihi nominal PKS</w:t>
            </w:r>
            <w:r>
              <w:rPr>
                <w:rFonts w:ascii="Cambria" w:eastAsia="Cambria" w:hAnsi="Cambria" w:cs="Cambria"/>
                <w:sz w:val="20"/>
                <w:lang w:val="id-ID"/>
              </w:rPr>
              <w:t>.</w:t>
            </w:r>
          </w:p>
          <w:p w14:paraId="598D5A72" w14:textId="72DCDBF4" w:rsidR="00F425FF" w:rsidRPr="00F425FF" w:rsidRDefault="00183031" w:rsidP="002070B2">
            <w:pPr>
              <w:pStyle w:val="ListParagraph"/>
              <w:numPr>
                <w:ilvl w:val="0"/>
                <w:numId w:val="111"/>
              </w:numPr>
              <w:ind w:right="26"/>
              <w:rPr>
                <w:rFonts w:ascii="Cambria" w:eastAsia="Cambria" w:hAnsi="Cambria" w:cs="Cambria"/>
                <w:sz w:val="20"/>
              </w:rPr>
            </w:pPr>
            <w:r>
              <w:rPr>
                <w:rFonts w:ascii="Cambria" w:eastAsia="Cambria" w:hAnsi="Cambria" w:cs="Cambria"/>
                <w:sz w:val="20"/>
              </w:rPr>
              <w:t>Sistem menampilkan pemberitahuan bahwa total nominal termin melebihi nominal anggaran PKS</w:t>
            </w:r>
            <w:r>
              <w:rPr>
                <w:rFonts w:ascii="Cambria" w:eastAsia="Cambria" w:hAnsi="Cambria" w:cs="Cambria"/>
                <w:sz w:val="20"/>
                <w:lang w:val="id-ID"/>
              </w:rPr>
              <w:t>.</w:t>
            </w:r>
          </w:p>
        </w:tc>
      </w:tr>
      <w:tr w:rsidR="000B17B9" w14:paraId="28C8B7B7" w14:textId="77777777" w:rsidTr="00EF1589">
        <w:trPr>
          <w:trHeight w:val="311"/>
        </w:trPr>
        <w:tc>
          <w:tcPr>
            <w:tcW w:w="5208" w:type="dxa"/>
            <w:gridSpan w:val="3"/>
            <w:tcBorders>
              <w:top w:val="single" w:sz="4" w:space="0" w:color="000000"/>
              <w:left w:val="single" w:sz="4" w:space="0" w:color="000000"/>
              <w:bottom w:val="single" w:sz="4" w:space="0" w:color="000000"/>
              <w:right w:val="single" w:sz="4" w:space="0" w:color="000000"/>
            </w:tcBorders>
          </w:tcPr>
          <w:p w14:paraId="3B4AC4D7" w14:textId="77777777" w:rsidR="00F425FF" w:rsidRDefault="00F425FF" w:rsidP="007F3C82">
            <w:pPr>
              <w:ind w:right="26"/>
            </w:pPr>
            <w:r>
              <w:rPr>
                <w:rFonts w:ascii="Cambria" w:eastAsia="Cambria" w:hAnsi="Cambria" w:cs="Cambria"/>
                <w:sz w:val="20"/>
              </w:rPr>
              <w:t xml:space="preserve">Ektensi </w:t>
            </w:r>
          </w:p>
          <w:p w14:paraId="3E6E4E90" w14:textId="77777777" w:rsidR="00F425FF" w:rsidRPr="006B146F" w:rsidRDefault="00F425FF" w:rsidP="007F3C82">
            <w:pPr>
              <w:ind w:right="26"/>
              <w:rPr>
                <w:lang w:val="id-ID"/>
              </w:rPr>
            </w:pPr>
            <w:r>
              <w:rPr>
                <w:lang w:val="id-ID"/>
              </w:rPr>
              <w:t>-</w:t>
            </w:r>
          </w:p>
        </w:tc>
      </w:tr>
    </w:tbl>
    <w:p w14:paraId="0A76C483" w14:textId="24B6E1CD" w:rsidR="00392E48" w:rsidRDefault="00392E48" w:rsidP="00392E48">
      <w:pPr>
        <w:pStyle w:val="Gambar"/>
      </w:pPr>
      <w:bookmarkStart w:id="95" w:name="_Toc51504072"/>
      <w:r>
        <w:lastRenderedPageBreak/>
        <w:t xml:space="preserve">Gambar 4. </w:t>
      </w:r>
      <w:r>
        <w:fldChar w:fldCharType="begin"/>
      </w:r>
      <w:r>
        <w:instrText xml:space="preserve"> SEQ Gambar_4. \* ARABIC </w:instrText>
      </w:r>
      <w:r>
        <w:fldChar w:fldCharType="separate"/>
      </w:r>
      <w:r w:rsidR="00BF546C">
        <w:rPr>
          <w:noProof/>
        </w:rPr>
        <w:t>20</w:t>
      </w:r>
      <w:r>
        <w:fldChar w:fldCharType="end"/>
      </w:r>
      <w:r>
        <w:t xml:space="preserve"> </w:t>
      </w:r>
      <w:r w:rsidRPr="006B11C5">
        <w:t>Activity Diagram Mengubah Data Termin</w:t>
      </w:r>
      <w:bookmarkEnd w:id="95"/>
    </w:p>
    <w:p w14:paraId="38559858" w14:textId="731399D2" w:rsidR="006D706F" w:rsidRDefault="00EE27AF" w:rsidP="00C93A18">
      <w:pPr>
        <w:spacing w:after="0"/>
        <w:ind w:right="26"/>
        <w:jc w:val="right"/>
      </w:pPr>
      <w:r w:rsidRPr="00EE27AF">
        <w:rPr>
          <w:noProof/>
        </w:rPr>
        <w:drawing>
          <wp:inline distT="0" distB="0" distL="0" distR="0" wp14:anchorId="3288E5A5" wp14:editId="76BD1607">
            <wp:extent cx="3347085" cy="548005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7085" cy="5480050"/>
                    </a:xfrm>
                    <a:prstGeom prst="rect">
                      <a:avLst/>
                    </a:prstGeom>
                    <a:noFill/>
                    <a:ln>
                      <a:noFill/>
                    </a:ln>
                  </pic:spPr>
                </pic:pic>
              </a:graphicData>
            </a:graphic>
          </wp:inline>
        </w:drawing>
      </w:r>
    </w:p>
    <w:p w14:paraId="46C22C87" w14:textId="1AF23D60" w:rsidR="006D706F" w:rsidRDefault="006D706F" w:rsidP="006D706F">
      <w:pPr>
        <w:pStyle w:val="Heading4"/>
        <w:ind w:left="0" w:right="26"/>
      </w:pPr>
      <w:r>
        <w:lastRenderedPageBreak/>
        <w:t>1</w:t>
      </w:r>
      <w:r w:rsidR="00601D26">
        <w:t>8</w:t>
      </w:r>
      <w:r>
        <w:t>.</w:t>
      </w:r>
      <w:r w:rsidRPr="3162EF88">
        <w:rPr>
          <w:rFonts w:ascii="Arial" w:eastAsia="Arial" w:hAnsi="Arial" w:cs="Arial"/>
        </w:rPr>
        <w:t xml:space="preserve"> </w:t>
      </w:r>
      <w:r>
        <w:t xml:space="preserve">Melihat </w:t>
      </w:r>
      <w:r w:rsidR="0041443B">
        <w:t>Daftar</w:t>
      </w:r>
      <w:r>
        <w:t xml:space="preserve"> </w:t>
      </w:r>
      <w:r w:rsidR="0041443B">
        <w:t>Invoice</w:t>
      </w:r>
    </w:p>
    <w:p w14:paraId="64439254" w14:textId="77777777" w:rsidR="00392E48" w:rsidRDefault="001E0408" w:rsidP="00C93A18">
      <w:pPr>
        <w:spacing w:after="12" w:line="248" w:lineRule="auto"/>
        <w:ind w:right="26" w:firstLine="284"/>
        <w:jc w:val="both"/>
        <w:rPr>
          <w:rFonts w:ascii="Times New Roman" w:eastAsia="Times New Roman" w:hAnsi="Times New Roman" w:cs="Times New Roman"/>
          <w:i/>
          <w:sz w:val="20"/>
          <w:szCs w:val="20"/>
        </w:rPr>
      </w:pPr>
      <w:r>
        <w:rPr>
          <w:rFonts w:ascii="Times New Roman" w:eastAsia="Times New Roman" w:hAnsi="Times New Roman" w:cs="Times New Roman"/>
          <w:lang w:val="id-ID"/>
        </w:rPr>
        <w:t>Berikut merupakan penjelasan dari kasus penggunaan untuk melihat daftar invoice.</w:t>
      </w:r>
    </w:p>
    <w:p w14:paraId="1D439275" w14:textId="4B7F0DDC" w:rsidR="006D706F" w:rsidRDefault="006D706F" w:rsidP="006D706F">
      <w:pPr>
        <w:spacing w:after="12" w:line="248" w:lineRule="auto"/>
        <w:ind w:right="26"/>
        <w:jc w:val="both"/>
      </w:pPr>
      <w:r w:rsidRPr="55A2129B">
        <w:rPr>
          <w:rFonts w:ascii="Times New Roman" w:eastAsia="Times New Roman" w:hAnsi="Times New Roman" w:cs="Times New Roman"/>
          <w:i/>
          <w:iCs/>
          <w:sz w:val="20"/>
          <w:szCs w:val="20"/>
        </w:rPr>
        <w:t xml:space="preserve"> </w:t>
      </w:r>
    </w:p>
    <w:p w14:paraId="191796F8" w14:textId="2773FEA1" w:rsidR="00392E48" w:rsidRDefault="00392E48" w:rsidP="00392E48">
      <w:pPr>
        <w:pStyle w:val="Gambar"/>
      </w:pPr>
      <w:bookmarkStart w:id="96" w:name="_Toc51018105"/>
      <w:r>
        <w:t xml:space="preserve">Tabel 4. </w:t>
      </w:r>
      <w:r>
        <w:fldChar w:fldCharType="begin"/>
      </w:r>
      <w:r>
        <w:instrText xml:space="preserve"> SEQ Tabel_4. \* ARABIC </w:instrText>
      </w:r>
      <w:r>
        <w:fldChar w:fldCharType="separate"/>
      </w:r>
      <w:r w:rsidR="00BF546C">
        <w:rPr>
          <w:noProof/>
        </w:rPr>
        <w:t>21</w:t>
      </w:r>
      <w:r>
        <w:fldChar w:fldCharType="end"/>
      </w:r>
      <w:r>
        <w:t xml:space="preserve"> </w:t>
      </w:r>
      <w:r w:rsidRPr="00514492">
        <w:t>Use Case Melihat Daftar Invoice</w:t>
      </w:r>
      <w:bookmarkEnd w:id="96"/>
    </w:p>
    <w:tbl>
      <w:tblPr>
        <w:tblStyle w:val="TableGrid1"/>
        <w:tblW w:w="5199" w:type="dxa"/>
        <w:tblInd w:w="-2" w:type="dxa"/>
        <w:tblCellMar>
          <w:top w:w="37" w:type="dxa"/>
          <w:left w:w="108" w:type="dxa"/>
          <w:right w:w="115" w:type="dxa"/>
        </w:tblCellMar>
        <w:tblLook w:val="04A0" w:firstRow="1" w:lastRow="0" w:firstColumn="1" w:lastColumn="0" w:noHBand="0" w:noVBand="1"/>
      </w:tblPr>
      <w:tblGrid>
        <w:gridCol w:w="1342"/>
        <w:gridCol w:w="1258"/>
        <w:gridCol w:w="2599"/>
      </w:tblGrid>
      <w:tr w:rsidR="000B17B9" w14:paraId="7FC6AC35" w14:textId="77777777" w:rsidTr="00EF1589">
        <w:trPr>
          <w:trHeight w:val="293"/>
        </w:trPr>
        <w:tc>
          <w:tcPr>
            <w:tcW w:w="1342" w:type="dxa"/>
            <w:tcBorders>
              <w:top w:val="single" w:sz="4" w:space="0" w:color="000000"/>
              <w:left w:val="single" w:sz="4" w:space="0" w:color="000000"/>
              <w:bottom w:val="single" w:sz="4" w:space="0" w:color="000000"/>
              <w:right w:val="single" w:sz="4" w:space="0" w:color="000000"/>
            </w:tcBorders>
          </w:tcPr>
          <w:p w14:paraId="4456430F" w14:textId="77777777" w:rsidR="006D706F" w:rsidRDefault="006D706F" w:rsidP="00525D9B">
            <w:pPr>
              <w:ind w:right="26"/>
            </w:pPr>
            <w:r>
              <w:rPr>
                <w:rFonts w:ascii="Cambria" w:eastAsia="Cambria" w:hAnsi="Cambria" w:cs="Cambria"/>
                <w:sz w:val="20"/>
              </w:rPr>
              <w:t xml:space="preserve">Nama </w:t>
            </w:r>
          </w:p>
        </w:tc>
        <w:tc>
          <w:tcPr>
            <w:tcW w:w="3857" w:type="dxa"/>
            <w:gridSpan w:val="2"/>
            <w:tcBorders>
              <w:top w:val="single" w:sz="4" w:space="0" w:color="000000"/>
              <w:left w:val="single" w:sz="4" w:space="0" w:color="000000"/>
              <w:bottom w:val="single" w:sz="4" w:space="0" w:color="000000"/>
              <w:right w:val="single" w:sz="4" w:space="0" w:color="000000"/>
            </w:tcBorders>
          </w:tcPr>
          <w:p w14:paraId="3C5764E6" w14:textId="74D7A150" w:rsidR="006D706F" w:rsidRPr="000517DA" w:rsidRDefault="006D706F" w:rsidP="00525D9B">
            <w:pPr>
              <w:ind w:right="26"/>
              <w:rPr>
                <w:lang w:val="en-US"/>
              </w:rPr>
            </w:pPr>
            <w:r>
              <w:rPr>
                <w:rFonts w:ascii="Cambria" w:eastAsia="Cambria" w:hAnsi="Cambria" w:cs="Cambria"/>
                <w:sz w:val="20"/>
              </w:rPr>
              <w:t xml:space="preserve">Melihat </w:t>
            </w:r>
            <w:r w:rsidR="000517DA">
              <w:rPr>
                <w:rFonts w:ascii="Cambria" w:eastAsia="Cambria" w:hAnsi="Cambria" w:cs="Cambria"/>
                <w:sz w:val="20"/>
                <w:lang w:val="en-US"/>
              </w:rPr>
              <w:t>Daftar Invoice</w:t>
            </w:r>
          </w:p>
        </w:tc>
      </w:tr>
      <w:tr w:rsidR="000B17B9" w14:paraId="40A7C0E5" w14:textId="77777777" w:rsidTr="00EF1589">
        <w:trPr>
          <w:trHeight w:val="293"/>
        </w:trPr>
        <w:tc>
          <w:tcPr>
            <w:tcW w:w="1342" w:type="dxa"/>
            <w:tcBorders>
              <w:top w:val="single" w:sz="4" w:space="0" w:color="000000"/>
              <w:left w:val="single" w:sz="4" w:space="0" w:color="000000"/>
              <w:bottom w:val="single" w:sz="4" w:space="0" w:color="000000"/>
              <w:right w:val="single" w:sz="4" w:space="0" w:color="000000"/>
            </w:tcBorders>
          </w:tcPr>
          <w:p w14:paraId="03C97999" w14:textId="77777777" w:rsidR="006D706F" w:rsidRDefault="006D706F" w:rsidP="00525D9B">
            <w:pPr>
              <w:ind w:right="26"/>
            </w:pPr>
            <w:r>
              <w:rPr>
                <w:rFonts w:ascii="Cambria" w:eastAsia="Cambria" w:hAnsi="Cambria" w:cs="Cambria"/>
                <w:sz w:val="20"/>
              </w:rPr>
              <w:t xml:space="preserve">Kode </w:t>
            </w:r>
          </w:p>
        </w:tc>
        <w:tc>
          <w:tcPr>
            <w:tcW w:w="3857" w:type="dxa"/>
            <w:gridSpan w:val="2"/>
            <w:tcBorders>
              <w:top w:val="single" w:sz="4" w:space="0" w:color="000000"/>
              <w:left w:val="single" w:sz="4" w:space="0" w:color="000000"/>
              <w:bottom w:val="single" w:sz="4" w:space="0" w:color="000000"/>
              <w:right w:val="single" w:sz="4" w:space="0" w:color="000000"/>
            </w:tcBorders>
          </w:tcPr>
          <w:p w14:paraId="634A9E4C" w14:textId="7D503BC4" w:rsidR="006D706F" w:rsidRDefault="006D706F" w:rsidP="00525D9B">
            <w:pPr>
              <w:ind w:right="26"/>
            </w:pPr>
            <w:r>
              <w:rPr>
                <w:rFonts w:ascii="Cambria" w:eastAsia="Cambria" w:hAnsi="Cambria" w:cs="Cambria"/>
                <w:sz w:val="20"/>
              </w:rPr>
              <w:t>UC01</w:t>
            </w:r>
            <w:r w:rsidR="00601D26">
              <w:rPr>
                <w:rFonts w:ascii="Cambria" w:eastAsia="Cambria" w:hAnsi="Cambria" w:cs="Cambria"/>
                <w:sz w:val="20"/>
              </w:rPr>
              <w:t>8</w:t>
            </w:r>
          </w:p>
        </w:tc>
      </w:tr>
      <w:tr w:rsidR="000B17B9" w14:paraId="3D1564AF" w14:textId="77777777" w:rsidTr="00EF1589">
        <w:trPr>
          <w:trHeight w:val="293"/>
        </w:trPr>
        <w:tc>
          <w:tcPr>
            <w:tcW w:w="1342" w:type="dxa"/>
            <w:tcBorders>
              <w:top w:val="single" w:sz="4" w:space="0" w:color="000000"/>
              <w:left w:val="single" w:sz="4" w:space="0" w:color="000000"/>
              <w:bottom w:val="single" w:sz="4" w:space="0" w:color="000000"/>
              <w:right w:val="single" w:sz="4" w:space="0" w:color="000000"/>
            </w:tcBorders>
          </w:tcPr>
          <w:p w14:paraId="7E9FF19F" w14:textId="77777777" w:rsidR="006D706F" w:rsidRDefault="006D706F" w:rsidP="00525D9B">
            <w:pPr>
              <w:ind w:right="26"/>
            </w:pPr>
            <w:r>
              <w:rPr>
                <w:rFonts w:ascii="Cambria" w:eastAsia="Cambria" w:hAnsi="Cambria" w:cs="Cambria"/>
                <w:sz w:val="20"/>
              </w:rPr>
              <w:t xml:space="preserve">Aktor </w:t>
            </w:r>
          </w:p>
        </w:tc>
        <w:tc>
          <w:tcPr>
            <w:tcW w:w="3857" w:type="dxa"/>
            <w:gridSpan w:val="2"/>
            <w:tcBorders>
              <w:top w:val="single" w:sz="4" w:space="0" w:color="000000"/>
              <w:left w:val="single" w:sz="4" w:space="0" w:color="000000"/>
              <w:bottom w:val="single" w:sz="4" w:space="0" w:color="000000"/>
              <w:right w:val="single" w:sz="4" w:space="0" w:color="000000"/>
            </w:tcBorders>
          </w:tcPr>
          <w:p w14:paraId="59055832" w14:textId="77777777" w:rsidR="006D706F" w:rsidRPr="00B77097" w:rsidRDefault="006D706F" w:rsidP="00525D9B">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r>
              <w:rPr>
                <w:rFonts w:asciiTheme="majorBidi" w:hAnsiTheme="majorBidi" w:cstheme="majorBidi"/>
                <w:lang w:val="en-US"/>
              </w:rPr>
              <w:t xml:space="preserve"> dan Group Head</w:t>
            </w:r>
          </w:p>
        </w:tc>
      </w:tr>
      <w:tr w:rsidR="000B17B9" w14:paraId="39320BA9" w14:textId="77777777" w:rsidTr="00EF1589">
        <w:trPr>
          <w:trHeight w:val="293"/>
        </w:trPr>
        <w:tc>
          <w:tcPr>
            <w:tcW w:w="1342" w:type="dxa"/>
            <w:tcBorders>
              <w:top w:val="single" w:sz="4" w:space="0" w:color="000000"/>
              <w:left w:val="single" w:sz="4" w:space="0" w:color="000000"/>
              <w:bottom w:val="single" w:sz="4" w:space="0" w:color="000000"/>
              <w:right w:val="single" w:sz="4" w:space="0" w:color="000000"/>
            </w:tcBorders>
          </w:tcPr>
          <w:p w14:paraId="78C46457" w14:textId="77777777" w:rsidR="006D706F" w:rsidRDefault="006D706F" w:rsidP="00525D9B">
            <w:pPr>
              <w:ind w:right="26"/>
            </w:pPr>
            <w:r>
              <w:rPr>
                <w:rFonts w:ascii="Cambria" w:eastAsia="Cambria" w:hAnsi="Cambria" w:cs="Cambria"/>
                <w:sz w:val="20"/>
              </w:rPr>
              <w:t xml:space="preserve">Deskripsi </w:t>
            </w:r>
          </w:p>
        </w:tc>
        <w:tc>
          <w:tcPr>
            <w:tcW w:w="3857" w:type="dxa"/>
            <w:gridSpan w:val="2"/>
            <w:tcBorders>
              <w:top w:val="single" w:sz="4" w:space="0" w:color="000000"/>
              <w:left w:val="single" w:sz="4" w:space="0" w:color="000000"/>
              <w:bottom w:val="single" w:sz="4" w:space="0" w:color="000000"/>
              <w:right w:val="single" w:sz="4" w:space="0" w:color="000000"/>
            </w:tcBorders>
          </w:tcPr>
          <w:p w14:paraId="214A447C" w14:textId="029D6ECC" w:rsidR="006D706F" w:rsidRPr="004D1727" w:rsidRDefault="006D706F" w:rsidP="00525D9B">
            <w:pPr>
              <w:ind w:right="26"/>
              <w:rPr>
                <w:rFonts w:asciiTheme="majorBidi" w:hAnsiTheme="majorBidi" w:cstheme="majorBidi"/>
                <w:lang w:val="en-US"/>
              </w:rPr>
            </w:pPr>
            <w:r>
              <w:rPr>
                <w:rFonts w:asciiTheme="majorBidi" w:hAnsiTheme="majorBidi" w:cstheme="majorBidi"/>
                <w:lang w:val="id-ID"/>
              </w:rPr>
              <w:t xml:space="preserve">IT Finance </w:t>
            </w:r>
            <w:r>
              <w:rPr>
                <w:rFonts w:asciiTheme="majorBidi" w:hAnsiTheme="majorBidi" w:cstheme="majorBidi"/>
                <w:lang w:val="en-US"/>
              </w:rPr>
              <w:t xml:space="preserve">dan Group Head </w:t>
            </w:r>
            <w:r>
              <w:rPr>
                <w:rFonts w:asciiTheme="majorBidi" w:hAnsiTheme="majorBidi" w:cstheme="majorBidi"/>
                <w:lang w:val="id-ID"/>
              </w:rPr>
              <w:t xml:space="preserve">melihat daftar </w:t>
            </w:r>
            <w:r w:rsidR="004D1727">
              <w:rPr>
                <w:rFonts w:asciiTheme="majorBidi" w:hAnsiTheme="majorBidi" w:cstheme="majorBidi"/>
                <w:lang w:val="en-US"/>
              </w:rPr>
              <w:t>Invoice</w:t>
            </w:r>
          </w:p>
        </w:tc>
      </w:tr>
      <w:tr w:rsidR="000B17B9" w14:paraId="0619232E" w14:textId="77777777" w:rsidTr="00EF1589">
        <w:trPr>
          <w:trHeight w:val="290"/>
        </w:trPr>
        <w:tc>
          <w:tcPr>
            <w:tcW w:w="1342" w:type="dxa"/>
            <w:tcBorders>
              <w:top w:val="single" w:sz="4" w:space="0" w:color="000000"/>
              <w:left w:val="single" w:sz="4" w:space="0" w:color="000000"/>
              <w:bottom w:val="single" w:sz="4" w:space="0" w:color="000000"/>
              <w:right w:val="single" w:sz="4" w:space="0" w:color="000000"/>
            </w:tcBorders>
          </w:tcPr>
          <w:p w14:paraId="4FF6183A" w14:textId="77777777" w:rsidR="006D706F" w:rsidRDefault="006D706F" w:rsidP="00525D9B">
            <w:pPr>
              <w:ind w:right="26"/>
            </w:pPr>
            <w:r>
              <w:rPr>
                <w:rFonts w:ascii="Cambria" w:eastAsia="Cambria" w:hAnsi="Cambria" w:cs="Cambria"/>
                <w:sz w:val="20"/>
              </w:rPr>
              <w:t xml:space="preserve">Kondisi Awal </w:t>
            </w:r>
          </w:p>
        </w:tc>
        <w:tc>
          <w:tcPr>
            <w:tcW w:w="3857" w:type="dxa"/>
            <w:gridSpan w:val="2"/>
            <w:tcBorders>
              <w:top w:val="single" w:sz="4" w:space="0" w:color="000000"/>
              <w:left w:val="single" w:sz="4" w:space="0" w:color="000000"/>
              <w:bottom w:val="single" w:sz="4" w:space="0" w:color="000000"/>
              <w:right w:val="single" w:sz="4" w:space="0" w:color="000000"/>
            </w:tcBorders>
          </w:tcPr>
          <w:p w14:paraId="2F0C4E00" w14:textId="77777777" w:rsidR="006D706F" w:rsidRDefault="006D706F" w:rsidP="00525D9B">
            <w:pPr>
              <w:ind w:right="26"/>
            </w:pPr>
            <w:r>
              <w:rPr>
                <w:rFonts w:ascii="Cambria" w:eastAsia="Cambria" w:hAnsi="Cambria" w:cs="Cambria"/>
                <w:sz w:val="20"/>
              </w:rPr>
              <w:t xml:space="preserve">- </w:t>
            </w:r>
          </w:p>
        </w:tc>
      </w:tr>
      <w:tr w:rsidR="000B17B9" w14:paraId="76DF3087" w14:textId="77777777" w:rsidTr="00EF1589">
        <w:trPr>
          <w:trHeight w:val="293"/>
        </w:trPr>
        <w:tc>
          <w:tcPr>
            <w:tcW w:w="1342" w:type="dxa"/>
            <w:tcBorders>
              <w:top w:val="single" w:sz="4" w:space="0" w:color="000000"/>
              <w:left w:val="single" w:sz="4" w:space="0" w:color="000000"/>
              <w:bottom w:val="single" w:sz="4" w:space="0" w:color="000000"/>
              <w:right w:val="single" w:sz="4" w:space="0" w:color="000000"/>
            </w:tcBorders>
          </w:tcPr>
          <w:p w14:paraId="0D6752A3" w14:textId="77777777" w:rsidR="006D706F" w:rsidRDefault="006D706F" w:rsidP="00525D9B">
            <w:pPr>
              <w:ind w:right="26"/>
            </w:pPr>
            <w:r>
              <w:rPr>
                <w:rFonts w:ascii="Cambria" w:eastAsia="Cambria" w:hAnsi="Cambria" w:cs="Cambria"/>
                <w:sz w:val="20"/>
              </w:rPr>
              <w:t xml:space="preserve">Kondisi Akhir </w:t>
            </w:r>
          </w:p>
        </w:tc>
        <w:tc>
          <w:tcPr>
            <w:tcW w:w="3857" w:type="dxa"/>
            <w:gridSpan w:val="2"/>
            <w:tcBorders>
              <w:top w:val="single" w:sz="4" w:space="0" w:color="000000"/>
              <w:left w:val="single" w:sz="4" w:space="0" w:color="000000"/>
              <w:bottom w:val="single" w:sz="4" w:space="0" w:color="000000"/>
              <w:right w:val="single" w:sz="4" w:space="0" w:color="000000"/>
            </w:tcBorders>
          </w:tcPr>
          <w:p w14:paraId="4FD9F029" w14:textId="77777777" w:rsidR="006D706F" w:rsidRDefault="006D706F" w:rsidP="00525D9B">
            <w:pPr>
              <w:ind w:right="26"/>
            </w:pPr>
            <w:r>
              <w:rPr>
                <w:rFonts w:ascii="Cambria" w:eastAsia="Cambria" w:hAnsi="Cambria" w:cs="Cambria"/>
                <w:sz w:val="20"/>
              </w:rPr>
              <w:t xml:space="preserve">- </w:t>
            </w:r>
          </w:p>
        </w:tc>
      </w:tr>
      <w:tr w:rsidR="000B17B9" w14:paraId="516EF802" w14:textId="77777777" w:rsidTr="00EF1589">
        <w:trPr>
          <w:trHeight w:val="390"/>
        </w:trPr>
        <w:tc>
          <w:tcPr>
            <w:tcW w:w="5199" w:type="dxa"/>
            <w:gridSpan w:val="3"/>
            <w:tcBorders>
              <w:top w:val="single" w:sz="4" w:space="0" w:color="000000"/>
              <w:left w:val="single" w:sz="4" w:space="0" w:color="000000"/>
              <w:bottom w:val="single" w:sz="4" w:space="0" w:color="000000"/>
              <w:right w:val="single" w:sz="4" w:space="0" w:color="000000"/>
            </w:tcBorders>
          </w:tcPr>
          <w:p w14:paraId="6B55B0DD" w14:textId="77777777" w:rsidR="006D706F" w:rsidRDefault="006D706F" w:rsidP="00525D9B">
            <w:pPr>
              <w:ind w:right="26"/>
            </w:pPr>
            <w:r>
              <w:rPr>
                <w:rFonts w:ascii="Cambria" w:eastAsia="Cambria" w:hAnsi="Cambria" w:cs="Cambria"/>
                <w:sz w:val="20"/>
              </w:rPr>
              <w:t xml:space="preserve">Alur Normal </w:t>
            </w:r>
          </w:p>
        </w:tc>
      </w:tr>
      <w:tr w:rsidR="000B17B9" w14:paraId="0E89991B" w14:textId="77777777" w:rsidTr="00EF1589">
        <w:trPr>
          <w:trHeight w:val="208"/>
        </w:trPr>
        <w:tc>
          <w:tcPr>
            <w:tcW w:w="2600" w:type="dxa"/>
            <w:gridSpan w:val="2"/>
            <w:tcBorders>
              <w:top w:val="single" w:sz="4" w:space="0" w:color="000000"/>
              <w:left w:val="single" w:sz="4" w:space="0" w:color="000000"/>
              <w:bottom w:val="single" w:sz="4" w:space="0" w:color="000000"/>
              <w:right w:val="single" w:sz="4" w:space="0" w:color="000000"/>
            </w:tcBorders>
          </w:tcPr>
          <w:p w14:paraId="292D49F5" w14:textId="77777777" w:rsidR="006D706F" w:rsidRPr="00B22C89" w:rsidRDefault="006D706F" w:rsidP="00525D9B">
            <w:pPr>
              <w:ind w:right="26"/>
              <w:jc w:val="center"/>
              <w:rPr>
                <w:rFonts w:ascii="Cambria" w:eastAsia="Cambria" w:hAnsi="Cambria" w:cs="Cambria"/>
                <w:sz w:val="20"/>
                <w:lang w:val="en-US"/>
              </w:rPr>
            </w:pPr>
            <w:r>
              <w:rPr>
                <w:rFonts w:ascii="Cambria" w:eastAsia="Cambria" w:hAnsi="Cambria" w:cs="Cambria"/>
                <w:sz w:val="20"/>
                <w:lang w:val="id-ID"/>
              </w:rPr>
              <w:t>IT Finance</w:t>
            </w:r>
            <w:r>
              <w:rPr>
                <w:rFonts w:ascii="Cambria" w:eastAsia="Cambria" w:hAnsi="Cambria" w:cs="Cambria"/>
                <w:sz w:val="20"/>
                <w:lang w:val="en-US"/>
              </w:rPr>
              <w:t xml:space="preserve"> dan Group Head</w:t>
            </w:r>
          </w:p>
        </w:tc>
        <w:tc>
          <w:tcPr>
            <w:tcW w:w="2599" w:type="dxa"/>
            <w:tcBorders>
              <w:top w:val="single" w:sz="4" w:space="0" w:color="000000"/>
              <w:left w:val="single" w:sz="4" w:space="0" w:color="000000"/>
              <w:bottom w:val="single" w:sz="4" w:space="0" w:color="000000"/>
              <w:right w:val="single" w:sz="4" w:space="0" w:color="000000"/>
            </w:tcBorders>
          </w:tcPr>
          <w:p w14:paraId="497AFEB1" w14:textId="77777777" w:rsidR="006D706F" w:rsidRDefault="006D706F" w:rsidP="00525D9B">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0A771707" w14:textId="77777777" w:rsidTr="00EF1589">
        <w:trPr>
          <w:trHeight w:val="944"/>
        </w:trPr>
        <w:tc>
          <w:tcPr>
            <w:tcW w:w="2600" w:type="dxa"/>
            <w:gridSpan w:val="2"/>
            <w:tcBorders>
              <w:top w:val="single" w:sz="4" w:space="0" w:color="000000"/>
              <w:left w:val="single" w:sz="4" w:space="0" w:color="000000"/>
              <w:bottom w:val="single" w:sz="4" w:space="0" w:color="000000"/>
              <w:right w:val="single" w:sz="4" w:space="0" w:color="000000"/>
            </w:tcBorders>
          </w:tcPr>
          <w:p w14:paraId="4FC35B41" w14:textId="44FB98AB" w:rsidR="006D706F" w:rsidRPr="00417769" w:rsidRDefault="00D05EED" w:rsidP="002070B2">
            <w:pPr>
              <w:pStyle w:val="ListParagraph"/>
              <w:numPr>
                <w:ilvl w:val="0"/>
                <w:numId w:val="56"/>
              </w:numPr>
              <w:spacing w:after="6"/>
              <w:ind w:left="315" w:right="26"/>
              <w:rPr>
                <w:lang w:val="en-US"/>
              </w:rPr>
            </w:pPr>
            <w:r w:rsidRPr="00FE4752">
              <w:rPr>
                <w:rFonts w:ascii="Cambria" w:hAnsi="Cambria"/>
                <w:sz w:val="20"/>
                <w:szCs w:val="20"/>
              </w:rPr>
              <w:t xml:space="preserve">IT Finance memilih menu “Daftar </w:t>
            </w:r>
            <w:r w:rsidR="00C5729B">
              <w:rPr>
                <w:rFonts w:ascii="Cambria" w:hAnsi="Cambria"/>
                <w:sz w:val="20"/>
                <w:szCs w:val="20"/>
              </w:rPr>
              <w:t>Invoice</w:t>
            </w:r>
            <w:r w:rsidRPr="00FE4752">
              <w:rPr>
                <w:rFonts w:ascii="Cambria" w:hAnsi="Cambria"/>
                <w:sz w:val="20"/>
                <w:szCs w:val="20"/>
              </w:rPr>
              <w:t>”</w:t>
            </w:r>
          </w:p>
        </w:tc>
        <w:tc>
          <w:tcPr>
            <w:tcW w:w="2599" w:type="dxa"/>
            <w:tcBorders>
              <w:top w:val="single" w:sz="4" w:space="0" w:color="000000"/>
              <w:left w:val="single" w:sz="4" w:space="0" w:color="000000"/>
              <w:bottom w:val="single" w:sz="4" w:space="0" w:color="000000"/>
              <w:right w:val="single" w:sz="4" w:space="0" w:color="000000"/>
            </w:tcBorders>
          </w:tcPr>
          <w:p w14:paraId="14909A2B" w14:textId="3FDB1E3C" w:rsidR="006D706F" w:rsidRPr="0047449A" w:rsidRDefault="006D706F" w:rsidP="002070B2">
            <w:pPr>
              <w:pStyle w:val="ListParagraph"/>
              <w:numPr>
                <w:ilvl w:val="1"/>
                <w:numId w:val="58"/>
              </w:numPr>
              <w:spacing w:after="6"/>
              <w:ind w:right="26"/>
              <w:rPr>
                <w:rFonts w:ascii="Cambria" w:eastAsia="Cambria" w:hAnsi="Cambria" w:cs="Cambria"/>
                <w:sz w:val="20"/>
                <w:lang w:val="id-ID"/>
              </w:rPr>
            </w:pPr>
            <w:r w:rsidRPr="0047449A">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Pr="0047449A">
              <w:rPr>
                <w:rFonts w:ascii="Cambria" w:eastAsia="Cambria" w:hAnsi="Cambria" w:cs="Cambria"/>
                <w:sz w:val="20"/>
                <w:lang w:val="id-ID"/>
              </w:rPr>
              <w:t xml:space="preserve">daftar </w:t>
            </w:r>
            <w:r w:rsidR="00FC5A6A">
              <w:rPr>
                <w:rFonts w:ascii="Cambria" w:eastAsia="Cambria" w:hAnsi="Cambria" w:cs="Cambria"/>
                <w:sz w:val="20"/>
                <w:lang w:val="en-US"/>
              </w:rPr>
              <w:t>invoice</w:t>
            </w:r>
          </w:p>
        </w:tc>
      </w:tr>
      <w:tr w:rsidR="000B17B9" w14:paraId="46DAE6E3" w14:textId="77777777" w:rsidTr="00EF1589">
        <w:trPr>
          <w:trHeight w:val="574"/>
        </w:trPr>
        <w:tc>
          <w:tcPr>
            <w:tcW w:w="5199" w:type="dxa"/>
            <w:gridSpan w:val="3"/>
            <w:tcBorders>
              <w:top w:val="single" w:sz="4" w:space="0" w:color="000000"/>
              <w:left w:val="single" w:sz="4" w:space="0" w:color="000000"/>
              <w:bottom w:val="single" w:sz="4" w:space="0" w:color="000000"/>
              <w:right w:val="single" w:sz="4" w:space="0" w:color="000000"/>
            </w:tcBorders>
          </w:tcPr>
          <w:p w14:paraId="15BB0BE3" w14:textId="77777777" w:rsidR="006D706F" w:rsidRDefault="006D706F" w:rsidP="00525D9B">
            <w:pPr>
              <w:ind w:right="26"/>
            </w:pPr>
            <w:r>
              <w:rPr>
                <w:rFonts w:ascii="Cambria" w:eastAsia="Cambria" w:hAnsi="Cambria" w:cs="Cambria"/>
                <w:sz w:val="20"/>
              </w:rPr>
              <w:t xml:space="preserve">Alur Alternatif </w:t>
            </w:r>
          </w:p>
          <w:p w14:paraId="43C3BA9D" w14:textId="77777777" w:rsidR="006D706F" w:rsidRDefault="006D706F" w:rsidP="00525D9B">
            <w:pPr>
              <w:ind w:right="26"/>
            </w:pPr>
            <w:r>
              <w:rPr>
                <w:rFonts w:ascii="Cambria" w:eastAsia="Cambria" w:hAnsi="Cambria" w:cs="Cambria"/>
                <w:sz w:val="20"/>
              </w:rPr>
              <w:t>-</w:t>
            </w:r>
          </w:p>
        </w:tc>
      </w:tr>
      <w:tr w:rsidR="000B17B9" w14:paraId="6520D988" w14:textId="77777777" w:rsidTr="00EF1589">
        <w:trPr>
          <w:trHeight w:val="289"/>
        </w:trPr>
        <w:tc>
          <w:tcPr>
            <w:tcW w:w="5199" w:type="dxa"/>
            <w:gridSpan w:val="3"/>
            <w:tcBorders>
              <w:top w:val="single" w:sz="4" w:space="0" w:color="000000"/>
              <w:left w:val="single" w:sz="4" w:space="0" w:color="000000"/>
              <w:bottom w:val="single" w:sz="4" w:space="0" w:color="000000"/>
              <w:right w:val="single" w:sz="4" w:space="0" w:color="000000"/>
            </w:tcBorders>
          </w:tcPr>
          <w:p w14:paraId="56D861BD" w14:textId="77777777" w:rsidR="006D706F" w:rsidRDefault="006D706F" w:rsidP="00525D9B">
            <w:pPr>
              <w:ind w:right="26"/>
            </w:pPr>
            <w:r>
              <w:rPr>
                <w:rFonts w:ascii="Cambria" w:eastAsia="Cambria" w:hAnsi="Cambria" w:cs="Cambria"/>
                <w:sz w:val="20"/>
              </w:rPr>
              <w:t xml:space="preserve">Pengecualian </w:t>
            </w:r>
          </w:p>
          <w:p w14:paraId="462A703E" w14:textId="77777777" w:rsidR="006D706F" w:rsidRDefault="006D706F" w:rsidP="00525D9B">
            <w:pPr>
              <w:ind w:right="26"/>
            </w:pPr>
            <w:r>
              <w:rPr>
                <w:rFonts w:ascii="Cambria" w:eastAsia="Cambria" w:hAnsi="Cambria" w:cs="Cambria"/>
                <w:sz w:val="20"/>
              </w:rPr>
              <w:t>-</w:t>
            </w:r>
          </w:p>
        </w:tc>
      </w:tr>
      <w:tr w:rsidR="000B17B9" w14:paraId="3DF2A768" w14:textId="77777777" w:rsidTr="00EF1589">
        <w:trPr>
          <w:trHeight w:val="327"/>
        </w:trPr>
        <w:tc>
          <w:tcPr>
            <w:tcW w:w="5199" w:type="dxa"/>
            <w:gridSpan w:val="3"/>
            <w:tcBorders>
              <w:top w:val="single" w:sz="4" w:space="0" w:color="000000"/>
              <w:left w:val="single" w:sz="4" w:space="0" w:color="000000"/>
              <w:bottom w:val="single" w:sz="4" w:space="0" w:color="000000"/>
              <w:right w:val="single" w:sz="4" w:space="0" w:color="000000"/>
            </w:tcBorders>
          </w:tcPr>
          <w:p w14:paraId="157F328C" w14:textId="77777777" w:rsidR="00745844" w:rsidRDefault="00745844" w:rsidP="007E2845">
            <w:pPr>
              <w:ind w:right="26"/>
            </w:pPr>
            <w:r>
              <w:rPr>
                <w:rFonts w:ascii="Cambria" w:eastAsia="Cambria" w:hAnsi="Cambria" w:cs="Cambria"/>
                <w:sz w:val="20"/>
              </w:rPr>
              <w:t xml:space="preserve">Ektensi </w:t>
            </w:r>
          </w:p>
          <w:p w14:paraId="74C17D59" w14:textId="77777777" w:rsidR="006D706F" w:rsidRPr="006B146F" w:rsidRDefault="006D706F" w:rsidP="00525D9B">
            <w:pPr>
              <w:ind w:right="26"/>
              <w:rPr>
                <w:lang w:val="id-ID"/>
              </w:rPr>
            </w:pPr>
            <w:r>
              <w:rPr>
                <w:lang w:val="id-ID"/>
              </w:rPr>
              <w:t>-</w:t>
            </w:r>
          </w:p>
        </w:tc>
      </w:tr>
    </w:tbl>
    <w:p w14:paraId="4878BC97" w14:textId="77777777" w:rsidR="00392E48" w:rsidRDefault="00392E48" w:rsidP="00392E48">
      <w:pPr>
        <w:pStyle w:val="Gambar"/>
      </w:pPr>
    </w:p>
    <w:p w14:paraId="07263EB4" w14:textId="77777777" w:rsidR="00392E48" w:rsidRDefault="00392E48">
      <w:pPr>
        <w:rPr>
          <w:rFonts w:asciiTheme="majorBidi" w:hAnsiTheme="majorBidi" w:cstheme="majorBidi"/>
          <w:i/>
          <w:iCs/>
          <w:lang w:val="id-ID"/>
        </w:rPr>
      </w:pPr>
      <w:r>
        <w:br w:type="page"/>
      </w:r>
    </w:p>
    <w:p w14:paraId="7543ABCF" w14:textId="3531DC10" w:rsidR="00392E48" w:rsidRDefault="00392E48" w:rsidP="00392E48">
      <w:pPr>
        <w:pStyle w:val="Gambar"/>
      </w:pPr>
      <w:bookmarkStart w:id="97" w:name="_Toc51504073"/>
      <w:r>
        <w:lastRenderedPageBreak/>
        <w:t xml:space="preserve">Gambar 4. </w:t>
      </w:r>
      <w:r>
        <w:fldChar w:fldCharType="begin"/>
      </w:r>
      <w:r>
        <w:instrText xml:space="preserve"> SEQ Gambar_4. \* ARABIC </w:instrText>
      </w:r>
      <w:r>
        <w:fldChar w:fldCharType="separate"/>
      </w:r>
      <w:r w:rsidR="00BF546C">
        <w:rPr>
          <w:noProof/>
        </w:rPr>
        <w:t>21</w:t>
      </w:r>
      <w:r>
        <w:fldChar w:fldCharType="end"/>
      </w:r>
      <w:r>
        <w:t xml:space="preserve"> </w:t>
      </w:r>
      <w:r w:rsidRPr="00FB6E0D">
        <w:t>Activity Diagram Melihat Daftar Invoice</w:t>
      </w:r>
      <w:bookmarkEnd w:id="97"/>
    </w:p>
    <w:p w14:paraId="107DC385" w14:textId="02B5035A" w:rsidR="006D706F" w:rsidRDefault="00D96924" w:rsidP="00392E48">
      <w:pPr>
        <w:spacing w:after="0"/>
        <w:ind w:right="26"/>
        <w:jc w:val="right"/>
      </w:pPr>
      <w:r w:rsidRPr="00D96924">
        <w:rPr>
          <w:noProof/>
        </w:rPr>
        <w:drawing>
          <wp:inline distT="0" distB="0" distL="0" distR="0" wp14:anchorId="7B9E5A49" wp14:editId="5FF9A507">
            <wp:extent cx="3347085" cy="184848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7085" cy="1848485"/>
                    </a:xfrm>
                    <a:prstGeom prst="rect">
                      <a:avLst/>
                    </a:prstGeom>
                    <a:noFill/>
                    <a:ln>
                      <a:noFill/>
                    </a:ln>
                  </pic:spPr>
                </pic:pic>
              </a:graphicData>
            </a:graphic>
          </wp:inline>
        </w:drawing>
      </w:r>
      <w:r w:rsidR="006D706F">
        <w:rPr>
          <w:rFonts w:ascii="Times New Roman" w:eastAsia="Times New Roman" w:hAnsi="Times New Roman" w:cs="Times New Roman"/>
        </w:rPr>
        <w:t xml:space="preserve"> </w:t>
      </w:r>
    </w:p>
    <w:p w14:paraId="6F595904" w14:textId="274B5FFE" w:rsidR="000132DC" w:rsidRPr="005650A9" w:rsidRDefault="006D706F" w:rsidP="000132DC">
      <w:pPr>
        <w:spacing w:after="0"/>
        <w:ind w:right="26"/>
        <w:rPr>
          <w:rFonts w:ascii="Times New Roman" w:eastAsia="Times New Roman" w:hAnsi="Times New Roman" w:cs="Times New Roman"/>
          <w:i/>
        </w:rPr>
      </w:pPr>
      <w:r>
        <w:rPr>
          <w:rFonts w:ascii="Times New Roman" w:eastAsia="Times New Roman" w:hAnsi="Times New Roman" w:cs="Times New Roman"/>
          <w:i/>
        </w:rPr>
        <w:t xml:space="preserve"> </w:t>
      </w:r>
      <w:r>
        <w:rPr>
          <w:rFonts w:ascii="Times New Roman" w:eastAsia="Times New Roman" w:hAnsi="Times New Roman" w:cs="Times New Roman"/>
          <w:i/>
        </w:rPr>
        <w:tab/>
      </w:r>
      <w:r w:rsidR="000132DC">
        <w:rPr>
          <w:rFonts w:ascii="Times New Roman" w:eastAsia="Times New Roman" w:hAnsi="Times New Roman" w:cs="Times New Roman"/>
          <w:i/>
        </w:rPr>
        <w:t xml:space="preserve"> </w:t>
      </w:r>
    </w:p>
    <w:p w14:paraId="51B8DD0C" w14:textId="10AE3DF7" w:rsidR="000132DC" w:rsidRDefault="000132DC" w:rsidP="000132DC">
      <w:pPr>
        <w:pStyle w:val="Heading4"/>
        <w:ind w:left="0" w:right="26" w:firstLine="0"/>
      </w:pPr>
      <w:r>
        <w:t>1</w:t>
      </w:r>
      <w:r w:rsidR="00E15BBE">
        <w:t>9</w:t>
      </w:r>
      <w:r>
        <w:t>.</w:t>
      </w:r>
      <w:r w:rsidRPr="6C7C1522">
        <w:rPr>
          <w:rFonts w:ascii="Arial" w:eastAsia="Arial" w:hAnsi="Arial" w:cs="Arial"/>
        </w:rPr>
        <w:t xml:space="preserve"> </w:t>
      </w:r>
      <w:r>
        <w:t xml:space="preserve">Menambah </w:t>
      </w:r>
      <w:r w:rsidR="00D741DF">
        <w:t>Invoice</w:t>
      </w:r>
    </w:p>
    <w:p w14:paraId="4C8D5B1B" w14:textId="11634C22" w:rsidR="001E0408" w:rsidRDefault="001E0408" w:rsidP="00C93A18">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menambah invoice.</w:t>
      </w:r>
    </w:p>
    <w:p w14:paraId="76A7853A" w14:textId="77777777" w:rsidR="000132DC" w:rsidRPr="0008143D" w:rsidRDefault="000132DC" w:rsidP="000132DC">
      <w:pPr>
        <w:spacing w:after="11" w:line="249" w:lineRule="auto"/>
        <w:ind w:right="26"/>
        <w:rPr>
          <w:rFonts w:ascii="Times New Roman" w:eastAsia="Times New Roman" w:hAnsi="Times New Roman" w:cs="Times New Roman"/>
          <w:sz w:val="20"/>
          <w:szCs w:val="20"/>
        </w:rPr>
      </w:pPr>
    </w:p>
    <w:p w14:paraId="10C6E1B5" w14:textId="51D011D9" w:rsidR="00392E48" w:rsidRDefault="00392E48" w:rsidP="00392E48">
      <w:pPr>
        <w:pStyle w:val="Gambar"/>
      </w:pPr>
      <w:bookmarkStart w:id="98" w:name="_Toc51018106"/>
      <w:r>
        <w:t xml:space="preserve">Tabel 4. </w:t>
      </w:r>
      <w:r>
        <w:fldChar w:fldCharType="begin"/>
      </w:r>
      <w:r>
        <w:instrText xml:space="preserve"> SEQ Tabel_4. \* ARABIC </w:instrText>
      </w:r>
      <w:r>
        <w:fldChar w:fldCharType="separate"/>
      </w:r>
      <w:r w:rsidR="00BF546C">
        <w:rPr>
          <w:noProof/>
        </w:rPr>
        <w:t>22</w:t>
      </w:r>
      <w:r>
        <w:fldChar w:fldCharType="end"/>
      </w:r>
      <w:r>
        <w:t xml:space="preserve"> </w:t>
      </w:r>
      <w:r w:rsidRPr="00E07BD7">
        <w:t>Use Case Menambah Invoice</w:t>
      </w:r>
      <w:bookmarkEnd w:id="98"/>
    </w:p>
    <w:tbl>
      <w:tblPr>
        <w:tblStyle w:val="TableGrid1"/>
        <w:tblW w:w="5250" w:type="dxa"/>
        <w:tblInd w:w="-2" w:type="dxa"/>
        <w:tblCellMar>
          <w:top w:w="37" w:type="dxa"/>
          <w:left w:w="108" w:type="dxa"/>
          <w:right w:w="115" w:type="dxa"/>
        </w:tblCellMar>
        <w:tblLook w:val="04A0" w:firstRow="1" w:lastRow="0" w:firstColumn="1" w:lastColumn="0" w:noHBand="0" w:noVBand="1"/>
      </w:tblPr>
      <w:tblGrid>
        <w:gridCol w:w="1354"/>
        <w:gridCol w:w="1270"/>
        <w:gridCol w:w="2626"/>
      </w:tblGrid>
      <w:tr w:rsidR="000B17B9" w14:paraId="4A06725B" w14:textId="77777777" w:rsidTr="00EF1589">
        <w:trPr>
          <w:trHeight w:val="306"/>
        </w:trPr>
        <w:tc>
          <w:tcPr>
            <w:tcW w:w="1354" w:type="dxa"/>
            <w:tcBorders>
              <w:top w:val="single" w:sz="4" w:space="0" w:color="000000"/>
              <w:left w:val="single" w:sz="4" w:space="0" w:color="000000"/>
              <w:bottom w:val="single" w:sz="4" w:space="0" w:color="000000"/>
              <w:right w:val="single" w:sz="4" w:space="0" w:color="000000"/>
            </w:tcBorders>
          </w:tcPr>
          <w:p w14:paraId="13AF0A25" w14:textId="77777777" w:rsidR="000132DC" w:rsidRDefault="000132DC" w:rsidP="00FB636F">
            <w:pPr>
              <w:ind w:right="26"/>
            </w:pPr>
            <w:r>
              <w:rPr>
                <w:rFonts w:ascii="Cambria" w:eastAsia="Cambria" w:hAnsi="Cambria" w:cs="Cambria"/>
                <w:sz w:val="20"/>
              </w:rPr>
              <w:t xml:space="preserve">Nama </w:t>
            </w:r>
          </w:p>
        </w:tc>
        <w:tc>
          <w:tcPr>
            <w:tcW w:w="3896" w:type="dxa"/>
            <w:gridSpan w:val="2"/>
            <w:tcBorders>
              <w:top w:val="single" w:sz="4" w:space="0" w:color="000000"/>
              <w:left w:val="single" w:sz="4" w:space="0" w:color="000000"/>
              <w:bottom w:val="single" w:sz="4" w:space="0" w:color="000000"/>
              <w:right w:val="single" w:sz="4" w:space="0" w:color="000000"/>
            </w:tcBorders>
          </w:tcPr>
          <w:p w14:paraId="3D24DB86" w14:textId="2A0928EA" w:rsidR="000132DC" w:rsidRPr="00B77097" w:rsidRDefault="000132DC" w:rsidP="00FB636F">
            <w:pPr>
              <w:ind w:right="26"/>
              <w:rPr>
                <w:lang w:val="en-US"/>
              </w:rPr>
            </w:pPr>
            <w:r>
              <w:rPr>
                <w:rFonts w:ascii="Cambria" w:eastAsia="Cambria" w:hAnsi="Cambria" w:cs="Cambria"/>
                <w:sz w:val="20"/>
              </w:rPr>
              <w:t xml:space="preserve">Menambah </w:t>
            </w:r>
            <w:r w:rsidR="009C6B0B">
              <w:rPr>
                <w:rFonts w:ascii="Cambria" w:eastAsia="Cambria" w:hAnsi="Cambria" w:cs="Cambria"/>
                <w:sz w:val="20"/>
                <w:lang w:val="en-US"/>
              </w:rPr>
              <w:t>Invoice</w:t>
            </w:r>
          </w:p>
        </w:tc>
      </w:tr>
      <w:tr w:rsidR="000B17B9" w14:paraId="1F91E8FD" w14:textId="77777777" w:rsidTr="00EF1589">
        <w:trPr>
          <w:trHeight w:val="306"/>
        </w:trPr>
        <w:tc>
          <w:tcPr>
            <w:tcW w:w="1354" w:type="dxa"/>
            <w:tcBorders>
              <w:top w:val="single" w:sz="4" w:space="0" w:color="000000"/>
              <w:left w:val="single" w:sz="4" w:space="0" w:color="000000"/>
              <w:bottom w:val="single" w:sz="4" w:space="0" w:color="000000"/>
              <w:right w:val="single" w:sz="4" w:space="0" w:color="000000"/>
            </w:tcBorders>
          </w:tcPr>
          <w:p w14:paraId="745DDC41" w14:textId="77777777" w:rsidR="000132DC" w:rsidRDefault="000132DC" w:rsidP="00FB636F">
            <w:pPr>
              <w:ind w:right="26"/>
            </w:pPr>
            <w:r>
              <w:rPr>
                <w:rFonts w:ascii="Cambria" w:eastAsia="Cambria" w:hAnsi="Cambria" w:cs="Cambria"/>
                <w:sz w:val="20"/>
              </w:rPr>
              <w:t xml:space="preserve">Kode </w:t>
            </w:r>
          </w:p>
        </w:tc>
        <w:tc>
          <w:tcPr>
            <w:tcW w:w="3896" w:type="dxa"/>
            <w:gridSpan w:val="2"/>
            <w:tcBorders>
              <w:top w:val="single" w:sz="4" w:space="0" w:color="000000"/>
              <w:left w:val="single" w:sz="4" w:space="0" w:color="000000"/>
              <w:bottom w:val="single" w:sz="4" w:space="0" w:color="000000"/>
              <w:right w:val="single" w:sz="4" w:space="0" w:color="000000"/>
            </w:tcBorders>
          </w:tcPr>
          <w:p w14:paraId="4FD7A997" w14:textId="7C4F5401" w:rsidR="000132DC" w:rsidRDefault="000132DC" w:rsidP="00FB636F">
            <w:pPr>
              <w:ind w:right="26"/>
            </w:pPr>
            <w:r>
              <w:rPr>
                <w:rFonts w:ascii="Cambria" w:eastAsia="Cambria" w:hAnsi="Cambria" w:cs="Cambria"/>
                <w:sz w:val="20"/>
              </w:rPr>
              <w:t>UC01</w:t>
            </w:r>
            <w:r w:rsidR="00E15BBE">
              <w:rPr>
                <w:rFonts w:ascii="Cambria" w:eastAsia="Cambria" w:hAnsi="Cambria" w:cs="Cambria"/>
                <w:sz w:val="20"/>
              </w:rPr>
              <w:t>9</w:t>
            </w:r>
          </w:p>
        </w:tc>
      </w:tr>
      <w:tr w:rsidR="000B17B9" w14:paraId="3B768338" w14:textId="77777777" w:rsidTr="00EF1589">
        <w:trPr>
          <w:trHeight w:val="306"/>
        </w:trPr>
        <w:tc>
          <w:tcPr>
            <w:tcW w:w="1354" w:type="dxa"/>
            <w:tcBorders>
              <w:top w:val="single" w:sz="4" w:space="0" w:color="000000"/>
              <w:left w:val="single" w:sz="4" w:space="0" w:color="000000"/>
              <w:bottom w:val="single" w:sz="4" w:space="0" w:color="000000"/>
              <w:right w:val="single" w:sz="4" w:space="0" w:color="000000"/>
            </w:tcBorders>
          </w:tcPr>
          <w:p w14:paraId="3BA3F14D" w14:textId="77777777" w:rsidR="000132DC" w:rsidRDefault="000132DC" w:rsidP="00FB636F">
            <w:pPr>
              <w:ind w:right="26"/>
            </w:pPr>
            <w:r>
              <w:rPr>
                <w:rFonts w:ascii="Cambria" w:eastAsia="Cambria" w:hAnsi="Cambria" w:cs="Cambria"/>
                <w:sz w:val="20"/>
              </w:rPr>
              <w:t xml:space="preserve">Aktor </w:t>
            </w:r>
          </w:p>
        </w:tc>
        <w:tc>
          <w:tcPr>
            <w:tcW w:w="3896" w:type="dxa"/>
            <w:gridSpan w:val="2"/>
            <w:tcBorders>
              <w:top w:val="single" w:sz="4" w:space="0" w:color="000000"/>
              <w:left w:val="single" w:sz="4" w:space="0" w:color="000000"/>
              <w:bottom w:val="single" w:sz="4" w:space="0" w:color="000000"/>
              <w:right w:val="single" w:sz="4" w:space="0" w:color="000000"/>
            </w:tcBorders>
          </w:tcPr>
          <w:p w14:paraId="1B6CE414" w14:textId="77777777" w:rsidR="000132DC" w:rsidRPr="00B77097" w:rsidRDefault="000132DC" w:rsidP="00FB636F">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745993C7" w14:textId="77777777" w:rsidTr="00EF1589">
        <w:trPr>
          <w:trHeight w:val="306"/>
        </w:trPr>
        <w:tc>
          <w:tcPr>
            <w:tcW w:w="1354" w:type="dxa"/>
            <w:tcBorders>
              <w:top w:val="single" w:sz="4" w:space="0" w:color="000000"/>
              <w:left w:val="single" w:sz="4" w:space="0" w:color="000000"/>
              <w:bottom w:val="single" w:sz="4" w:space="0" w:color="000000"/>
              <w:right w:val="single" w:sz="4" w:space="0" w:color="000000"/>
            </w:tcBorders>
          </w:tcPr>
          <w:p w14:paraId="4C94DEC6" w14:textId="77777777" w:rsidR="000132DC" w:rsidRDefault="000132DC" w:rsidP="00FB636F">
            <w:pPr>
              <w:ind w:right="26"/>
            </w:pPr>
            <w:r>
              <w:rPr>
                <w:rFonts w:ascii="Cambria" w:eastAsia="Cambria" w:hAnsi="Cambria" w:cs="Cambria"/>
                <w:sz w:val="20"/>
              </w:rPr>
              <w:t xml:space="preserve">Deskripsi </w:t>
            </w:r>
          </w:p>
        </w:tc>
        <w:tc>
          <w:tcPr>
            <w:tcW w:w="3896" w:type="dxa"/>
            <w:gridSpan w:val="2"/>
            <w:tcBorders>
              <w:top w:val="single" w:sz="4" w:space="0" w:color="000000"/>
              <w:left w:val="single" w:sz="4" w:space="0" w:color="000000"/>
              <w:bottom w:val="single" w:sz="4" w:space="0" w:color="000000"/>
              <w:right w:val="single" w:sz="4" w:space="0" w:color="000000"/>
            </w:tcBorders>
          </w:tcPr>
          <w:p w14:paraId="06332D32" w14:textId="638FCA3E" w:rsidR="000132DC" w:rsidRPr="00B22C89" w:rsidRDefault="000132DC" w:rsidP="00FB636F">
            <w:pPr>
              <w:ind w:right="26"/>
              <w:rPr>
                <w:rFonts w:asciiTheme="majorBidi" w:hAnsiTheme="majorBidi" w:cstheme="majorBidi"/>
                <w:lang w:val="en-US"/>
              </w:rPr>
            </w:pPr>
            <w:r>
              <w:rPr>
                <w:rFonts w:asciiTheme="majorBidi" w:hAnsiTheme="majorBidi" w:cstheme="majorBidi"/>
                <w:lang w:val="id-ID"/>
              </w:rPr>
              <w:t>IT Finance menambah d</w:t>
            </w:r>
            <w:r>
              <w:rPr>
                <w:rFonts w:asciiTheme="majorBidi" w:hAnsiTheme="majorBidi" w:cstheme="majorBidi"/>
                <w:lang w:val="en-US"/>
              </w:rPr>
              <w:t xml:space="preserve">ata </w:t>
            </w:r>
            <w:r w:rsidR="005D2B09">
              <w:rPr>
                <w:rFonts w:asciiTheme="majorBidi" w:hAnsiTheme="majorBidi" w:cstheme="majorBidi"/>
                <w:lang w:val="en-US"/>
              </w:rPr>
              <w:t>invoice</w:t>
            </w:r>
            <w:r>
              <w:rPr>
                <w:rFonts w:asciiTheme="majorBidi" w:hAnsiTheme="majorBidi" w:cstheme="majorBidi"/>
                <w:lang w:val="en-US"/>
              </w:rPr>
              <w:t xml:space="preserve"> baru</w:t>
            </w:r>
          </w:p>
        </w:tc>
      </w:tr>
      <w:tr w:rsidR="000B17B9" w14:paraId="17C7498B" w14:textId="77777777" w:rsidTr="00EF1589">
        <w:trPr>
          <w:trHeight w:val="303"/>
        </w:trPr>
        <w:tc>
          <w:tcPr>
            <w:tcW w:w="1354" w:type="dxa"/>
            <w:tcBorders>
              <w:top w:val="single" w:sz="4" w:space="0" w:color="000000"/>
              <w:left w:val="single" w:sz="4" w:space="0" w:color="000000"/>
              <w:bottom w:val="single" w:sz="4" w:space="0" w:color="000000"/>
              <w:right w:val="single" w:sz="4" w:space="0" w:color="000000"/>
            </w:tcBorders>
          </w:tcPr>
          <w:p w14:paraId="2B873779" w14:textId="77777777" w:rsidR="000132DC" w:rsidRDefault="000132DC" w:rsidP="00FB636F">
            <w:pPr>
              <w:ind w:right="26"/>
            </w:pPr>
            <w:r>
              <w:rPr>
                <w:rFonts w:ascii="Cambria" w:eastAsia="Cambria" w:hAnsi="Cambria" w:cs="Cambria"/>
                <w:sz w:val="20"/>
              </w:rPr>
              <w:t xml:space="preserve">Kondisi Awal </w:t>
            </w:r>
          </w:p>
        </w:tc>
        <w:tc>
          <w:tcPr>
            <w:tcW w:w="3896" w:type="dxa"/>
            <w:gridSpan w:val="2"/>
            <w:tcBorders>
              <w:top w:val="single" w:sz="4" w:space="0" w:color="000000"/>
              <w:left w:val="single" w:sz="4" w:space="0" w:color="000000"/>
              <w:bottom w:val="single" w:sz="4" w:space="0" w:color="000000"/>
              <w:right w:val="single" w:sz="4" w:space="0" w:color="000000"/>
            </w:tcBorders>
          </w:tcPr>
          <w:p w14:paraId="7D67F24C" w14:textId="558C1E09" w:rsidR="000132DC" w:rsidRDefault="000132DC" w:rsidP="00FB636F">
            <w:pPr>
              <w:ind w:right="26"/>
            </w:pPr>
            <w:r>
              <w:t xml:space="preserve">Data </w:t>
            </w:r>
            <w:r w:rsidR="005D2B09">
              <w:t>invoice</w:t>
            </w:r>
            <w:r>
              <w:t xml:space="preserve"> belum terdaftar dalam sistem</w:t>
            </w:r>
          </w:p>
        </w:tc>
      </w:tr>
      <w:tr w:rsidR="000B17B9" w14:paraId="04DB38E4" w14:textId="77777777" w:rsidTr="00EF1589">
        <w:trPr>
          <w:trHeight w:val="306"/>
        </w:trPr>
        <w:tc>
          <w:tcPr>
            <w:tcW w:w="1354" w:type="dxa"/>
            <w:tcBorders>
              <w:top w:val="single" w:sz="4" w:space="0" w:color="000000"/>
              <w:left w:val="single" w:sz="4" w:space="0" w:color="000000"/>
              <w:bottom w:val="single" w:sz="4" w:space="0" w:color="000000"/>
              <w:right w:val="single" w:sz="4" w:space="0" w:color="000000"/>
            </w:tcBorders>
          </w:tcPr>
          <w:p w14:paraId="535D1DC1" w14:textId="77777777" w:rsidR="000132DC" w:rsidRDefault="000132DC" w:rsidP="00FB636F">
            <w:pPr>
              <w:ind w:right="26"/>
            </w:pPr>
            <w:r>
              <w:rPr>
                <w:rFonts w:ascii="Cambria" w:eastAsia="Cambria" w:hAnsi="Cambria" w:cs="Cambria"/>
                <w:sz w:val="20"/>
              </w:rPr>
              <w:t xml:space="preserve">Kondisi Akhir </w:t>
            </w:r>
          </w:p>
        </w:tc>
        <w:tc>
          <w:tcPr>
            <w:tcW w:w="3896" w:type="dxa"/>
            <w:gridSpan w:val="2"/>
            <w:tcBorders>
              <w:top w:val="single" w:sz="4" w:space="0" w:color="000000"/>
              <w:left w:val="single" w:sz="4" w:space="0" w:color="000000"/>
              <w:bottom w:val="single" w:sz="4" w:space="0" w:color="000000"/>
              <w:right w:val="single" w:sz="4" w:space="0" w:color="000000"/>
            </w:tcBorders>
          </w:tcPr>
          <w:p w14:paraId="364B6129" w14:textId="1D85EA74" w:rsidR="000132DC" w:rsidRDefault="000132DC" w:rsidP="00FB636F">
            <w:pPr>
              <w:ind w:right="26"/>
            </w:pPr>
            <w:r>
              <w:t xml:space="preserve">Data </w:t>
            </w:r>
            <w:r w:rsidR="005D2B09">
              <w:t>invoice</w:t>
            </w:r>
            <w:r>
              <w:t xml:space="preserve"> terdata dalam sistem</w:t>
            </w:r>
          </w:p>
        </w:tc>
      </w:tr>
      <w:tr w:rsidR="000B17B9" w14:paraId="5FE087A3" w14:textId="77777777" w:rsidTr="00EF1589">
        <w:trPr>
          <w:trHeight w:val="407"/>
        </w:trPr>
        <w:tc>
          <w:tcPr>
            <w:tcW w:w="5250" w:type="dxa"/>
            <w:gridSpan w:val="3"/>
            <w:tcBorders>
              <w:top w:val="single" w:sz="4" w:space="0" w:color="000000"/>
              <w:left w:val="single" w:sz="4" w:space="0" w:color="000000"/>
              <w:bottom w:val="single" w:sz="4" w:space="0" w:color="000000"/>
              <w:right w:val="single" w:sz="4" w:space="0" w:color="000000"/>
            </w:tcBorders>
          </w:tcPr>
          <w:p w14:paraId="692231E2" w14:textId="77777777" w:rsidR="000132DC" w:rsidRDefault="000132DC" w:rsidP="00FB636F">
            <w:pPr>
              <w:ind w:right="26"/>
            </w:pPr>
            <w:r>
              <w:rPr>
                <w:rFonts w:ascii="Cambria" w:eastAsia="Cambria" w:hAnsi="Cambria" w:cs="Cambria"/>
                <w:sz w:val="20"/>
              </w:rPr>
              <w:t xml:space="preserve">Alur Normal </w:t>
            </w:r>
          </w:p>
        </w:tc>
      </w:tr>
      <w:tr w:rsidR="000B17B9" w14:paraId="72CA639B" w14:textId="77777777" w:rsidTr="00392E48">
        <w:trPr>
          <w:trHeight w:val="215"/>
        </w:trPr>
        <w:tc>
          <w:tcPr>
            <w:tcW w:w="2624" w:type="dxa"/>
            <w:gridSpan w:val="2"/>
            <w:tcBorders>
              <w:top w:val="single" w:sz="4" w:space="0" w:color="000000"/>
              <w:left w:val="single" w:sz="4" w:space="0" w:color="000000"/>
              <w:bottom w:val="single" w:sz="4" w:space="0" w:color="000000"/>
              <w:right w:val="single" w:sz="4" w:space="0" w:color="000000"/>
            </w:tcBorders>
          </w:tcPr>
          <w:p w14:paraId="43C05E91" w14:textId="77777777" w:rsidR="000132DC" w:rsidRPr="00B22C89" w:rsidRDefault="000132DC" w:rsidP="00FB636F">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26" w:type="dxa"/>
            <w:tcBorders>
              <w:top w:val="single" w:sz="4" w:space="0" w:color="000000"/>
              <w:left w:val="single" w:sz="4" w:space="0" w:color="000000"/>
              <w:bottom w:val="single" w:sz="4" w:space="0" w:color="000000"/>
              <w:right w:val="single" w:sz="4" w:space="0" w:color="000000"/>
            </w:tcBorders>
          </w:tcPr>
          <w:p w14:paraId="45F8BF29" w14:textId="77777777" w:rsidR="000132DC" w:rsidRDefault="000132DC" w:rsidP="00FB636F">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3AC71F36" w14:textId="77777777" w:rsidTr="00392E48">
        <w:trPr>
          <w:trHeight w:val="987"/>
        </w:trPr>
        <w:tc>
          <w:tcPr>
            <w:tcW w:w="2624" w:type="dxa"/>
            <w:gridSpan w:val="2"/>
            <w:tcBorders>
              <w:top w:val="single" w:sz="4" w:space="0" w:color="000000"/>
              <w:left w:val="single" w:sz="4" w:space="0" w:color="000000"/>
              <w:bottom w:val="single" w:sz="4" w:space="0" w:color="000000"/>
              <w:right w:val="single" w:sz="4" w:space="0" w:color="000000"/>
            </w:tcBorders>
          </w:tcPr>
          <w:p w14:paraId="3D076CD3" w14:textId="018CE52B" w:rsidR="000132DC" w:rsidRPr="00A5283D" w:rsidRDefault="000132DC" w:rsidP="002070B2">
            <w:pPr>
              <w:pStyle w:val="ListParagraph"/>
              <w:numPr>
                <w:ilvl w:val="0"/>
                <w:numId w:val="62"/>
              </w:numPr>
              <w:spacing w:after="6"/>
              <w:ind w:left="315" w:right="26"/>
              <w:rPr>
                <w:rFonts w:ascii="Cambria" w:hAnsi="Cambria"/>
                <w:sz w:val="20"/>
                <w:szCs w:val="20"/>
              </w:rPr>
            </w:pPr>
            <w:r w:rsidRPr="0024619C">
              <w:rPr>
                <w:rFonts w:ascii="Cambria" w:eastAsia="Cambria" w:hAnsi="Cambria" w:cs="Cambria"/>
                <w:sz w:val="20"/>
                <w:lang w:val="id-ID"/>
              </w:rPr>
              <w:lastRenderedPageBreak/>
              <w:t>IT Finance</w:t>
            </w:r>
            <w:r w:rsidRPr="0024619C">
              <w:rPr>
                <w:rFonts w:ascii="Cambria" w:eastAsia="Cambria" w:hAnsi="Cambria" w:cs="Cambria"/>
                <w:sz w:val="20"/>
                <w:lang w:val="en-US"/>
              </w:rPr>
              <w:t xml:space="preserve"> </w:t>
            </w:r>
            <w:r w:rsidRPr="0024619C">
              <w:rPr>
                <w:rFonts w:ascii="Cambria" w:eastAsia="Cambria" w:hAnsi="Cambria" w:cs="Cambria"/>
                <w:sz w:val="20"/>
                <w:lang w:val="id-ID"/>
              </w:rPr>
              <w:t xml:space="preserve">memilih menu “Daftar </w:t>
            </w:r>
            <w:r w:rsidR="00DC70FE">
              <w:rPr>
                <w:rFonts w:ascii="Cambria" w:eastAsia="Cambria" w:hAnsi="Cambria" w:cs="Cambria"/>
                <w:sz w:val="20"/>
                <w:lang w:val="en-US"/>
              </w:rPr>
              <w:t>Invoice</w:t>
            </w:r>
            <w:r w:rsidRPr="0024619C">
              <w:rPr>
                <w:rFonts w:ascii="Cambria" w:eastAsia="Cambria" w:hAnsi="Cambria" w:cs="Cambria"/>
                <w:sz w:val="20"/>
                <w:lang w:val="id-ID"/>
              </w:rPr>
              <w:t>”</w:t>
            </w:r>
          </w:p>
          <w:p w14:paraId="60E6B936" w14:textId="181A1CB3" w:rsidR="000132DC" w:rsidRDefault="000132DC" w:rsidP="002070B2">
            <w:pPr>
              <w:pStyle w:val="ListParagraph"/>
              <w:numPr>
                <w:ilvl w:val="0"/>
                <w:numId w:val="62"/>
              </w:numPr>
              <w:spacing w:after="6"/>
              <w:ind w:left="315" w:right="26"/>
              <w:rPr>
                <w:rFonts w:ascii="Cambria" w:hAnsi="Cambria"/>
                <w:sz w:val="20"/>
                <w:szCs w:val="20"/>
              </w:rPr>
            </w:pPr>
            <w:r>
              <w:rPr>
                <w:rFonts w:ascii="Cambria" w:hAnsi="Cambria"/>
                <w:sz w:val="20"/>
                <w:szCs w:val="20"/>
              </w:rPr>
              <w:t xml:space="preserve">IT Finance mengklik tombol </w:t>
            </w:r>
            <w:r w:rsidR="004C5148">
              <w:rPr>
                <w:rFonts w:ascii="Cambria" w:hAnsi="Cambria"/>
                <w:sz w:val="20"/>
                <w:szCs w:val="20"/>
              </w:rPr>
              <w:t>“T</w:t>
            </w:r>
            <w:r>
              <w:rPr>
                <w:rFonts w:ascii="Cambria" w:hAnsi="Cambria"/>
                <w:sz w:val="20"/>
                <w:szCs w:val="20"/>
              </w:rPr>
              <w:t xml:space="preserve">ambah </w:t>
            </w:r>
            <w:r w:rsidR="004C5148">
              <w:rPr>
                <w:rFonts w:ascii="Cambria" w:hAnsi="Cambria"/>
                <w:sz w:val="20"/>
                <w:szCs w:val="20"/>
              </w:rPr>
              <w:t>I</w:t>
            </w:r>
            <w:r w:rsidR="00E66EBD">
              <w:rPr>
                <w:rFonts w:ascii="Cambria" w:hAnsi="Cambria"/>
                <w:sz w:val="20"/>
                <w:szCs w:val="20"/>
              </w:rPr>
              <w:t>nvoice</w:t>
            </w:r>
            <w:r w:rsidR="004C5148">
              <w:rPr>
                <w:rFonts w:ascii="Cambria" w:hAnsi="Cambria"/>
                <w:sz w:val="20"/>
                <w:szCs w:val="20"/>
              </w:rPr>
              <w:t>”</w:t>
            </w:r>
          </w:p>
          <w:p w14:paraId="0E5C2F4D" w14:textId="77777777" w:rsidR="000132DC" w:rsidRDefault="000132DC" w:rsidP="002070B2">
            <w:pPr>
              <w:pStyle w:val="ListParagraph"/>
              <w:numPr>
                <w:ilvl w:val="0"/>
                <w:numId w:val="62"/>
              </w:numPr>
              <w:spacing w:after="6"/>
              <w:ind w:left="315" w:right="26"/>
              <w:rPr>
                <w:rFonts w:ascii="Cambria" w:hAnsi="Cambria"/>
                <w:sz w:val="20"/>
                <w:szCs w:val="20"/>
              </w:rPr>
            </w:pPr>
            <w:r>
              <w:rPr>
                <w:rFonts w:ascii="Cambria" w:hAnsi="Cambria"/>
                <w:sz w:val="20"/>
                <w:szCs w:val="20"/>
              </w:rPr>
              <w:t>IT Finance mengisi formulir</w:t>
            </w:r>
          </w:p>
          <w:p w14:paraId="018F58EB" w14:textId="77777777" w:rsidR="000132DC" w:rsidRPr="00722F98" w:rsidRDefault="000132DC" w:rsidP="002070B2">
            <w:pPr>
              <w:pStyle w:val="ListParagraph"/>
              <w:numPr>
                <w:ilvl w:val="0"/>
                <w:numId w:val="62"/>
              </w:numPr>
              <w:spacing w:after="6"/>
              <w:ind w:left="315" w:right="26"/>
              <w:rPr>
                <w:rFonts w:ascii="Cambria" w:hAnsi="Cambria"/>
                <w:sz w:val="20"/>
                <w:szCs w:val="20"/>
              </w:rPr>
            </w:pPr>
            <w:r>
              <w:rPr>
                <w:rFonts w:ascii="Cambria" w:hAnsi="Cambria"/>
                <w:sz w:val="20"/>
                <w:szCs w:val="20"/>
              </w:rPr>
              <w:t>IT Finance mengklik tombol simpan</w:t>
            </w:r>
          </w:p>
        </w:tc>
        <w:tc>
          <w:tcPr>
            <w:tcW w:w="2626" w:type="dxa"/>
            <w:tcBorders>
              <w:top w:val="single" w:sz="4" w:space="0" w:color="000000"/>
              <w:left w:val="single" w:sz="4" w:space="0" w:color="000000"/>
              <w:bottom w:val="single" w:sz="4" w:space="0" w:color="000000"/>
              <w:right w:val="single" w:sz="4" w:space="0" w:color="000000"/>
            </w:tcBorders>
          </w:tcPr>
          <w:p w14:paraId="7352EED5" w14:textId="21487774" w:rsidR="000132DC" w:rsidRPr="00D51531" w:rsidRDefault="000132DC" w:rsidP="002070B2">
            <w:pPr>
              <w:pStyle w:val="ListParagraph"/>
              <w:numPr>
                <w:ilvl w:val="1"/>
                <w:numId w:val="21"/>
              </w:numPr>
              <w:spacing w:after="6"/>
              <w:ind w:right="26"/>
              <w:rPr>
                <w:rFonts w:ascii="Cambria" w:eastAsia="Cambria" w:hAnsi="Cambria" w:cs="Cambria"/>
                <w:sz w:val="20"/>
                <w:lang w:val="id-ID"/>
              </w:rPr>
            </w:pPr>
            <w:r w:rsidRPr="00D51531">
              <w:rPr>
                <w:rFonts w:ascii="Cambria" w:eastAsia="Cambria" w:hAnsi="Cambria" w:cs="Cambria"/>
                <w:sz w:val="20"/>
                <w:lang w:val="id-ID"/>
              </w:rPr>
              <w:t xml:space="preserve">Sistem menampilkan halaman daftar </w:t>
            </w:r>
            <w:r w:rsidR="00DC70FE">
              <w:rPr>
                <w:rFonts w:ascii="Cambria" w:eastAsia="Cambria" w:hAnsi="Cambria" w:cs="Cambria"/>
                <w:sz w:val="20"/>
                <w:lang w:val="en-US"/>
              </w:rPr>
              <w:t>invoice</w:t>
            </w:r>
          </w:p>
          <w:p w14:paraId="7C4C184B" w14:textId="62965850" w:rsidR="000132DC" w:rsidRPr="005972D6" w:rsidRDefault="000132DC" w:rsidP="002070B2">
            <w:pPr>
              <w:pStyle w:val="ListParagraph"/>
              <w:numPr>
                <w:ilvl w:val="1"/>
                <w:numId w:val="53"/>
              </w:numPr>
              <w:spacing w:after="6"/>
              <w:ind w:left="305" w:right="26"/>
              <w:rPr>
                <w:rFonts w:ascii="Cambria" w:eastAsia="Cambria" w:hAnsi="Cambria" w:cs="Cambria"/>
                <w:sz w:val="20"/>
                <w:lang w:val="en-US"/>
              </w:rPr>
            </w:pPr>
            <w:r w:rsidRPr="00BB42EE">
              <w:rPr>
                <w:rFonts w:ascii="Cambria" w:eastAsia="Cambria" w:hAnsi="Cambria" w:cs="Cambria"/>
                <w:sz w:val="20"/>
                <w:lang w:val="en-US"/>
              </w:rPr>
              <w:t xml:space="preserve">Sistem menampilkan formulir penambahan data </w:t>
            </w:r>
            <w:r w:rsidR="000318E6" w:rsidRPr="000318E6">
              <w:rPr>
                <w:rFonts w:ascii="Cambria" w:eastAsia="Cambria" w:hAnsi="Cambria" w:cs="Cambria"/>
                <w:sz w:val="20"/>
                <w:lang w:val="en-US"/>
              </w:rPr>
              <w:t>invoice</w:t>
            </w:r>
            <w:r w:rsidRPr="00BB42EE">
              <w:rPr>
                <w:rFonts w:ascii="Cambria" w:eastAsia="Cambria" w:hAnsi="Cambria" w:cs="Cambria"/>
                <w:sz w:val="20"/>
                <w:lang w:val="en-US"/>
              </w:rPr>
              <w:t xml:space="preserve"> </w:t>
            </w:r>
          </w:p>
          <w:p w14:paraId="0E4CFE5E" w14:textId="77777777" w:rsidR="000132DC" w:rsidRPr="000432F8" w:rsidRDefault="000132DC" w:rsidP="002070B2">
            <w:pPr>
              <w:pStyle w:val="ListParagraph"/>
              <w:numPr>
                <w:ilvl w:val="1"/>
                <w:numId w:val="62"/>
              </w:numPr>
              <w:spacing w:after="6"/>
              <w:ind w:left="305" w:right="26"/>
              <w:rPr>
                <w:rFonts w:ascii="Cambria" w:eastAsia="Cambria" w:hAnsi="Cambria" w:cs="Cambria"/>
                <w:sz w:val="20"/>
                <w:lang w:val="en-US"/>
              </w:rPr>
            </w:pPr>
            <w:r>
              <w:rPr>
                <w:rFonts w:ascii="Cambria" w:eastAsia="Cambria" w:hAnsi="Cambria" w:cs="Cambria"/>
                <w:sz w:val="20"/>
                <w:lang w:val="en-US"/>
              </w:rPr>
              <w:t xml:space="preserve"> </w:t>
            </w:r>
            <w:r w:rsidRPr="000432F8">
              <w:rPr>
                <w:rFonts w:ascii="Cambria" w:eastAsia="Cambria" w:hAnsi="Cambria" w:cs="Cambria"/>
                <w:sz w:val="20"/>
                <w:lang w:val="en-US"/>
              </w:rPr>
              <w:t>Sistem menyimpan data termin</w:t>
            </w:r>
          </w:p>
        </w:tc>
      </w:tr>
      <w:tr w:rsidR="000B17B9" w14:paraId="0F26B3E7" w14:textId="77777777" w:rsidTr="00EF1589">
        <w:trPr>
          <w:trHeight w:val="600"/>
        </w:trPr>
        <w:tc>
          <w:tcPr>
            <w:tcW w:w="5250" w:type="dxa"/>
            <w:gridSpan w:val="3"/>
            <w:tcBorders>
              <w:top w:val="single" w:sz="4" w:space="0" w:color="000000"/>
              <w:left w:val="single" w:sz="4" w:space="0" w:color="000000"/>
              <w:bottom w:val="single" w:sz="4" w:space="0" w:color="000000"/>
              <w:right w:val="single" w:sz="4" w:space="0" w:color="000000"/>
            </w:tcBorders>
          </w:tcPr>
          <w:p w14:paraId="040523E7" w14:textId="77777777" w:rsidR="000132DC" w:rsidRDefault="000132DC" w:rsidP="00FB636F">
            <w:pPr>
              <w:ind w:right="26"/>
            </w:pPr>
            <w:r>
              <w:rPr>
                <w:rFonts w:ascii="Cambria" w:eastAsia="Cambria" w:hAnsi="Cambria" w:cs="Cambria"/>
                <w:sz w:val="20"/>
              </w:rPr>
              <w:t xml:space="preserve">Alur Alternatif </w:t>
            </w:r>
          </w:p>
          <w:p w14:paraId="543EFAC1" w14:textId="77777777" w:rsidR="000132DC" w:rsidRDefault="000132DC" w:rsidP="00FB636F">
            <w:pPr>
              <w:ind w:right="26"/>
            </w:pPr>
            <w:r>
              <w:rPr>
                <w:rFonts w:ascii="Cambria" w:eastAsia="Cambria" w:hAnsi="Cambria" w:cs="Cambria"/>
                <w:sz w:val="20"/>
              </w:rPr>
              <w:t>-</w:t>
            </w:r>
          </w:p>
        </w:tc>
      </w:tr>
      <w:tr w:rsidR="000B17B9" w14:paraId="08F548AC" w14:textId="77777777" w:rsidTr="00EF1589">
        <w:trPr>
          <w:trHeight w:val="302"/>
        </w:trPr>
        <w:tc>
          <w:tcPr>
            <w:tcW w:w="5250" w:type="dxa"/>
            <w:gridSpan w:val="3"/>
            <w:tcBorders>
              <w:top w:val="single" w:sz="4" w:space="0" w:color="000000"/>
              <w:left w:val="single" w:sz="4" w:space="0" w:color="000000"/>
              <w:bottom w:val="single" w:sz="4" w:space="0" w:color="000000"/>
              <w:right w:val="single" w:sz="4" w:space="0" w:color="000000"/>
            </w:tcBorders>
          </w:tcPr>
          <w:p w14:paraId="5AD06D13" w14:textId="77777777" w:rsidR="000132DC" w:rsidRDefault="000132DC" w:rsidP="00FB636F">
            <w:pPr>
              <w:ind w:right="26"/>
            </w:pPr>
            <w:r>
              <w:rPr>
                <w:rFonts w:ascii="Cambria" w:eastAsia="Cambria" w:hAnsi="Cambria" w:cs="Cambria"/>
                <w:sz w:val="20"/>
              </w:rPr>
              <w:t xml:space="preserve">Pengecualian </w:t>
            </w:r>
          </w:p>
        </w:tc>
      </w:tr>
      <w:tr w:rsidR="000B17B9" w14:paraId="3C21E3A1" w14:textId="77777777" w:rsidTr="00EF1589">
        <w:trPr>
          <w:trHeight w:val="302"/>
        </w:trPr>
        <w:tc>
          <w:tcPr>
            <w:tcW w:w="5250" w:type="dxa"/>
            <w:gridSpan w:val="3"/>
            <w:tcBorders>
              <w:top w:val="single" w:sz="4" w:space="0" w:color="000000"/>
              <w:left w:val="single" w:sz="4" w:space="0" w:color="000000"/>
              <w:bottom w:val="single" w:sz="4" w:space="0" w:color="000000"/>
              <w:right w:val="single" w:sz="4" w:space="0" w:color="000000"/>
            </w:tcBorders>
          </w:tcPr>
          <w:p w14:paraId="44F1AEFF" w14:textId="77777777" w:rsidR="000132DC" w:rsidRDefault="000132DC" w:rsidP="00FB636F">
            <w:pPr>
              <w:ind w:right="26"/>
              <w:rPr>
                <w:rFonts w:ascii="Cambria" w:eastAsia="Cambria" w:hAnsi="Cambria" w:cs="Cambria"/>
                <w:sz w:val="20"/>
              </w:rPr>
            </w:pPr>
            <w:r>
              <w:rPr>
                <w:rFonts w:ascii="Cambria" w:eastAsia="Cambria" w:hAnsi="Cambria" w:cs="Cambria"/>
                <w:sz w:val="20"/>
              </w:rPr>
              <w:t>E1. Terdapat kolom yang kosong pada formulir penambahan termin ketika menyimpan</w:t>
            </w:r>
          </w:p>
          <w:p w14:paraId="06D3558A" w14:textId="77777777" w:rsidR="000132DC" w:rsidRDefault="000132DC" w:rsidP="002070B2">
            <w:pPr>
              <w:pStyle w:val="ListParagraph"/>
              <w:numPr>
                <w:ilvl w:val="0"/>
                <w:numId w:val="63"/>
              </w:numPr>
              <w:ind w:right="26"/>
              <w:rPr>
                <w:rFonts w:ascii="Cambria" w:eastAsia="Cambria" w:hAnsi="Cambria" w:cs="Cambria"/>
                <w:sz w:val="20"/>
              </w:rPr>
            </w:pPr>
            <w:r>
              <w:rPr>
                <w:rFonts w:ascii="Cambria" w:eastAsia="Cambria" w:hAnsi="Cambria" w:cs="Cambria"/>
                <w:sz w:val="20"/>
              </w:rPr>
              <w:t xml:space="preserve">Sistem menampilkan peringatan pada kolom yang kosong </w:t>
            </w:r>
          </w:p>
          <w:p w14:paraId="532ADEF7" w14:textId="4D9C3218" w:rsidR="00B3585D" w:rsidRDefault="00B3585D" w:rsidP="00B3585D">
            <w:pPr>
              <w:ind w:right="26"/>
              <w:rPr>
                <w:rFonts w:ascii="Cambria" w:eastAsia="Cambria" w:hAnsi="Cambria" w:cs="Cambria"/>
                <w:sz w:val="20"/>
              </w:rPr>
            </w:pPr>
            <w:r>
              <w:rPr>
                <w:rFonts w:ascii="Cambria" w:eastAsia="Cambria" w:hAnsi="Cambria" w:cs="Cambria"/>
                <w:sz w:val="20"/>
              </w:rPr>
              <w:t xml:space="preserve">E2. </w:t>
            </w:r>
            <w:r w:rsidR="00C06439">
              <w:rPr>
                <w:rFonts w:ascii="Cambria" w:eastAsia="Cambria" w:hAnsi="Cambria" w:cs="Cambria"/>
                <w:sz w:val="20"/>
              </w:rPr>
              <w:t xml:space="preserve">No PKS yang </w:t>
            </w:r>
            <w:r w:rsidR="00DD7DAF">
              <w:rPr>
                <w:rFonts w:ascii="Cambria" w:eastAsia="Cambria" w:hAnsi="Cambria" w:cs="Cambria"/>
                <w:sz w:val="20"/>
              </w:rPr>
              <w:t>dimasukkan tidak terdaftar</w:t>
            </w:r>
          </w:p>
          <w:p w14:paraId="6F3EAF80" w14:textId="2F53ACF9" w:rsidR="00DD7DAF" w:rsidRDefault="00DD7DAF" w:rsidP="002070B2">
            <w:pPr>
              <w:pStyle w:val="ListParagraph"/>
              <w:numPr>
                <w:ilvl w:val="0"/>
                <w:numId w:val="64"/>
              </w:numPr>
              <w:ind w:right="26"/>
              <w:rPr>
                <w:rFonts w:ascii="Cambria" w:eastAsia="Cambria" w:hAnsi="Cambria" w:cs="Cambria"/>
                <w:sz w:val="20"/>
              </w:rPr>
            </w:pPr>
            <w:r>
              <w:rPr>
                <w:rFonts w:ascii="Cambria" w:eastAsia="Cambria" w:hAnsi="Cambria" w:cs="Cambria"/>
                <w:sz w:val="20"/>
              </w:rPr>
              <w:t xml:space="preserve">Sistem menampilkan </w:t>
            </w:r>
            <w:r w:rsidR="007202B3">
              <w:rPr>
                <w:rFonts w:ascii="Cambria" w:eastAsia="Cambria" w:hAnsi="Cambria" w:cs="Cambria"/>
                <w:sz w:val="20"/>
              </w:rPr>
              <w:t xml:space="preserve">peringatan bahwa </w:t>
            </w:r>
            <w:r w:rsidR="001D5B4B">
              <w:rPr>
                <w:rFonts w:ascii="Cambria" w:eastAsia="Cambria" w:hAnsi="Cambria" w:cs="Cambria"/>
                <w:sz w:val="20"/>
              </w:rPr>
              <w:t>no PKS tidak terdaftar</w:t>
            </w:r>
          </w:p>
          <w:p w14:paraId="6EDF71D1" w14:textId="7EC6F0D0" w:rsidR="006037BB" w:rsidRDefault="006037BB" w:rsidP="006037BB">
            <w:pPr>
              <w:ind w:right="26"/>
              <w:rPr>
                <w:rFonts w:ascii="Cambria" w:eastAsia="Cambria" w:hAnsi="Cambria" w:cs="Cambria"/>
                <w:sz w:val="20"/>
              </w:rPr>
            </w:pPr>
            <w:r>
              <w:rPr>
                <w:rFonts w:ascii="Cambria" w:eastAsia="Cambria" w:hAnsi="Cambria" w:cs="Cambria"/>
                <w:sz w:val="20"/>
              </w:rPr>
              <w:t xml:space="preserve">E3. </w:t>
            </w:r>
            <w:r w:rsidR="00D1444A">
              <w:rPr>
                <w:rFonts w:ascii="Cambria" w:eastAsia="Cambria" w:hAnsi="Cambria" w:cs="Cambria"/>
                <w:sz w:val="20"/>
              </w:rPr>
              <w:t xml:space="preserve">Termin yang akan dibayarkan telah lunas </w:t>
            </w:r>
          </w:p>
          <w:p w14:paraId="3986212A" w14:textId="5AD201C8" w:rsidR="004B70B6" w:rsidRDefault="004B70B6" w:rsidP="002070B2">
            <w:pPr>
              <w:pStyle w:val="ListParagraph"/>
              <w:numPr>
                <w:ilvl w:val="0"/>
                <w:numId w:val="65"/>
              </w:numPr>
              <w:ind w:right="26"/>
              <w:rPr>
                <w:rFonts w:ascii="Cambria" w:eastAsia="Cambria" w:hAnsi="Cambria" w:cs="Cambria"/>
                <w:sz w:val="20"/>
              </w:rPr>
            </w:pPr>
            <w:r>
              <w:rPr>
                <w:rFonts w:ascii="Cambria" w:eastAsia="Cambria" w:hAnsi="Cambria" w:cs="Cambria"/>
                <w:sz w:val="20"/>
              </w:rPr>
              <w:t xml:space="preserve">Sistem menampilkan peringatan bahwa </w:t>
            </w:r>
            <w:r w:rsidR="00EB444B">
              <w:rPr>
                <w:rFonts w:ascii="Cambria" w:eastAsia="Cambria" w:hAnsi="Cambria" w:cs="Cambria"/>
                <w:sz w:val="20"/>
              </w:rPr>
              <w:t>termin PKS telah lunas</w:t>
            </w:r>
          </w:p>
          <w:p w14:paraId="44CE12C2" w14:textId="462E6BA4" w:rsidR="00C92B96" w:rsidRDefault="00186015" w:rsidP="00C92B96">
            <w:pPr>
              <w:ind w:right="26"/>
              <w:rPr>
                <w:rFonts w:ascii="Cambria" w:eastAsia="Cambria" w:hAnsi="Cambria" w:cs="Cambria"/>
                <w:sz w:val="20"/>
              </w:rPr>
            </w:pPr>
            <w:r>
              <w:rPr>
                <w:rFonts w:ascii="Cambria" w:eastAsia="Cambria" w:hAnsi="Cambria" w:cs="Cambria"/>
                <w:sz w:val="20"/>
              </w:rPr>
              <w:t xml:space="preserve">E4. Invoice yang dimasukkan </w:t>
            </w:r>
            <w:r w:rsidR="00A93ABB">
              <w:rPr>
                <w:rFonts w:ascii="Cambria" w:eastAsia="Cambria" w:hAnsi="Cambria" w:cs="Cambria"/>
                <w:sz w:val="20"/>
              </w:rPr>
              <w:t>telah dimasukkan</w:t>
            </w:r>
          </w:p>
          <w:p w14:paraId="7F034959" w14:textId="07167061" w:rsidR="000132DC" w:rsidRPr="00F92255" w:rsidRDefault="00A93ABB" w:rsidP="002070B2">
            <w:pPr>
              <w:pStyle w:val="ListParagraph"/>
              <w:numPr>
                <w:ilvl w:val="0"/>
                <w:numId w:val="66"/>
              </w:numPr>
              <w:ind w:right="26"/>
              <w:rPr>
                <w:rFonts w:ascii="Cambria" w:eastAsia="Cambria" w:hAnsi="Cambria" w:cs="Cambria"/>
                <w:sz w:val="20"/>
              </w:rPr>
            </w:pPr>
            <w:r>
              <w:rPr>
                <w:rFonts w:ascii="Cambria" w:eastAsia="Cambria" w:hAnsi="Cambria" w:cs="Cambria"/>
                <w:sz w:val="20"/>
              </w:rPr>
              <w:t>Sistem manampilkan</w:t>
            </w:r>
            <w:r w:rsidR="00975E30">
              <w:rPr>
                <w:rFonts w:ascii="Cambria" w:eastAsia="Cambria" w:hAnsi="Cambria" w:cs="Cambria"/>
                <w:sz w:val="20"/>
              </w:rPr>
              <w:t xml:space="preserve"> pada kolom invoice bahwa</w:t>
            </w:r>
            <w:r w:rsidR="00680F9D">
              <w:rPr>
                <w:rFonts w:ascii="Cambria" w:eastAsia="Cambria" w:hAnsi="Cambria" w:cs="Cambria"/>
                <w:sz w:val="20"/>
              </w:rPr>
              <w:t xml:space="preserve"> invoice telah terdaftar</w:t>
            </w:r>
          </w:p>
        </w:tc>
      </w:tr>
      <w:tr w:rsidR="000B17B9" w14:paraId="26BCCD38" w14:textId="77777777" w:rsidTr="00EF1589">
        <w:trPr>
          <w:trHeight w:val="340"/>
        </w:trPr>
        <w:tc>
          <w:tcPr>
            <w:tcW w:w="5250" w:type="dxa"/>
            <w:gridSpan w:val="3"/>
            <w:tcBorders>
              <w:top w:val="single" w:sz="4" w:space="0" w:color="000000"/>
              <w:left w:val="single" w:sz="4" w:space="0" w:color="000000"/>
              <w:bottom w:val="single" w:sz="4" w:space="0" w:color="000000"/>
              <w:right w:val="single" w:sz="4" w:space="0" w:color="000000"/>
            </w:tcBorders>
          </w:tcPr>
          <w:p w14:paraId="7B265A8C" w14:textId="77777777" w:rsidR="000132DC" w:rsidRDefault="000132DC" w:rsidP="00FB636F">
            <w:pPr>
              <w:ind w:right="26"/>
            </w:pPr>
            <w:r>
              <w:rPr>
                <w:rFonts w:ascii="Cambria" w:eastAsia="Cambria" w:hAnsi="Cambria" w:cs="Cambria"/>
                <w:sz w:val="20"/>
              </w:rPr>
              <w:t xml:space="preserve">Ektensi </w:t>
            </w:r>
          </w:p>
          <w:p w14:paraId="096C9C82" w14:textId="77777777" w:rsidR="000132DC" w:rsidRPr="006B146F" w:rsidRDefault="000132DC" w:rsidP="00FB636F">
            <w:pPr>
              <w:ind w:right="26"/>
              <w:rPr>
                <w:lang w:val="id-ID"/>
              </w:rPr>
            </w:pPr>
            <w:r>
              <w:rPr>
                <w:lang w:val="id-ID"/>
              </w:rPr>
              <w:t>-</w:t>
            </w:r>
          </w:p>
        </w:tc>
      </w:tr>
    </w:tbl>
    <w:p w14:paraId="34199458" w14:textId="77777777" w:rsidR="000132DC" w:rsidRDefault="000132DC" w:rsidP="000132DC">
      <w:pPr>
        <w:spacing w:after="0"/>
        <w:ind w:right="26"/>
        <w:jc w:val="right"/>
        <w:rPr>
          <w:rFonts w:ascii="Times New Roman" w:eastAsia="Times New Roman" w:hAnsi="Times New Roman" w:cs="Times New Roman"/>
        </w:rPr>
      </w:pPr>
    </w:p>
    <w:p w14:paraId="6C571025" w14:textId="77777777" w:rsidR="00392E48" w:rsidRDefault="00392E48" w:rsidP="00392E48">
      <w:pPr>
        <w:pStyle w:val="Gambar"/>
      </w:pPr>
    </w:p>
    <w:p w14:paraId="7473EB84" w14:textId="77777777" w:rsidR="00392E48" w:rsidRDefault="00392E48">
      <w:pPr>
        <w:rPr>
          <w:rFonts w:asciiTheme="majorBidi" w:hAnsiTheme="majorBidi" w:cstheme="majorBidi"/>
          <w:i/>
          <w:iCs/>
          <w:lang w:val="id-ID"/>
        </w:rPr>
      </w:pPr>
      <w:r>
        <w:br w:type="page"/>
      </w:r>
    </w:p>
    <w:p w14:paraId="4BEBA829" w14:textId="10120E1D" w:rsidR="00392E48" w:rsidRDefault="00392E48" w:rsidP="00392E48">
      <w:pPr>
        <w:pStyle w:val="Gambar"/>
      </w:pPr>
      <w:bookmarkStart w:id="99" w:name="_Toc51504074"/>
      <w:r>
        <w:lastRenderedPageBreak/>
        <w:t xml:space="preserve">Gambar 4. </w:t>
      </w:r>
      <w:r>
        <w:fldChar w:fldCharType="begin"/>
      </w:r>
      <w:r>
        <w:instrText xml:space="preserve"> SEQ Gambar_4. \* ARABIC </w:instrText>
      </w:r>
      <w:r>
        <w:fldChar w:fldCharType="separate"/>
      </w:r>
      <w:r w:rsidR="00BF546C">
        <w:rPr>
          <w:noProof/>
        </w:rPr>
        <w:t>22</w:t>
      </w:r>
      <w:r>
        <w:fldChar w:fldCharType="end"/>
      </w:r>
      <w:r>
        <w:t xml:space="preserve"> </w:t>
      </w:r>
      <w:r w:rsidRPr="00A87F4E">
        <w:t>Activity Diagram Menambah Invoice</w:t>
      </w:r>
      <w:bookmarkEnd w:id="99"/>
    </w:p>
    <w:p w14:paraId="23E9D93C" w14:textId="661F7E7A" w:rsidR="000132DC" w:rsidRPr="00F425FF" w:rsidRDefault="0078000C" w:rsidP="00392E48">
      <w:pPr>
        <w:spacing w:after="0"/>
        <w:ind w:right="26"/>
        <w:jc w:val="right"/>
        <w:rPr>
          <w:rFonts w:ascii="Times New Roman" w:eastAsia="Times New Roman" w:hAnsi="Times New Roman" w:cs="Times New Roman"/>
          <w:i/>
          <w:iCs/>
        </w:rPr>
      </w:pPr>
      <w:r w:rsidRPr="0078000C">
        <w:rPr>
          <w:rFonts w:ascii="Times New Roman" w:eastAsia="Times New Roman" w:hAnsi="Times New Roman" w:cs="Times New Roman"/>
          <w:noProof/>
        </w:rPr>
        <w:drawing>
          <wp:inline distT="0" distB="0" distL="0" distR="0" wp14:anchorId="539DDA2A" wp14:editId="26F226CF">
            <wp:extent cx="3347085" cy="416687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7085" cy="4166870"/>
                    </a:xfrm>
                    <a:prstGeom prst="rect">
                      <a:avLst/>
                    </a:prstGeom>
                    <a:noFill/>
                    <a:ln>
                      <a:noFill/>
                    </a:ln>
                  </pic:spPr>
                </pic:pic>
              </a:graphicData>
            </a:graphic>
          </wp:inline>
        </w:drawing>
      </w:r>
      <w:r w:rsidR="000132DC" w:rsidRPr="6C7C1522">
        <w:rPr>
          <w:rFonts w:ascii="Times New Roman" w:eastAsia="Times New Roman" w:hAnsi="Times New Roman" w:cs="Times New Roman"/>
          <w:i/>
          <w:iCs/>
        </w:rPr>
        <w:t xml:space="preserve"> </w:t>
      </w:r>
      <w:r w:rsidR="000132DC">
        <w:rPr>
          <w:rFonts w:ascii="Times New Roman" w:eastAsia="Times New Roman" w:hAnsi="Times New Roman" w:cs="Times New Roman"/>
          <w:i/>
        </w:rPr>
        <w:t xml:space="preserve"> </w:t>
      </w:r>
    </w:p>
    <w:p w14:paraId="2187A507" w14:textId="19B7A915" w:rsidR="00392E48" w:rsidRDefault="00392E48">
      <w:r>
        <w:br w:type="page"/>
      </w:r>
    </w:p>
    <w:p w14:paraId="6BD2B7E9" w14:textId="7F9963EB" w:rsidR="00EC6A59" w:rsidRDefault="00E15BBE" w:rsidP="00EC6A59">
      <w:pPr>
        <w:pStyle w:val="Heading4"/>
        <w:ind w:left="0" w:right="26"/>
      </w:pPr>
      <w:r>
        <w:lastRenderedPageBreak/>
        <w:t>20</w:t>
      </w:r>
      <w:r w:rsidR="00EC6A59">
        <w:t>.</w:t>
      </w:r>
      <w:r w:rsidR="00EC6A59" w:rsidRPr="3162EF88">
        <w:rPr>
          <w:rFonts w:ascii="Arial" w:eastAsia="Arial" w:hAnsi="Arial" w:cs="Arial"/>
        </w:rPr>
        <w:t xml:space="preserve"> </w:t>
      </w:r>
      <w:r w:rsidR="00EC6A59">
        <w:t xml:space="preserve">Melihat Data </w:t>
      </w:r>
      <w:r w:rsidR="00D55378">
        <w:t>Vendor</w:t>
      </w:r>
    </w:p>
    <w:p w14:paraId="57FB48E4" w14:textId="569DECF7" w:rsidR="00EC6A59" w:rsidRDefault="002154D6" w:rsidP="00C93A18">
      <w:pPr>
        <w:spacing w:after="12" w:line="248" w:lineRule="auto"/>
        <w:ind w:right="26" w:firstLine="284"/>
        <w:jc w:val="both"/>
        <w:rPr>
          <w:rFonts w:ascii="Times New Roman" w:eastAsia="Times New Roman" w:hAnsi="Times New Roman" w:cs="Times New Roman"/>
          <w:lang w:val="id-ID"/>
        </w:rPr>
      </w:pPr>
      <w:r>
        <w:rPr>
          <w:rFonts w:ascii="Times New Roman" w:eastAsia="Times New Roman" w:hAnsi="Times New Roman" w:cs="Times New Roman"/>
          <w:lang w:val="id-ID"/>
        </w:rPr>
        <w:t>Berikut merupakan penjelasan dari kasus penggunaan untuk melihat data vendor.</w:t>
      </w:r>
    </w:p>
    <w:p w14:paraId="0398B512" w14:textId="77777777" w:rsidR="00C93A18" w:rsidRDefault="00C93A18" w:rsidP="00C93A18">
      <w:pPr>
        <w:spacing w:after="12" w:line="248" w:lineRule="auto"/>
        <w:ind w:right="26" w:firstLine="284"/>
        <w:jc w:val="both"/>
        <w:rPr>
          <w:rFonts w:ascii="Times New Roman" w:eastAsia="Times New Roman" w:hAnsi="Times New Roman" w:cs="Times New Roman"/>
          <w:i/>
          <w:sz w:val="20"/>
          <w:szCs w:val="20"/>
        </w:rPr>
      </w:pPr>
    </w:p>
    <w:p w14:paraId="7EAB1AE2" w14:textId="075E8DC1" w:rsidR="00392E48" w:rsidRDefault="00392E48" w:rsidP="00392E48">
      <w:pPr>
        <w:pStyle w:val="Gambar"/>
      </w:pPr>
      <w:bookmarkStart w:id="100" w:name="_Toc51018107"/>
      <w:r>
        <w:t xml:space="preserve">Tabel 4. </w:t>
      </w:r>
      <w:r>
        <w:fldChar w:fldCharType="begin"/>
      </w:r>
      <w:r>
        <w:instrText xml:space="preserve"> SEQ Tabel_4. \* ARABIC </w:instrText>
      </w:r>
      <w:r>
        <w:fldChar w:fldCharType="separate"/>
      </w:r>
      <w:r w:rsidR="00BF546C">
        <w:rPr>
          <w:noProof/>
        </w:rPr>
        <w:t>23</w:t>
      </w:r>
      <w:r>
        <w:fldChar w:fldCharType="end"/>
      </w:r>
      <w:r>
        <w:t xml:space="preserve"> </w:t>
      </w:r>
      <w:r w:rsidRPr="00347D59">
        <w:t>Use Case Melihat Data Vendor</w:t>
      </w:r>
      <w:bookmarkEnd w:id="100"/>
    </w:p>
    <w:tbl>
      <w:tblPr>
        <w:tblStyle w:val="TableGrid1"/>
        <w:tblW w:w="5270" w:type="dxa"/>
        <w:tblInd w:w="-2" w:type="dxa"/>
        <w:tblCellMar>
          <w:top w:w="37" w:type="dxa"/>
          <w:left w:w="108" w:type="dxa"/>
          <w:right w:w="115" w:type="dxa"/>
        </w:tblCellMar>
        <w:tblLook w:val="04A0" w:firstRow="1" w:lastRow="0" w:firstColumn="1" w:lastColumn="0" w:noHBand="0" w:noVBand="1"/>
      </w:tblPr>
      <w:tblGrid>
        <w:gridCol w:w="1360"/>
        <w:gridCol w:w="1275"/>
        <w:gridCol w:w="2635"/>
      </w:tblGrid>
      <w:tr w:rsidR="000B17B9" w14:paraId="0B282E6F" w14:textId="77777777" w:rsidTr="00392E48">
        <w:trPr>
          <w:trHeight w:val="274"/>
        </w:trPr>
        <w:tc>
          <w:tcPr>
            <w:tcW w:w="1360" w:type="dxa"/>
            <w:tcBorders>
              <w:top w:val="single" w:sz="4" w:space="0" w:color="000000"/>
              <w:left w:val="single" w:sz="4" w:space="0" w:color="000000"/>
              <w:bottom w:val="single" w:sz="4" w:space="0" w:color="000000"/>
              <w:right w:val="single" w:sz="4" w:space="0" w:color="000000"/>
            </w:tcBorders>
          </w:tcPr>
          <w:p w14:paraId="5E282B18" w14:textId="77777777" w:rsidR="00EC6A59" w:rsidRDefault="00EC6A59" w:rsidP="000A19E8">
            <w:pPr>
              <w:ind w:right="26"/>
            </w:pPr>
            <w:r>
              <w:rPr>
                <w:rFonts w:ascii="Cambria" w:eastAsia="Cambria" w:hAnsi="Cambria" w:cs="Cambria"/>
                <w:sz w:val="20"/>
              </w:rPr>
              <w:t xml:space="preserve">Nama </w:t>
            </w:r>
          </w:p>
        </w:tc>
        <w:tc>
          <w:tcPr>
            <w:tcW w:w="3910" w:type="dxa"/>
            <w:gridSpan w:val="2"/>
            <w:tcBorders>
              <w:top w:val="single" w:sz="4" w:space="0" w:color="000000"/>
              <w:left w:val="single" w:sz="4" w:space="0" w:color="000000"/>
              <w:bottom w:val="single" w:sz="4" w:space="0" w:color="000000"/>
              <w:right w:val="single" w:sz="4" w:space="0" w:color="000000"/>
            </w:tcBorders>
          </w:tcPr>
          <w:p w14:paraId="460A1082" w14:textId="4B495191" w:rsidR="00EC6A59" w:rsidRPr="00B77097" w:rsidRDefault="00EC6A59" w:rsidP="000A19E8">
            <w:pPr>
              <w:ind w:right="26"/>
              <w:rPr>
                <w:lang w:val="en-US"/>
              </w:rPr>
            </w:pPr>
            <w:r>
              <w:rPr>
                <w:rFonts w:ascii="Cambria" w:eastAsia="Cambria" w:hAnsi="Cambria" w:cs="Cambria"/>
                <w:sz w:val="20"/>
              </w:rPr>
              <w:t xml:space="preserve">Melihat </w:t>
            </w:r>
            <w:r>
              <w:rPr>
                <w:rFonts w:ascii="Cambria" w:eastAsia="Cambria" w:hAnsi="Cambria" w:cs="Cambria"/>
                <w:sz w:val="20"/>
                <w:lang w:val="id-ID"/>
              </w:rPr>
              <w:t xml:space="preserve">Data </w:t>
            </w:r>
            <w:r w:rsidR="0095193B">
              <w:rPr>
                <w:rFonts w:ascii="Cambria" w:eastAsia="Cambria" w:hAnsi="Cambria" w:cs="Cambria"/>
                <w:sz w:val="20"/>
                <w:lang w:val="en-US"/>
              </w:rPr>
              <w:t>Vendor</w:t>
            </w:r>
          </w:p>
        </w:tc>
      </w:tr>
      <w:tr w:rsidR="000B17B9" w14:paraId="60316647" w14:textId="77777777" w:rsidTr="00392E48">
        <w:trPr>
          <w:trHeight w:val="274"/>
        </w:trPr>
        <w:tc>
          <w:tcPr>
            <w:tcW w:w="1360" w:type="dxa"/>
            <w:tcBorders>
              <w:top w:val="single" w:sz="4" w:space="0" w:color="000000"/>
              <w:left w:val="single" w:sz="4" w:space="0" w:color="000000"/>
              <w:bottom w:val="single" w:sz="4" w:space="0" w:color="000000"/>
              <w:right w:val="single" w:sz="4" w:space="0" w:color="000000"/>
            </w:tcBorders>
          </w:tcPr>
          <w:p w14:paraId="1F8A1EAF" w14:textId="77777777" w:rsidR="00EC6A59" w:rsidRDefault="00EC6A59" w:rsidP="000A19E8">
            <w:pPr>
              <w:ind w:right="26"/>
            </w:pPr>
            <w:r>
              <w:rPr>
                <w:rFonts w:ascii="Cambria" w:eastAsia="Cambria" w:hAnsi="Cambria" w:cs="Cambria"/>
                <w:sz w:val="20"/>
              </w:rPr>
              <w:t xml:space="preserve">Kode </w:t>
            </w:r>
          </w:p>
        </w:tc>
        <w:tc>
          <w:tcPr>
            <w:tcW w:w="3910" w:type="dxa"/>
            <w:gridSpan w:val="2"/>
            <w:tcBorders>
              <w:top w:val="single" w:sz="4" w:space="0" w:color="000000"/>
              <w:left w:val="single" w:sz="4" w:space="0" w:color="000000"/>
              <w:bottom w:val="single" w:sz="4" w:space="0" w:color="000000"/>
              <w:right w:val="single" w:sz="4" w:space="0" w:color="000000"/>
            </w:tcBorders>
          </w:tcPr>
          <w:p w14:paraId="10C7E88F" w14:textId="70F85957" w:rsidR="00EC6A59" w:rsidRDefault="00EC6A59" w:rsidP="000A19E8">
            <w:pPr>
              <w:ind w:right="26"/>
            </w:pPr>
            <w:r>
              <w:rPr>
                <w:rFonts w:ascii="Cambria" w:eastAsia="Cambria" w:hAnsi="Cambria" w:cs="Cambria"/>
                <w:sz w:val="20"/>
              </w:rPr>
              <w:t>UC0</w:t>
            </w:r>
            <w:r w:rsidR="00E15BBE">
              <w:rPr>
                <w:rFonts w:ascii="Cambria" w:eastAsia="Cambria" w:hAnsi="Cambria" w:cs="Cambria"/>
                <w:sz w:val="20"/>
              </w:rPr>
              <w:t>20</w:t>
            </w:r>
          </w:p>
        </w:tc>
      </w:tr>
      <w:tr w:rsidR="000B17B9" w14:paraId="47D34A36" w14:textId="77777777" w:rsidTr="00392E48">
        <w:trPr>
          <w:trHeight w:val="274"/>
        </w:trPr>
        <w:tc>
          <w:tcPr>
            <w:tcW w:w="1360" w:type="dxa"/>
            <w:tcBorders>
              <w:top w:val="single" w:sz="4" w:space="0" w:color="000000"/>
              <w:left w:val="single" w:sz="4" w:space="0" w:color="000000"/>
              <w:bottom w:val="single" w:sz="4" w:space="0" w:color="000000"/>
              <w:right w:val="single" w:sz="4" w:space="0" w:color="000000"/>
            </w:tcBorders>
          </w:tcPr>
          <w:p w14:paraId="622D91B3" w14:textId="77777777" w:rsidR="00EC6A59" w:rsidRDefault="00EC6A59" w:rsidP="000A19E8">
            <w:pPr>
              <w:ind w:right="26"/>
            </w:pPr>
            <w:r>
              <w:rPr>
                <w:rFonts w:ascii="Cambria" w:eastAsia="Cambria" w:hAnsi="Cambria" w:cs="Cambria"/>
                <w:sz w:val="20"/>
              </w:rPr>
              <w:t xml:space="preserve">Aktor </w:t>
            </w:r>
          </w:p>
        </w:tc>
        <w:tc>
          <w:tcPr>
            <w:tcW w:w="3910" w:type="dxa"/>
            <w:gridSpan w:val="2"/>
            <w:tcBorders>
              <w:top w:val="single" w:sz="4" w:space="0" w:color="000000"/>
              <w:left w:val="single" w:sz="4" w:space="0" w:color="000000"/>
              <w:bottom w:val="single" w:sz="4" w:space="0" w:color="000000"/>
              <w:right w:val="single" w:sz="4" w:space="0" w:color="000000"/>
            </w:tcBorders>
          </w:tcPr>
          <w:p w14:paraId="093B6D0D" w14:textId="77777777" w:rsidR="00EC6A59" w:rsidRPr="00B77097" w:rsidRDefault="00EC6A59" w:rsidP="000A19E8">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r>
              <w:rPr>
                <w:rFonts w:asciiTheme="majorBidi" w:hAnsiTheme="majorBidi" w:cstheme="majorBidi"/>
                <w:lang w:val="en-US"/>
              </w:rPr>
              <w:t xml:space="preserve"> dan Group Head</w:t>
            </w:r>
          </w:p>
        </w:tc>
      </w:tr>
      <w:tr w:rsidR="000B17B9" w14:paraId="26885D68" w14:textId="77777777" w:rsidTr="00392E48">
        <w:trPr>
          <w:trHeight w:val="274"/>
        </w:trPr>
        <w:tc>
          <w:tcPr>
            <w:tcW w:w="1360" w:type="dxa"/>
            <w:tcBorders>
              <w:top w:val="single" w:sz="4" w:space="0" w:color="000000"/>
              <w:left w:val="single" w:sz="4" w:space="0" w:color="000000"/>
              <w:bottom w:val="single" w:sz="4" w:space="0" w:color="000000"/>
              <w:right w:val="single" w:sz="4" w:space="0" w:color="000000"/>
            </w:tcBorders>
          </w:tcPr>
          <w:p w14:paraId="0FD2E631" w14:textId="77777777" w:rsidR="00EC6A59" w:rsidRDefault="00EC6A59" w:rsidP="000A19E8">
            <w:pPr>
              <w:ind w:right="26"/>
            </w:pPr>
            <w:r>
              <w:rPr>
                <w:rFonts w:ascii="Cambria" w:eastAsia="Cambria" w:hAnsi="Cambria" w:cs="Cambria"/>
                <w:sz w:val="20"/>
              </w:rPr>
              <w:t xml:space="preserve">Deskripsi </w:t>
            </w:r>
          </w:p>
        </w:tc>
        <w:tc>
          <w:tcPr>
            <w:tcW w:w="3910" w:type="dxa"/>
            <w:gridSpan w:val="2"/>
            <w:tcBorders>
              <w:top w:val="single" w:sz="4" w:space="0" w:color="000000"/>
              <w:left w:val="single" w:sz="4" w:space="0" w:color="000000"/>
              <w:bottom w:val="single" w:sz="4" w:space="0" w:color="000000"/>
              <w:right w:val="single" w:sz="4" w:space="0" w:color="000000"/>
            </w:tcBorders>
          </w:tcPr>
          <w:p w14:paraId="28D5A0D9" w14:textId="1A82F5DD" w:rsidR="00EC6A59" w:rsidRPr="00B22C89" w:rsidRDefault="00EC6A59" w:rsidP="000A19E8">
            <w:pPr>
              <w:ind w:right="26"/>
              <w:rPr>
                <w:rFonts w:asciiTheme="majorBidi" w:hAnsiTheme="majorBidi" w:cstheme="majorBidi"/>
                <w:lang w:val="en-US"/>
              </w:rPr>
            </w:pPr>
            <w:r>
              <w:rPr>
                <w:rFonts w:asciiTheme="majorBidi" w:hAnsiTheme="majorBidi" w:cstheme="majorBidi"/>
                <w:lang w:val="id-ID"/>
              </w:rPr>
              <w:t xml:space="preserve">IT Finance </w:t>
            </w:r>
            <w:r>
              <w:rPr>
                <w:rFonts w:asciiTheme="majorBidi" w:hAnsiTheme="majorBidi" w:cstheme="majorBidi"/>
                <w:lang w:val="en-US"/>
              </w:rPr>
              <w:t xml:space="preserve">dan Group Head </w:t>
            </w:r>
            <w:r>
              <w:rPr>
                <w:rFonts w:asciiTheme="majorBidi" w:hAnsiTheme="majorBidi" w:cstheme="majorBidi"/>
                <w:lang w:val="id-ID"/>
              </w:rPr>
              <w:t>melihat daftar d</w:t>
            </w:r>
            <w:r>
              <w:rPr>
                <w:rFonts w:asciiTheme="majorBidi" w:hAnsiTheme="majorBidi" w:cstheme="majorBidi"/>
                <w:lang w:val="en-US"/>
              </w:rPr>
              <w:t xml:space="preserve">ata </w:t>
            </w:r>
            <w:r w:rsidR="0095193B">
              <w:rPr>
                <w:rFonts w:asciiTheme="majorBidi" w:hAnsiTheme="majorBidi" w:cstheme="majorBidi"/>
                <w:lang w:val="en-US"/>
              </w:rPr>
              <w:t>vendor</w:t>
            </w:r>
          </w:p>
        </w:tc>
      </w:tr>
      <w:tr w:rsidR="000B17B9" w14:paraId="7936FAEE" w14:textId="77777777" w:rsidTr="00392E48">
        <w:trPr>
          <w:trHeight w:val="272"/>
        </w:trPr>
        <w:tc>
          <w:tcPr>
            <w:tcW w:w="1360" w:type="dxa"/>
            <w:tcBorders>
              <w:top w:val="single" w:sz="4" w:space="0" w:color="000000"/>
              <w:left w:val="single" w:sz="4" w:space="0" w:color="000000"/>
              <w:bottom w:val="single" w:sz="4" w:space="0" w:color="000000"/>
              <w:right w:val="single" w:sz="4" w:space="0" w:color="000000"/>
            </w:tcBorders>
          </w:tcPr>
          <w:p w14:paraId="58741793" w14:textId="77777777" w:rsidR="00EC6A59" w:rsidRDefault="00EC6A59" w:rsidP="000A19E8">
            <w:pPr>
              <w:ind w:right="26"/>
            </w:pPr>
            <w:r>
              <w:rPr>
                <w:rFonts w:ascii="Cambria" w:eastAsia="Cambria" w:hAnsi="Cambria" w:cs="Cambria"/>
                <w:sz w:val="20"/>
              </w:rPr>
              <w:t xml:space="preserve">Kondisi Awal </w:t>
            </w:r>
          </w:p>
        </w:tc>
        <w:tc>
          <w:tcPr>
            <w:tcW w:w="3910" w:type="dxa"/>
            <w:gridSpan w:val="2"/>
            <w:tcBorders>
              <w:top w:val="single" w:sz="4" w:space="0" w:color="000000"/>
              <w:left w:val="single" w:sz="4" w:space="0" w:color="000000"/>
              <w:bottom w:val="single" w:sz="4" w:space="0" w:color="000000"/>
              <w:right w:val="single" w:sz="4" w:space="0" w:color="000000"/>
            </w:tcBorders>
          </w:tcPr>
          <w:p w14:paraId="78B95677" w14:textId="77777777" w:rsidR="00EC6A59" w:rsidRDefault="00EC6A59" w:rsidP="000A19E8">
            <w:pPr>
              <w:ind w:right="26"/>
            </w:pPr>
            <w:r>
              <w:rPr>
                <w:rFonts w:ascii="Cambria" w:eastAsia="Cambria" w:hAnsi="Cambria" w:cs="Cambria"/>
                <w:sz w:val="20"/>
              </w:rPr>
              <w:t xml:space="preserve">- </w:t>
            </w:r>
          </w:p>
        </w:tc>
      </w:tr>
      <w:tr w:rsidR="000B17B9" w14:paraId="3D74C256" w14:textId="77777777" w:rsidTr="00392E48">
        <w:trPr>
          <w:trHeight w:val="274"/>
        </w:trPr>
        <w:tc>
          <w:tcPr>
            <w:tcW w:w="1360" w:type="dxa"/>
            <w:tcBorders>
              <w:top w:val="single" w:sz="4" w:space="0" w:color="000000"/>
              <w:left w:val="single" w:sz="4" w:space="0" w:color="000000"/>
              <w:bottom w:val="single" w:sz="4" w:space="0" w:color="000000"/>
              <w:right w:val="single" w:sz="4" w:space="0" w:color="000000"/>
            </w:tcBorders>
          </w:tcPr>
          <w:p w14:paraId="4D456549" w14:textId="77777777" w:rsidR="00EC6A59" w:rsidRDefault="00EC6A59" w:rsidP="000A19E8">
            <w:pPr>
              <w:ind w:right="26"/>
            </w:pPr>
            <w:r>
              <w:rPr>
                <w:rFonts w:ascii="Cambria" w:eastAsia="Cambria" w:hAnsi="Cambria" w:cs="Cambria"/>
                <w:sz w:val="20"/>
              </w:rPr>
              <w:t xml:space="preserve">Kondisi Akhir </w:t>
            </w:r>
          </w:p>
        </w:tc>
        <w:tc>
          <w:tcPr>
            <w:tcW w:w="3910" w:type="dxa"/>
            <w:gridSpan w:val="2"/>
            <w:tcBorders>
              <w:top w:val="single" w:sz="4" w:space="0" w:color="000000"/>
              <w:left w:val="single" w:sz="4" w:space="0" w:color="000000"/>
              <w:bottom w:val="single" w:sz="4" w:space="0" w:color="000000"/>
              <w:right w:val="single" w:sz="4" w:space="0" w:color="000000"/>
            </w:tcBorders>
          </w:tcPr>
          <w:p w14:paraId="7A4B7FDA" w14:textId="77777777" w:rsidR="00EC6A59" w:rsidRDefault="00EC6A59" w:rsidP="000A19E8">
            <w:pPr>
              <w:ind w:right="26"/>
            </w:pPr>
            <w:r>
              <w:rPr>
                <w:rFonts w:ascii="Cambria" w:eastAsia="Cambria" w:hAnsi="Cambria" w:cs="Cambria"/>
                <w:sz w:val="20"/>
              </w:rPr>
              <w:t xml:space="preserve">- </w:t>
            </w:r>
          </w:p>
        </w:tc>
      </w:tr>
      <w:tr w:rsidR="000B17B9" w14:paraId="74C3104D" w14:textId="77777777" w:rsidTr="00EF1589">
        <w:trPr>
          <w:trHeight w:val="365"/>
        </w:trPr>
        <w:tc>
          <w:tcPr>
            <w:tcW w:w="5270" w:type="dxa"/>
            <w:gridSpan w:val="3"/>
            <w:tcBorders>
              <w:top w:val="single" w:sz="4" w:space="0" w:color="000000"/>
              <w:left w:val="single" w:sz="4" w:space="0" w:color="000000"/>
              <w:bottom w:val="single" w:sz="4" w:space="0" w:color="000000"/>
              <w:right w:val="single" w:sz="4" w:space="0" w:color="000000"/>
            </w:tcBorders>
          </w:tcPr>
          <w:p w14:paraId="435025B3" w14:textId="77777777" w:rsidR="00EC6A59" w:rsidRDefault="00EC6A59" w:rsidP="000A19E8">
            <w:pPr>
              <w:ind w:right="26"/>
            </w:pPr>
            <w:r>
              <w:rPr>
                <w:rFonts w:ascii="Cambria" w:eastAsia="Cambria" w:hAnsi="Cambria" w:cs="Cambria"/>
                <w:sz w:val="20"/>
              </w:rPr>
              <w:t xml:space="preserve">Alur Normal </w:t>
            </w:r>
          </w:p>
        </w:tc>
      </w:tr>
      <w:tr w:rsidR="000B17B9" w14:paraId="3E5A6C2E" w14:textId="77777777" w:rsidTr="00EF1589">
        <w:trPr>
          <w:trHeight w:val="194"/>
        </w:trPr>
        <w:tc>
          <w:tcPr>
            <w:tcW w:w="2635" w:type="dxa"/>
            <w:gridSpan w:val="2"/>
            <w:tcBorders>
              <w:top w:val="single" w:sz="4" w:space="0" w:color="000000"/>
              <w:left w:val="single" w:sz="4" w:space="0" w:color="000000"/>
              <w:bottom w:val="single" w:sz="4" w:space="0" w:color="000000"/>
              <w:right w:val="single" w:sz="4" w:space="0" w:color="000000"/>
            </w:tcBorders>
          </w:tcPr>
          <w:p w14:paraId="7A5556BA" w14:textId="77777777" w:rsidR="00EC6A59" w:rsidRPr="00B22C89" w:rsidRDefault="00EC6A59" w:rsidP="000A19E8">
            <w:pPr>
              <w:ind w:right="26"/>
              <w:jc w:val="center"/>
              <w:rPr>
                <w:rFonts w:ascii="Cambria" w:eastAsia="Cambria" w:hAnsi="Cambria" w:cs="Cambria"/>
                <w:sz w:val="20"/>
                <w:lang w:val="en-US"/>
              </w:rPr>
            </w:pPr>
            <w:r>
              <w:rPr>
                <w:rFonts w:ascii="Cambria" w:eastAsia="Cambria" w:hAnsi="Cambria" w:cs="Cambria"/>
                <w:sz w:val="20"/>
                <w:lang w:val="id-ID"/>
              </w:rPr>
              <w:t>IT Finance</w:t>
            </w:r>
            <w:r>
              <w:rPr>
                <w:rFonts w:ascii="Cambria" w:eastAsia="Cambria" w:hAnsi="Cambria" w:cs="Cambria"/>
                <w:sz w:val="20"/>
                <w:lang w:val="en-US"/>
              </w:rPr>
              <w:t xml:space="preserve"> dan Group Head</w:t>
            </w:r>
          </w:p>
        </w:tc>
        <w:tc>
          <w:tcPr>
            <w:tcW w:w="2635" w:type="dxa"/>
            <w:tcBorders>
              <w:top w:val="single" w:sz="4" w:space="0" w:color="000000"/>
              <w:left w:val="single" w:sz="4" w:space="0" w:color="000000"/>
              <w:bottom w:val="single" w:sz="4" w:space="0" w:color="000000"/>
              <w:right w:val="single" w:sz="4" w:space="0" w:color="000000"/>
            </w:tcBorders>
          </w:tcPr>
          <w:p w14:paraId="36ED080B" w14:textId="77777777" w:rsidR="00EC6A59" w:rsidRDefault="00EC6A59" w:rsidP="000A19E8">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0BBC9E8B" w14:textId="77777777" w:rsidTr="00EF1589">
        <w:trPr>
          <w:trHeight w:val="883"/>
        </w:trPr>
        <w:tc>
          <w:tcPr>
            <w:tcW w:w="2635" w:type="dxa"/>
            <w:gridSpan w:val="2"/>
            <w:tcBorders>
              <w:top w:val="single" w:sz="4" w:space="0" w:color="000000"/>
              <w:left w:val="single" w:sz="4" w:space="0" w:color="000000"/>
              <w:bottom w:val="single" w:sz="4" w:space="0" w:color="000000"/>
              <w:right w:val="single" w:sz="4" w:space="0" w:color="000000"/>
            </w:tcBorders>
          </w:tcPr>
          <w:p w14:paraId="2DF506EA" w14:textId="6ABF77A2" w:rsidR="00EC6A59" w:rsidRPr="00153276" w:rsidRDefault="00EC6A59" w:rsidP="002070B2">
            <w:pPr>
              <w:pStyle w:val="ListParagraph"/>
              <w:numPr>
                <w:ilvl w:val="0"/>
                <w:numId w:val="79"/>
              </w:numPr>
              <w:spacing w:after="6"/>
              <w:ind w:left="316" w:right="26"/>
            </w:pPr>
            <w:r>
              <w:rPr>
                <w:rFonts w:ascii="Cambria" w:eastAsia="Cambria" w:hAnsi="Cambria" w:cs="Cambria"/>
                <w:sz w:val="20"/>
                <w:lang w:val="id-ID"/>
              </w:rPr>
              <w:t>IT Finance</w:t>
            </w:r>
            <w:r>
              <w:rPr>
                <w:rFonts w:ascii="Cambria" w:eastAsia="Cambria" w:hAnsi="Cambria" w:cs="Cambria"/>
                <w:sz w:val="20"/>
                <w:lang w:val="en-US"/>
              </w:rPr>
              <w:t xml:space="preserve"> dan Group Head</w:t>
            </w:r>
            <w:r>
              <w:rPr>
                <w:rFonts w:ascii="Cambria" w:eastAsia="Cambria" w:hAnsi="Cambria" w:cs="Cambria"/>
                <w:sz w:val="20"/>
                <w:lang w:val="id-ID"/>
              </w:rPr>
              <w:t xml:space="preserve"> memilih menu “Daftar </w:t>
            </w:r>
            <w:r w:rsidR="0012515D">
              <w:rPr>
                <w:rFonts w:ascii="Cambria" w:eastAsia="Cambria" w:hAnsi="Cambria" w:cs="Cambria"/>
                <w:sz w:val="20"/>
                <w:lang w:val="en-US"/>
              </w:rPr>
              <w:t>Vendor</w:t>
            </w:r>
            <w:r>
              <w:rPr>
                <w:rFonts w:ascii="Cambria" w:eastAsia="Cambria" w:hAnsi="Cambria" w:cs="Cambria"/>
                <w:sz w:val="20"/>
                <w:lang w:val="id-ID"/>
              </w:rPr>
              <w:t>”</w:t>
            </w:r>
          </w:p>
        </w:tc>
        <w:tc>
          <w:tcPr>
            <w:tcW w:w="2635" w:type="dxa"/>
            <w:tcBorders>
              <w:top w:val="single" w:sz="4" w:space="0" w:color="000000"/>
              <w:left w:val="single" w:sz="4" w:space="0" w:color="000000"/>
              <w:bottom w:val="single" w:sz="4" w:space="0" w:color="000000"/>
              <w:right w:val="single" w:sz="4" w:space="0" w:color="000000"/>
            </w:tcBorders>
          </w:tcPr>
          <w:p w14:paraId="2C170F8F" w14:textId="243F10B0" w:rsidR="00EC6A59" w:rsidRPr="0047449A" w:rsidRDefault="00EC6A59" w:rsidP="002070B2">
            <w:pPr>
              <w:pStyle w:val="ListParagraph"/>
              <w:numPr>
                <w:ilvl w:val="1"/>
                <w:numId w:val="79"/>
              </w:numPr>
              <w:spacing w:after="6"/>
              <w:ind w:left="446" w:right="26"/>
              <w:rPr>
                <w:rFonts w:ascii="Cambria" w:eastAsia="Cambria" w:hAnsi="Cambria" w:cs="Cambria"/>
                <w:sz w:val="20"/>
                <w:lang w:val="id-ID"/>
              </w:rPr>
            </w:pPr>
            <w:r w:rsidRPr="0047449A">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Pr="0047449A">
              <w:rPr>
                <w:rFonts w:ascii="Cambria" w:eastAsia="Cambria" w:hAnsi="Cambria" w:cs="Cambria"/>
                <w:sz w:val="20"/>
                <w:lang w:val="id-ID"/>
              </w:rPr>
              <w:t xml:space="preserve">daftar </w:t>
            </w:r>
            <w:r w:rsidR="0012515D">
              <w:rPr>
                <w:rFonts w:ascii="Cambria" w:eastAsia="Cambria" w:hAnsi="Cambria" w:cs="Cambria"/>
                <w:sz w:val="20"/>
                <w:lang w:val="en-US"/>
              </w:rPr>
              <w:t>Vendor</w:t>
            </w:r>
          </w:p>
        </w:tc>
      </w:tr>
      <w:tr w:rsidR="000B17B9" w14:paraId="13E6951B" w14:textId="77777777" w:rsidTr="00EF1589">
        <w:trPr>
          <w:trHeight w:val="537"/>
        </w:trPr>
        <w:tc>
          <w:tcPr>
            <w:tcW w:w="5270" w:type="dxa"/>
            <w:gridSpan w:val="3"/>
            <w:tcBorders>
              <w:top w:val="single" w:sz="4" w:space="0" w:color="000000"/>
              <w:left w:val="single" w:sz="4" w:space="0" w:color="000000"/>
              <w:bottom w:val="single" w:sz="4" w:space="0" w:color="000000"/>
              <w:right w:val="single" w:sz="4" w:space="0" w:color="000000"/>
            </w:tcBorders>
          </w:tcPr>
          <w:p w14:paraId="5E1AF9CF" w14:textId="77777777" w:rsidR="00EC6A59" w:rsidRDefault="00EC6A59" w:rsidP="000A19E8">
            <w:pPr>
              <w:ind w:right="26"/>
            </w:pPr>
            <w:r>
              <w:rPr>
                <w:rFonts w:ascii="Cambria" w:eastAsia="Cambria" w:hAnsi="Cambria" w:cs="Cambria"/>
                <w:sz w:val="20"/>
              </w:rPr>
              <w:t xml:space="preserve">Alur Alternatif </w:t>
            </w:r>
          </w:p>
          <w:p w14:paraId="4BEE66B2" w14:textId="77777777" w:rsidR="00EC6A59" w:rsidRDefault="00EC6A59" w:rsidP="000A19E8">
            <w:pPr>
              <w:ind w:right="26"/>
            </w:pPr>
            <w:r>
              <w:rPr>
                <w:rFonts w:ascii="Cambria" w:eastAsia="Cambria" w:hAnsi="Cambria" w:cs="Cambria"/>
                <w:sz w:val="20"/>
              </w:rPr>
              <w:t>-</w:t>
            </w:r>
          </w:p>
        </w:tc>
      </w:tr>
      <w:tr w:rsidR="000B17B9" w14:paraId="6A686BBD" w14:textId="77777777" w:rsidTr="00EF1589">
        <w:trPr>
          <w:trHeight w:val="271"/>
        </w:trPr>
        <w:tc>
          <w:tcPr>
            <w:tcW w:w="5270" w:type="dxa"/>
            <w:gridSpan w:val="3"/>
            <w:tcBorders>
              <w:top w:val="single" w:sz="4" w:space="0" w:color="000000"/>
              <w:left w:val="single" w:sz="4" w:space="0" w:color="000000"/>
              <w:bottom w:val="single" w:sz="4" w:space="0" w:color="000000"/>
              <w:right w:val="single" w:sz="4" w:space="0" w:color="000000"/>
            </w:tcBorders>
          </w:tcPr>
          <w:p w14:paraId="0FF2E981" w14:textId="77777777" w:rsidR="00EC6A59" w:rsidRDefault="00EC6A59" w:rsidP="000A19E8">
            <w:pPr>
              <w:ind w:right="26"/>
            </w:pPr>
            <w:r>
              <w:rPr>
                <w:rFonts w:ascii="Cambria" w:eastAsia="Cambria" w:hAnsi="Cambria" w:cs="Cambria"/>
                <w:sz w:val="20"/>
              </w:rPr>
              <w:t xml:space="preserve">Pengecualian </w:t>
            </w:r>
          </w:p>
          <w:p w14:paraId="74F4B248" w14:textId="77777777" w:rsidR="00EC6A59" w:rsidRDefault="00EC6A59" w:rsidP="000A19E8">
            <w:pPr>
              <w:ind w:right="26"/>
            </w:pPr>
            <w:r>
              <w:rPr>
                <w:rFonts w:ascii="Cambria" w:eastAsia="Cambria" w:hAnsi="Cambria" w:cs="Cambria"/>
                <w:sz w:val="20"/>
              </w:rPr>
              <w:t>-</w:t>
            </w:r>
          </w:p>
        </w:tc>
      </w:tr>
      <w:tr w:rsidR="000B17B9" w14:paraId="41AB5A14" w14:textId="77777777" w:rsidTr="00392E48">
        <w:trPr>
          <w:trHeight w:val="306"/>
        </w:trPr>
        <w:tc>
          <w:tcPr>
            <w:tcW w:w="1360" w:type="dxa"/>
            <w:tcBorders>
              <w:top w:val="single" w:sz="4" w:space="0" w:color="000000"/>
              <w:left w:val="single" w:sz="4" w:space="0" w:color="000000"/>
              <w:bottom w:val="single" w:sz="4" w:space="0" w:color="000000"/>
              <w:right w:val="single" w:sz="4" w:space="0" w:color="000000"/>
            </w:tcBorders>
          </w:tcPr>
          <w:p w14:paraId="42FA2DF7" w14:textId="77777777" w:rsidR="00EC6A59" w:rsidRDefault="00EC6A59" w:rsidP="000A19E8">
            <w:pPr>
              <w:ind w:right="26"/>
            </w:pPr>
            <w:r>
              <w:rPr>
                <w:rFonts w:ascii="Cambria" w:eastAsia="Cambria" w:hAnsi="Cambria" w:cs="Cambria"/>
                <w:sz w:val="20"/>
              </w:rPr>
              <w:t xml:space="preserve">Ektensi </w:t>
            </w:r>
          </w:p>
        </w:tc>
        <w:tc>
          <w:tcPr>
            <w:tcW w:w="3910" w:type="dxa"/>
            <w:gridSpan w:val="2"/>
            <w:tcBorders>
              <w:top w:val="single" w:sz="4" w:space="0" w:color="000000"/>
              <w:left w:val="single" w:sz="4" w:space="0" w:color="000000"/>
              <w:bottom w:val="single" w:sz="4" w:space="0" w:color="000000"/>
              <w:right w:val="single" w:sz="4" w:space="0" w:color="000000"/>
            </w:tcBorders>
          </w:tcPr>
          <w:p w14:paraId="12C243AF" w14:textId="77777777" w:rsidR="00EC6A59" w:rsidRPr="006B146F" w:rsidRDefault="00EC6A59" w:rsidP="000A19E8">
            <w:pPr>
              <w:ind w:right="26"/>
              <w:rPr>
                <w:lang w:val="id-ID"/>
              </w:rPr>
            </w:pPr>
            <w:r>
              <w:rPr>
                <w:lang w:val="id-ID"/>
              </w:rPr>
              <w:t>-</w:t>
            </w:r>
          </w:p>
        </w:tc>
      </w:tr>
    </w:tbl>
    <w:p w14:paraId="16E00B08" w14:textId="77777777" w:rsidR="00E15BBE" w:rsidRDefault="00E15BBE" w:rsidP="00EC6A59">
      <w:pPr>
        <w:spacing w:after="0"/>
        <w:ind w:right="26"/>
        <w:jc w:val="right"/>
        <w:rPr>
          <w:rFonts w:ascii="Times New Roman" w:eastAsia="Times New Roman" w:hAnsi="Times New Roman" w:cs="Times New Roman"/>
          <w:noProof/>
        </w:rPr>
      </w:pPr>
    </w:p>
    <w:p w14:paraId="22650D30" w14:textId="77777777" w:rsidR="00392E48" w:rsidRDefault="00392E48">
      <w:pPr>
        <w:rPr>
          <w:rFonts w:asciiTheme="majorBidi" w:hAnsiTheme="majorBidi" w:cstheme="majorBidi"/>
          <w:i/>
          <w:iCs/>
          <w:lang w:val="id-ID"/>
        </w:rPr>
      </w:pPr>
      <w:r>
        <w:br w:type="page"/>
      </w:r>
    </w:p>
    <w:p w14:paraId="46F384EE" w14:textId="4B624E1B" w:rsidR="00392E48" w:rsidRDefault="00392E48" w:rsidP="00392E48">
      <w:pPr>
        <w:pStyle w:val="Gambar"/>
      </w:pPr>
      <w:bookmarkStart w:id="101" w:name="_Toc51504075"/>
      <w:r>
        <w:lastRenderedPageBreak/>
        <w:t xml:space="preserve">Gambar 4. </w:t>
      </w:r>
      <w:r>
        <w:fldChar w:fldCharType="begin"/>
      </w:r>
      <w:r>
        <w:instrText xml:space="preserve"> SEQ Gambar_4. \* ARABIC </w:instrText>
      </w:r>
      <w:r>
        <w:fldChar w:fldCharType="separate"/>
      </w:r>
      <w:r w:rsidR="00BF546C">
        <w:rPr>
          <w:noProof/>
        </w:rPr>
        <w:t>23</w:t>
      </w:r>
      <w:r>
        <w:fldChar w:fldCharType="end"/>
      </w:r>
      <w:r>
        <w:t xml:space="preserve"> </w:t>
      </w:r>
      <w:r w:rsidRPr="00C8765C">
        <w:t>Activity Diagram Melihat Daftar Vendor</w:t>
      </w:r>
      <w:bookmarkEnd w:id="101"/>
    </w:p>
    <w:p w14:paraId="021B2FF1" w14:textId="3B53C3A7" w:rsidR="00EC6A59" w:rsidRDefault="00E963BB" w:rsidP="00392E48">
      <w:pPr>
        <w:spacing w:after="0"/>
        <w:ind w:right="26"/>
        <w:jc w:val="right"/>
      </w:pPr>
      <w:r w:rsidRPr="00E963BB">
        <w:rPr>
          <w:rFonts w:ascii="Times New Roman" w:eastAsia="Times New Roman" w:hAnsi="Times New Roman" w:cs="Times New Roman"/>
          <w:noProof/>
        </w:rPr>
        <w:drawing>
          <wp:inline distT="0" distB="0" distL="0" distR="0" wp14:anchorId="5A969E42" wp14:editId="33C4852D">
            <wp:extent cx="3347085" cy="184848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7085" cy="1848485"/>
                    </a:xfrm>
                    <a:prstGeom prst="rect">
                      <a:avLst/>
                    </a:prstGeom>
                    <a:noFill/>
                    <a:ln>
                      <a:noFill/>
                    </a:ln>
                  </pic:spPr>
                </pic:pic>
              </a:graphicData>
            </a:graphic>
          </wp:inline>
        </w:drawing>
      </w:r>
      <w:r w:rsidR="00EC6A59">
        <w:rPr>
          <w:rFonts w:ascii="Times New Roman" w:eastAsia="Times New Roman" w:hAnsi="Times New Roman" w:cs="Times New Roman"/>
        </w:rPr>
        <w:t xml:space="preserve"> </w:t>
      </w:r>
    </w:p>
    <w:p w14:paraId="0568E971" w14:textId="4541ABB1" w:rsidR="000132DC" w:rsidRPr="005650A9" w:rsidRDefault="00EC6A59" w:rsidP="006D706F">
      <w:pPr>
        <w:spacing w:after="0"/>
        <w:ind w:right="26"/>
        <w:rPr>
          <w:rFonts w:ascii="Times New Roman" w:eastAsia="Times New Roman" w:hAnsi="Times New Roman" w:cs="Times New Roman"/>
          <w:i/>
        </w:rPr>
      </w:pPr>
      <w:r>
        <w:rPr>
          <w:rFonts w:ascii="Times New Roman" w:eastAsia="Times New Roman" w:hAnsi="Times New Roman" w:cs="Times New Roman"/>
          <w:i/>
        </w:rPr>
        <w:t xml:space="preserve"> </w:t>
      </w:r>
      <w:r>
        <w:rPr>
          <w:rFonts w:ascii="Times New Roman" w:eastAsia="Times New Roman" w:hAnsi="Times New Roman" w:cs="Times New Roman"/>
          <w:i/>
        </w:rPr>
        <w:tab/>
      </w:r>
    </w:p>
    <w:p w14:paraId="24D03ED6" w14:textId="422B3E43" w:rsidR="003E1D9F" w:rsidRDefault="003E1D9F" w:rsidP="003E1D9F">
      <w:pPr>
        <w:pStyle w:val="Heading4"/>
        <w:ind w:left="0" w:right="26" w:firstLine="0"/>
      </w:pPr>
      <w:r>
        <w:t>2</w:t>
      </w:r>
      <w:r w:rsidR="00804671">
        <w:t>1</w:t>
      </w:r>
      <w:r>
        <w:t>.</w:t>
      </w:r>
      <w:r w:rsidRPr="6C7C1522">
        <w:rPr>
          <w:rFonts w:ascii="Arial" w:eastAsia="Arial" w:hAnsi="Arial" w:cs="Arial"/>
        </w:rPr>
        <w:t xml:space="preserve"> </w:t>
      </w:r>
      <w:r>
        <w:t xml:space="preserve">Menambah </w:t>
      </w:r>
      <w:r w:rsidR="005E3E57">
        <w:t>Data Vendor</w:t>
      </w:r>
    </w:p>
    <w:p w14:paraId="69BF6D4A" w14:textId="01449161" w:rsidR="00E056E6" w:rsidRDefault="00E056E6" w:rsidP="00C93A18">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menambah data vendor.</w:t>
      </w:r>
    </w:p>
    <w:p w14:paraId="0FD0C1B8" w14:textId="3BEE3B6D" w:rsidR="003E1D9F" w:rsidRPr="00804671" w:rsidRDefault="003E1D9F" w:rsidP="003E1D9F">
      <w:pPr>
        <w:spacing w:after="11" w:line="249" w:lineRule="auto"/>
        <w:ind w:right="26"/>
        <w:rPr>
          <w:rFonts w:ascii="Times New Roman" w:eastAsia="Times New Roman" w:hAnsi="Times New Roman" w:cs="Times New Roman"/>
          <w:i/>
          <w:iCs/>
          <w:sz w:val="20"/>
          <w:szCs w:val="20"/>
        </w:rPr>
      </w:pPr>
    </w:p>
    <w:p w14:paraId="35BF7EF7" w14:textId="08DF6B2A" w:rsidR="00392E48" w:rsidRDefault="00392E48" w:rsidP="00392E48">
      <w:pPr>
        <w:pStyle w:val="Gambar"/>
      </w:pPr>
      <w:bookmarkStart w:id="102" w:name="_Toc51018108"/>
      <w:r>
        <w:t xml:space="preserve">Tabel 4. </w:t>
      </w:r>
      <w:r>
        <w:fldChar w:fldCharType="begin"/>
      </w:r>
      <w:r>
        <w:instrText xml:space="preserve"> SEQ Tabel_4. \* ARABIC </w:instrText>
      </w:r>
      <w:r>
        <w:fldChar w:fldCharType="separate"/>
      </w:r>
      <w:r w:rsidR="00BF546C">
        <w:rPr>
          <w:noProof/>
        </w:rPr>
        <w:t>24</w:t>
      </w:r>
      <w:r>
        <w:fldChar w:fldCharType="end"/>
      </w:r>
      <w:r>
        <w:t xml:space="preserve"> </w:t>
      </w:r>
      <w:r w:rsidRPr="006A3DA8">
        <w:t>Use Case Menambah Data Vendor</w:t>
      </w:r>
      <w:bookmarkEnd w:id="102"/>
    </w:p>
    <w:tbl>
      <w:tblPr>
        <w:tblStyle w:val="TableGrid1"/>
        <w:tblW w:w="5255" w:type="dxa"/>
        <w:tblInd w:w="-2" w:type="dxa"/>
        <w:tblCellMar>
          <w:top w:w="37" w:type="dxa"/>
          <w:left w:w="108" w:type="dxa"/>
          <w:right w:w="115" w:type="dxa"/>
        </w:tblCellMar>
        <w:tblLook w:val="04A0" w:firstRow="1" w:lastRow="0" w:firstColumn="1" w:lastColumn="0" w:noHBand="0" w:noVBand="1"/>
      </w:tblPr>
      <w:tblGrid>
        <w:gridCol w:w="1356"/>
        <w:gridCol w:w="1272"/>
        <w:gridCol w:w="2627"/>
      </w:tblGrid>
      <w:tr w:rsidR="000B17B9" w14:paraId="7603A282" w14:textId="77777777" w:rsidTr="00392E48">
        <w:trPr>
          <w:trHeight w:val="315"/>
        </w:trPr>
        <w:tc>
          <w:tcPr>
            <w:tcW w:w="1356" w:type="dxa"/>
            <w:tcBorders>
              <w:top w:val="single" w:sz="4" w:space="0" w:color="000000"/>
              <w:left w:val="single" w:sz="4" w:space="0" w:color="000000"/>
              <w:bottom w:val="single" w:sz="4" w:space="0" w:color="000000"/>
              <w:right w:val="single" w:sz="4" w:space="0" w:color="000000"/>
            </w:tcBorders>
          </w:tcPr>
          <w:p w14:paraId="56A46E1C" w14:textId="77777777" w:rsidR="003E1D9F" w:rsidRDefault="003E1D9F" w:rsidP="0034075F">
            <w:pPr>
              <w:ind w:right="26"/>
            </w:pPr>
            <w:r>
              <w:rPr>
                <w:rFonts w:ascii="Cambria" w:eastAsia="Cambria" w:hAnsi="Cambria" w:cs="Cambria"/>
                <w:sz w:val="20"/>
              </w:rPr>
              <w:t xml:space="preserve">Nama </w:t>
            </w:r>
          </w:p>
        </w:tc>
        <w:tc>
          <w:tcPr>
            <w:tcW w:w="3899" w:type="dxa"/>
            <w:gridSpan w:val="2"/>
            <w:tcBorders>
              <w:top w:val="single" w:sz="4" w:space="0" w:color="000000"/>
              <w:left w:val="single" w:sz="4" w:space="0" w:color="000000"/>
              <w:bottom w:val="single" w:sz="4" w:space="0" w:color="000000"/>
              <w:right w:val="single" w:sz="4" w:space="0" w:color="000000"/>
            </w:tcBorders>
          </w:tcPr>
          <w:p w14:paraId="7D20FFD6" w14:textId="0CE31450" w:rsidR="003E1D9F" w:rsidRPr="00B77097" w:rsidRDefault="003E1D9F" w:rsidP="0034075F">
            <w:pPr>
              <w:ind w:right="26"/>
              <w:rPr>
                <w:lang w:val="en-US"/>
              </w:rPr>
            </w:pPr>
            <w:r>
              <w:rPr>
                <w:rFonts w:ascii="Cambria" w:eastAsia="Cambria" w:hAnsi="Cambria" w:cs="Cambria"/>
                <w:sz w:val="20"/>
              </w:rPr>
              <w:t xml:space="preserve">Menambah </w:t>
            </w:r>
            <w:r>
              <w:rPr>
                <w:rFonts w:ascii="Cambria" w:eastAsia="Cambria" w:hAnsi="Cambria" w:cs="Cambria"/>
                <w:sz w:val="20"/>
                <w:lang w:val="id-ID"/>
              </w:rPr>
              <w:t xml:space="preserve">Data </w:t>
            </w:r>
            <w:r w:rsidR="00E241A7">
              <w:rPr>
                <w:rFonts w:ascii="Cambria" w:eastAsia="Cambria" w:hAnsi="Cambria" w:cs="Cambria"/>
                <w:sz w:val="20"/>
                <w:lang w:val="id-ID"/>
              </w:rPr>
              <w:t>Vendor</w:t>
            </w:r>
          </w:p>
        </w:tc>
      </w:tr>
      <w:tr w:rsidR="000B17B9" w14:paraId="48070C35" w14:textId="77777777" w:rsidTr="00392E48">
        <w:trPr>
          <w:trHeight w:val="315"/>
        </w:trPr>
        <w:tc>
          <w:tcPr>
            <w:tcW w:w="1356" w:type="dxa"/>
            <w:tcBorders>
              <w:top w:val="single" w:sz="4" w:space="0" w:color="000000"/>
              <w:left w:val="single" w:sz="4" w:space="0" w:color="000000"/>
              <w:bottom w:val="single" w:sz="4" w:space="0" w:color="000000"/>
              <w:right w:val="single" w:sz="4" w:space="0" w:color="000000"/>
            </w:tcBorders>
          </w:tcPr>
          <w:p w14:paraId="047E597B" w14:textId="77777777" w:rsidR="003E1D9F" w:rsidRDefault="003E1D9F" w:rsidP="0034075F">
            <w:pPr>
              <w:ind w:right="26"/>
            </w:pPr>
            <w:r>
              <w:rPr>
                <w:rFonts w:ascii="Cambria" w:eastAsia="Cambria" w:hAnsi="Cambria" w:cs="Cambria"/>
                <w:sz w:val="20"/>
              </w:rPr>
              <w:t xml:space="preserve">Kode </w:t>
            </w:r>
          </w:p>
        </w:tc>
        <w:tc>
          <w:tcPr>
            <w:tcW w:w="3899" w:type="dxa"/>
            <w:gridSpan w:val="2"/>
            <w:tcBorders>
              <w:top w:val="single" w:sz="4" w:space="0" w:color="000000"/>
              <w:left w:val="single" w:sz="4" w:space="0" w:color="000000"/>
              <w:bottom w:val="single" w:sz="4" w:space="0" w:color="000000"/>
              <w:right w:val="single" w:sz="4" w:space="0" w:color="000000"/>
            </w:tcBorders>
          </w:tcPr>
          <w:p w14:paraId="7E3B67B8" w14:textId="415067FF" w:rsidR="003E1D9F" w:rsidRDefault="003E1D9F" w:rsidP="0034075F">
            <w:pPr>
              <w:ind w:right="26"/>
            </w:pPr>
            <w:r>
              <w:rPr>
                <w:rFonts w:ascii="Cambria" w:eastAsia="Cambria" w:hAnsi="Cambria" w:cs="Cambria"/>
                <w:sz w:val="20"/>
              </w:rPr>
              <w:t>UC0</w:t>
            </w:r>
            <w:r w:rsidR="00E241A7">
              <w:rPr>
                <w:rFonts w:ascii="Cambria" w:eastAsia="Cambria" w:hAnsi="Cambria" w:cs="Cambria"/>
                <w:sz w:val="20"/>
              </w:rPr>
              <w:t>2</w:t>
            </w:r>
            <w:r w:rsidR="00804671">
              <w:rPr>
                <w:rFonts w:ascii="Cambria" w:eastAsia="Cambria" w:hAnsi="Cambria" w:cs="Cambria"/>
                <w:sz w:val="20"/>
              </w:rPr>
              <w:t>1</w:t>
            </w:r>
          </w:p>
        </w:tc>
      </w:tr>
      <w:tr w:rsidR="000B17B9" w14:paraId="1804C829" w14:textId="77777777" w:rsidTr="00392E48">
        <w:trPr>
          <w:trHeight w:val="315"/>
        </w:trPr>
        <w:tc>
          <w:tcPr>
            <w:tcW w:w="1356" w:type="dxa"/>
            <w:tcBorders>
              <w:top w:val="single" w:sz="4" w:space="0" w:color="000000"/>
              <w:left w:val="single" w:sz="4" w:space="0" w:color="000000"/>
              <w:bottom w:val="single" w:sz="4" w:space="0" w:color="000000"/>
              <w:right w:val="single" w:sz="4" w:space="0" w:color="000000"/>
            </w:tcBorders>
          </w:tcPr>
          <w:p w14:paraId="516C2B96" w14:textId="77777777" w:rsidR="003E1D9F" w:rsidRDefault="003E1D9F" w:rsidP="0034075F">
            <w:pPr>
              <w:ind w:right="26"/>
            </w:pPr>
            <w:r>
              <w:rPr>
                <w:rFonts w:ascii="Cambria" w:eastAsia="Cambria" w:hAnsi="Cambria" w:cs="Cambria"/>
                <w:sz w:val="20"/>
              </w:rPr>
              <w:t xml:space="preserve">Aktor </w:t>
            </w:r>
          </w:p>
        </w:tc>
        <w:tc>
          <w:tcPr>
            <w:tcW w:w="3899" w:type="dxa"/>
            <w:gridSpan w:val="2"/>
            <w:tcBorders>
              <w:top w:val="single" w:sz="4" w:space="0" w:color="000000"/>
              <w:left w:val="single" w:sz="4" w:space="0" w:color="000000"/>
              <w:bottom w:val="single" w:sz="4" w:space="0" w:color="000000"/>
              <w:right w:val="single" w:sz="4" w:space="0" w:color="000000"/>
            </w:tcBorders>
          </w:tcPr>
          <w:p w14:paraId="3DD10DA2" w14:textId="77777777" w:rsidR="003E1D9F" w:rsidRPr="00B77097" w:rsidRDefault="003E1D9F" w:rsidP="0034075F">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4D79749C" w14:textId="77777777" w:rsidTr="00392E48">
        <w:trPr>
          <w:trHeight w:val="315"/>
        </w:trPr>
        <w:tc>
          <w:tcPr>
            <w:tcW w:w="1356" w:type="dxa"/>
            <w:tcBorders>
              <w:top w:val="single" w:sz="4" w:space="0" w:color="000000"/>
              <w:left w:val="single" w:sz="4" w:space="0" w:color="000000"/>
              <w:bottom w:val="single" w:sz="4" w:space="0" w:color="000000"/>
              <w:right w:val="single" w:sz="4" w:space="0" w:color="000000"/>
            </w:tcBorders>
          </w:tcPr>
          <w:p w14:paraId="0A7F8B3D" w14:textId="77777777" w:rsidR="003E1D9F" w:rsidRDefault="003E1D9F" w:rsidP="0034075F">
            <w:pPr>
              <w:ind w:right="26"/>
            </w:pPr>
            <w:r>
              <w:rPr>
                <w:rFonts w:ascii="Cambria" w:eastAsia="Cambria" w:hAnsi="Cambria" w:cs="Cambria"/>
                <w:sz w:val="20"/>
              </w:rPr>
              <w:t xml:space="preserve">Deskripsi </w:t>
            </w:r>
          </w:p>
        </w:tc>
        <w:tc>
          <w:tcPr>
            <w:tcW w:w="3899" w:type="dxa"/>
            <w:gridSpan w:val="2"/>
            <w:tcBorders>
              <w:top w:val="single" w:sz="4" w:space="0" w:color="000000"/>
              <w:left w:val="single" w:sz="4" w:space="0" w:color="000000"/>
              <w:bottom w:val="single" w:sz="4" w:space="0" w:color="000000"/>
              <w:right w:val="single" w:sz="4" w:space="0" w:color="000000"/>
            </w:tcBorders>
          </w:tcPr>
          <w:p w14:paraId="5A0D5B6E" w14:textId="5EC6A5D4" w:rsidR="003E1D9F" w:rsidRPr="00B22C89" w:rsidRDefault="003E1D9F" w:rsidP="0034075F">
            <w:pPr>
              <w:ind w:right="26"/>
              <w:rPr>
                <w:rFonts w:asciiTheme="majorBidi" w:hAnsiTheme="majorBidi" w:cstheme="majorBidi"/>
                <w:lang w:val="en-US"/>
              </w:rPr>
            </w:pPr>
            <w:r>
              <w:rPr>
                <w:rFonts w:asciiTheme="majorBidi" w:hAnsiTheme="majorBidi" w:cstheme="majorBidi"/>
                <w:lang w:val="id-ID"/>
              </w:rPr>
              <w:t>IT Finance menambah d</w:t>
            </w:r>
            <w:r>
              <w:rPr>
                <w:rFonts w:asciiTheme="majorBidi" w:hAnsiTheme="majorBidi" w:cstheme="majorBidi"/>
                <w:lang w:val="en-US"/>
              </w:rPr>
              <w:t xml:space="preserve">ata </w:t>
            </w:r>
            <w:r w:rsidR="00E241A7">
              <w:rPr>
                <w:rFonts w:asciiTheme="majorBidi" w:hAnsiTheme="majorBidi" w:cstheme="majorBidi"/>
                <w:lang w:val="en-US"/>
              </w:rPr>
              <w:t>vendor</w:t>
            </w:r>
            <w:r>
              <w:rPr>
                <w:rFonts w:asciiTheme="majorBidi" w:hAnsiTheme="majorBidi" w:cstheme="majorBidi"/>
                <w:lang w:val="en-US"/>
              </w:rPr>
              <w:t xml:space="preserve"> baru</w:t>
            </w:r>
          </w:p>
        </w:tc>
      </w:tr>
      <w:tr w:rsidR="000B17B9" w14:paraId="19297664" w14:textId="77777777" w:rsidTr="00392E48">
        <w:trPr>
          <w:trHeight w:val="313"/>
        </w:trPr>
        <w:tc>
          <w:tcPr>
            <w:tcW w:w="1356" w:type="dxa"/>
            <w:tcBorders>
              <w:top w:val="single" w:sz="4" w:space="0" w:color="000000"/>
              <w:left w:val="single" w:sz="4" w:space="0" w:color="000000"/>
              <w:bottom w:val="single" w:sz="4" w:space="0" w:color="000000"/>
              <w:right w:val="single" w:sz="4" w:space="0" w:color="000000"/>
            </w:tcBorders>
          </w:tcPr>
          <w:p w14:paraId="477B62DB" w14:textId="77777777" w:rsidR="003E1D9F" w:rsidRDefault="003E1D9F" w:rsidP="0034075F">
            <w:pPr>
              <w:ind w:right="26"/>
            </w:pPr>
            <w:r>
              <w:rPr>
                <w:rFonts w:ascii="Cambria" w:eastAsia="Cambria" w:hAnsi="Cambria" w:cs="Cambria"/>
                <w:sz w:val="20"/>
              </w:rPr>
              <w:t xml:space="preserve">Kondisi Awal </w:t>
            </w:r>
          </w:p>
        </w:tc>
        <w:tc>
          <w:tcPr>
            <w:tcW w:w="3899" w:type="dxa"/>
            <w:gridSpan w:val="2"/>
            <w:tcBorders>
              <w:top w:val="single" w:sz="4" w:space="0" w:color="000000"/>
              <w:left w:val="single" w:sz="4" w:space="0" w:color="000000"/>
              <w:bottom w:val="single" w:sz="4" w:space="0" w:color="000000"/>
              <w:right w:val="single" w:sz="4" w:space="0" w:color="000000"/>
            </w:tcBorders>
          </w:tcPr>
          <w:p w14:paraId="638C51C2" w14:textId="6990CAF6" w:rsidR="003E1D9F" w:rsidRDefault="003E1D9F" w:rsidP="0034075F">
            <w:pPr>
              <w:ind w:right="26"/>
            </w:pPr>
            <w:r>
              <w:t xml:space="preserve">Data </w:t>
            </w:r>
            <w:r w:rsidR="00E241A7">
              <w:t>vendor</w:t>
            </w:r>
            <w:r>
              <w:t xml:space="preserve"> belum terdaftar dalam sistem</w:t>
            </w:r>
          </w:p>
        </w:tc>
      </w:tr>
      <w:tr w:rsidR="000B17B9" w14:paraId="0B2FD0DC" w14:textId="77777777" w:rsidTr="00392E48">
        <w:trPr>
          <w:trHeight w:val="315"/>
        </w:trPr>
        <w:tc>
          <w:tcPr>
            <w:tcW w:w="1356" w:type="dxa"/>
            <w:tcBorders>
              <w:top w:val="single" w:sz="4" w:space="0" w:color="000000"/>
              <w:left w:val="single" w:sz="4" w:space="0" w:color="000000"/>
              <w:bottom w:val="single" w:sz="4" w:space="0" w:color="000000"/>
              <w:right w:val="single" w:sz="4" w:space="0" w:color="000000"/>
            </w:tcBorders>
          </w:tcPr>
          <w:p w14:paraId="66AF97EB" w14:textId="77777777" w:rsidR="003E1D9F" w:rsidRDefault="003E1D9F" w:rsidP="0034075F">
            <w:pPr>
              <w:ind w:right="26"/>
            </w:pPr>
            <w:r>
              <w:rPr>
                <w:rFonts w:ascii="Cambria" w:eastAsia="Cambria" w:hAnsi="Cambria" w:cs="Cambria"/>
                <w:sz w:val="20"/>
              </w:rPr>
              <w:t xml:space="preserve">Kondisi Akhir </w:t>
            </w:r>
          </w:p>
        </w:tc>
        <w:tc>
          <w:tcPr>
            <w:tcW w:w="3899" w:type="dxa"/>
            <w:gridSpan w:val="2"/>
            <w:tcBorders>
              <w:top w:val="single" w:sz="4" w:space="0" w:color="000000"/>
              <w:left w:val="single" w:sz="4" w:space="0" w:color="000000"/>
              <w:bottom w:val="single" w:sz="4" w:space="0" w:color="000000"/>
              <w:right w:val="single" w:sz="4" w:space="0" w:color="000000"/>
            </w:tcBorders>
          </w:tcPr>
          <w:p w14:paraId="7963F80C" w14:textId="379160E7" w:rsidR="003E1D9F" w:rsidRDefault="003E1D9F" w:rsidP="0034075F">
            <w:pPr>
              <w:ind w:right="26"/>
            </w:pPr>
            <w:r>
              <w:t xml:space="preserve">Data </w:t>
            </w:r>
            <w:r w:rsidR="00E241A7">
              <w:t>vendor</w:t>
            </w:r>
            <w:r>
              <w:t xml:space="preserve"> terdata dalam sistem</w:t>
            </w:r>
          </w:p>
        </w:tc>
      </w:tr>
      <w:tr w:rsidR="000B17B9" w14:paraId="074688B2" w14:textId="77777777" w:rsidTr="00EF1589">
        <w:trPr>
          <w:trHeight w:val="420"/>
        </w:trPr>
        <w:tc>
          <w:tcPr>
            <w:tcW w:w="5255" w:type="dxa"/>
            <w:gridSpan w:val="3"/>
            <w:tcBorders>
              <w:top w:val="single" w:sz="4" w:space="0" w:color="000000"/>
              <w:left w:val="single" w:sz="4" w:space="0" w:color="000000"/>
              <w:bottom w:val="single" w:sz="4" w:space="0" w:color="000000"/>
              <w:right w:val="single" w:sz="4" w:space="0" w:color="000000"/>
            </w:tcBorders>
          </w:tcPr>
          <w:p w14:paraId="446C3BFF" w14:textId="77777777" w:rsidR="003E1D9F" w:rsidRDefault="003E1D9F" w:rsidP="0034075F">
            <w:pPr>
              <w:ind w:right="26"/>
            </w:pPr>
            <w:r>
              <w:rPr>
                <w:rFonts w:ascii="Cambria" w:eastAsia="Cambria" w:hAnsi="Cambria" w:cs="Cambria"/>
                <w:sz w:val="20"/>
              </w:rPr>
              <w:t xml:space="preserve">Alur Normal </w:t>
            </w:r>
          </w:p>
        </w:tc>
      </w:tr>
      <w:tr w:rsidR="000B17B9" w14:paraId="6D5D91EC" w14:textId="77777777" w:rsidTr="00EF1589">
        <w:trPr>
          <w:trHeight w:val="224"/>
        </w:trPr>
        <w:tc>
          <w:tcPr>
            <w:tcW w:w="2628" w:type="dxa"/>
            <w:gridSpan w:val="2"/>
            <w:tcBorders>
              <w:top w:val="single" w:sz="4" w:space="0" w:color="000000"/>
              <w:left w:val="single" w:sz="4" w:space="0" w:color="000000"/>
              <w:bottom w:val="single" w:sz="4" w:space="0" w:color="000000"/>
              <w:right w:val="single" w:sz="4" w:space="0" w:color="000000"/>
            </w:tcBorders>
          </w:tcPr>
          <w:p w14:paraId="37F6CD16" w14:textId="77777777" w:rsidR="003E1D9F" w:rsidRPr="00B22C89" w:rsidRDefault="003E1D9F" w:rsidP="0034075F">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27" w:type="dxa"/>
            <w:tcBorders>
              <w:top w:val="single" w:sz="4" w:space="0" w:color="000000"/>
              <w:left w:val="single" w:sz="4" w:space="0" w:color="000000"/>
              <w:bottom w:val="single" w:sz="4" w:space="0" w:color="000000"/>
              <w:right w:val="single" w:sz="4" w:space="0" w:color="000000"/>
            </w:tcBorders>
          </w:tcPr>
          <w:p w14:paraId="12269638" w14:textId="77777777" w:rsidR="003E1D9F" w:rsidRDefault="003E1D9F" w:rsidP="0034075F">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339C0051" w14:textId="77777777" w:rsidTr="00EF1589">
        <w:trPr>
          <w:trHeight w:val="1016"/>
        </w:trPr>
        <w:tc>
          <w:tcPr>
            <w:tcW w:w="2628" w:type="dxa"/>
            <w:gridSpan w:val="2"/>
            <w:tcBorders>
              <w:top w:val="single" w:sz="4" w:space="0" w:color="000000"/>
              <w:left w:val="single" w:sz="4" w:space="0" w:color="000000"/>
              <w:bottom w:val="single" w:sz="4" w:space="0" w:color="000000"/>
              <w:right w:val="single" w:sz="4" w:space="0" w:color="000000"/>
            </w:tcBorders>
          </w:tcPr>
          <w:p w14:paraId="39B3F1B0" w14:textId="27061EE6" w:rsidR="003E1D9F" w:rsidRPr="00A5283D" w:rsidRDefault="003E1D9F" w:rsidP="002070B2">
            <w:pPr>
              <w:pStyle w:val="ListParagraph"/>
              <w:numPr>
                <w:ilvl w:val="0"/>
                <w:numId w:val="80"/>
              </w:numPr>
              <w:spacing w:after="6"/>
              <w:ind w:left="315" w:right="26"/>
              <w:rPr>
                <w:rFonts w:ascii="Cambria" w:hAnsi="Cambria"/>
                <w:sz w:val="20"/>
                <w:szCs w:val="20"/>
              </w:rPr>
            </w:pPr>
            <w:r w:rsidRPr="0024619C">
              <w:rPr>
                <w:rFonts w:ascii="Cambria" w:eastAsia="Cambria" w:hAnsi="Cambria" w:cs="Cambria"/>
                <w:sz w:val="20"/>
                <w:lang w:val="id-ID"/>
              </w:rPr>
              <w:lastRenderedPageBreak/>
              <w:t>IT Finance</w:t>
            </w:r>
            <w:r w:rsidRPr="0024619C">
              <w:rPr>
                <w:rFonts w:ascii="Cambria" w:eastAsia="Cambria" w:hAnsi="Cambria" w:cs="Cambria"/>
                <w:sz w:val="20"/>
                <w:lang w:val="en-US"/>
              </w:rPr>
              <w:t xml:space="preserve"> </w:t>
            </w:r>
            <w:r w:rsidRPr="0024619C">
              <w:rPr>
                <w:rFonts w:ascii="Cambria" w:eastAsia="Cambria" w:hAnsi="Cambria" w:cs="Cambria"/>
                <w:sz w:val="20"/>
                <w:lang w:val="id-ID"/>
              </w:rPr>
              <w:t xml:space="preserve">memilih menu “Daftar </w:t>
            </w:r>
            <w:r w:rsidR="005A0FEA">
              <w:rPr>
                <w:rFonts w:ascii="Cambria" w:eastAsia="Cambria" w:hAnsi="Cambria" w:cs="Cambria"/>
                <w:sz w:val="20"/>
                <w:lang w:val="en-US"/>
              </w:rPr>
              <w:t>Vendor</w:t>
            </w:r>
            <w:r w:rsidRPr="0024619C">
              <w:rPr>
                <w:rFonts w:ascii="Cambria" w:eastAsia="Cambria" w:hAnsi="Cambria" w:cs="Cambria"/>
                <w:sz w:val="20"/>
                <w:lang w:val="id-ID"/>
              </w:rPr>
              <w:t>”</w:t>
            </w:r>
          </w:p>
          <w:p w14:paraId="474BB698" w14:textId="671B9962" w:rsidR="003E1D9F" w:rsidRDefault="003E1D9F" w:rsidP="002070B2">
            <w:pPr>
              <w:pStyle w:val="ListParagraph"/>
              <w:numPr>
                <w:ilvl w:val="0"/>
                <w:numId w:val="80"/>
              </w:numPr>
              <w:spacing w:after="6"/>
              <w:ind w:left="315" w:right="26"/>
              <w:rPr>
                <w:rFonts w:ascii="Cambria" w:hAnsi="Cambria"/>
                <w:sz w:val="20"/>
                <w:szCs w:val="20"/>
              </w:rPr>
            </w:pPr>
            <w:r>
              <w:rPr>
                <w:rFonts w:ascii="Cambria" w:hAnsi="Cambria"/>
                <w:sz w:val="20"/>
                <w:szCs w:val="20"/>
              </w:rPr>
              <w:t xml:space="preserve">IT Finance mengklik tombol “Tambah </w:t>
            </w:r>
            <w:r w:rsidR="005A0FEA">
              <w:rPr>
                <w:rFonts w:ascii="Cambria" w:hAnsi="Cambria"/>
                <w:sz w:val="20"/>
                <w:szCs w:val="20"/>
              </w:rPr>
              <w:t>Vendor</w:t>
            </w:r>
            <w:r>
              <w:rPr>
                <w:rFonts w:ascii="Cambria" w:hAnsi="Cambria"/>
                <w:sz w:val="20"/>
                <w:szCs w:val="20"/>
              </w:rPr>
              <w:t>”</w:t>
            </w:r>
          </w:p>
          <w:p w14:paraId="3EA8ADE6" w14:textId="77777777" w:rsidR="003E1D9F" w:rsidRDefault="003E1D9F" w:rsidP="002070B2">
            <w:pPr>
              <w:pStyle w:val="ListParagraph"/>
              <w:numPr>
                <w:ilvl w:val="0"/>
                <w:numId w:val="80"/>
              </w:numPr>
              <w:spacing w:after="6"/>
              <w:ind w:left="315" w:right="26"/>
              <w:rPr>
                <w:rFonts w:ascii="Cambria" w:hAnsi="Cambria"/>
                <w:sz w:val="20"/>
                <w:szCs w:val="20"/>
              </w:rPr>
            </w:pPr>
            <w:r>
              <w:rPr>
                <w:rFonts w:ascii="Cambria" w:hAnsi="Cambria"/>
                <w:sz w:val="20"/>
                <w:szCs w:val="20"/>
              </w:rPr>
              <w:t>IT Finance mengisi formulir</w:t>
            </w:r>
          </w:p>
          <w:p w14:paraId="682431BC" w14:textId="77777777" w:rsidR="003E1D9F" w:rsidRPr="00722F98" w:rsidRDefault="003E1D9F" w:rsidP="002070B2">
            <w:pPr>
              <w:pStyle w:val="ListParagraph"/>
              <w:numPr>
                <w:ilvl w:val="0"/>
                <w:numId w:val="80"/>
              </w:numPr>
              <w:spacing w:after="6"/>
              <w:ind w:left="315" w:right="26"/>
              <w:rPr>
                <w:rFonts w:ascii="Cambria" w:hAnsi="Cambria"/>
                <w:sz w:val="20"/>
                <w:szCs w:val="20"/>
              </w:rPr>
            </w:pPr>
            <w:r>
              <w:rPr>
                <w:rFonts w:ascii="Cambria" w:hAnsi="Cambria"/>
                <w:sz w:val="20"/>
                <w:szCs w:val="20"/>
              </w:rPr>
              <w:t>IT Finance mengklik tombol simpan</w:t>
            </w:r>
          </w:p>
        </w:tc>
        <w:tc>
          <w:tcPr>
            <w:tcW w:w="2627" w:type="dxa"/>
            <w:tcBorders>
              <w:top w:val="single" w:sz="4" w:space="0" w:color="000000"/>
              <w:left w:val="single" w:sz="4" w:space="0" w:color="000000"/>
              <w:bottom w:val="single" w:sz="4" w:space="0" w:color="000000"/>
              <w:right w:val="single" w:sz="4" w:space="0" w:color="000000"/>
            </w:tcBorders>
          </w:tcPr>
          <w:p w14:paraId="4F94E9B0" w14:textId="297A6BC9" w:rsidR="003E1D9F" w:rsidRPr="00D51531" w:rsidRDefault="003E1D9F" w:rsidP="002070B2">
            <w:pPr>
              <w:pStyle w:val="ListParagraph"/>
              <w:numPr>
                <w:ilvl w:val="1"/>
                <w:numId w:val="81"/>
              </w:numPr>
              <w:spacing w:after="6"/>
              <w:ind w:right="26"/>
              <w:rPr>
                <w:rFonts w:ascii="Cambria" w:eastAsia="Cambria" w:hAnsi="Cambria" w:cs="Cambria"/>
                <w:sz w:val="20"/>
                <w:lang w:val="id-ID"/>
              </w:rPr>
            </w:pPr>
            <w:r w:rsidRPr="00D51531">
              <w:rPr>
                <w:rFonts w:ascii="Cambria" w:eastAsia="Cambria" w:hAnsi="Cambria" w:cs="Cambria"/>
                <w:sz w:val="20"/>
                <w:lang w:val="id-ID"/>
              </w:rPr>
              <w:t xml:space="preserve">Sistem menampilkan halaman daftar </w:t>
            </w:r>
            <w:r w:rsidR="005A0FEA">
              <w:rPr>
                <w:rFonts w:ascii="Cambria" w:eastAsia="Cambria" w:hAnsi="Cambria" w:cs="Cambria"/>
                <w:sz w:val="20"/>
                <w:lang w:val="en-US"/>
              </w:rPr>
              <w:t>vendor</w:t>
            </w:r>
          </w:p>
          <w:p w14:paraId="1ED5F076" w14:textId="2911711A" w:rsidR="003E1D9F" w:rsidRPr="000318E6" w:rsidRDefault="003E1D9F" w:rsidP="002070B2">
            <w:pPr>
              <w:pStyle w:val="ListParagraph"/>
              <w:numPr>
                <w:ilvl w:val="1"/>
                <w:numId w:val="53"/>
              </w:numPr>
              <w:spacing w:after="6"/>
              <w:ind w:left="305" w:right="26"/>
              <w:rPr>
                <w:rFonts w:ascii="Cambria" w:eastAsia="Cambria" w:hAnsi="Cambria" w:cs="Cambria"/>
                <w:sz w:val="20"/>
                <w:lang w:val="en-US"/>
              </w:rPr>
            </w:pPr>
            <w:r w:rsidRPr="000318E6">
              <w:rPr>
                <w:rFonts w:ascii="Cambria" w:eastAsia="Cambria" w:hAnsi="Cambria" w:cs="Cambria"/>
                <w:sz w:val="20"/>
                <w:lang w:val="en-US"/>
              </w:rPr>
              <w:t xml:space="preserve">Sistem menampilkan formulir penambahan data </w:t>
            </w:r>
            <w:r w:rsidR="005A0FEA">
              <w:rPr>
                <w:rFonts w:ascii="Cambria" w:eastAsia="Cambria" w:hAnsi="Cambria" w:cs="Cambria"/>
                <w:sz w:val="20"/>
                <w:lang w:val="en-US"/>
              </w:rPr>
              <w:t>vendor</w:t>
            </w:r>
            <w:r w:rsidRPr="000318E6">
              <w:rPr>
                <w:rFonts w:ascii="Cambria" w:eastAsia="Cambria" w:hAnsi="Cambria" w:cs="Cambria"/>
                <w:sz w:val="20"/>
                <w:lang w:val="en-US"/>
              </w:rPr>
              <w:t xml:space="preserve"> </w:t>
            </w:r>
          </w:p>
          <w:p w14:paraId="1076AB72" w14:textId="20F73BA9" w:rsidR="003E1D9F" w:rsidRPr="000432F8" w:rsidRDefault="003E1D9F" w:rsidP="002070B2">
            <w:pPr>
              <w:pStyle w:val="ListParagraph"/>
              <w:numPr>
                <w:ilvl w:val="1"/>
                <w:numId w:val="80"/>
              </w:numPr>
              <w:spacing w:after="6"/>
              <w:ind w:left="305" w:right="26"/>
              <w:rPr>
                <w:rFonts w:ascii="Cambria" w:eastAsia="Cambria" w:hAnsi="Cambria" w:cs="Cambria"/>
                <w:sz w:val="20"/>
                <w:lang w:val="en-US"/>
              </w:rPr>
            </w:pPr>
            <w:r>
              <w:rPr>
                <w:rFonts w:ascii="Cambria" w:eastAsia="Cambria" w:hAnsi="Cambria" w:cs="Cambria"/>
                <w:sz w:val="20"/>
                <w:lang w:val="en-US"/>
              </w:rPr>
              <w:t xml:space="preserve"> </w:t>
            </w:r>
            <w:r w:rsidRPr="000432F8">
              <w:rPr>
                <w:rFonts w:ascii="Cambria" w:eastAsia="Cambria" w:hAnsi="Cambria" w:cs="Cambria"/>
                <w:sz w:val="20"/>
                <w:lang w:val="en-US"/>
              </w:rPr>
              <w:t xml:space="preserve">Sistem menyimpan data </w:t>
            </w:r>
            <w:r w:rsidR="00130852">
              <w:rPr>
                <w:rFonts w:ascii="Cambria" w:eastAsia="Cambria" w:hAnsi="Cambria" w:cs="Cambria"/>
                <w:sz w:val="20"/>
                <w:lang w:val="en-US"/>
              </w:rPr>
              <w:t>vendor</w:t>
            </w:r>
          </w:p>
        </w:tc>
      </w:tr>
      <w:tr w:rsidR="000B17B9" w14:paraId="297D0529" w14:textId="77777777" w:rsidTr="00EF1589">
        <w:trPr>
          <w:trHeight w:val="618"/>
        </w:trPr>
        <w:tc>
          <w:tcPr>
            <w:tcW w:w="5255" w:type="dxa"/>
            <w:gridSpan w:val="3"/>
            <w:tcBorders>
              <w:top w:val="single" w:sz="4" w:space="0" w:color="000000"/>
              <w:left w:val="single" w:sz="4" w:space="0" w:color="000000"/>
              <w:bottom w:val="single" w:sz="4" w:space="0" w:color="000000"/>
              <w:right w:val="single" w:sz="4" w:space="0" w:color="000000"/>
            </w:tcBorders>
          </w:tcPr>
          <w:p w14:paraId="02C4FD58" w14:textId="77777777" w:rsidR="003E1D9F" w:rsidRDefault="003E1D9F" w:rsidP="0034075F">
            <w:pPr>
              <w:ind w:right="26"/>
            </w:pPr>
            <w:r>
              <w:rPr>
                <w:rFonts w:ascii="Cambria" w:eastAsia="Cambria" w:hAnsi="Cambria" w:cs="Cambria"/>
                <w:sz w:val="20"/>
              </w:rPr>
              <w:t xml:space="preserve">Alur Alternatif </w:t>
            </w:r>
          </w:p>
          <w:p w14:paraId="5A37CB3F" w14:textId="77777777" w:rsidR="003E1D9F" w:rsidRDefault="003E1D9F" w:rsidP="0034075F">
            <w:pPr>
              <w:ind w:right="26"/>
            </w:pPr>
            <w:r>
              <w:rPr>
                <w:rFonts w:ascii="Cambria" w:eastAsia="Cambria" w:hAnsi="Cambria" w:cs="Cambria"/>
                <w:sz w:val="20"/>
              </w:rPr>
              <w:t>-</w:t>
            </w:r>
          </w:p>
        </w:tc>
      </w:tr>
      <w:tr w:rsidR="000B17B9" w14:paraId="59A0BEE1" w14:textId="77777777" w:rsidTr="00EF1589">
        <w:trPr>
          <w:trHeight w:val="311"/>
        </w:trPr>
        <w:tc>
          <w:tcPr>
            <w:tcW w:w="5255" w:type="dxa"/>
            <w:gridSpan w:val="3"/>
            <w:tcBorders>
              <w:top w:val="single" w:sz="4" w:space="0" w:color="000000"/>
              <w:left w:val="single" w:sz="4" w:space="0" w:color="000000"/>
              <w:bottom w:val="single" w:sz="4" w:space="0" w:color="000000"/>
              <w:right w:val="single" w:sz="4" w:space="0" w:color="000000"/>
            </w:tcBorders>
          </w:tcPr>
          <w:p w14:paraId="3C3BB522" w14:textId="77777777" w:rsidR="003E1D9F" w:rsidRDefault="003E1D9F" w:rsidP="0034075F">
            <w:pPr>
              <w:ind w:right="26"/>
            </w:pPr>
            <w:r>
              <w:rPr>
                <w:rFonts w:ascii="Cambria" w:eastAsia="Cambria" w:hAnsi="Cambria" w:cs="Cambria"/>
                <w:sz w:val="20"/>
              </w:rPr>
              <w:t xml:space="preserve">Pengecualian </w:t>
            </w:r>
          </w:p>
        </w:tc>
      </w:tr>
      <w:tr w:rsidR="000B17B9" w14:paraId="36C685D7" w14:textId="77777777" w:rsidTr="00EF1589">
        <w:trPr>
          <w:trHeight w:val="311"/>
        </w:trPr>
        <w:tc>
          <w:tcPr>
            <w:tcW w:w="5255" w:type="dxa"/>
            <w:gridSpan w:val="3"/>
            <w:tcBorders>
              <w:top w:val="single" w:sz="4" w:space="0" w:color="000000"/>
              <w:left w:val="single" w:sz="4" w:space="0" w:color="000000"/>
              <w:bottom w:val="single" w:sz="4" w:space="0" w:color="000000"/>
              <w:right w:val="single" w:sz="4" w:space="0" w:color="000000"/>
            </w:tcBorders>
          </w:tcPr>
          <w:p w14:paraId="06C79C4D" w14:textId="77777777" w:rsidR="003E1D9F" w:rsidRDefault="003E1D9F" w:rsidP="0034075F">
            <w:pPr>
              <w:ind w:right="26"/>
              <w:rPr>
                <w:rFonts w:ascii="Cambria" w:eastAsia="Cambria" w:hAnsi="Cambria" w:cs="Cambria"/>
                <w:sz w:val="20"/>
              </w:rPr>
            </w:pPr>
            <w:r>
              <w:rPr>
                <w:rFonts w:ascii="Cambria" w:eastAsia="Cambria" w:hAnsi="Cambria" w:cs="Cambria"/>
                <w:sz w:val="20"/>
              </w:rPr>
              <w:t>E1. Terdapat kolom yang kosong pada formulir penambahan termin ketika menyimpan</w:t>
            </w:r>
          </w:p>
          <w:p w14:paraId="32C3F24B" w14:textId="77777777" w:rsidR="003E1D9F" w:rsidRDefault="003E1D9F" w:rsidP="002070B2">
            <w:pPr>
              <w:pStyle w:val="ListParagraph"/>
              <w:numPr>
                <w:ilvl w:val="0"/>
                <w:numId w:val="82"/>
              </w:numPr>
              <w:ind w:right="26"/>
              <w:rPr>
                <w:rFonts w:ascii="Cambria" w:eastAsia="Cambria" w:hAnsi="Cambria" w:cs="Cambria"/>
                <w:sz w:val="20"/>
              </w:rPr>
            </w:pPr>
            <w:r>
              <w:rPr>
                <w:rFonts w:ascii="Cambria" w:eastAsia="Cambria" w:hAnsi="Cambria" w:cs="Cambria"/>
                <w:sz w:val="20"/>
              </w:rPr>
              <w:t xml:space="preserve">Sistem menampilkan peringatan pada kolom yang kosong </w:t>
            </w:r>
          </w:p>
          <w:p w14:paraId="50187AD4" w14:textId="04B4EA7A" w:rsidR="00624F3E" w:rsidRPr="00624F3E" w:rsidRDefault="00624F3E" w:rsidP="00624F3E">
            <w:pPr>
              <w:ind w:right="26"/>
              <w:rPr>
                <w:rFonts w:ascii="Cambria" w:eastAsia="Cambria" w:hAnsi="Cambria" w:cs="Cambria"/>
                <w:sz w:val="20"/>
              </w:rPr>
            </w:pPr>
            <w:r>
              <w:rPr>
                <w:rFonts w:ascii="Cambria" w:eastAsia="Cambria" w:hAnsi="Cambria" w:cs="Cambria"/>
                <w:sz w:val="20"/>
              </w:rPr>
              <w:t xml:space="preserve">E2. </w:t>
            </w:r>
            <w:r w:rsidR="00B844DF">
              <w:rPr>
                <w:rFonts w:ascii="Cambria" w:eastAsia="Cambria" w:hAnsi="Cambria" w:cs="Cambria"/>
                <w:sz w:val="20"/>
              </w:rPr>
              <w:t xml:space="preserve">Data </w:t>
            </w:r>
            <w:r w:rsidR="007A0C9E">
              <w:rPr>
                <w:rFonts w:ascii="Cambria" w:eastAsia="Cambria" w:hAnsi="Cambria" w:cs="Cambria"/>
                <w:sz w:val="20"/>
              </w:rPr>
              <w:t xml:space="preserve">vendor </w:t>
            </w:r>
            <w:r w:rsidR="00B844DF">
              <w:rPr>
                <w:rFonts w:ascii="Cambria" w:eastAsia="Cambria" w:hAnsi="Cambria" w:cs="Cambria"/>
                <w:sz w:val="20"/>
              </w:rPr>
              <w:t>yang dimasukkan</w:t>
            </w:r>
            <w:r w:rsidR="007A0C9E">
              <w:rPr>
                <w:rFonts w:ascii="Cambria" w:eastAsia="Cambria" w:hAnsi="Cambria" w:cs="Cambria"/>
                <w:sz w:val="20"/>
              </w:rPr>
              <w:t xml:space="preserve"> telah </w:t>
            </w:r>
            <w:r w:rsidR="00596909">
              <w:rPr>
                <w:rFonts w:ascii="Cambria" w:eastAsia="Cambria" w:hAnsi="Cambria" w:cs="Cambria"/>
                <w:sz w:val="20"/>
              </w:rPr>
              <w:t>terdaftar</w:t>
            </w:r>
          </w:p>
          <w:p w14:paraId="76F1D6B3" w14:textId="460591A5" w:rsidR="003E1D9F" w:rsidRPr="00F92255" w:rsidRDefault="00596909" w:rsidP="002070B2">
            <w:pPr>
              <w:pStyle w:val="ListParagraph"/>
              <w:numPr>
                <w:ilvl w:val="0"/>
                <w:numId w:val="83"/>
              </w:numPr>
              <w:ind w:right="26"/>
              <w:rPr>
                <w:rFonts w:ascii="Cambria" w:eastAsia="Cambria" w:hAnsi="Cambria" w:cs="Cambria"/>
                <w:sz w:val="20"/>
              </w:rPr>
            </w:pPr>
            <w:r>
              <w:rPr>
                <w:rFonts w:ascii="Cambria" w:eastAsia="Cambria" w:hAnsi="Cambria" w:cs="Cambria"/>
                <w:sz w:val="20"/>
              </w:rPr>
              <w:t xml:space="preserve">Sistem menampilkan peringatan bahwa </w:t>
            </w:r>
            <w:r w:rsidR="00FE1A33">
              <w:rPr>
                <w:rFonts w:ascii="Cambria" w:eastAsia="Cambria" w:hAnsi="Cambria" w:cs="Cambria"/>
                <w:sz w:val="20"/>
              </w:rPr>
              <w:t>vendor sudah</w:t>
            </w:r>
          </w:p>
        </w:tc>
      </w:tr>
      <w:tr w:rsidR="000B17B9" w14:paraId="7A1BF4F8" w14:textId="77777777" w:rsidTr="00EF1589">
        <w:trPr>
          <w:trHeight w:val="353"/>
        </w:trPr>
        <w:tc>
          <w:tcPr>
            <w:tcW w:w="5255" w:type="dxa"/>
            <w:gridSpan w:val="3"/>
            <w:tcBorders>
              <w:top w:val="single" w:sz="4" w:space="0" w:color="000000"/>
              <w:left w:val="single" w:sz="4" w:space="0" w:color="000000"/>
              <w:bottom w:val="single" w:sz="4" w:space="0" w:color="000000"/>
              <w:right w:val="single" w:sz="4" w:space="0" w:color="000000"/>
            </w:tcBorders>
          </w:tcPr>
          <w:p w14:paraId="790969D6" w14:textId="77777777" w:rsidR="003E1D9F" w:rsidRDefault="003E1D9F" w:rsidP="0034075F">
            <w:pPr>
              <w:ind w:right="26"/>
            </w:pPr>
            <w:r>
              <w:rPr>
                <w:rFonts w:ascii="Cambria" w:eastAsia="Cambria" w:hAnsi="Cambria" w:cs="Cambria"/>
                <w:sz w:val="20"/>
              </w:rPr>
              <w:t xml:space="preserve">Ektensi </w:t>
            </w:r>
          </w:p>
          <w:p w14:paraId="792E23AF" w14:textId="77777777" w:rsidR="003E1D9F" w:rsidRPr="006B146F" w:rsidRDefault="003E1D9F" w:rsidP="0034075F">
            <w:pPr>
              <w:ind w:right="26"/>
              <w:rPr>
                <w:lang w:val="id-ID"/>
              </w:rPr>
            </w:pPr>
            <w:r>
              <w:rPr>
                <w:lang w:val="id-ID"/>
              </w:rPr>
              <w:t>-</w:t>
            </w:r>
          </w:p>
        </w:tc>
      </w:tr>
    </w:tbl>
    <w:p w14:paraId="725C5BE3" w14:textId="467CD49E" w:rsidR="00392E48" w:rsidRDefault="00392E48" w:rsidP="00E164DC">
      <w:pPr>
        <w:spacing w:after="0"/>
        <w:ind w:right="26"/>
        <w:rPr>
          <w:rFonts w:ascii="Times New Roman" w:eastAsia="Times New Roman" w:hAnsi="Times New Roman" w:cs="Times New Roman"/>
          <w:i/>
          <w:iCs/>
        </w:rPr>
      </w:pPr>
    </w:p>
    <w:p w14:paraId="3DF58E9C" w14:textId="77777777" w:rsidR="00392E48" w:rsidRDefault="00392E48">
      <w:pPr>
        <w:rPr>
          <w:rFonts w:ascii="Times New Roman" w:eastAsia="Times New Roman" w:hAnsi="Times New Roman" w:cs="Times New Roman"/>
          <w:i/>
          <w:iCs/>
        </w:rPr>
      </w:pPr>
      <w:r>
        <w:rPr>
          <w:rFonts w:ascii="Times New Roman" w:eastAsia="Times New Roman" w:hAnsi="Times New Roman" w:cs="Times New Roman"/>
          <w:i/>
          <w:iCs/>
        </w:rPr>
        <w:br w:type="page"/>
      </w:r>
    </w:p>
    <w:p w14:paraId="40966BDC" w14:textId="2420BEB4" w:rsidR="00392E48" w:rsidRDefault="00392E48" w:rsidP="00392E48">
      <w:pPr>
        <w:pStyle w:val="Gambar"/>
      </w:pPr>
      <w:bookmarkStart w:id="103" w:name="_Toc51504076"/>
      <w:r>
        <w:lastRenderedPageBreak/>
        <w:t xml:space="preserve">Gambar 4. </w:t>
      </w:r>
      <w:r>
        <w:fldChar w:fldCharType="begin"/>
      </w:r>
      <w:r>
        <w:instrText xml:space="preserve"> SEQ Gambar_4. \* ARABIC </w:instrText>
      </w:r>
      <w:r>
        <w:fldChar w:fldCharType="separate"/>
      </w:r>
      <w:r w:rsidR="00BF546C">
        <w:rPr>
          <w:noProof/>
        </w:rPr>
        <w:t>24</w:t>
      </w:r>
      <w:r>
        <w:fldChar w:fldCharType="end"/>
      </w:r>
      <w:r>
        <w:t xml:space="preserve"> </w:t>
      </w:r>
      <w:r w:rsidRPr="001D5929">
        <w:t>Activity Diagram Menambah Data Vendor</w:t>
      </w:r>
      <w:bookmarkEnd w:id="103"/>
    </w:p>
    <w:p w14:paraId="14D90E86" w14:textId="5544D957" w:rsidR="00EF1589" w:rsidRPr="00EF1589" w:rsidRDefault="00EF1589" w:rsidP="00392E48">
      <w:pPr>
        <w:spacing w:after="0"/>
        <w:ind w:right="26"/>
      </w:pPr>
      <w:r w:rsidRPr="00EF1589">
        <w:rPr>
          <w:rFonts w:ascii="Times New Roman" w:eastAsia="Times New Roman" w:hAnsi="Times New Roman" w:cs="Times New Roman"/>
          <w:i/>
          <w:iCs/>
          <w:noProof/>
        </w:rPr>
        <w:drawing>
          <wp:inline distT="0" distB="0" distL="0" distR="0" wp14:anchorId="3D0E5269" wp14:editId="4FE5F84B">
            <wp:extent cx="3347085" cy="4166870"/>
            <wp:effectExtent l="0" t="0" r="571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7085" cy="4166870"/>
                    </a:xfrm>
                    <a:prstGeom prst="rect">
                      <a:avLst/>
                    </a:prstGeom>
                    <a:noFill/>
                    <a:ln>
                      <a:noFill/>
                    </a:ln>
                  </pic:spPr>
                </pic:pic>
              </a:graphicData>
            </a:graphic>
          </wp:inline>
        </w:drawing>
      </w:r>
    </w:p>
    <w:p w14:paraId="5D28AA2B" w14:textId="77777777" w:rsidR="00EF1589" w:rsidRPr="00F425FF" w:rsidRDefault="00EF1589" w:rsidP="00E164DC">
      <w:pPr>
        <w:spacing w:after="0"/>
        <w:ind w:right="26"/>
        <w:rPr>
          <w:rFonts w:ascii="Times New Roman" w:eastAsia="Times New Roman" w:hAnsi="Times New Roman" w:cs="Times New Roman"/>
          <w:i/>
          <w:iCs/>
        </w:rPr>
      </w:pPr>
    </w:p>
    <w:p w14:paraId="5C3E1863" w14:textId="6B2850CC" w:rsidR="00E164DC" w:rsidRDefault="00D05ECD" w:rsidP="00E164DC">
      <w:pPr>
        <w:pStyle w:val="Heading4"/>
        <w:ind w:left="0" w:right="26" w:firstLine="0"/>
      </w:pPr>
      <w:r>
        <w:t>2</w:t>
      </w:r>
      <w:r w:rsidR="004C483B">
        <w:t>2</w:t>
      </w:r>
      <w:r w:rsidR="00E164DC">
        <w:t>.</w:t>
      </w:r>
      <w:r w:rsidR="00E164DC" w:rsidRPr="6C7C1522">
        <w:rPr>
          <w:rFonts w:ascii="Arial" w:eastAsia="Arial" w:hAnsi="Arial" w:cs="Arial"/>
        </w:rPr>
        <w:t xml:space="preserve"> </w:t>
      </w:r>
      <w:r w:rsidR="00E164DC">
        <w:t xml:space="preserve">Menghapus Data </w:t>
      </w:r>
      <w:r>
        <w:t>Vendor</w:t>
      </w:r>
    </w:p>
    <w:p w14:paraId="77716B00" w14:textId="317E3A95" w:rsidR="00B73D0F" w:rsidRDefault="00B73D0F" w:rsidP="00C93A18">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menghapus data vendor.</w:t>
      </w:r>
    </w:p>
    <w:p w14:paraId="0906C680" w14:textId="6936621A" w:rsidR="00E164DC" w:rsidRPr="006C64D8" w:rsidRDefault="00E164DC" w:rsidP="00E164DC">
      <w:pPr>
        <w:spacing w:after="11" w:line="249" w:lineRule="auto"/>
        <w:ind w:right="26"/>
        <w:rPr>
          <w:rFonts w:ascii="Times New Roman" w:eastAsia="Times New Roman" w:hAnsi="Times New Roman" w:cs="Times New Roman"/>
          <w:i/>
          <w:iCs/>
          <w:sz w:val="20"/>
          <w:szCs w:val="20"/>
        </w:rPr>
      </w:pPr>
    </w:p>
    <w:p w14:paraId="20A3D20C" w14:textId="3F1F0486" w:rsidR="00392E48" w:rsidRDefault="00392E48" w:rsidP="00392E48">
      <w:pPr>
        <w:pStyle w:val="Gambar"/>
      </w:pPr>
      <w:bookmarkStart w:id="104" w:name="_Toc51018109"/>
      <w:r>
        <w:t xml:space="preserve">Tabel 4. </w:t>
      </w:r>
      <w:r>
        <w:fldChar w:fldCharType="begin"/>
      </w:r>
      <w:r>
        <w:instrText xml:space="preserve"> SEQ Tabel_4. \* ARABIC </w:instrText>
      </w:r>
      <w:r>
        <w:fldChar w:fldCharType="separate"/>
      </w:r>
      <w:r w:rsidR="00BF546C">
        <w:rPr>
          <w:noProof/>
        </w:rPr>
        <w:t>25</w:t>
      </w:r>
      <w:r>
        <w:fldChar w:fldCharType="end"/>
      </w:r>
      <w:r>
        <w:t xml:space="preserve"> </w:t>
      </w:r>
      <w:r w:rsidRPr="005D4F45">
        <w:t>Use Case Menghapus Data Vendor</w:t>
      </w:r>
      <w:bookmarkEnd w:id="104"/>
    </w:p>
    <w:tbl>
      <w:tblPr>
        <w:tblStyle w:val="TableGrid1"/>
        <w:tblW w:w="5255" w:type="dxa"/>
        <w:tblInd w:w="-2" w:type="dxa"/>
        <w:tblCellMar>
          <w:top w:w="37" w:type="dxa"/>
          <w:left w:w="108" w:type="dxa"/>
          <w:right w:w="115" w:type="dxa"/>
        </w:tblCellMar>
        <w:tblLook w:val="04A0" w:firstRow="1" w:lastRow="0" w:firstColumn="1" w:lastColumn="0" w:noHBand="0" w:noVBand="1"/>
      </w:tblPr>
      <w:tblGrid>
        <w:gridCol w:w="1356"/>
        <w:gridCol w:w="1272"/>
        <w:gridCol w:w="2627"/>
      </w:tblGrid>
      <w:tr w:rsidR="000B17B9" w14:paraId="749CB37C" w14:textId="77777777" w:rsidTr="00392E48">
        <w:trPr>
          <w:trHeight w:val="330"/>
        </w:trPr>
        <w:tc>
          <w:tcPr>
            <w:tcW w:w="1356" w:type="dxa"/>
            <w:tcBorders>
              <w:top w:val="single" w:sz="4" w:space="0" w:color="000000"/>
              <w:left w:val="single" w:sz="4" w:space="0" w:color="000000"/>
              <w:bottom w:val="single" w:sz="4" w:space="0" w:color="000000"/>
              <w:right w:val="single" w:sz="4" w:space="0" w:color="000000"/>
            </w:tcBorders>
          </w:tcPr>
          <w:p w14:paraId="63F9CAF4" w14:textId="77777777" w:rsidR="00E164DC" w:rsidRDefault="00E164DC" w:rsidP="00CB3AD0">
            <w:pPr>
              <w:ind w:right="26"/>
            </w:pPr>
            <w:r>
              <w:rPr>
                <w:rFonts w:ascii="Cambria" w:eastAsia="Cambria" w:hAnsi="Cambria" w:cs="Cambria"/>
                <w:sz w:val="20"/>
              </w:rPr>
              <w:t xml:space="preserve">Nama </w:t>
            </w:r>
          </w:p>
        </w:tc>
        <w:tc>
          <w:tcPr>
            <w:tcW w:w="3899" w:type="dxa"/>
            <w:gridSpan w:val="2"/>
            <w:tcBorders>
              <w:top w:val="single" w:sz="4" w:space="0" w:color="000000"/>
              <w:left w:val="single" w:sz="4" w:space="0" w:color="000000"/>
              <w:bottom w:val="single" w:sz="4" w:space="0" w:color="000000"/>
              <w:right w:val="single" w:sz="4" w:space="0" w:color="000000"/>
            </w:tcBorders>
          </w:tcPr>
          <w:p w14:paraId="00EBE429" w14:textId="687E5D2F" w:rsidR="00E164DC" w:rsidRPr="00B77097" w:rsidRDefault="00E164DC" w:rsidP="00CB3AD0">
            <w:pPr>
              <w:ind w:right="26"/>
              <w:rPr>
                <w:lang w:val="en-US"/>
              </w:rPr>
            </w:pPr>
            <w:r>
              <w:rPr>
                <w:rFonts w:ascii="Cambria" w:eastAsia="Cambria" w:hAnsi="Cambria" w:cs="Cambria"/>
                <w:sz w:val="20"/>
              </w:rPr>
              <w:t xml:space="preserve">Menghapus </w:t>
            </w:r>
            <w:r>
              <w:rPr>
                <w:rFonts w:ascii="Cambria" w:eastAsia="Cambria" w:hAnsi="Cambria" w:cs="Cambria"/>
                <w:sz w:val="20"/>
                <w:lang w:val="id-ID"/>
              </w:rPr>
              <w:t xml:space="preserve">Data </w:t>
            </w:r>
            <w:r w:rsidR="00F8494E">
              <w:rPr>
                <w:rFonts w:ascii="Cambria" w:eastAsia="Cambria" w:hAnsi="Cambria" w:cs="Cambria"/>
                <w:sz w:val="20"/>
                <w:lang w:val="en-US"/>
              </w:rPr>
              <w:t>Vendor</w:t>
            </w:r>
          </w:p>
        </w:tc>
      </w:tr>
      <w:tr w:rsidR="000B17B9" w14:paraId="454320AC" w14:textId="77777777" w:rsidTr="00392E48">
        <w:trPr>
          <w:trHeight w:val="330"/>
        </w:trPr>
        <w:tc>
          <w:tcPr>
            <w:tcW w:w="1356" w:type="dxa"/>
            <w:tcBorders>
              <w:top w:val="single" w:sz="4" w:space="0" w:color="000000"/>
              <w:left w:val="single" w:sz="4" w:space="0" w:color="000000"/>
              <w:bottom w:val="single" w:sz="4" w:space="0" w:color="000000"/>
              <w:right w:val="single" w:sz="4" w:space="0" w:color="000000"/>
            </w:tcBorders>
          </w:tcPr>
          <w:p w14:paraId="3A9E9DE6" w14:textId="77777777" w:rsidR="00E164DC" w:rsidRDefault="00E164DC" w:rsidP="00CB3AD0">
            <w:pPr>
              <w:ind w:right="26"/>
            </w:pPr>
            <w:r>
              <w:rPr>
                <w:rFonts w:ascii="Cambria" w:eastAsia="Cambria" w:hAnsi="Cambria" w:cs="Cambria"/>
                <w:sz w:val="20"/>
              </w:rPr>
              <w:lastRenderedPageBreak/>
              <w:t xml:space="preserve">Kode </w:t>
            </w:r>
          </w:p>
        </w:tc>
        <w:tc>
          <w:tcPr>
            <w:tcW w:w="3899" w:type="dxa"/>
            <w:gridSpan w:val="2"/>
            <w:tcBorders>
              <w:top w:val="single" w:sz="4" w:space="0" w:color="000000"/>
              <w:left w:val="single" w:sz="4" w:space="0" w:color="000000"/>
              <w:bottom w:val="single" w:sz="4" w:space="0" w:color="000000"/>
              <w:right w:val="single" w:sz="4" w:space="0" w:color="000000"/>
            </w:tcBorders>
          </w:tcPr>
          <w:p w14:paraId="721C5DB0" w14:textId="1CB19861" w:rsidR="00E164DC" w:rsidRDefault="00E164DC" w:rsidP="00CB3AD0">
            <w:pPr>
              <w:ind w:right="26"/>
            </w:pPr>
            <w:r>
              <w:rPr>
                <w:rFonts w:ascii="Cambria" w:eastAsia="Cambria" w:hAnsi="Cambria" w:cs="Cambria"/>
                <w:sz w:val="20"/>
              </w:rPr>
              <w:t>UC0</w:t>
            </w:r>
            <w:r w:rsidR="00F8494E">
              <w:rPr>
                <w:rFonts w:ascii="Cambria" w:eastAsia="Cambria" w:hAnsi="Cambria" w:cs="Cambria"/>
                <w:sz w:val="20"/>
              </w:rPr>
              <w:t>2</w:t>
            </w:r>
            <w:r w:rsidR="000E0922">
              <w:rPr>
                <w:rFonts w:ascii="Cambria" w:eastAsia="Cambria" w:hAnsi="Cambria" w:cs="Cambria"/>
                <w:sz w:val="20"/>
              </w:rPr>
              <w:t>2</w:t>
            </w:r>
          </w:p>
        </w:tc>
      </w:tr>
      <w:tr w:rsidR="000B17B9" w14:paraId="292A962C" w14:textId="77777777" w:rsidTr="00392E48">
        <w:trPr>
          <w:trHeight w:val="330"/>
        </w:trPr>
        <w:tc>
          <w:tcPr>
            <w:tcW w:w="1356" w:type="dxa"/>
            <w:tcBorders>
              <w:top w:val="single" w:sz="4" w:space="0" w:color="000000"/>
              <w:left w:val="single" w:sz="4" w:space="0" w:color="000000"/>
              <w:bottom w:val="single" w:sz="4" w:space="0" w:color="000000"/>
              <w:right w:val="single" w:sz="4" w:space="0" w:color="000000"/>
            </w:tcBorders>
          </w:tcPr>
          <w:p w14:paraId="3B494A84" w14:textId="77777777" w:rsidR="00E164DC" w:rsidRDefault="00E164DC" w:rsidP="00CB3AD0">
            <w:pPr>
              <w:ind w:right="26"/>
            </w:pPr>
            <w:r>
              <w:rPr>
                <w:rFonts w:ascii="Cambria" w:eastAsia="Cambria" w:hAnsi="Cambria" w:cs="Cambria"/>
                <w:sz w:val="20"/>
              </w:rPr>
              <w:t xml:space="preserve">Aktor </w:t>
            </w:r>
          </w:p>
        </w:tc>
        <w:tc>
          <w:tcPr>
            <w:tcW w:w="3899" w:type="dxa"/>
            <w:gridSpan w:val="2"/>
            <w:tcBorders>
              <w:top w:val="single" w:sz="4" w:space="0" w:color="000000"/>
              <w:left w:val="single" w:sz="4" w:space="0" w:color="000000"/>
              <w:bottom w:val="single" w:sz="4" w:space="0" w:color="000000"/>
              <w:right w:val="single" w:sz="4" w:space="0" w:color="000000"/>
            </w:tcBorders>
          </w:tcPr>
          <w:p w14:paraId="05BC703D" w14:textId="77777777" w:rsidR="00E164DC" w:rsidRPr="006230FC" w:rsidRDefault="00E164DC" w:rsidP="00CB3AD0">
            <w:pPr>
              <w:ind w:right="26"/>
              <w:rPr>
                <w:rFonts w:ascii="Cambria" w:hAnsi="Cambria" w:cstheme="majorBidi"/>
                <w:sz w:val="20"/>
                <w:szCs w:val="20"/>
                <w:lang w:val="en-US"/>
              </w:rPr>
            </w:pPr>
            <w:r w:rsidRPr="006230FC">
              <w:rPr>
                <w:rFonts w:ascii="Cambria" w:hAnsi="Cambria" w:cstheme="majorBidi"/>
                <w:sz w:val="20"/>
                <w:szCs w:val="20"/>
                <w:lang w:val="id-ID"/>
              </w:rPr>
              <w:t>IT Finance</w:t>
            </w:r>
          </w:p>
        </w:tc>
      </w:tr>
      <w:tr w:rsidR="000B17B9" w14:paraId="4D27011F" w14:textId="77777777" w:rsidTr="00392E48">
        <w:trPr>
          <w:trHeight w:val="330"/>
        </w:trPr>
        <w:tc>
          <w:tcPr>
            <w:tcW w:w="1356" w:type="dxa"/>
            <w:tcBorders>
              <w:top w:val="single" w:sz="4" w:space="0" w:color="000000"/>
              <w:left w:val="single" w:sz="4" w:space="0" w:color="000000"/>
              <w:bottom w:val="single" w:sz="4" w:space="0" w:color="000000"/>
              <w:right w:val="single" w:sz="4" w:space="0" w:color="000000"/>
            </w:tcBorders>
          </w:tcPr>
          <w:p w14:paraId="61CFF0CC" w14:textId="77777777" w:rsidR="00E164DC" w:rsidRDefault="00E164DC" w:rsidP="00CB3AD0">
            <w:pPr>
              <w:ind w:right="26"/>
            </w:pPr>
            <w:r>
              <w:rPr>
                <w:rFonts w:ascii="Cambria" w:eastAsia="Cambria" w:hAnsi="Cambria" w:cs="Cambria"/>
                <w:sz w:val="20"/>
              </w:rPr>
              <w:t xml:space="preserve">Deskripsi </w:t>
            </w:r>
          </w:p>
        </w:tc>
        <w:tc>
          <w:tcPr>
            <w:tcW w:w="3899" w:type="dxa"/>
            <w:gridSpan w:val="2"/>
            <w:tcBorders>
              <w:top w:val="single" w:sz="4" w:space="0" w:color="000000"/>
              <w:left w:val="single" w:sz="4" w:space="0" w:color="000000"/>
              <w:bottom w:val="single" w:sz="4" w:space="0" w:color="000000"/>
              <w:right w:val="single" w:sz="4" w:space="0" w:color="000000"/>
            </w:tcBorders>
          </w:tcPr>
          <w:p w14:paraId="0155A1A6" w14:textId="78697B33" w:rsidR="00E164DC" w:rsidRPr="006230FC" w:rsidRDefault="00E164DC" w:rsidP="00CB3AD0">
            <w:pPr>
              <w:ind w:right="26"/>
              <w:rPr>
                <w:rFonts w:ascii="Cambria" w:hAnsi="Cambria" w:cstheme="majorBidi"/>
                <w:sz w:val="20"/>
                <w:szCs w:val="20"/>
                <w:lang w:val="en-US"/>
              </w:rPr>
            </w:pPr>
            <w:r w:rsidRPr="006230FC">
              <w:rPr>
                <w:rFonts w:ascii="Cambria" w:hAnsi="Cambria" w:cstheme="majorBidi"/>
                <w:sz w:val="20"/>
                <w:szCs w:val="20"/>
                <w:lang w:val="id-ID"/>
              </w:rPr>
              <w:t xml:space="preserve">IT Finance </w:t>
            </w:r>
            <w:r w:rsidRPr="006230FC">
              <w:rPr>
                <w:rFonts w:ascii="Cambria" w:hAnsi="Cambria" w:cstheme="majorBidi"/>
                <w:sz w:val="20"/>
                <w:szCs w:val="20"/>
                <w:lang w:val="en-US"/>
              </w:rPr>
              <w:t>menghapus</w:t>
            </w:r>
            <w:r w:rsidRPr="006230FC">
              <w:rPr>
                <w:rFonts w:ascii="Cambria" w:hAnsi="Cambria" w:cstheme="majorBidi"/>
                <w:sz w:val="20"/>
                <w:szCs w:val="20"/>
                <w:lang w:val="id-ID"/>
              </w:rPr>
              <w:t xml:space="preserve"> d</w:t>
            </w:r>
            <w:r w:rsidRPr="006230FC">
              <w:rPr>
                <w:rFonts w:ascii="Cambria" w:hAnsi="Cambria" w:cstheme="majorBidi"/>
                <w:sz w:val="20"/>
                <w:szCs w:val="20"/>
                <w:lang w:val="en-US"/>
              </w:rPr>
              <w:t xml:space="preserve">ata </w:t>
            </w:r>
            <w:r w:rsidR="00033E4F" w:rsidRPr="006230FC">
              <w:rPr>
                <w:rFonts w:ascii="Cambria" w:hAnsi="Cambria" w:cstheme="majorBidi"/>
                <w:sz w:val="20"/>
                <w:szCs w:val="20"/>
                <w:lang w:val="en-US"/>
              </w:rPr>
              <w:t>vendor</w:t>
            </w:r>
          </w:p>
        </w:tc>
      </w:tr>
      <w:tr w:rsidR="000B17B9" w14:paraId="624F216A" w14:textId="77777777" w:rsidTr="00392E48">
        <w:trPr>
          <w:trHeight w:val="327"/>
        </w:trPr>
        <w:tc>
          <w:tcPr>
            <w:tcW w:w="1356" w:type="dxa"/>
            <w:tcBorders>
              <w:top w:val="single" w:sz="4" w:space="0" w:color="000000"/>
              <w:left w:val="single" w:sz="4" w:space="0" w:color="000000"/>
              <w:bottom w:val="single" w:sz="4" w:space="0" w:color="000000"/>
              <w:right w:val="single" w:sz="4" w:space="0" w:color="000000"/>
            </w:tcBorders>
          </w:tcPr>
          <w:p w14:paraId="6C62D55B" w14:textId="77777777" w:rsidR="00E164DC" w:rsidRDefault="00E164DC" w:rsidP="00CB3AD0">
            <w:pPr>
              <w:ind w:right="26"/>
            </w:pPr>
            <w:r>
              <w:rPr>
                <w:rFonts w:ascii="Cambria" w:eastAsia="Cambria" w:hAnsi="Cambria" w:cs="Cambria"/>
                <w:sz w:val="20"/>
              </w:rPr>
              <w:t xml:space="preserve">Kondisi Awal </w:t>
            </w:r>
          </w:p>
        </w:tc>
        <w:tc>
          <w:tcPr>
            <w:tcW w:w="3899" w:type="dxa"/>
            <w:gridSpan w:val="2"/>
            <w:tcBorders>
              <w:top w:val="single" w:sz="4" w:space="0" w:color="000000"/>
              <w:left w:val="single" w:sz="4" w:space="0" w:color="000000"/>
              <w:bottom w:val="single" w:sz="4" w:space="0" w:color="000000"/>
              <w:right w:val="single" w:sz="4" w:space="0" w:color="000000"/>
            </w:tcBorders>
          </w:tcPr>
          <w:p w14:paraId="269FFA39" w14:textId="57DBF286" w:rsidR="00E164DC" w:rsidRPr="006230FC" w:rsidRDefault="00E164DC" w:rsidP="00CB3AD0">
            <w:pPr>
              <w:ind w:right="26"/>
              <w:rPr>
                <w:rFonts w:ascii="Cambria" w:hAnsi="Cambria"/>
                <w:sz w:val="20"/>
                <w:szCs w:val="20"/>
              </w:rPr>
            </w:pPr>
            <w:r w:rsidRPr="006230FC">
              <w:rPr>
                <w:rFonts w:ascii="Cambria" w:hAnsi="Cambria"/>
                <w:sz w:val="20"/>
                <w:szCs w:val="20"/>
              </w:rPr>
              <w:t xml:space="preserve">Data </w:t>
            </w:r>
            <w:r w:rsidR="00534348" w:rsidRPr="006230FC">
              <w:rPr>
                <w:rFonts w:ascii="Cambria" w:hAnsi="Cambria"/>
                <w:sz w:val="20"/>
                <w:szCs w:val="20"/>
              </w:rPr>
              <w:t>vendor</w:t>
            </w:r>
            <w:r w:rsidRPr="006230FC">
              <w:rPr>
                <w:rFonts w:ascii="Cambria" w:hAnsi="Cambria"/>
                <w:sz w:val="20"/>
                <w:szCs w:val="20"/>
              </w:rPr>
              <w:t xml:space="preserve"> sudah terdaftar dalam system dan </w:t>
            </w:r>
            <w:r w:rsidR="009F125C" w:rsidRPr="006230FC">
              <w:rPr>
                <w:rFonts w:ascii="Cambria" w:hAnsi="Cambria"/>
                <w:sz w:val="20"/>
                <w:szCs w:val="20"/>
              </w:rPr>
              <w:t xml:space="preserve">belum dipakai </w:t>
            </w:r>
            <w:r w:rsidR="009742ED" w:rsidRPr="006230FC">
              <w:rPr>
                <w:rFonts w:ascii="Cambria" w:hAnsi="Cambria"/>
                <w:sz w:val="20"/>
                <w:szCs w:val="20"/>
              </w:rPr>
              <w:t>pada PKS manapun</w:t>
            </w:r>
          </w:p>
        </w:tc>
      </w:tr>
      <w:tr w:rsidR="000B17B9" w14:paraId="07AA5328" w14:textId="77777777" w:rsidTr="00392E48">
        <w:trPr>
          <w:trHeight w:val="330"/>
        </w:trPr>
        <w:tc>
          <w:tcPr>
            <w:tcW w:w="1356" w:type="dxa"/>
            <w:tcBorders>
              <w:top w:val="single" w:sz="4" w:space="0" w:color="000000"/>
              <w:left w:val="single" w:sz="4" w:space="0" w:color="000000"/>
              <w:bottom w:val="single" w:sz="4" w:space="0" w:color="000000"/>
              <w:right w:val="single" w:sz="4" w:space="0" w:color="000000"/>
            </w:tcBorders>
          </w:tcPr>
          <w:p w14:paraId="10C1CF01" w14:textId="77777777" w:rsidR="00E164DC" w:rsidRDefault="00E164DC" w:rsidP="00CB3AD0">
            <w:pPr>
              <w:ind w:right="26"/>
            </w:pPr>
            <w:r>
              <w:rPr>
                <w:rFonts w:ascii="Cambria" w:eastAsia="Cambria" w:hAnsi="Cambria" w:cs="Cambria"/>
                <w:sz w:val="20"/>
              </w:rPr>
              <w:t xml:space="preserve">Kondisi Akhir </w:t>
            </w:r>
          </w:p>
        </w:tc>
        <w:tc>
          <w:tcPr>
            <w:tcW w:w="3899" w:type="dxa"/>
            <w:gridSpan w:val="2"/>
            <w:tcBorders>
              <w:top w:val="single" w:sz="4" w:space="0" w:color="000000"/>
              <w:left w:val="single" w:sz="4" w:space="0" w:color="000000"/>
              <w:bottom w:val="single" w:sz="4" w:space="0" w:color="000000"/>
              <w:right w:val="single" w:sz="4" w:space="0" w:color="000000"/>
            </w:tcBorders>
          </w:tcPr>
          <w:p w14:paraId="762F17A0" w14:textId="50C6572B" w:rsidR="00E164DC" w:rsidRPr="006230FC" w:rsidRDefault="00E164DC" w:rsidP="00CB3AD0">
            <w:pPr>
              <w:ind w:right="26"/>
              <w:rPr>
                <w:rFonts w:ascii="Cambria" w:hAnsi="Cambria"/>
                <w:sz w:val="20"/>
                <w:szCs w:val="20"/>
              </w:rPr>
            </w:pPr>
            <w:r w:rsidRPr="006230FC">
              <w:rPr>
                <w:rFonts w:ascii="Cambria" w:hAnsi="Cambria"/>
                <w:sz w:val="20"/>
                <w:szCs w:val="20"/>
              </w:rPr>
              <w:t xml:space="preserve">Data </w:t>
            </w:r>
            <w:r w:rsidR="006330C7" w:rsidRPr="006230FC">
              <w:rPr>
                <w:rFonts w:ascii="Cambria" w:hAnsi="Cambria"/>
                <w:sz w:val="20"/>
                <w:szCs w:val="20"/>
              </w:rPr>
              <w:t>vendor</w:t>
            </w:r>
            <w:r w:rsidRPr="006230FC">
              <w:rPr>
                <w:rFonts w:ascii="Cambria" w:hAnsi="Cambria"/>
                <w:sz w:val="20"/>
                <w:szCs w:val="20"/>
              </w:rPr>
              <w:t xml:space="preserve"> terhapus dari sistem</w:t>
            </w:r>
          </w:p>
        </w:tc>
      </w:tr>
      <w:tr w:rsidR="000B17B9" w14:paraId="6B4850BD" w14:textId="77777777" w:rsidTr="00231669">
        <w:trPr>
          <w:trHeight w:val="439"/>
        </w:trPr>
        <w:tc>
          <w:tcPr>
            <w:tcW w:w="5255" w:type="dxa"/>
            <w:gridSpan w:val="3"/>
            <w:tcBorders>
              <w:top w:val="single" w:sz="4" w:space="0" w:color="000000"/>
              <w:left w:val="single" w:sz="4" w:space="0" w:color="000000"/>
              <w:bottom w:val="single" w:sz="4" w:space="0" w:color="000000"/>
              <w:right w:val="single" w:sz="4" w:space="0" w:color="000000"/>
            </w:tcBorders>
          </w:tcPr>
          <w:p w14:paraId="2C44ED17" w14:textId="77777777" w:rsidR="00E164DC" w:rsidRDefault="00E164DC" w:rsidP="00CB3AD0">
            <w:pPr>
              <w:ind w:right="26"/>
            </w:pPr>
            <w:r>
              <w:rPr>
                <w:rFonts w:ascii="Cambria" w:eastAsia="Cambria" w:hAnsi="Cambria" w:cs="Cambria"/>
                <w:sz w:val="20"/>
              </w:rPr>
              <w:t xml:space="preserve">Alur Normal </w:t>
            </w:r>
          </w:p>
        </w:tc>
      </w:tr>
      <w:tr w:rsidR="000B17B9" w14:paraId="397D9E18" w14:textId="77777777" w:rsidTr="00231669">
        <w:trPr>
          <w:trHeight w:val="234"/>
        </w:trPr>
        <w:tc>
          <w:tcPr>
            <w:tcW w:w="2628" w:type="dxa"/>
            <w:gridSpan w:val="2"/>
            <w:tcBorders>
              <w:top w:val="single" w:sz="4" w:space="0" w:color="000000"/>
              <w:left w:val="single" w:sz="4" w:space="0" w:color="000000"/>
              <w:bottom w:val="single" w:sz="4" w:space="0" w:color="000000"/>
              <w:right w:val="single" w:sz="4" w:space="0" w:color="000000"/>
            </w:tcBorders>
          </w:tcPr>
          <w:p w14:paraId="504E4424" w14:textId="77777777" w:rsidR="00E164DC" w:rsidRPr="00B22C89" w:rsidRDefault="00E164DC" w:rsidP="00CB3AD0">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27" w:type="dxa"/>
            <w:tcBorders>
              <w:top w:val="single" w:sz="4" w:space="0" w:color="000000"/>
              <w:left w:val="single" w:sz="4" w:space="0" w:color="000000"/>
              <w:bottom w:val="single" w:sz="4" w:space="0" w:color="000000"/>
              <w:right w:val="single" w:sz="4" w:space="0" w:color="000000"/>
            </w:tcBorders>
          </w:tcPr>
          <w:p w14:paraId="6598FF0E" w14:textId="77777777" w:rsidR="00E164DC" w:rsidRDefault="00E164DC" w:rsidP="00CB3AD0">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7ADE0D39" w14:textId="77777777" w:rsidTr="00231669">
        <w:trPr>
          <w:trHeight w:val="1062"/>
        </w:trPr>
        <w:tc>
          <w:tcPr>
            <w:tcW w:w="2628" w:type="dxa"/>
            <w:gridSpan w:val="2"/>
            <w:tcBorders>
              <w:top w:val="single" w:sz="4" w:space="0" w:color="000000"/>
              <w:left w:val="single" w:sz="4" w:space="0" w:color="000000"/>
              <w:bottom w:val="single" w:sz="4" w:space="0" w:color="000000"/>
              <w:right w:val="single" w:sz="4" w:space="0" w:color="000000"/>
            </w:tcBorders>
          </w:tcPr>
          <w:p w14:paraId="5CD1DB3F" w14:textId="595A7BD9" w:rsidR="00E164DC" w:rsidRPr="0009312B" w:rsidRDefault="00E164DC" w:rsidP="002070B2">
            <w:pPr>
              <w:pStyle w:val="ListParagraph"/>
              <w:numPr>
                <w:ilvl w:val="0"/>
                <w:numId w:val="93"/>
              </w:numPr>
              <w:spacing w:after="6"/>
              <w:ind w:left="315" w:right="26"/>
              <w:rPr>
                <w:sz w:val="20"/>
                <w:szCs w:val="20"/>
              </w:rPr>
            </w:pPr>
            <w:r w:rsidRPr="00FE4752">
              <w:rPr>
                <w:rFonts w:ascii="Cambria" w:hAnsi="Cambria"/>
                <w:sz w:val="20"/>
                <w:szCs w:val="20"/>
              </w:rPr>
              <w:t xml:space="preserve">IT Finance memilih menu “Daftar </w:t>
            </w:r>
            <w:r w:rsidR="00462440">
              <w:rPr>
                <w:rFonts w:ascii="Cambria" w:hAnsi="Cambria"/>
                <w:sz w:val="20"/>
                <w:szCs w:val="20"/>
              </w:rPr>
              <w:t>Vendor</w:t>
            </w:r>
            <w:r w:rsidRPr="00FE4752">
              <w:rPr>
                <w:rFonts w:ascii="Cambria" w:hAnsi="Cambria"/>
                <w:sz w:val="20"/>
                <w:szCs w:val="20"/>
              </w:rPr>
              <w:t>”</w:t>
            </w:r>
          </w:p>
          <w:p w14:paraId="21ED530A" w14:textId="7230FFCA" w:rsidR="00E164DC" w:rsidRPr="006A28CE" w:rsidRDefault="00E164DC" w:rsidP="002070B2">
            <w:pPr>
              <w:pStyle w:val="ListParagraph"/>
              <w:numPr>
                <w:ilvl w:val="0"/>
                <w:numId w:val="93"/>
              </w:numPr>
              <w:spacing w:after="6"/>
              <w:ind w:left="315" w:right="26"/>
            </w:pPr>
            <w:r>
              <w:rPr>
                <w:rFonts w:ascii="Cambria" w:hAnsi="Cambria"/>
                <w:sz w:val="20"/>
                <w:szCs w:val="20"/>
              </w:rPr>
              <w:t xml:space="preserve">IT Finance mengklik tombol hapus pada </w:t>
            </w:r>
            <w:r w:rsidR="003963DF">
              <w:rPr>
                <w:rFonts w:ascii="Cambria" w:hAnsi="Cambria"/>
                <w:sz w:val="20"/>
                <w:szCs w:val="20"/>
              </w:rPr>
              <w:t>vendor</w:t>
            </w:r>
            <w:r>
              <w:rPr>
                <w:rFonts w:ascii="Cambria" w:hAnsi="Cambria"/>
                <w:sz w:val="20"/>
                <w:szCs w:val="20"/>
              </w:rPr>
              <w:t xml:space="preserve"> yang akan dihapus</w:t>
            </w:r>
          </w:p>
        </w:tc>
        <w:tc>
          <w:tcPr>
            <w:tcW w:w="2627" w:type="dxa"/>
            <w:tcBorders>
              <w:top w:val="single" w:sz="4" w:space="0" w:color="000000"/>
              <w:left w:val="single" w:sz="4" w:space="0" w:color="000000"/>
              <w:bottom w:val="single" w:sz="4" w:space="0" w:color="000000"/>
              <w:right w:val="single" w:sz="4" w:space="0" w:color="000000"/>
            </w:tcBorders>
          </w:tcPr>
          <w:p w14:paraId="28977755" w14:textId="7E5FC0BA" w:rsidR="00E164DC" w:rsidRPr="00D51531" w:rsidRDefault="00E164DC" w:rsidP="00CB3AD0">
            <w:pPr>
              <w:spacing w:after="6"/>
              <w:ind w:right="26"/>
              <w:rPr>
                <w:rFonts w:ascii="Cambria" w:eastAsia="Cambria" w:hAnsi="Cambria" w:cs="Cambria"/>
                <w:sz w:val="20"/>
                <w:lang w:val="id-ID"/>
              </w:rPr>
            </w:pPr>
            <w:r w:rsidRPr="00F005DA">
              <w:rPr>
                <w:rFonts w:ascii="Cambria" w:eastAsia="Cambria" w:hAnsi="Cambria" w:cs="Cambria"/>
                <w:sz w:val="20"/>
                <w:lang w:val="en-US"/>
              </w:rPr>
              <w:t>1.</w:t>
            </w:r>
            <w:r>
              <w:rPr>
                <w:rFonts w:ascii="Cambria" w:eastAsia="Cambria" w:hAnsi="Cambria" w:cs="Cambria"/>
                <w:sz w:val="20"/>
                <w:lang w:val="en-US"/>
              </w:rPr>
              <w:t xml:space="preserve">1. </w:t>
            </w:r>
            <w:r w:rsidRPr="00D51531">
              <w:rPr>
                <w:rFonts w:ascii="Cambria" w:eastAsia="Cambria" w:hAnsi="Cambria" w:cs="Cambria"/>
                <w:sz w:val="20"/>
                <w:lang w:val="id-ID"/>
              </w:rPr>
              <w:t xml:space="preserve">Sistem menampilkan halaman daftar </w:t>
            </w:r>
            <w:r w:rsidR="00F8267E">
              <w:rPr>
                <w:rFonts w:ascii="Cambria" w:eastAsia="Cambria" w:hAnsi="Cambria" w:cs="Cambria"/>
                <w:sz w:val="20"/>
                <w:lang w:val="en-US"/>
              </w:rPr>
              <w:t>vendor</w:t>
            </w:r>
          </w:p>
          <w:p w14:paraId="55C9C368" w14:textId="5AD31701" w:rsidR="00E164DC" w:rsidRDefault="00E164DC" w:rsidP="002070B2">
            <w:pPr>
              <w:pStyle w:val="ListParagraph"/>
              <w:numPr>
                <w:ilvl w:val="1"/>
                <w:numId w:val="93"/>
              </w:numPr>
              <w:spacing w:after="6"/>
              <w:ind w:left="305" w:right="26"/>
              <w:rPr>
                <w:rFonts w:ascii="Cambria" w:eastAsia="Cambria" w:hAnsi="Cambria" w:cs="Cambria"/>
                <w:sz w:val="20"/>
                <w:lang w:val="en-US"/>
              </w:rPr>
            </w:pPr>
            <w:r w:rsidRPr="004664F5">
              <w:rPr>
                <w:rFonts w:ascii="Cambria" w:eastAsia="Cambria" w:hAnsi="Cambria" w:cs="Cambria"/>
                <w:sz w:val="20"/>
                <w:lang w:val="id-ID"/>
              </w:rPr>
              <w:t xml:space="preserve">Sistem </w:t>
            </w:r>
            <w:r w:rsidRPr="004664F5">
              <w:rPr>
                <w:rFonts w:ascii="Cambria" w:eastAsia="Cambria" w:hAnsi="Cambria" w:cs="Cambria"/>
                <w:sz w:val="20"/>
                <w:lang w:val="en-US"/>
              </w:rPr>
              <w:t xml:space="preserve">menghapus data </w:t>
            </w:r>
            <w:r w:rsidR="00604A64">
              <w:rPr>
                <w:rFonts w:ascii="Cambria" w:eastAsia="Cambria" w:hAnsi="Cambria" w:cs="Cambria"/>
                <w:sz w:val="20"/>
                <w:lang w:val="en-US"/>
              </w:rPr>
              <w:t>vendor</w:t>
            </w:r>
            <w:r w:rsidRPr="004664F5">
              <w:rPr>
                <w:rFonts w:ascii="Cambria" w:eastAsia="Cambria" w:hAnsi="Cambria" w:cs="Cambria"/>
                <w:sz w:val="20"/>
                <w:lang w:val="en-US"/>
              </w:rPr>
              <w:t xml:space="preserve"> dari database</w:t>
            </w:r>
          </w:p>
          <w:p w14:paraId="385A4A38" w14:textId="77777777" w:rsidR="00E164DC" w:rsidRPr="000432F8" w:rsidRDefault="00E164DC" w:rsidP="002070B2">
            <w:pPr>
              <w:pStyle w:val="ListParagraph"/>
              <w:numPr>
                <w:ilvl w:val="1"/>
                <w:numId w:val="93"/>
              </w:numPr>
              <w:spacing w:after="6"/>
              <w:ind w:left="305" w:right="26"/>
              <w:rPr>
                <w:rFonts w:ascii="Cambria" w:eastAsia="Cambria" w:hAnsi="Cambria" w:cs="Cambria"/>
                <w:sz w:val="20"/>
                <w:lang w:val="en-US"/>
              </w:rPr>
            </w:pPr>
            <w:r>
              <w:rPr>
                <w:rFonts w:ascii="Cambria" w:eastAsia="Cambria" w:hAnsi="Cambria" w:cs="Cambria"/>
                <w:sz w:val="20"/>
                <w:lang w:val="en-US"/>
              </w:rPr>
              <w:t>Sistem menampilkan peringatan bahwa data telah dihapus</w:t>
            </w:r>
          </w:p>
        </w:tc>
      </w:tr>
      <w:tr w:rsidR="000B17B9" w14:paraId="3DFD3117" w14:textId="77777777" w:rsidTr="00231669">
        <w:trPr>
          <w:trHeight w:val="646"/>
        </w:trPr>
        <w:tc>
          <w:tcPr>
            <w:tcW w:w="5255" w:type="dxa"/>
            <w:gridSpan w:val="3"/>
            <w:tcBorders>
              <w:top w:val="single" w:sz="4" w:space="0" w:color="000000"/>
              <w:left w:val="single" w:sz="4" w:space="0" w:color="000000"/>
              <w:bottom w:val="single" w:sz="4" w:space="0" w:color="000000"/>
              <w:right w:val="single" w:sz="4" w:space="0" w:color="000000"/>
            </w:tcBorders>
          </w:tcPr>
          <w:p w14:paraId="5B3136C2" w14:textId="6F9EEF61" w:rsidR="00E164DC" w:rsidRPr="0009312B" w:rsidRDefault="00E164DC" w:rsidP="00CB3AD0">
            <w:pPr>
              <w:ind w:right="26"/>
              <w:rPr>
                <w:rFonts w:ascii="Cambria" w:hAnsi="Cambria"/>
                <w:sz w:val="20"/>
                <w:szCs w:val="20"/>
              </w:rPr>
            </w:pPr>
            <w:r>
              <w:rPr>
                <w:rFonts w:ascii="Cambria" w:eastAsia="Cambria" w:hAnsi="Cambria" w:cs="Cambria"/>
                <w:sz w:val="20"/>
              </w:rPr>
              <w:t xml:space="preserve">Alur Alternatif </w:t>
            </w:r>
          </w:p>
          <w:p w14:paraId="3E78DE84" w14:textId="77777777" w:rsidR="00E164DC" w:rsidRDefault="00E164DC" w:rsidP="00CB3AD0">
            <w:pPr>
              <w:ind w:right="26"/>
            </w:pPr>
            <w:r>
              <w:rPr>
                <w:rFonts w:ascii="Cambria" w:eastAsia="Cambria" w:hAnsi="Cambria" w:cs="Cambria"/>
                <w:sz w:val="20"/>
              </w:rPr>
              <w:t>-</w:t>
            </w:r>
          </w:p>
        </w:tc>
      </w:tr>
      <w:tr w:rsidR="000B17B9" w14:paraId="01D07565" w14:textId="77777777" w:rsidTr="00231669">
        <w:trPr>
          <w:trHeight w:val="325"/>
        </w:trPr>
        <w:tc>
          <w:tcPr>
            <w:tcW w:w="5255" w:type="dxa"/>
            <w:gridSpan w:val="3"/>
            <w:tcBorders>
              <w:top w:val="single" w:sz="4" w:space="0" w:color="000000"/>
              <w:left w:val="single" w:sz="4" w:space="0" w:color="000000"/>
              <w:bottom w:val="single" w:sz="4" w:space="0" w:color="000000"/>
              <w:right w:val="single" w:sz="4" w:space="0" w:color="000000"/>
            </w:tcBorders>
          </w:tcPr>
          <w:p w14:paraId="35510F9B" w14:textId="77777777" w:rsidR="00E164DC" w:rsidRPr="002A5BD8" w:rsidRDefault="00E164DC" w:rsidP="00CB3AD0">
            <w:pPr>
              <w:ind w:right="26"/>
              <w:rPr>
                <w:rFonts w:ascii="Cambria" w:eastAsia="Cambria" w:hAnsi="Cambria" w:cs="Cambria"/>
                <w:sz w:val="20"/>
              </w:rPr>
            </w:pPr>
            <w:r>
              <w:rPr>
                <w:rFonts w:ascii="Cambria" w:eastAsia="Cambria" w:hAnsi="Cambria" w:cs="Cambria"/>
                <w:sz w:val="20"/>
              </w:rPr>
              <w:t xml:space="preserve">Pengecualian </w:t>
            </w:r>
          </w:p>
        </w:tc>
      </w:tr>
      <w:tr w:rsidR="000B17B9" w14:paraId="6781664A" w14:textId="77777777" w:rsidTr="00231669">
        <w:trPr>
          <w:trHeight w:val="325"/>
        </w:trPr>
        <w:tc>
          <w:tcPr>
            <w:tcW w:w="5255" w:type="dxa"/>
            <w:gridSpan w:val="3"/>
            <w:tcBorders>
              <w:top w:val="single" w:sz="4" w:space="0" w:color="000000"/>
              <w:left w:val="single" w:sz="4" w:space="0" w:color="000000"/>
              <w:bottom w:val="single" w:sz="4" w:space="0" w:color="000000"/>
              <w:right w:val="single" w:sz="4" w:space="0" w:color="000000"/>
            </w:tcBorders>
          </w:tcPr>
          <w:p w14:paraId="129FF3B6" w14:textId="734DE6EB" w:rsidR="00E164DC" w:rsidRDefault="00272777" w:rsidP="008E17BC">
            <w:pPr>
              <w:ind w:right="26"/>
              <w:rPr>
                <w:rFonts w:ascii="Cambria" w:eastAsia="Cambria" w:hAnsi="Cambria" w:cs="Cambria"/>
                <w:sz w:val="20"/>
              </w:rPr>
            </w:pPr>
            <w:r>
              <w:rPr>
                <w:rFonts w:ascii="Cambria" w:eastAsia="Cambria" w:hAnsi="Cambria" w:cs="Cambria"/>
                <w:sz w:val="20"/>
              </w:rPr>
              <w:t xml:space="preserve">E1. </w:t>
            </w:r>
            <w:r w:rsidR="00AA128E">
              <w:rPr>
                <w:rFonts w:ascii="Cambria" w:eastAsia="Cambria" w:hAnsi="Cambria" w:cs="Cambria"/>
                <w:sz w:val="20"/>
              </w:rPr>
              <w:t xml:space="preserve">Vendor telah digunakan </w:t>
            </w:r>
            <w:r w:rsidR="007D7CE9">
              <w:rPr>
                <w:rFonts w:ascii="Cambria" w:eastAsia="Cambria" w:hAnsi="Cambria" w:cs="Cambria"/>
                <w:sz w:val="20"/>
              </w:rPr>
              <w:t>pada satu atau lebih PKS</w:t>
            </w:r>
          </w:p>
          <w:p w14:paraId="327FAFA0" w14:textId="7A1294C2" w:rsidR="00E164DC" w:rsidRPr="007D7CE9" w:rsidRDefault="007D7CE9" w:rsidP="002070B2">
            <w:pPr>
              <w:pStyle w:val="ListParagraph"/>
              <w:numPr>
                <w:ilvl w:val="0"/>
                <w:numId w:val="96"/>
              </w:numPr>
              <w:ind w:right="26"/>
              <w:rPr>
                <w:rFonts w:ascii="Cambria" w:eastAsia="Cambria" w:hAnsi="Cambria" w:cs="Cambria"/>
                <w:sz w:val="20"/>
              </w:rPr>
            </w:pPr>
            <w:r>
              <w:rPr>
                <w:rFonts w:ascii="Cambria" w:eastAsia="Cambria" w:hAnsi="Cambria" w:cs="Cambria"/>
                <w:sz w:val="20"/>
              </w:rPr>
              <w:t xml:space="preserve">Menampilkan </w:t>
            </w:r>
            <w:r w:rsidR="006C6DB2">
              <w:rPr>
                <w:rFonts w:ascii="Cambria" w:eastAsia="Cambria" w:hAnsi="Cambria" w:cs="Cambria"/>
                <w:sz w:val="20"/>
              </w:rPr>
              <w:t>peringatan bahwa vendor telah digunakan</w:t>
            </w:r>
          </w:p>
        </w:tc>
      </w:tr>
      <w:tr w:rsidR="000B17B9" w14:paraId="480B6499" w14:textId="77777777" w:rsidTr="00231669">
        <w:trPr>
          <w:trHeight w:val="369"/>
        </w:trPr>
        <w:tc>
          <w:tcPr>
            <w:tcW w:w="5255" w:type="dxa"/>
            <w:gridSpan w:val="3"/>
            <w:tcBorders>
              <w:top w:val="single" w:sz="4" w:space="0" w:color="000000"/>
              <w:left w:val="single" w:sz="4" w:space="0" w:color="000000"/>
              <w:bottom w:val="single" w:sz="4" w:space="0" w:color="000000"/>
              <w:right w:val="single" w:sz="4" w:space="0" w:color="000000"/>
            </w:tcBorders>
          </w:tcPr>
          <w:p w14:paraId="6A3E0490" w14:textId="77777777" w:rsidR="00E164DC" w:rsidRDefault="00E164DC" w:rsidP="00CB3AD0">
            <w:pPr>
              <w:ind w:right="26"/>
            </w:pPr>
            <w:r>
              <w:rPr>
                <w:rFonts w:ascii="Cambria" w:eastAsia="Cambria" w:hAnsi="Cambria" w:cs="Cambria"/>
                <w:sz w:val="20"/>
              </w:rPr>
              <w:t xml:space="preserve">Ektensi </w:t>
            </w:r>
          </w:p>
          <w:p w14:paraId="684206CA" w14:textId="77777777" w:rsidR="00E164DC" w:rsidRPr="006B146F" w:rsidRDefault="00E164DC" w:rsidP="00CB3AD0">
            <w:pPr>
              <w:ind w:right="26"/>
              <w:rPr>
                <w:lang w:val="id-ID"/>
              </w:rPr>
            </w:pPr>
            <w:r>
              <w:rPr>
                <w:lang w:val="id-ID"/>
              </w:rPr>
              <w:t>-</w:t>
            </w:r>
          </w:p>
        </w:tc>
      </w:tr>
    </w:tbl>
    <w:p w14:paraId="781F2D07" w14:textId="7E03D09E" w:rsidR="00392E48" w:rsidRDefault="00392E48" w:rsidP="00E164DC">
      <w:pPr>
        <w:spacing w:after="0"/>
        <w:ind w:right="26"/>
        <w:jc w:val="right"/>
        <w:rPr>
          <w:rFonts w:ascii="Times New Roman" w:eastAsia="Times New Roman" w:hAnsi="Times New Roman" w:cs="Times New Roman"/>
        </w:rPr>
      </w:pPr>
    </w:p>
    <w:p w14:paraId="736748B0" w14:textId="77777777" w:rsidR="00392E48" w:rsidRDefault="00392E48">
      <w:pPr>
        <w:rPr>
          <w:rFonts w:ascii="Times New Roman" w:eastAsia="Times New Roman" w:hAnsi="Times New Roman" w:cs="Times New Roman"/>
        </w:rPr>
      </w:pPr>
      <w:r>
        <w:rPr>
          <w:rFonts w:ascii="Times New Roman" w:eastAsia="Times New Roman" w:hAnsi="Times New Roman" w:cs="Times New Roman"/>
        </w:rPr>
        <w:br w:type="page"/>
      </w:r>
    </w:p>
    <w:p w14:paraId="7447B551" w14:textId="77777777" w:rsidR="00E164DC" w:rsidRDefault="00E164DC" w:rsidP="00E164DC">
      <w:pPr>
        <w:spacing w:after="0"/>
        <w:ind w:right="26"/>
        <w:jc w:val="right"/>
        <w:rPr>
          <w:rFonts w:ascii="Times New Roman" w:eastAsia="Times New Roman" w:hAnsi="Times New Roman" w:cs="Times New Roman"/>
        </w:rPr>
      </w:pPr>
    </w:p>
    <w:p w14:paraId="4E0542A7" w14:textId="015E3C73" w:rsidR="00392E48" w:rsidRDefault="00392E48" w:rsidP="00392E48">
      <w:pPr>
        <w:pStyle w:val="Gambar"/>
      </w:pPr>
      <w:bookmarkStart w:id="105" w:name="_Toc51504077"/>
      <w:r>
        <w:t xml:space="preserve">Gambar 4. </w:t>
      </w:r>
      <w:r>
        <w:fldChar w:fldCharType="begin"/>
      </w:r>
      <w:r>
        <w:instrText xml:space="preserve"> SEQ Gambar_4. \* ARABIC </w:instrText>
      </w:r>
      <w:r>
        <w:fldChar w:fldCharType="separate"/>
      </w:r>
      <w:r w:rsidR="00BF546C">
        <w:rPr>
          <w:noProof/>
        </w:rPr>
        <w:t>25</w:t>
      </w:r>
      <w:r>
        <w:fldChar w:fldCharType="end"/>
      </w:r>
      <w:r>
        <w:t xml:space="preserve"> </w:t>
      </w:r>
      <w:r w:rsidRPr="00227FE7">
        <w:t>Activity Diagram Menghapus Data Vendor</w:t>
      </w:r>
      <w:bookmarkEnd w:id="105"/>
    </w:p>
    <w:p w14:paraId="5F0F5183" w14:textId="68FE0B0C" w:rsidR="00E164DC" w:rsidRDefault="006C64D8" w:rsidP="00E164DC">
      <w:pPr>
        <w:spacing w:after="0"/>
        <w:ind w:right="26"/>
        <w:jc w:val="right"/>
      </w:pPr>
      <w:r w:rsidRPr="006C64D8">
        <w:rPr>
          <w:rFonts w:ascii="Times New Roman" w:eastAsia="Times New Roman" w:hAnsi="Times New Roman" w:cs="Times New Roman"/>
          <w:noProof/>
        </w:rPr>
        <w:drawing>
          <wp:inline distT="0" distB="0" distL="0" distR="0" wp14:anchorId="317E28F2" wp14:editId="475E0ABA">
            <wp:extent cx="3347085" cy="3782695"/>
            <wp:effectExtent l="0" t="0" r="571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7085" cy="3782695"/>
                    </a:xfrm>
                    <a:prstGeom prst="rect">
                      <a:avLst/>
                    </a:prstGeom>
                    <a:noFill/>
                    <a:ln>
                      <a:noFill/>
                    </a:ln>
                  </pic:spPr>
                </pic:pic>
              </a:graphicData>
            </a:graphic>
          </wp:inline>
        </w:drawing>
      </w:r>
      <w:r w:rsidR="00E164DC" w:rsidRPr="6C7C1522">
        <w:rPr>
          <w:rFonts w:ascii="Times New Roman" w:eastAsia="Times New Roman" w:hAnsi="Times New Roman" w:cs="Times New Roman"/>
        </w:rPr>
        <w:t xml:space="preserve"> </w:t>
      </w:r>
    </w:p>
    <w:p w14:paraId="30762D6B" w14:textId="77777777" w:rsidR="002873E3" w:rsidRPr="00F425FF" w:rsidRDefault="002873E3" w:rsidP="002873E3">
      <w:pPr>
        <w:spacing w:after="0"/>
        <w:ind w:right="26"/>
        <w:rPr>
          <w:rFonts w:ascii="Times New Roman" w:eastAsia="Times New Roman" w:hAnsi="Times New Roman" w:cs="Times New Roman"/>
          <w:i/>
          <w:iCs/>
        </w:rPr>
      </w:pPr>
    </w:p>
    <w:p w14:paraId="40B939B0" w14:textId="5CE43B96" w:rsidR="002873E3" w:rsidRDefault="002873E3" w:rsidP="002873E3">
      <w:pPr>
        <w:pStyle w:val="Heading4"/>
        <w:ind w:left="0" w:right="26" w:firstLine="0"/>
      </w:pPr>
      <w:r>
        <w:t>23.</w:t>
      </w:r>
      <w:r w:rsidRPr="6C7C1522">
        <w:rPr>
          <w:rFonts w:ascii="Arial" w:eastAsia="Arial" w:hAnsi="Arial" w:cs="Arial"/>
        </w:rPr>
        <w:t xml:space="preserve"> </w:t>
      </w:r>
      <w:r>
        <w:t>Mengubah Data Vendor</w:t>
      </w:r>
    </w:p>
    <w:p w14:paraId="0EAB805C" w14:textId="5A05C12F" w:rsidR="00B73D0F" w:rsidRDefault="00B73D0F" w:rsidP="00C93A18">
      <w:pPr>
        <w:spacing w:after="12" w:line="248" w:lineRule="auto"/>
        <w:ind w:right="26" w:firstLine="284"/>
        <w:jc w:val="both"/>
        <w:rPr>
          <w:lang w:val="id-ID"/>
        </w:rPr>
      </w:pPr>
      <w:r>
        <w:rPr>
          <w:rFonts w:ascii="Times New Roman" w:eastAsia="Times New Roman" w:hAnsi="Times New Roman" w:cs="Times New Roman"/>
          <w:lang w:val="id-ID"/>
        </w:rPr>
        <w:t>Berikut merupakan penjelasan dari kasus penggunaan untuk mengubah data vendor.</w:t>
      </w:r>
    </w:p>
    <w:p w14:paraId="366720AE" w14:textId="13A76762" w:rsidR="002873E3" w:rsidRPr="006C64D8" w:rsidRDefault="002873E3" w:rsidP="002873E3">
      <w:pPr>
        <w:spacing w:after="11" w:line="249" w:lineRule="auto"/>
        <w:ind w:right="26"/>
        <w:rPr>
          <w:rFonts w:ascii="Times New Roman" w:eastAsia="Times New Roman" w:hAnsi="Times New Roman" w:cs="Times New Roman"/>
          <w:i/>
          <w:iCs/>
          <w:sz w:val="20"/>
          <w:szCs w:val="20"/>
        </w:rPr>
      </w:pPr>
    </w:p>
    <w:p w14:paraId="0DF5856A" w14:textId="23A86E40" w:rsidR="00392E48" w:rsidRDefault="00392E48" w:rsidP="00392E48">
      <w:pPr>
        <w:pStyle w:val="Gambar"/>
      </w:pPr>
      <w:bookmarkStart w:id="106" w:name="_Toc51018110"/>
      <w:r>
        <w:t xml:space="preserve">Tabel 4. </w:t>
      </w:r>
      <w:r>
        <w:fldChar w:fldCharType="begin"/>
      </w:r>
      <w:r>
        <w:instrText xml:space="preserve"> SEQ Tabel_4. \* ARABIC </w:instrText>
      </w:r>
      <w:r>
        <w:fldChar w:fldCharType="separate"/>
      </w:r>
      <w:r w:rsidR="00BF546C">
        <w:rPr>
          <w:noProof/>
        </w:rPr>
        <w:t>26</w:t>
      </w:r>
      <w:r>
        <w:fldChar w:fldCharType="end"/>
      </w:r>
      <w:r>
        <w:t xml:space="preserve"> </w:t>
      </w:r>
      <w:r w:rsidRPr="003562E4">
        <w:t>Use Case Mengubah Data Vendor</w:t>
      </w:r>
      <w:bookmarkEnd w:id="106"/>
    </w:p>
    <w:tbl>
      <w:tblPr>
        <w:tblStyle w:val="TableGrid1"/>
        <w:tblW w:w="5218" w:type="dxa"/>
        <w:tblInd w:w="-2" w:type="dxa"/>
        <w:tblCellMar>
          <w:top w:w="37" w:type="dxa"/>
          <w:left w:w="108" w:type="dxa"/>
          <w:right w:w="115" w:type="dxa"/>
        </w:tblCellMar>
        <w:tblLook w:val="04A0" w:firstRow="1" w:lastRow="0" w:firstColumn="1" w:lastColumn="0" w:noHBand="0" w:noVBand="1"/>
      </w:tblPr>
      <w:tblGrid>
        <w:gridCol w:w="1347"/>
        <w:gridCol w:w="1262"/>
        <w:gridCol w:w="2609"/>
      </w:tblGrid>
      <w:tr w:rsidR="000B17B9" w14:paraId="10CB78DA" w14:textId="77777777" w:rsidTr="00392E48">
        <w:trPr>
          <w:trHeight w:val="287"/>
        </w:trPr>
        <w:tc>
          <w:tcPr>
            <w:tcW w:w="1347" w:type="dxa"/>
            <w:tcBorders>
              <w:top w:val="single" w:sz="4" w:space="0" w:color="000000"/>
              <w:left w:val="single" w:sz="4" w:space="0" w:color="000000"/>
              <w:bottom w:val="single" w:sz="4" w:space="0" w:color="000000"/>
              <w:right w:val="single" w:sz="4" w:space="0" w:color="000000"/>
            </w:tcBorders>
          </w:tcPr>
          <w:p w14:paraId="2D5D9153" w14:textId="77777777" w:rsidR="002873E3" w:rsidRDefault="002873E3" w:rsidP="001C4DE3">
            <w:pPr>
              <w:ind w:right="26"/>
            </w:pPr>
            <w:r>
              <w:rPr>
                <w:rFonts w:ascii="Cambria" w:eastAsia="Cambria" w:hAnsi="Cambria" w:cs="Cambria"/>
                <w:sz w:val="20"/>
              </w:rPr>
              <w:t xml:space="preserve">Nama </w:t>
            </w:r>
          </w:p>
        </w:tc>
        <w:tc>
          <w:tcPr>
            <w:tcW w:w="3871" w:type="dxa"/>
            <w:gridSpan w:val="2"/>
            <w:tcBorders>
              <w:top w:val="single" w:sz="4" w:space="0" w:color="000000"/>
              <w:left w:val="single" w:sz="4" w:space="0" w:color="000000"/>
              <w:bottom w:val="single" w:sz="4" w:space="0" w:color="000000"/>
              <w:right w:val="single" w:sz="4" w:space="0" w:color="000000"/>
            </w:tcBorders>
          </w:tcPr>
          <w:p w14:paraId="799CD605" w14:textId="6163CBA6" w:rsidR="002873E3" w:rsidRPr="00B77097" w:rsidRDefault="002873E3" w:rsidP="001C4DE3">
            <w:pPr>
              <w:ind w:right="26"/>
              <w:rPr>
                <w:lang w:val="en-US"/>
              </w:rPr>
            </w:pPr>
            <w:r>
              <w:rPr>
                <w:rFonts w:ascii="Cambria" w:eastAsia="Cambria" w:hAnsi="Cambria" w:cs="Cambria"/>
                <w:sz w:val="20"/>
              </w:rPr>
              <w:t xml:space="preserve">Mengubah </w:t>
            </w:r>
            <w:r>
              <w:rPr>
                <w:rFonts w:ascii="Cambria" w:eastAsia="Cambria" w:hAnsi="Cambria" w:cs="Cambria"/>
                <w:sz w:val="20"/>
                <w:lang w:val="id-ID"/>
              </w:rPr>
              <w:t xml:space="preserve">Data </w:t>
            </w:r>
            <w:r>
              <w:rPr>
                <w:rFonts w:ascii="Cambria" w:eastAsia="Cambria" w:hAnsi="Cambria" w:cs="Cambria"/>
                <w:sz w:val="20"/>
                <w:lang w:val="en-US"/>
              </w:rPr>
              <w:t>Vendor</w:t>
            </w:r>
          </w:p>
        </w:tc>
      </w:tr>
      <w:tr w:rsidR="000B17B9" w14:paraId="37B4CF7D" w14:textId="77777777" w:rsidTr="00392E48">
        <w:trPr>
          <w:trHeight w:val="287"/>
        </w:trPr>
        <w:tc>
          <w:tcPr>
            <w:tcW w:w="1347" w:type="dxa"/>
            <w:tcBorders>
              <w:top w:val="single" w:sz="4" w:space="0" w:color="000000"/>
              <w:left w:val="single" w:sz="4" w:space="0" w:color="000000"/>
              <w:bottom w:val="single" w:sz="4" w:space="0" w:color="000000"/>
              <w:right w:val="single" w:sz="4" w:space="0" w:color="000000"/>
            </w:tcBorders>
          </w:tcPr>
          <w:p w14:paraId="68E8008F" w14:textId="77777777" w:rsidR="002873E3" w:rsidRDefault="002873E3" w:rsidP="001C4DE3">
            <w:pPr>
              <w:ind w:right="26"/>
            </w:pPr>
            <w:r>
              <w:rPr>
                <w:rFonts w:ascii="Cambria" w:eastAsia="Cambria" w:hAnsi="Cambria" w:cs="Cambria"/>
                <w:sz w:val="20"/>
              </w:rPr>
              <w:t xml:space="preserve">Kode </w:t>
            </w:r>
          </w:p>
        </w:tc>
        <w:tc>
          <w:tcPr>
            <w:tcW w:w="3871" w:type="dxa"/>
            <w:gridSpan w:val="2"/>
            <w:tcBorders>
              <w:top w:val="single" w:sz="4" w:space="0" w:color="000000"/>
              <w:left w:val="single" w:sz="4" w:space="0" w:color="000000"/>
              <w:bottom w:val="single" w:sz="4" w:space="0" w:color="000000"/>
              <w:right w:val="single" w:sz="4" w:space="0" w:color="000000"/>
            </w:tcBorders>
          </w:tcPr>
          <w:p w14:paraId="276A6516" w14:textId="0BC69E31" w:rsidR="002873E3" w:rsidRDefault="002873E3" w:rsidP="001C4DE3">
            <w:pPr>
              <w:ind w:right="26"/>
            </w:pPr>
            <w:r>
              <w:rPr>
                <w:rFonts w:ascii="Cambria" w:eastAsia="Cambria" w:hAnsi="Cambria" w:cs="Cambria"/>
                <w:sz w:val="20"/>
              </w:rPr>
              <w:t>UC0</w:t>
            </w:r>
            <w:r w:rsidR="006C64D8">
              <w:rPr>
                <w:rFonts w:ascii="Cambria" w:eastAsia="Cambria" w:hAnsi="Cambria" w:cs="Cambria"/>
                <w:sz w:val="20"/>
              </w:rPr>
              <w:t>23</w:t>
            </w:r>
          </w:p>
        </w:tc>
      </w:tr>
      <w:tr w:rsidR="000B17B9" w14:paraId="7EE421E3" w14:textId="77777777" w:rsidTr="00392E48">
        <w:trPr>
          <w:trHeight w:val="287"/>
        </w:trPr>
        <w:tc>
          <w:tcPr>
            <w:tcW w:w="1347" w:type="dxa"/>
            <w:tcBorders>
              <w:top w:val="single" w:sz="4" w:space="0" w:color="000000"/>
              <w:left w:val="single" w:sz="4" w:space="0" w:color="000000"/>
              <w:bottom w:val="single" w:sz="4" w:space="0" w:color="000000"/>
              <w:right w:val="single" w:sz="4" w:space="0" w:color="000000"/>
            </w:tcBorders>
          </w:tcPr>
          <w:p w14:paraId="2E88C7BA" w14:textId="77777777" w:rsidR="002873E3" w:rsidRDefault="002873E3" w:rsidP="001C4DE3">
            <w:pPr>
              <w:ind w:right="26"/>
            </w:pPr>
            <w:r>
              <w:rPr>
                <w:rFonts w:ascii="Cambria" w:eastAsia="Cambria" w:hAnsi="Cambria" w:cs="Cambria"/>
                <w:sz w:val="20"/>
              </w:rPr>
              <w:lastRenderedPageBreak/>
              <w:t xml:space="preserve">Aktor </w:t>
            </w:r>
          </w:p>
        </w:tc>
        <w:tc>
          <w:tcPr>
            <w:tcW w:w="3871" w:type="dxa"/>
            <w:gridSpan w:val="2"/>
            <w:tcBorders>
              <w:top w:val="single" w:sz="4" w:space="0" w:color="000000"/>
              <w:left w:val="single" w:sz="4" w:space="0" w:color="000000"/>
              <w:bottom w:val="single" w:sz="4" w:space="0" w:color="000000"/>
              <w:right w:val="single" w:sz="4" w:space="0" w:color="000000"/>
            </w:tcBorders>
          </w:tcPr>
          <w:p w14:paraId="5062F1D4" w14:textId="77777777" w:rsidR="002873E3" w:rsidRPr="00B77097" w:rsidRDefault="002873E3" w:rsidP="001C4DE3">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45C363C8" w14:textId="77777777" w:rsidTr="00392E48">
        <w:trPr>
          <w:trHeight w:val="287"/>
        </w:trPr>
        <w:tc>
          <w:tcPr>
            <w:tcW w:w="1347" w:type="dxa"/>
            <w:tcBorders>
              <w:top w:val="single" w:sz="4" w:space="0" w:color="000000"/>
              <w:left w:val="single" w:sz="4" w:space="0" w:color="000000"/>
              <w:bottom w:val="single" w:sz="4" w:space="0" w:color="000000"/>
              <w:right w:val="single" w:sz="4" w:space="0" w:color="000000"/>
            </w:tcBorders>
          </w:tcPr>
          <w:p w14:paraId="10F4F36F" w14:textId="77777777" w:rsidR="002873E3" w:rsidRDefault="002873E3" w:rsidP="001C4DE3">
            <w:pPr>
              <w:ind w:right="26"/>
            </w:pPr>
            <w:r>
              <w:rPr>
                <w:rFonts w:ascii="Cambria" w:eastAsia="Cambria" w:hAnsi="Cambria" w:cs="Cambria"/>
                <w:sz w:val="20"/>
              </w:rPr>
              <w:t xml:space="preserve">Deskripsi </w:t>
            </w:r>
          </w:p>
        </w:tc>
        <w:tc>
          <w:tcPr>
            <w:tcW w:w="3871" w:type="dxa"/>
            <w:gridSpan w:val="2"/>
            <w:tcBorders>
              <w:top w:val="single" w:sz="4" w:space="0" w:color="000000"/>
              <w:left w:val="single" w:sz="4" w:space="0" w:color="000000"/>
              <w:bottom w:val="single" w:sz="4" w:space="0" w:color="000000"/>
              <w:right w:val="single" w:sz="4" w:space="0" w:color="000000"/>
            </w:tcBorders>
          </w:tcPr>
          <w:p w14:paraId="202BA771" w14:textId="13DD398A" w:rsidR="002873E3" w:rsidRPr="00B22C89" w:rsidRDefault="002873E3" w:rsidP="001C4DE3">
            <w:pPr>
              <w:ind w:right="26"/>
              <w:rPr>
                <w:rFonts w:asciiTheme="majorBidi" w:hAnsiTheme="majorBidi" w:cstheme="majorBidi"/>
                <w:lang w:val="en-US"/>
              </w:rPr>
            </w:pPr>
            <w:r>
              <w:rPr>
                <w:rFonts w:asciiTheme="majorBidi" w:hAnsiTheme="majorBidi" w:cstheme="majorBidi"/>
                <w:lang w:val="id-ID"/>
              </w:rPr>
              <w:t xml:space="preserve">IT Finance </w:t>
            </w:r>
            <w:r>
              <w:rPr>
                <w:rFonts w:asciiTheme="majorBidi" w:hAnsiTheme="majorBidi" w:cstheme="majorBidi"/>
                <w:lang w:val="en-US"/>
              </w:rPr>
              <w:t>mengubah</w:t>
            </w:r>
            <w:r>
              <w:rPr>
                <w:rFonts w:asciiTheme="majorBidi" w:hAnsiTheme="majorBidi" w:cstheme="majorBidi"/>
                <w:lang w:val="id-ID"/>
              </w:rPr>
              <w:t xml:space="preserve"> d</w:t>
            </w:r>
            <w:r>
              <w:rPr>
                <w:rFonts w:asciiTheme="majorBidi" w:hAnsiTheme="majorBidi" w:cstheme="majorBidi"/>
                <w:lang w:val="en-US"/>
              </w:rPr>
              <w:t>ata vendor</w:t>
            </w:r>
          </w:p>
        </w:tc>
      </w:tr>
      <w:tr w:rsidR="000B17B9" w14:paraId="555D439B" w14:textId="77777777" w:rsidTr="00392E48">
        <w:trPr>
          <w:trHeight w:val="285"/>
        </w:trPr>
        <w:tc>
          <w:tcPr>
            <w:tcW w:w="1347" w:type="dxa"/>
            <w:tcBorders>
              <w:top w:val="single" w:sz="4" w:space="0" w:color="000000"/>
              <w:left w:val="single" w:sz="4" w:space="0" w:color="000000"/>
              <w:bottom w:val="single" w:sz="4" w:space="0" w:color="000000"/>
              <w:right w:val="single" w:sz="4" w:space="0" w:color="000000"/>
            </w:tcBorders>
          </w:tcPr>
          <w:p w14:paraId="73D7BF4D" w14:textId="77777777" w:rsidR="002873E3" w:rsidRDefault="002873E3" w:rsidP="001C4DE3">
            <w:pPr>
              <w:ind w:right="26"/>
            </w:pPr>
            <w:r>
              <w:rPr>
                <w:rFonts w:ascii="Cambria" w:eastAsia="Cambria" w:hAnsi="Cambria" w:cs="Cambria"/>
                <w:sz w:val="20"/>
              </w:rPr>
              <w:t xml:space="preserve">Kondisi Awal </w:t>
            </w:r>
          </w:p>
        </w:tc>
        <w:tc>
          <w:tcPr>
            <w:tcW w:w="3871" w:type="dxa"/>
            <w:gridSpan w:val="2"/>
            <w:tcBorders>
              <w:top w:val="single" w:sz="4" w:space="0" w:color="000000"/>
              <w:left w:val="single" w:sz="4" w:space="0" w:color="000000"/>
              <w:bottom w:val="single" w:sz="4" w:space="0" w:color="000000"/>
              <w:right w:val="single" w:sz="4" w:space="0" w:color="000000"/>
            </w:tcBorders>
          </w:tcPr>
          <w:p w14:paraId="36D2F066" w14:textId="2A47C43C" w:rsidR="002873E3" w:rsidRPr="00900106" w:rsidRDefault="002873E3" w:rsidP="001C4DE3">
            <w:pPr>
              <w:ind w:right="26"/>
              <w:rPr>
                <w:rFonts w:ascii="Times New Roman" w:hAnsi="Times New Roman" w:cs="Times New Roman"/>
              </w:rPr>
            </w:pPr>
            <w:r w:rsidRPr="00900106">
              <w:rPr>
                <w:rFonts w:ascii="Times New Roman" w:hAnsi="Times New Roman" w:cs="Times New Roman"/>
              </w:rPr>
              <w:t xml:space="preserve">Data </w:t>
            </w:r>
            <w:r>
              <w:rPr>
                <w:rFonts w:ascii="Times New Roman" w:hAnsi="Times New Roman" w:cs="Times New Roman"/>
              </w:rPr>
              <w:t>lama</w:t>
            </w:r>
            <w:r w:rsidRPr="00900106">
              <w:rPr>
                <w:rFonts w:ascii="Times New Roman" w:hAnsi="Times New Roman" w:cs="Times New Roman"/>
              </w:rPr>
              <w:t xml:space="preserve"> </w:t>
            </w:r>
            <w:r>
              <w:rPr>
                <w:rFonts w:ascii="Times New Roman" w:hAnsi="Times New Roman" w:cs="Times New Roman"/>
              </w:rPr>
              <w:t>vendor</w:t>
            </w:r>
            <w:r w:rsidRPr="00900106">
              <w:rPr>
                <w:rFonts w:ascii="Times New Roman" w:hAnsi="Times New Roman" w:cs="Times New Roman"/>
              </w:rPr>
              <w:t xml:space="preserve"> sudah terdaftar </w:t>
            </w:r>
            <w:r>
              <w:rPr>
                <w:rFonts w:ascii="Times New Roman" w:hAnsi="Times New Roman" w:cs="Times New Roman"/>
              </w:rPr>
              <w:t xml:space="preserve">dalam sistem </w:t>
            </w:r>
          </w:p>
        </w:tc>
      </w:tr>
      <w:tr w:rsidR="000B17B9" w14:paraId="57B1D8C8" w14:textId="77777777" w:rsidTr="00392E48">
        <w:trPr>
          <w:trHeight w:val="287"/>
        </w:trPr>
        <w:tc>
          <w:tcPr>
            <w:tcW w:w="1347" w:type="dxa"/>
            <w:tcBorders>
              <w:top w:val="single" w:sz="4" w:space="0" w:color="000000"/>
              <w:left w:val="single" w:sz="4" w:space="0" w:color="000000"/>
              <w:bottom w:val="single" w:sz="4" w:space="0" w:color="000000"/>
              <w:right w:val="single" w:sz="4" w:space="0" w:color="000000"/>
            </w:tcBorders>
          </w:tcPr>
          <w:p w14:paraId="75F7873E" w14:textId="77777777" w:rsidR="002873E3" w:rsidRDefault="002873E3" w:rsidP="001C4DE3">
            <w:pPr>
              <w:ind w:right="26"/>
            </w:pPr>
            <w:r>
              <w:rPr>
                <w:rFonts w:ascii="Cambria" w:eastAsia="Cambria" w:hAnsi="Cambria" w:cs="Cambria"/>
                <w:sz w:val="20"/>
              </w:rPr>
              <w:t xml:space="preserve">Kondisi Akhir </w:t>
            </w:r>
          </w:p>
        </w:tc>
        <w:tc>
          <w:tcPr>
            <w:tcW w:w="3871" w:type="dxa"/>
            <w:gridSpan w:val="2"/>
            <w:tcBorders>
              <w:top w:val="single" w:sz="4" w:space="0" w:color="000000"/>
              <w:left w:val="single" w:sz="4" w:space="0" w:color="000000"/>
              <w:bottom w:val="single" w:sz="4" w:space="0" w:color="000000"/>
              <w:right w:val="single" w:sz="4" w:space="0" w:color="000000"/>
            </w:tcBorders>
          </w:tcPr>
          <w:p w14:paraId="340C51FB" w14:textId="00314BE0" w:rsidR="002873E3" w:rsidRPr="00AF0634" w:rsidRDefault="002873E3" w:rsidP="001C4DE3">
            <w:pPr>
              <w:ind w:right="26"/>
              <w:rPr>
                <w:rFonts w:ascii="Times New Roman" w:hAnsi="Times New Roman" w:cs="Times New Roman"/>
              </w:rPr>
            </w:pPr>
            <w:r w:rsidRPr="00AF0634">
              <w:rPr>
                <w:rFonts w:ascii="Times New Roman" w:hAnsi="Times New Roman" w:cs="Times New Roman"/>
              </w:rPr>
              <w:t xml:space="preserve">Data baru </w:t>
            </w:r>
            <w:r>
              <w:rPr>
                <w:rFonts w:ascii="Times New Roman" w:hAnsi="Times New Roman" w:cs="Times New Roman"/>
              </w:rPr>
              <w:t>vendor</w:t>
            </w:r>
            <w:r w:rsidRPr="00AF0634">
              <w:rPr>
                <w:rFonts w:ascii="Times New Roman" w:hAnsi="Times New Roman" w:cs="Times New Roman"/>
              </w:rPr>
              <w:t xml:space="preserve"> tersimpan pada sistem</w:t>
            </w:r>
          </w:p>
        </w:tc>
      </w:tr>
      <w:tr w:rsidR="000B17B9" w14:paraId="2710F7FD" w14:textId="77777777" w:rsidTr="00231669">
        <w:trPr>
          <w:trHeight w:val="382"/>
        </w:trPr>
        <w:tc>
          <w:tcPr>
            <w:tcW w:w="5218" w:type="dxa"/>
            <w:gridSpan w:val="3"/>
            <w:tcBorders>
              <w:top w:val="single" w:sz="4" w:space="0" w:color="000000"/>
              <w:left w:val="single" w:sz="4" w:space="0" w:color="000000"/>
              <w:bottom w:val="single" w:sz="4" w:space="0" w:color="000000"/>
              <w:right w:val="single" w:sz="4" w:space="0" w:color="000000"/>
            </w:tcBorders>
          </w:tcPr>
          <w:p w14:paraId="5CD65F40" w14:textId="77777777" w:rsidR="002873E3" w:rsidRDefault="002873E3" w:rsidP="001C4DE3">
            <w:pPr>
              <w:ind w:right="26"/>
            </w:pPr>
            <w:r>
              <w:rPr>
                <w:rFonts w:ascii="Cambria" w:eastAsia="Cambria" w:hAnsi="Cambria" w:cs="Cambria"/>
                <w:sz w:val="20"/>
              </w:rPr>
              <w:t xml:space="preserve">Alur Normal </w:t>
            </w:r>
          </w:p>
        </w:tc>
      </w:tr>
      <w:tr w:rsidR="000B17B9" w14:paraId="46A94298" w14:textId="77777777" w:rsidTr="00392E48">
        <w:trPr>
          <w:trHeight w:val="204"/>
        </w:trPr>
        <w:tc>
          <w:tcPr>
            <w:tcW w:w="2609" w:type="dxa"/>
            <w:gridSpan w:val="2"/>
            <w:tcBorders>
              <w:top w:val="single" w:sz="4" w:space="0" w:color="000000"/>
              <w:left w:val="single" w:sz="4" w:space="0" w:color="000000"/>
              <w:bottom w:val="single" w:sz="4" w:space="0" w:color="000000"/>
              <w:right w:val="single" w:sz="4" w:space="0" w:color="000000"/>
            </w:tcBorders>
          </w:tcPr>
          <w:p w14:paraId="5106614D" w14:textId="77777777" w:rsidR="002873E3" w:rsidRPr="00B22C89" w:rsidRDefault="002873E3" w:rsidP="001C4DE3">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09" w:type="dxa"/>
            <w:tcBorders>
              <w:top w:val="single" w:sz="4" w:space="0" w:color="000000"/>
              <w:left w:val="single" w:sz="4" w:space="0" w:color="000000"/>
              <w:bottom w:val="single" w:sz="4" w:space="0" w:color="000000"/>
              <w:right w:val="single" w:sz="4" w:space="0" w:color="000000"/>
            </w:tcBorders>
          </w:tcPr>
          <w:p w14:paraId="7CCFB03E" w14:textId="77777777" w:rsidR="002873E3" w:rsidRDefault="002873E3" w:rsidP="001C4DE3">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22A99253" w14:textId="77777777" w:rsidTr="00392E48">
        <w:trPr>
          <w:trHeight w:val="926"/>
        </w:trPr>
        <w:tc>
          <w:tcPr>
            <w:tcW w:w="2609" w:type="dxa"/>
            <w:gridSpan w:val="2"/>
            <w:tcBorders>
              <w:top w:val="single" w:sz="4" w:space="0" w:color="000000"/>
              <w:left w:val="single" w:sz="4" w:space="0" w:color="000000"/>
              <w:bottom w:val="single" w:sz="4" w:space="0" w:color="000000"/>
              <w:right w:val="single" w:sz="4" w:space="0" w:color="000000"/>
            </w:tcBorders>
          </w:tcPr>
          <w:p w14:paraId="666C95A9" w14:textId="53D8D8A5" w:rsidR="002873E3" w:rsidRPr="00FE4752" w:rsidRDefault="002873E3" w:rsidP="002070B2">
            <w:pPr>
              <w:pStyle w:val="ListParagraph"/>
              <w:numPr>
                <w:ilvl w:val="0"/>
                <w:numId w:val="97"/>
              </w:numPr>
              <w:spacing w:after="6"/>
              <w:ind w:left="316" w:right="26"/>
              <w:rPr>
                <w:rFonts w:ascii="Cambria" w:hAnsi="Cambria"/>
                <w:sz w:val="20"/>
                <w:szCs w:val="20"/>
              </w:rPr>
            </w:pPr>
            <w:r w:rsidRPr="00FE4752">
              <w:rPr>
                <w:rFonts w:ascii="Cambria" w:hAnsi="Cambria"/>
                <w:sz w:val="20"/>
                <w:szCs w:val="20"/>
              </w:rPr>
              <w:t xml:space="preserve">IT Finance memilih menu “Daftar </w:t>
            </w:r>
            <w:r>
              <w:rPr>
                <w:rFonts w:ascii="Cambria" w:hAnsi="Cambria"/>
                <w:sz w:val="20"/>
                <w:szCs w:val="20"/>
              </w:rPr>
              <w:t>Vendor</w:t>
            </w:r>
            <w:r w:rsidRPr="00FE4752">
              <w:rPr>
                <w:rFonts w:ascii="Cambria" w:hAnsi="Cambria"/>
                <w:sz w:val="20"/>
                <w:szCs w:val="20"/>
              </w:rPr>
              <w:t>”</w:t>
            </w:r>
          </w:p>
          <w:p w14:paraId="6EB6696E" w14:textId="77777777" w:rsidR="002873E3" w:rsidRPr="00FE4752" w:rsidRDefault="002873E3" w:rsidP="002070B2">
            <w:pPr>
              <w:pStyle w:val="ListParagraph"/>
              <w:numPr>
                <w:ilvl w:val="0"/>
                <w:numId w:val="97"/>
              </w:numPr>
              <w:spacing w:after="6"/>
              <w:ind w:left="315" w:right="26"/>
              <w:rPr>
                <w:rFonts w:ascii="Cambria" w:hAnsi="Cambria"/>
                <w:sz w:val="20"/>
                <w:szCs w:val="20"/>
              </w:rPr>
            </w:pPr>
            <w:r>
              <w:rPr>
                <w:rFonts w:ascii="Cambria" w:hAnsi="Cambria"/>
                <w:sz w:val="20"/>
                <w:szCs w:val="20"/>
              </w:rPr>
              <w:t>IT Finance mengklik tombol edit</w:t>
            </w:r>
          </w:p>
          <w:p w14:paraId="66F79685" w14:textId="29A7B610" w:rsidR="002873E3" w:rsidRPr="00E45F8A" w:rsidRDefault="002873E3" w:rsidP="002070B2">
            <w:pPr>
              <w:pStyle w:val="ListParagraph"/>
              <w:numPr>
                <w:ilvl w:val="0"/>
                <w:numId w:val="97"/>
              </w:numPr>
              <w:spacing w:after="6"/>
              <w:ind w:left="315" w:right="26"/>
            </w:pPr>
            <w:r>
              <w:rPr>
                <w:rFonts w:ascii="Cambria" w:hAnsi="Cambria"/>
                <w:sz w:val="20"/>
                <w:szCs w:val="20"/>
              </w:rPr>
              <w:t xml:space="preserve">IT Finance mengisi formulir edit </w:t>
            </w:r>
            <w:r w:rsidR="00461831">
              <w:rPr>
                <w:rFonts w:ascii="Cambria" w:hAnsi="Cambria"/>
                <w:sz w:val="20"/>
                <w:szCs w:val="20"/>
              </w:rPr>
              <w:t>vendor</w:t>
            </w:r>
            <w:r>
              <w:rPr>
                <w:rFonts w:ascii="Cambria" w:hAnsi="Cambria"/>
                <w:sz w:val="20"/>
                <w:szCs w:val="20"/>
              </w:rPr>
              <w:t>.</w:t>
            </w:r>
          </w:p>
          <w:p w14:paraId="43566C5E" w14:textId="77777777" w:rsidR="002873E3" w:rsidRPr="0085345C" w:rsidRDefault="002873E3" w:rsidP="002070B2">
            <w:pPr>
              <w:pStyle w:val="ListParagraph"/>
              <w:numPr>
                <w:ilvl w:val="0"/>
                <w:numId w:val="97"/>
              </w:numPr>
              <w:spacing w:after="6"/>
              <w:ind w:left="315" w:right="26"/>
              <w:rPr>
                <w:rFonts w:ascii="Cambria" w:hAnsi="Cambria"/>
                <w:sz w:val="20"/>
                <w:szCs w:val="20"/>
              </w:rPr>
            </w:pPr>
            <w:r w:rsidRPr="0085345C">
              <w:rPr>
                <w:rFonts w:ascii="Cambria" w:hAnsi="Cambria"/>
                <w:sz w:val="20"/>
                <w:szCs w:val="20"/>
              </w:rPr>
              <w:t>IT Finance mengklik tombol simpan</w:t>
            </w:r>
          </w:p>
        </w:tc>
        <w:tc>
          <w:tcPr>
            <w:tcW w:w="2609" w:type="dxa"/>
            <w:tcBorders>
              <w:top w:val="single" w:sz="4" w:space="0" w:color="000000"/>
              <w:left w:val="single" w:sz="4" w:space="0" w:color="000000"/>
              <w:bottom w:val="single" w:sz="4" w:space="0" w:color="000000"/>
              <w:right w:val="single" w:sz="4" w:space="0" w:color="000000"/>
            </w:tcBorders>
          </w:tcPr>
          <w:p w14:paraId="65883C3F" w14:textId="65D57A0D" w:rsidR="002873E3" w:rsidRPr="002856DF" w:rsidRDefault="002873E3" w:rsidP="002070B2">
            <w:pPr>
              <w:pStyle w:val="ListParagraph"/>
              <w:numPr>
                <w:ilvl w:val="1"/>
                <w:numId w:val="44"/>
              </w:numPr>
              <w:spacing w:after="6"/>
              <w:ind w:right="26"/>
              <w:rPr>
                <w:rFonts w:ascii="Cambria" w:eastAsia="Cambria" w:hAnsi="Cambria" w:cs="Cambria"/>
                <w:sz w:val="20"/>
                <w:lang w:val="en-US"/>
              </w:rPr>
            </w:pPr>
            <w:r w:rsidRPr="00D51531">
              <w:rPr>
                <w:rFonts w:ascii="Cambria" w:eastAsia="Cambria" w:hAnsi="Cambria" w:cs="Cambria"/>
                <w:sz w:val="20"/>
                <w:lang w:val="id-ID"/>
              </w:rPr>
              <w:t xml:space="preserve">Sistem menampilkan halaman daftar </w:t>
            </w:r>
            <w:r>
              <w:rPr>
                <w:rFonts w:ascii="Cambria" w:eastAsia="Cambria" w:hAnsi="Cambria" w:cs="Cambria"/>
                <w:sz w:val="20"/>
                <w:lang w:val="en-US"/>
              </w:rPr>
              <w:t>vendor</w:t>
            </w:r>
          </w:p>
          <w:p w14:paraId="367C1E85" w14:textId="389AB1D4" w:rsidR="002873E3" w:rsidRPr="00CD4492" w:rsidRDefault="002873E3" w:rsidP="001C4DE3">
            <w:pPr>
              <w:spacing w:after="6"/>
              <w:ind w:right="26"/>
              <w:rPr>
                <w:rFonts w:ascii="Cambria" w:eastAsia="Cambria" w:hAnsi="Cambria" w:cs="Cambria"/>
                <w:sz w:val="20"/>
                <w:lang w:val="en-US"/>
              </w:rPr>
            </w:pPr>
            <w:r>
              <w:rPr>
                <w:rFonts w:ascii="Cambria" w:eastAsia="Cambria" w:hAnsi="Cambria" w:cs="Cambria"/>
                <w:sz w:val="20"/>
                <w:lang w:val="en-US"/>
              </w:rPr>
              <w:t xml:space="preserve">2.1. Sistem menampilkan formular edit </w:t>
            </w:r>
            <w:r w:rsidR="00642BC0">
              <w:rPr>
                <w:rFonts w:ascii="Cambria" w:eastAsia="Cambria" w:hAnsi="Cambria" w:cs="Cambria"/>
                <w:sz w:val="20"/>
                <w:lang w:val="en-US"/>
              </w:rPr>
              <w:t>vendor</w:t>
            </w:r>
          </w:p>
          <w:p w14:paraId="52ABA1CB" w14:textId="3B2F529B" w:rsidR="002873E3" w:rsidRDefault="002873E3" w:rsidP="001C4DE3">
            <w:pPr>
              <w:spacing w:after="6"/>
              <w:ind w:right="26"/>
              <w:rPr>
                <w:rFonts w:ascii="Cambria" w:eastAsia="Cambria" w:hAnsi="Cambria" w:cs="Cambria"/>
                <w:sz w:val="20"/>
                <w:lang w:val="en-US"/>
              </w:rPr>
            </w:pPr>
            <w:r>
              <w:rPr>
                <w:rFonts w:ascii="Cambria" w:eastAsia="Cambria" w:hAnsi="Cambria" w:cs="Cambria"/>
                <w:sz w:val="20"/>
                <w:lang w:val="en-US"/>
              </w:rPr>
              <w:t xml:space="preserve">4.1. Sistem menyimpan data </w:t>
            </w:r>
            <w:r w:rsidR="00642BC0">
              <w:rPr>
                <w:rFonts w:ascii="Cambria" w:eastAsia="Cambria" w:hAnsi="Cambria" w:cs="Cambria"/>
                <w:sz w:val="20"/>
                <w:lang w:val="en-US"/>
              </w:rPr>
              <w:t>vendor</w:t>
            </w:r>
            <w:r>
              <w:rPr>
                <w:rFonts w:ascii="Cambria" w:eastAsia="Cambria" w:hAnsi="Cambria" w:cs="Cambria"/>
                <w:sz w:val="20"/>
                <w:lang w:val="en-US"/>
              </w:rPr>
              <w:t xml:space="preserve"> yang baru</w:t>
            </w:r>
          </w:p>
          <w:p w14:paraId="1D6ABB8B" w14:textId="5EEB15CF" w:rsidR="002873E3" w:rsidRPr="000432F8" w:rsidRDefault="00446565" w:rsidP="001C4DE3">
            <w:pPr>
              <w:spacing w:after="6"/>
              <w:ind w:right="26"/>
              <w:rPr>
                <w:rFonts w:ascii="Cambria" w:eastAsia="Cambria" w:hAnsi="Cambria" w:cs="Cambria"/>
                <w:sz w:val="20"/>
                <w:lang w:val="en-US"/>
              </w:rPr>
            </w:pPr>
            <w:r>
              <w:rPr>
                <w:rFonts w:ascii="Cambria" w:eastAsia="Cambria" w:hAnsi="Cambria" w:cs="Cambria"/>
                <w:sz w:val="20"/>
                <w:lang w:val="en-US"/>
              </w:rPr>
              <w:t>4.2</w:t>
            </w:r>
            <w:r w:rsidR="002873E3">
              <w:rPr>
                <w:rFonts w:ascii="Cambria" w:eastAsia="Cambria" w:hAnsi="Cambria" w:cs="Cambria"/>
                <w:sz w:val="20"/>
                <w:lang w:val="en-US"/>
              </w:rPr>
              <w:t>. Sistem menampilkan peringatan bahwa data berhasil disimpan</w:t>
            </w:r>
          </w:p>
        </w:tc>
      </w:tr>
      <w:tr w:rsidR="000B17B9" w14:paraId="606753C3" w14:textId="77777777" w:rsidTr="00231669">
        <w:trPr>
          <w:trHeight w:val="563"/>
        </w:trPr>
        <w:tc>
          <w:tcPr>
            <w:tcW w:w="5218" w:type="dxa"/>
            <w:gridSpan w:val="3"/>
            <w:tcBorders>
              <w:top w:val="single" w:sz="4" w:space="0" w:color="000000"/>
              <w:left w:val="single" w:sz="4" w:space="0" w:color="000000"/>
              <w:bottom w:val="single" w:sz="4" w:space="0" w:color="000000"/>
              <w:right w:val="single" w:sz="4" w:space="0" w:color="000000"/>
            </w:tcBorders>
          </w:tcPr>
          <w:p w14:paraId="700526F5" w14:textId="77777777" w:rsidR="002873E3" w:rsidRDefault="002873E3" w:rsidP="00FB0E23">
            <w:pPr>
              <w:ind w:right="26"/>
            </w:pPr>
            <w:r>
              <w:rPr>
                <w:rFonts w:ascii="Cambria" w:eastAsia="Cambria" w:hAnsi="Cambria" w:cs="Cambria"/>
                <w:sz w:val="20"/>
              </w:rPr>
              <w:t xml:space="preserve">Alur Alternatif </w:t>
            </w:r>
          </w:p>
          <w:p w14:paraId="76FCEEF0" w14:textId="10B47CE4" w:rsidR="00FB0E23" w:rsidRPr="00713C1F" w:rsidRDefault="00FB0E23" w:rsidP="00FB0E23">
            <w:pPr>
              <w:ind w:right="26"/>
              <w:rPr>
                <w:rFonts w:ascii="Cambria" w:hAnsi="Cambria"/>
                <w:sz w:val="20"/>
                <w:szCs w:val="20"/>
              </w:rPr>
            </w:pPr>
            <w:r>
              <w:rPr>
                <w:szCs w:val="20"/>
              </w:rPr>
              <w:t>-</w:t>
            </w:r>
          </w:p>
        </w:tc>
      </w:tr>
      <w:tr w:rsidR="000B17B9" w14:paraId="6567C319" w14:textId="77777777" w:rsidTr="00231669">
        <w:trPr>
          <w:trHeight w:val="284"/>
        </w:trPr>
        <w:tc>
          <w:tcPr>
            <w:tcW w:w="5218" w:type="dxa"/>
            <w:gridSpan w:val="3"/>
            <w:tcBorders>
              <w:top w:val="single" w:sz="4" w:space="0" w:color="000000"/>
              <w:left w:val="single" w:sz="4" w:space="0" w:color="000000"/>
              <w:bottom w:val="single" w:sz="4" w:space="0" w:color="000000"/>
              <w:right w:val="single" w:sz="4" w:space="0" w:color="000000"/>
            </w:tcBorders>
          </w:tcPr>
          <w:p w14:paraId="2259ADA8" w14:textId="3EB5BFC0" w:rsidR="002873E3" w:rsidRPr="00FB0E23" w:rsidRDefault="002873E3" w:rsidP="001C4DE3">
            <w:pPr>
              <w:ind w:right="26"/>
              <w:rPr>
                <w:rFonts w:ascii="Cambria" w:eastAsia="Cambria" w:hAnsi="Cambria" w:cs="Cambria"/>
                <w:sz w:val="20"/>
              </w:rPr>
            </w:pPr>
            <w:r>
              <w:rPr>
                <w:rFonts w:ascii="Cambria" w:eastAsia="Cambria" w:hAnsi="Cambria" w:cs="Cambria"/>
                <w:sz w:val="20"/>
              </w:rPr>
              <w:t xml:space="preserve">Pengecualian </w:t>
            </w:r>
          </w:p>
        </w:tc>
      </w:tr>
      <w:tr w:rsidR="000B17B9" w14:paraId="7E6F8517" w14:textId="77777777" w:rsidTr="00231669">
        <w:trPr>
          <w:trHeight w:val="284"/>
        </w:trPr>
        <w:tc>
          <w:tcPr>
            <w:tcW w:w="5218" w:type="dxa"/>
            <w:gridSpan w:val="3"/>
            <w:tcBorders>
              <w:top w:val="single" w:sz="4" w:space="0" w:color="000000"/>
              <w:left w:val="single" w:sz="4" w:space="0" w:color="000000"/>
              <w:bottom w:val="single" w:sz="4" w:space="0" w:color="000000"/>
              <w:right w:val="single" w:sz="4" w:space="0" w:color="000000"/>
            </w:tcBorders>
          </w:tcPr>
          <w:p w14:paraId="006488BE" w14:textId="663A8442" w:rsidR="002873E3" w:rsidRDefault="00FB0E23" w:rsidP="00FB0E23">
            <w:pPr>
              <w:ind w:right="26"/>
              <w:rPr>
                <w:rFonts w:ascii="Cambria" w:eastAsia="Cambria" w:hAnsi="Cambria" w:cs="Cambria"/>
                <w:sz w:val="20"/>
              </w:rPr>
            </w:pPr>
            <w:r>
              <w:rPr>
                <w:rFonts w:ascii="Cambria" w:eastAsia="Cambria" w:hAnsi="Cambria" w:cs="Cambria"/>
                <w:sz w:val="20"/>
              </w:rPr>
              <w:t xml:space="preserve">E1. Vendor yang akan </w:t>
            </w:r>
            <w:r w:rsidR="0067712B">
              <w:rPr>
                <w:rFonts w:ascii="Cambria" w:eastAsia="Cambria" w:hAnsi="Cambria" w:cs="Cambria"/>
                <w:sz w:val="20"/>
              </w:rPr>
              <w:t>diubah</w:t>
            </w:r>
            <w:r>
              <w:rPr>
                <w:rFonts w:ascii="Cambria" w:eastAsia="Cambria" w:hAnsi="Cambria" w:cs="Cambria"/>
                <w:sz w:val="20"/>
              </w:rPr>
              <w:t xml:space="preserve"> telah digunakan pada satu atau lebih PKS</w:t>
            </w:r>
          </w:p>
          <w:p w14:paraId="1D6D1FF4" w14:textId="630C077B" w:rsidR="00FB0E23" w:rsidRPr="00FB0E23" w:rsidRDefault="00665516" w:rsidP="002070B2">
            <w:pPr>
              <w:pStyle w:val="ListParagraph"/>
              <w:numPr>
                <w:ilvl w:val="0"/>
                <w:numId w:val="98"/>
              </w:numPr>
              <w:ind w:right="26"/>
              <w:rPr>
                <w:rFonts w:ascii="Cambria" w:eastAsia="Cambria" w:hAnsi="Cambria" w:cs="Cambria"/>
                <w:sz w:val="20"/>
              </w:rPr>
            </w:pPr>
            <w:r>
              <w:rPr>
                <w:rFonts w:ascii="Cambria" w:eastAsia="Cambria" w:hAnsi="Cambria" w:cs="Cambria"/>
                <w:sz w:val="20"/>
              </w:rPr>
              <w:t>Menampilkan peringatan bahwa vendor telah digunakan pada PKS</w:t>
            </w:r>
          </w:p>
        </w:tc>
      </w:tr>
      <w:tr w:rsidR="000B17B9" w14:paraId="5C9AB995" w14:textId="77777777" w:rsidTr="00231669">
        <w:trPr>
          <w:trHeight w:val="321"/>
        </w:trPr>
        <w:tc>
          <w:tcPr>
            <w:tcW w:w="5218" w:type="dxa"/>
            <w:gridSpan w:val="3"/>
            <w:tcBorders>
              <w:top w:val="single" w:sz="4" w:space="0" w:color="000000"/>
              <w:left w:val="single" w:sz="4" w:space="0" w:color="000000"/>
              <w:bottom w:val="single" w:sz="4" w:space="0" w:color="000000"/>
              <w:right w:val="single" w:sz="4" w:space="0" w:color="000000"/>
            </w:tcBorders>
          </w:tcPr>
          <w:p w14:paraId="1751BF11" w14:textId="77777777" w:rsidR="002873E3" w:rsidRDefault="002873E3" w:rsidP="001C4DE3">
            <w:pPr>
              <w:ind w:right="26"/>
            </w:pPr>
            <w:r>
              <w:rPr>
                <w:rFonts w:ascii="Cambria" w:eastAsia="Cambria" w:hAnsi="Cambria" w:cs="Cambria"/>
                <w:sz w:val="20"/>
              </w:rPr>
              <w:t xml:space="preserve">Ektensi </w:t>
            </w:r>
          </w:p>
          <w:p w14:paraId="361B9E75" w14:textId="77777777" w:rsidR="002873E3" w:rsidRPr="006B146F" w:rsidRDefault="002873E3" w:rsidP="001C4DE3">
            <w:pPr>
              <w:ind w:right="26"/>
              <w:rPr>
                <w:lang w:val="id-ID"/>
              </w:rPr>
            </w:pPr>
            <w:r>
              <w:rPr>
                <w:lang w:val="id-ID"/>
              </w:rPr>
              <w:t>-</w:t>
            </w:r>
          </w:p>
        </w:tc>
      </w:tr>
    </w:tbl>
    <w:p w14:paraId="0E9B8BE5" w14:textId="712637D3" w:rsidR="002873E3" w:rsidRDefault="002873E3" w:rsidP="00C93A18">
      <w:pPr>
        <w:rPr>
          <w:rFonts w:ascii="Times New Roman" w:eastAsia="Times New Roman" w:hAnsi="Times New Roman" w:cs="Times New Roman"/>
        </w:rPr>
      </w:pPr>
    </w:p>
    <w:p w14:paraId="6238974E" w14:textId="30117CB4" w:rsidR="00C93A18" w:rsidRDefault="00C93A18" w:rsidP="00C93A18">
      <w:pPr>
        <w:rPr>
          <w:rFonts w:ascii="Times New Roman" w:eastAsia="Times New Roman" w:hAnsi="Times New Roman" w:cs="Times New Roman"/>
        </w:rPr>
      </w:pPr>
    </w:p>
    <w:p w14:paraId="29E9D86A" w14:textId="73A52D4C" w:rsidR="00C93A18" w:rsidRDefault="00C93A18" w:rsidP="00C93A18">
      <w:pPr>
        <w:rPr>
          <w:rFonts w:ascii="Times New Roman" w:eastAsia="Times New Roman" w:hAnsi="Times New Roman" w:cs="Times New Roman"/>
        </w:rPr>
      </w:pPr>
    </w:p>
    <w:p w14:paraId="22C7BC4A" w14:textId="77777777" w:rsidR="00C93A18" w:rsidRDefault="00C93A18" w:rsidP="00C93A18">
      <w:pPr>
        <w:rPr>
          <w:rFonts w:ascii="Times New Roman" w:eastAsia="Times New Roman" w:hAnsi="Times New Roman" w:cs="Times New Roman"/>
        </w:rPr>
      </w:pPr>
    </w:p>
    <w:p w14:paraId="2A0BB0D8" w14:textId="091E85B9" w:rsidR="00392E48" w:rsidRDefault="00392E48" w:rsidP="00392E48">
      <w:pPr>
        <w:pStyle w:val="Gambar"/>
      </w:pPr>
      <w:bookmarkStart w:id="107" w:name="_Toc51504078"/>
      <w:r>
        <w:lastRenderedPageBreak/>
        <w:t xml:space="preserve">Gambar 4. </w:t>
      </w:r>
      <w:r>
        <w:fldChar w:fldCharType="begin"/>
      </w:r>
      <w:r>
        <w:instrText xml:space="preserve"> SEQ Gambar_4. \* ARABIC </w:instrText>
      </w:r>
      <w:r>
        <w:fldChar w:fldCharType="separate"/>
      </w:r>
      <w:r w:rsidR="00BF546C">
        <w:rPr>
          <w:noProof/>
        </w:rPr>
        <w:t>26</w:t>
      </w:r>
      <w:r>
        <w:fldChar w:fldCharType="end"/>
      </w:r>
      <w:r>
        <w:t xml:space="preserve"> </w:t>
      </w:r>
      <w:r w:rsidRPr="001A3845">
        <w:t>Activity Diagram Mengubah Data Vendor</w:t>
      </w:r>
      <w:bookmarkEnd w:id="107"/>
    </w:p>
    <w:p w14:paraId="53882DAB" w14:textId="6982AD38" w:rsidR="002873E3" w:rsidRDefault="00231669" w:rsidP="00C93A18">
      <w:pPr>
        <w:spacing w:after="0"/>
        <w:ind w:right="26"/>
        <w:jc w:val="right"/>
      </w:pPr>
      <w:r w:rsidRPr="00231669">
        <w:rPr>
          <w:noProof/>
        </w:rPr>
        <w:drawing>
          <wp:inline distT="0" distB="0" distL="0" distR="0" wp14:anchorId="457559A9" wp14:editId="1A915DB5">
            <wp:extent cx="3347085" cy="436245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7085" cy="4362450"/>
                    </a:xfrm>
                    <a:prstGeom prst="rect">
                      <a:avLst/>
                    </a:prstGeom>
                    <a:noFill/>
                    <a:ln>
                      <a:noFill/>
                    </a:ln>
                  </pic:spPr>
                </pic:pic>
              </a:graphicData>
            </a:graphic>
          </wp:inline>
        </w:drawing>
      </w:r>
      <w:r w:rsidR="002873E3" w:rsidRPr="6C7C1522">
        <w:rPr>
          <w:rFonts w:ascii="Times New Roman" w:eastAsia="Times New Roman" w:hAnsi="Times New Roman" w:cs="Times New Roman"/>
        </w:rPr>
        <w:t xml:space="preserve"> </w:t>
      </w:r>
    </w:p>
    <w:p w14:paraId="5A57BAE0" w14:textId="77777777" w:rsidR="00D11B5D" w:rsidRDefault="00D11B5D" w:rsidP="00D11B5D">
      <w:pPr>
        <w:spacing w:after="0"/>
        <w:ind w:right="26"/>
      </w:pPr>
    </w:p>
    <w:p w14:paraId="72A90CCC" w14:textId="67A676C4" w:rsidR="00D11B5D" w:rsidRDefault="002016CF" w:rsidP="00B15E33">
      <w:pPr>
        <w:pStyle w:val="Heading4"/>
        <w:ind w:left="0" w:right="26"/>
      </w:pPr>
      <w:r>
        <w:t>2</w:t>
      </w:r>
      <w:r w:rsidR="00AB444F">
        <w:t>4</w:t>
      </w:r>
      <w:r w:rsidR="00D11B5D">
        <w:t>.</w:t>
      </w:r>
      <w:r w:rsidR="00D11B5D" w:rsidRPr="3162EF88">
        <w:rPr>
          <w:rFonts w:ascii="Arial" w:eastAsia="Arial" w:hAnsi="Arial" w:cs="Arial"/>
        </w:rPr>
        <w:t xml:space="preserve"> </w:t>
      </w:r>
      <w:r w:rsidR="00D11B5D">
        <w:t xml:space="preserve">Melihat Data </w:t>
      </w:r>
      <w:r w:rsidR="00DE4917">
        <w:t xml:space="preserve">Jenis </w:t>
      </w:r>
      <w:r w:rsidR="00DE4917" w:rsidRPr="00B15E33">
        <w:rPr>
          <w:i/>
        </w:rPr>
        <w:t>Project</w:t>
      </w:r>
    </w:p>
    <w:p w14:paraId="60FCA58D" w14:textId="1FDEF4C3" w:rsidR="00B15E33" w:rsidRDefault="00B15E33" w:rsidP="00C93A18">
      <w:pPr>
        <w:spacing w:after="12" w:line="248" w:lineRule="auto"/>
        <w:ind w:right="26" w:firstLine="284"/>
        <w:jc w:val="both"/>
        <w:rPr>
          <w:lang w:val="id-ID"/>
        </w:rPr>
      </w:pPr>
      <w:r>
        <w:rPr>
          <w:rFonts w:ascii="Times New Roman" w:eastAsia="Times New Roman" w:hAnsi="Times New Roman" w:cs="Times New Roman"/>
          <w:lang w:val="id-ID"/>
        </w:rPr>
        <w:t xml:space="preserve">Berikut merupakan penjelasan dari kasus penggunaan untuk melihat data jenis </w:t>
      </w:r>
      <w:r w:rsidRPr="00B15E33">
        <w:rPr>
          <w:rFonts w:ascii="Times New Roman" w:eastAsia="Times New Roman" w:hAnsi="Times New Roman" w:cs="Times New Roman"/>
          <w:i/>
          <w:iCs/>
          <w:lang w:val="id-ID"/>
        </w:rPr>
        <w:t>project</w:t>
      </w:r>
      <w:r>
        <w:rPr>
          <w:rFonts w:ascii="Times New Roman" w:eastAsia="Times New Roman" w:hAnsi="Times New Roman" w:cs="Times New Roman"/>
          <w:lang w:val="id-ID"/>
        </w:rPr>
        <w:t>.</w:t>
      </w:r>
    </w:p>
    <w:p w14:paraId="37B40177" w14:textId="4752FAD7" w:rsidR="00D11B5D" w:rsidRDefault="00D11B5D" w:rsidP="00D11B5D">
      <w:pPr>
        <w:spacing w:after="12" w:line="248" w:lineRule="auto"/>
        <w:ind w:right="26"/>
        <w:jc w:val="both"/>
      </w:pPr>
    </w:p>
    <w:p w14:paraId="556DE571" w14:textId="77777777" w:rsidR="00C93A18" w:rsidRDefault="00C93A18" w:rsidP="00D11B5D">
      <w:pPr>
        <w:spacing w:after="12" w:line="248" w:lineRule="auto"/>
        <w:ind w:right="26"/>
        <w:jc w:val="both"/>
      </w:pPr>
    </w:p>
    <w:p w14:paraId="4899699A" w14:textId="6E41C77E" w:rsidR="00392E48" w:rsidRDefault="00392E48" w:rsidP="00392E48">
      <w:pPr>
        <w:pStyle w:val="Gambar"/>
      </w:pPr>
      <w:bookmarkStart w:id="108" w:name="_Toc51018111"/>
      <w:r>
        <w:lastRenderedPageBreak/>
        <w:t xml:space="preserve">Tabel 4. </w:t>
      </w:r>
      <w:r>
        <w:fldChar w:fldCharType="begin"/>
      </w:r>
      <w:r>
        <w:instrText xml:space="preserve"> SEQ Tabel_4. \* ARABIC </w:instrText>
      </w:r>
      <w:r>
        <w:fldChar w:fldCharType="separate"/>
      </w:r>
      <w:r w:rsidR="00BF546C">
        <w:rPr>
          <w:noProof/>
        </w:rPr>
        <w:t>27</w:t>
      </w:r>
      <w:r>
        <w:fldChar w:fldCharType="end"/>
      </w:r>
      <w:r>
        <w:t xml:space="preserve"> </w:t>
      </w:r>
      <w:r w:rsidRPr="002A7BE2">
        <w:t>Use Case Melihat Data Jenis Project</w:t>
      </w:r>
      <w:bookmarkEnd w:id="108"/>
    </w:p>
    <w:tbl>
      <w:tblPr>
        <w:tblStyle w:val="TableGrid1"/>
        <w:tblW w:w="6251" w:type="dxa"/>
        <w:tblInd w:w="-2" w:type="dxa"/>
        <w:tblCellMar>
          <w:top w:w="37" w:type="dxa"/>
          <w:left w:w="108" w:type="dxa"/>
          <w:right w:w="115" w:type="dxa"/>
        </w:tblCellMar>
        <w:tblLook w:val="04A0" w:firstRow="1" w:lastRow="0" w:firstColumn="1" w:lastColumn="0" w:noHBand="0" w:noVBand="1"/>
      </w:tblPr>
      <w:tblGrid>
        <w:gridCol w:w="1614"/>
        <w:gridCol w:w="1512"/>
        <w:gridCol w:w="3125"/>
      </w:tblGrid>
      <w:tr w:rsidR="000B17B9" w14:paraId="09D3C1DF" w14:textId="77777777" w:rsidTr="001C4DE3">
        <w:trPr>
          <w:trHeight w:val="245"/>
        </w:trPr>
        <w:tc>
          <w:tcPr>
            <w:tcW w:w="1614" w:type="dxa"/>
            <w:tcBorders>
              <w:top w:val="single" w:sz="4" w:space="0" w:color="000000"/>
              <w:left w:val="single" w:sz="4" w:space="0" w:color="000000"/>
              <w:bottom w:val="single" w:sz="4" w:space="0" w:color="000000"/>
              <w:right w:val="single" w:sz="4" w:space="0" w:color="000000"/>
            </w:tcBorders>
          </w:tcPr>
          <w:p w14:paraId="0FA90F98" w14:textId="77777777" w:rsidR="00D11B5D" w:rsidRDefault="00D11B5D" w:rsidP="001C4DE3">
            <w:pPr>
              <w:ind w:right="26"/>
            </w:pPr>
            <w:r>
              <w:rPr>
                <w:rFonts w:ascii="Cambria" w:eastAsia="Cambria" w:hAnsi="Cambria" w:cs="Cambria"/>
                <w:sz w:val="20"/>
              </w:rPr>
              <w:t xml:space="preserve">Nama </w:t>
            </w:r>
          </w:p>
        </w:tc>
        <w:tc>
          <w:tcPr>
            <w:tcW w:w="4637" w:type="dxa"/>
            <w:gridSpan w:val="2"/>
            <w:tcBorders>
              <w:top w:val="single" w:sz="4" w:space="0" w:color="000000"/>
              <w:left w:val="single" w:sz="4" w:space="0" w:color="000000"/>
              <w:bottom w:val="single" w:sz="4" w:space="0" w:color="000000"/>
              <w:right w:val="single" w:sz="4" w:space="0" w:color="000000"/>
            </w:tcBorders>
          </w:tcPr>
          <w:p w14:paraId="63C7FA21" w14:textId="64DDC1A2" w:rsidR="00D11B5D" w:rsidRPr="00B77097" w:rsidRDefault="00D11B5D" w:rsidP="001C4DE3">
            <w:pPr>
              <w:ind w:right="26"/>
              <w:rPr>
                <w:lang w:val="en-US"/>
              </w:rPr>
            </w:pPr>
            <w:r>
              <w:rPr>
                <w:rFonts w:ascii="Cambria" w:eastAsia="Cambria" w:hAnsi="Cambria" w:cs="Cambria"/>
                <w:sz w:val="20"/>
              </w:rPr>
              <w:t xml:space="preserve">Melihat </w:t>
            </w:r>
            <w:r>
              <w:rPr>
                <w:rFonts w:ascii="Cambria" w:eastAsia="Cambria" w:hAnsi="Cambria" w:cs="Cambria"/>
                <w:sz w:val="20"/>
                <w:lang w:val="id-ID"/>
              </w:rPr>
              <w:t xml:space="preserve">Data </w:t>
            </w:r>
            <w:r w:rsidR="002016CF">
              <w:rPr>
                <w:rFonts w:ascii="Cambria" w:eastAsia="Cambria" w:hAnsi="Cambria" w:cs="Cambria"/>
                <w:sz w:val="20"/>
                <w:lang w:val="en-US"/>
              </w:rPr>
              <w:t>Jenis Project</w:t>
            </w:r>
          </w:p>
        </w:tc>
      </w:tr>
      <w:tr w:rsidR="000B17B9" w14:paraId="12BBA246" w14:textId="77777777" w:rsidTr="001C4DE3">
        <w:trPr>
          <w:trHeight w:val="245"/>
        </w:trPr>
        <w:tc>
          <w:tcPr>
            <w:tcW w:w="1614" w:type="dxa"/>
            <w:tcBorders>
              <w:top w:val="single" w:sz="4" w:space="0" w:color="000000"/>
              <w:left w:val="single" w:sz="4" w:space="0" w:color="000000"/>
              <w:bottom w:val="single" w:sz="4" w:space="0" w:color="000000"/>
              <w:right w:val="single" w:sz="4" w:space="0" w:color="000000"/>
            </w:tcBorders>
          </w:tcPr>
          <w:p w14:paraId="1BC1417C" w14:textId="77777777" w:rsidR="00D11B5D" w:rsidRDefault="00D11B5D" w:rsidP="001C4DE3">
            <w:pPr>
              <w:ind w:right="26"/>
            </w:pPr>
            <w:r>
              <w:rPr>
                <w:rFonts w:ascii="Cambria" w:eastAsia="Cambria" w:hAnsi="Cambria" w:cs="Cambria"/>
                <w:sz w:val="20"/>
              </w:rPr>
              <w:t xml:space="preserve">Kode </w:t>
            </w:r>
          </w:p>
        </w:tc>
        <w:tc>
          <w:tcPr>
            <w:tcW w:w="4637" w:type="dxa"/>
            <w:gridSpan w:val="2"/>
            <w:tcBorders>
              <w:top w:val="single" w:sz="4" w:space="0" w:color="000000"/>
              <w:left w:val="single" w:sz="4" w:space="0" w:color="000000"/>
              <w:bottom w:val="single" w:sz="4" w:space="0" w:color="000000"/>
              <w:right w:val="single" w:sz="4" w:space="0" w:color="000000"/>
            </w:tcBorders>
          </w:tcPr>
          <w:p w14:paraId="5FF9F1BC" w14:textId="0B6A3B80" w:rsidR="00D11B5D" w:rsidRDefault="00D11B5D" w:rsidP="001C4DE3">
            <w:pPr>
              <w:ind w:right="26"/>
            </w:pPr>
            <w:r>
              <w:rPr>
                <w:rFonts w:ascii="Cambria" w:eastAsia="Cambria" w:hAnsi="Cambria" w:cs="Cambria"/>
                <w:sz w:val="20"/>
              </w:rPr>
              <w:t>UC0</w:t>
            </w:r>
            <w:r w:rsidR="002016CF">
              <w:rPr>
                <w:rFonts w:ascii="Cambria" w:eastAsia="Cambria" w:hAnsi="Cambria" w:cs="Cambria"/>
                <w:sz w:val="20"/>
              </w:rPr>
              <w:t>24</w:t>
            </w:r>
          </w:p>
        </w:tc>
      </w:tr>
      <w:tr w:rsidR="000B17B9" w14:paraId="42DABC3E" w14:textId="77777777" w:rsidTr="001C4DE3">
        <w:trPr>
          <w:trHeight w:val="245"/>
        </w:trPr>
        <w:tc>
          <w:tcPr>
            <w:tcW w:w="1614" w:type="dxa"/>
            <w:tcBorders>
              <w:top w:val="single" w:sz="4" w:space="0" w:color="000000"/>
              <w:left w:val="single" w:sz="4" w:space="0" w:color="000000"/>
              <w:bottom w:val="single" w:sz="4" w:space="0" w:color="000000"/>
              <w:right w:val="single" w:sz="4" w:space="0" w:color="000000"/>
            </w:tcBorders>
          </w:tcPr>
          <w:p w14:paraId="434D1D43" w14:textId="77777777" w:rsidR="00D11B5D" w:rsidRDefault="00D11B5D" w:rsidP="001C4DE3">
            <w:pPr>
              <w:ind w:right="26"/>
            </w:pPr>
            <w:r>
              <w:rPr>
                <w:rFonts w:ascii="Cambria" w:eastAsia="Cambria" w:hAnsi="Cambria" w:cs="Cambria"/>
                <w:sz w:val="20"/>
              </w:rPr>
              <w:t xml:space="preserve">Aktor </w:t>
            </w:r>
          </w:p>
        </w:tc>
        <w:tc>
          <w:tcPr>
            <w:tcW w:w="4637" w:type="dxa"/>
            <w:gridSpan w:val="2"/>
            <w:tcBorders>
              <w:top w:val="single" w:sz="4" w:space="0" w:color="000000"/>
              <w:left w:val="single" w:sz="4" w:space="0" w:color="000000"/>
              <w:bottom w:val="single" w:sz="4" w:space="0" w:color="000000"/>
              <w:right w:val="single" w:sz="4" w:space="0" w:color="000000"/>
            </w:tcBorders>
          </w:tcPr>
          <w:p w14:paraId="00687846" w14:textId="77777777" w:rsidR="00D11B5D" w:rsidRPr="00B77097" w:rsidRDefault="00D11B5D" w:rsidP="001C4DE3">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r>
              <w:rPr>
                <w:rFonts w:asciiTheme="majorBidi" w:hAnsiTheme="majorBidi" w:cstheme="majorBidi"/>
                <w:lang w:val="en-US"/>
              </w:rPr>
              <w:t xml:space="preserve"> dan Group Head</w:t>
            </w:r>
          </w:p>
        </w:tc>
      </w:tr>
      <w:tr w:rsidR="000B17B9" w14:paraId="5D675D08" w14:textId="77777777" w:rsidTr="001C4DE3">
        <w:trPr>
          <w:trHeight w:val="245"/>
        </w:trPr>
        <w:tc>
          <w:tcPr>
            <w:tcW w:w="1614" w:type="dxa"/>
            <w:tcBorders>
              <w:top w:val="single" w:sz="4" w:space="0" w:color="000000"/>
              <w:left w:val="single" w:sz="4" w:space="0" w:color="000000"/>
              <w:bottom w:val="single" w:sz="4" w:space="0" w:color="000000"/>
              <w:right w:val="single" w:sz="4" w:space="0" w:color="000000"/>
            </w:tcBorders>
          </w:tcPr>
          <w:p w14:paraId="5C7473CF" w14:textId="77777777" w:rsidR="00D11B5D" w:rsidRDefault="00D11B5D" w:rsidP="001C4DE3">
            <w:pPr>
              <w:ind w:right="26"/>
            </w:pPr>
            <w:r>
              <w:rPr>
                <w:rFonts w:ascii="Cambria" w:eastAsia="Cambria" w:hAnsi="Cambria" w:cs="Cambria"/>
                <w:sz w:val="20"/>
              </w:rPr>
              <w:t xml:space="preserve">Deskripsi </w:t>
            </w:r>
          </w:p>
        </w:tc>
        <w:tc>
          <w:tcPr>
            <w:tcW w:w="4637" w:type="dxa"/>
            <w:gridSpan w:val="2"/>
            <w:tcBorders>
              <w:top w:val="single" w:sz="4" w:space="0" w:color="000000"/>
              <w:left w:val="single" w:sz="4" w:space="0" w:color="000000"/>
              <w:bottom w:val="single" w:sz="4" w:space="0" w:color="000000"/>
              <w:right w:val="single" w:sz="4" w:space="0" w:color="000000"/>
            </w:tcBorders>
          </w:tcPr>
          <w:p w14:paraId="7A8BB9E4" w14:textId="6A689685" w:rsidR="00D11B5D" w:rsidRPr="00B22C89" w:rsidRDefault="00D11B5D" w:rsidP="001C4DE3">
            <w:pPr>
              <w:ind w:right="26"/>
              <w:rPr>
                <w:rFonts w:asciiTheme="majorBidi" w:hAnsiTheme="majorBidi" w:cstheme="majorBidi"/>
                <w:lang w:val="en-US"/>
              </w:rPr>
            </w:pPr>
            <w:r>
              <w:rPr>
                <w:rFonts w:asciiTheme="majorBidi" w:hAnsiTheme="majorBidi" w:cstheme="majorBidi"/>
                <w:lang w:val="id-ID"/>
              </w:rPr>
              <w:t xml:space="preserve">IT Finance </w:t>
            </w:r>
            <w:r>
              <w:rPr>
                <w:rFonts w:asciiTheme="majorBidi" w:hAnsiTheme="majorBidi" w:cstheme="majorBidi"/>
                <w:lang w:val="en-US"/>
              </w:rPr>
              <w:t xml:space="preserve">dan Group Head </w:t>
            </w:r>
            <w:r>
              <w:rPr>
                <w:rFonts w:asciiTheme="majorBidi" w:hAnsiTheme="majorBidi" w:cstheme="majorBidi"/>
                <w:lang w:val="id-ID"/>
              </w:rPr>
              <w:t>melihat daftar d</w:t>
            </w:r>
            <w:r>
              <w:rPr>
                <w:rFonts w:asciiTheme="majorBidi" w:hAnsiTheme="majorBidi" w:cstheme="majorBidi"/>
                <w:lang w:val="en-US"/>
              </w:rPr>
              <w:t xml:space="preserve">ata </w:t>
            </w:r>
            <w:r w:rsidR="002767A1">
              <w:rPr>
                <w:rFonts w:asciiTheme="majorBidi" w:hAnsiTheme="majorBidi" w:cstheme="majorBidi"/>
                <w:lang w:val="en-US"/>
              </w:rPr>
              <w:t>Jenis Project</w:t>
            </w:r>
          </w:p>
        </w:tc>
      </w:tr>
      <w:tr w:rsidR="000B17B9" w14:paraId="5D2A3D89" w14:textId="77777777" w:rsidTr="001C4DE3">
        <w:trPr>
          <w:trHeight w:val="243"/>
        </w:trPr>
        <w:tc>
          <w:tcPr>
            <w:tcW w:w="1614" w:type="dxa"/>
            <w:tcBorders>
              <w:top w:val="single" w:sz="4" w:space="0" w:color="000000"/>
              <w:left w:val="single" w:sz="4" w:space="0" w:color="000000"/>
              <w:bottom w:val="single" w:sz="4" w:space="0" w:color="000000"/>
              <w:right w:val="single" w:sz="4" w:space="0" w:color="000000"/>
            </w:tcBorders>
          </w:tcPr>
          <w:p w14:paraId="6168E9D3" w14:textId="77777777" w:rsidR="00D11B5D" w:rsidRDefault="00D11B5D" w:rsidP="001C4DE3">
            <w:pPr>
              <w:ind w:right="26"/>
            </w:pPr>
            <w:r>
              <w:rPr>
                <w:rFonts w:ascii="Cambria" w:eastAsia="Cambria" w:hAnsi="Cambria" w:cs="Cambria"/>
                <w:sz w:val="20"/>
              </w:rPr>
              <w:t xml:space="preserve">Kondisi Awal </w:t>
            </w:r>
          </w:p>
        </w:tc>
        <w:tc>
          <w:tcPr>
            <w:tcW w:w="4637" w:type="dxa"/>
            <w:gridSpan w:val="2"/>
            <w:tcBorders>
              <w:top w:val="single" w:sz="4" w:space="0" w:color="000000"/>
              <w:left w:val="single" w:sz="4" w:space="0" w:color="000000"/>
              <w:bottom w:val="single" w:sz="4" w:space="0" w:color="000000"/>
              <w:right w:val="single" w:sz="4" w:space="0" w:color="000000"/>
            </w:tcBorders>
          </w:tcPr>
          <w:p w14:paraId="10DF2F67" w14:textId="77777777" w:rsidR="00D11B5D" w:rsidRDefault="00D11B5D" w:rsidP="001C4DE3">
            <w:pPr>
              <w:ind w:right="26"/>
            </w:pPr>
            <w:r>
              <w:rPr>
                <w:rFonts w:ascii="Cambria" w:eastAsia="Cambria" w:hAnsi="Cambria" w:cs="Cambria"/>
                <w:sz w:val="20"/>
              </w:rPr>
              <w:t xml:space="preserve">- </w:t>
            </w:r>
          </w:p>
        </w:tc>
      </w:tr>
      <w:tr w:rsidR="000B17B9" w14:paraId="1A4225C2" w14:textId="77777777" w:rsidTr="001C4DE3">
        <w:trPr>
          <w:trHeight w:val="245"/>
        </w:trPr>
        <w:tc>
          <w:tcPr>
            <w:tcW w:w="1614" w:type="dxa"/>
            <w:tcBorders>
              <w:top w:val="single" w:sz="4" w:space="0" w:color="000000"/>
              <w:left w:val="single" w:sz="4" w:space="0" w:color="000000"/>
              <w:bottom w:val="single" w:sz="4" w:space="0" w:color="000000"/>
              <w:right w:val="single" w:sz="4" w:space="0" w:color="000000"/>
            </w:tcBorders>
          </w:tcPr>
          <w:p w14:paraId="388796AC" w14:textId="77777777" w:rsidR="00D11B5D" w:rsidRDefault="00D11B5D" w:rsidP="001C4DE3">
            <w:pPr>
              <w:ind w:right="26"/>
            </w:pPr>
            <w:r>
              <w:rPr>
                <w:rFonts w:ascii="Cambria" w:eastAsia="Cambria" w:hAnsi="Cambria" w:cs="Cambria"/>
                <w:sz w:val="20"/>
              </w:rPr>
              <w:t xml:space="preserve">Kondisi Akhir </w:t>
            </w:r>
          </w:p>
        </w:tc>
        <w:tc>
          <w:tcPr>
            <w:tcW w:w="4637" w:type="dxa"/>
            <w:gridSpan w:val="2"/>
            <w:tcBorders>
              <w:top w:val="single" w:sz="4" w:space="0" w:color="000000"/>
              <w:left w:val="single" w:sz="4" w:space="0" w:color="000000"/>
              <w:bottom w:val="single" w:sz="4" w:space="0" w:color="000000"/>
              <w:right w:val="single" w:sz="4" w:space="0" w:color="000000"/>
            </w:tcBorders>
          </w:tcPr>
          <w:p w14:paraId="44AC1F86" w14:textId="77777777" w:rsidR="00D11B5D" w:rsidRDefault="00D11B5D" w:rsidP="001C4DE3">
            <w:pPr>
              <w:ind w:right="26"/>
            </w:pPr>
            <w:r>
              <w:rPr>
                <w:rFonts w:ascii="Cambria" w:eastAsia="Cambria" w:hAnsi="Cambria" w:cs="Cambria"/>
                <w:sz w:val="20"/>
              </w:rPr>
              <w:t xml:space="preserve">- </w:t>
            </w:r>
          </w:p>
        </w:tc>
      </w:tr>
      <w:tr w:rsidR="000B17B9" w14:paraId="3C68AE77" w14:textId="77777777" w:rsidTr="001C4DE3">
        <w:trPr>
          <w:trHeight w:val="326"/>
        </w:trPr>
        <w:tc>
          <w:tcPr>
            <w:tcW w:w="6251" w:type="dxa"/>
            <w:gridSpan w:val="3"/>
            <w:tcBorders>
              <w:top w:val="single" w:sz="4" w:space="0" w:color="000000"/>
              <w:left w:val="single" w:sz="4" w:space="0" w:color="000000"/>
              <w:bottom w:val="single" w:sz="4" w:space="0" w:color="000000"/>
              <w:right w:val="single" w:sz="4" w:space="0" w:color="000000"/>
            </w:tcBorders>
          </w:tcPr>
          <w:p w14:paraId="76AF414A" w14:textId="77777777" w:rsidR="00D11B5D" w:rsidRDefault="00D11B5D" w:rsidP="001C4DE3">
            <w:pPr>
              <w:ind w:right="26"/>
            </w:pPr>
            <w:r>
              <w:rPr>
                <w:rFonts w:ascii="Cambria" w:eastAsia="Cambria" w:hAnsi="Cambria" w:cs="Cambria"/>
                <w:sz w:val="20"/>
              </w:rPr>
              <w:t xml:space="preserve">Alur Normal </w:t>
            </w:r>
          </w:p>
        </w:tc>
      </w:tr>
      <w:tr w:rsidR="000B17B9" w14:paraId="4FB070D2" w14:textId="77777777" w:rsidTr="001C4DE3">
        <w:trPr>
          <w:trHeight w:val="174"/>
        </w:trPr>
        <w:tc>
          <w:tcPr>
            <w:tcW w:w="3126" w:type="dxa"/>
            <w:gridSpan w:val="2"/>
            <w:tcBorders>
              <w:top w:val="single" w:sz="4" w:space="0" w:color="000000"/>
              <w:left w:val="single" w:sz="4" w:space="0" w:color="000000"/>
              <w:bottom w:val="single" w:sz="4" w:space="0" w:color="000000"/>
              <w:right w:val="single" w:sz="4" w:space="0" w:color="000000"/>
            </w:tcBorders>
          </w:tcPr>
          <w:p w14:paraId="16F9EB5E" w14:textId="77777777" w:rsidR="00D11B5D" w:rsidRPr="00B22C89" w:rsidRDefault="00D11B5D" w:rsidP="001C4DE3">
            <w:pPr>
              <w:ind w:right="26"/>
              <w:jc w:val="center"/>
              <w:rPr>
                <w:rFonts w:ascii="Cambria" w:eastAsia="Cambria" w:hAnsi="Cambria" w:cs="Cambria"/>
                <w:sz w:val="20"/>
                <w:lang w:val="en-US"/>
              </w:rPr>
            </w:pPr>
            <w:r>
              <w:rPr>
                <w:rFonts w:ascii="Cambria" w:eastAsia="Cambria" w:hAnsi="Cambria" w:cs="Cambria"/>
                <w:sz w:val="20"/>
                <w:lang w:val="id-ID"/>
              </w:rPr>
              <w:t>IT Finance</w:t>
            </w:r>
            <w:r>
              <w:rPr>
                <w:rFonts w:ascii="Cambria" w:eastAsia="Cambria" w:hAnsi="Cambria" w:cs="Cambria"/>
                <w:sz w:val="20"/>
                <w:lang w:val="en-US"/>
              </w:rPr>
              <w:t xml:space="preserve"> dan Group Head</w:t>
            </w:r>
          </w:p>
        </w:tc>
        <w:tc>
          <w:tcPr>
            <w:tcW w:w="3125" w:type="dxa"/>
            <w:tcBorders>
              <w:top w:val="single" w:sz="4" w:space="0" w:color="000000"/>
              <w:left w:val="single" w:sz="4" w:space="0" w:color="000000"/>
              <w:bottom w:val="single" w:sz="4" w:space="0" w:color="000000"/>
              <w:right w:val="single" w:sz="4" w:space="0" w:color="000000"/>
            </w:tcBorders>
          </w:tcPr>
          <w:p w14:paraId="0CC72A5A" w14:textId="77777777" w:rsidR="00D11B5D" w:rsidRDefault="00D11B5D" w:rsidP="001C4DE3">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2CB832D0" w14:textId="77777777" w:rsidTr="001C4DE3">
        <w:trPr>
          <w:trHeight w:val="789"/>
        </w:trPr>
        <w:tc>
          <w:tcPr>
            <w:tcW w:w="3126" w:type="dxa"/>
            <w:gridSpan w:val="2"/>
            <w:tcBorders>
              <w:top w:val="single" w:sz="4" w:space="0" w:color="000000"/>
              <w:left w:val="single" w:sz="4" w:space="0" w:color="000000"/>
              <w:bottom w:val="single" w:sz="4" w:space="0" w:color="000000"/>
              <w:right w:val="single" w:sz="4" w:space="0" w:color="000000"/>
            </w:tcBorders>
          </w:tcPr>
          <w:p w14:paraId="3EE515FC" w14:textId="3DD2FBF8" w:rsidR="00D11B5D" w:rsidRPr="00153276" w:rsidRDefault="00D11B5D" w:rsidP="002070B2">
            <w:pPr>
              <w:pStyle w:val="ListParagraph"/>
              <w:numPr>
                <w:ilvl w:val="0"/>
                <w:numId w:val="99"/>
              </w:numPr>
              <w:spacing w:after="6"/>
              <w:ind w:left="316" w:right="26"/>
            </w:pPr>
            <w:r>
              <w:rPr>
                <w:rFonts w:ascii="Cambria" w:eastAsia="Cambria" w:hAnsi="Cambria" w:cs="Cambria"/>
                <w:sz w:val="20"/>
                <w:lang w:val="id-ID"/>
              </w:rPr>
              <w:t>IT Finance</w:t>
            </w:r>
            <w:r>
              <w:rPr>
                <w:rFonts w:ascii="Cambria" w:eastAsia="Cambria" w:hAnsi="Cambria" w:cs="Cambria"/>
                <w:sz w:val="20"/>
                <w:lang w:val="en-US"/>
              </w:rPr>
              <w:t xml:space="preserve"> dan Group Head</w:t>
            </w:r>
            <w:r>
              <w:rPr>
                <w:rFonts w:ascii="Cambria" w:eastAsia="Cambria" w:hAnsi="Cambria" w:cs="Cambria"/>
                <w:sz w:val="20"/>
                <w:lang w:val="id-ID"/>
              </w:rPr>
              <w:t xml:space="preserve"> memilih menu “Daftar </w:t>
            </w:r>
            <w:r w:rsidR="00213132">
              <w:rPr>
                <w:rFonts w:ascii="Cambria" w:eastAsia="Cambria" w:hAnsi="Cambria" w:cs="Cambria"/>
                <w:sz w:val="20"/>
                <w:lang w:val="en-US"/>
              </w:rPr>
              <w:t>Jenis Project</w:t>
            </w:r>
            <w:r>
              <w:rPr>
                <w:rFonts w:ascii="Cambria" w:eastAsia="Cambria" w:hAnsi="Cambria" w:cs="Cambria"/>
                <w:sz w:val="20"/>
                <w:lang w:val="id-ID"/>
              </w:rPr>
              <w:t>”</w:t>
            </w:r>
          </w:p>
        </w:tc>
        <w:tc>
          <w:tcPr>
            <w:tcW w:w="3125" w:type="dxa"/>
            <w:tcBorders>
              <w:top w:val="single" w:sz="4" w:space="0" w:color="000000"/>
              <w:left w:val="single" w:sz="4" w:space="0" w:color="000000"/>
              <w:bottom w:val="single" w:sz="4" w:space="0" w:color="000000"/>
              <w:right w:val="single" w:sz="4" w:space="0" w:color="000000"/>
            </w:tcBorders>
          </w:tcPr>
          <w:p w14:paraId="75893B63" w14:textId="11615DA3" w:rsidR="00D11B5D" w:rsidRPr="0047449A" w:rsidRDefault="00D11B5D" w:rsidP="002070B2">
            <w:pPr>
              <w:pStyle w:val="ListParagraph"/>
              <w:numPr>
                <w:ilvl w:val="1"/>
                <w:numId w:val="99"/>
              </w:numPr>
              <w:spacing w:after="6"/>
              <w:ind w:left="446" w:right="26"/>
              <w:rPr>
                <w:rFonts w:ascii="Cambria" w:eastAsia="Cambria" w:hAnsi="Cambria" w:cs="Cambria"/>
                <w:sz w:val="20"/>
                <w:lang w:val="id-ID"/>
              </w:rPr>
            </w:pPr>
            <w:r w:rsidRPr="0047449A">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Pr="0047449A">
              <w:rPr>
                <w:rFonts w:ascii="Cambria" w:eastAsia="Cambria" w:hAnsi="Cambria" w:cs="Cambria"/>
                <w:sz w:val="20"/>
                <w:lang w:val="id-ID"/>
              </w:rPr>
              <w:t xml:space="preserve">daftar </w:t>
            </w:r>
            <w:r w:rsidR="00213132">
              <w:rPr>
                <w:rFonts w:ascii="Cambria" w:eastAsia="Cambria" w:hAnsi="Cambria" w:cs="Cambria"/>
                <w:sz w:val="20"/>
                <w:lang w:val="en-US"/>
              </w:rPr>
              <w:t>Jenis Project</w:t>
            </w:r>
          </w:p>
        </w:tc>
      </w:tr>
      <w:tr w:rsidR="000B17B9" w14:paraId="66C53F8B" w14:textId="77777777" w:rsidTr="001C4DE3">
        <w:trPr>
          <w:trHeight w:val="480"/>
        </w:trPr>
        <w:tc>
          <w:tcPr>
            <w:tcW w:w="6251" w:type="dxa"/>
            <w:gridSpan w:val="3"/>
            <w:tcBorders>
              <w:top w:val="single" w:sz="4" w:space="0" w:color="000000"/>
              <w:left w:val="single" w:sz="4" w:space="0" w:color="000000"/>
              <w:bottom w:val="single" w:sz="4" w:space="0" w:color="000000"/>
              <w:right w:val="single" w:sz="4" w:space="0" w:color="000000"/>
            </w:tcBorders>
          </w:tcPr>
          <w:p w14:paraId="31821421" w14:textId="77777777" w:rsidR="00D11B5D" w:rsidRDefault="00D11B5D" w:rsidP="001C4DE3">
            <w:pPr>
              <w:ind w:right="26"/>
            </w:pPr>
            <w:r>
              <w:rPr>
                <w:rFonts w:ascii="Cambria" w:eastAsia="Cambria" w:hAnsi="Cambria" w:cs="Cambria"/>
                <w:sz w:val="20"/>
              </w:rPr>
              <w:t xml:space="preserve">Alur Alternatif </w:t>
            </w:r>
          </w:p>
          <w:p w14:paraId="664B032A" w14:textId="77777777" w:rsidR="00D11B5D" w:rsidRDefault="00D11B5D" w:rsidP="001C4DE3">
            <w:pPr>
              <w:ind w:right="26"/>
            </w:pPr>
            <w:r>
              <w:rPr>
                <w:rFonts w:ascii="Cambria" w:eastAsia="Cambria" w:hAnsi="Cambria" w:cs="Cambria"/>
                <w:sz w:val="20"/>
              </w:rPr>
              <w:t>-</w:t>
            </w:r>
          </w:p>
        </w:tc>
      </w:tr>
      <w:tr w:rsidR="000B17B9" w14:paraId="3B4C596B" w14:textId="77777777" w:rsidTr="001C4DE3">
        <w:trPr>
          <w:trHeight w:val="242"/>
        </w:trPr>
        <w:tc>
          <w:tcPr>
            <w:tcW w:w="6251" w:type="dxa"/>
            <w:gridSpan w:val="3"/>
            <w:tcBorders>
              <w:top w:val="single" w:sz="4" w:space="0" w:color="000000"/>
              <w:left w:val="single" w:sz="4" w:space="0" w:color="000000"/>
              <w:bottom w:val="single" w:sz="4" w:space="0" w:color="000000"/>
              <w:right w:val="single" w:sz="4" w:space="0" w:color="000000"/>
            </w:tcBorders>
          </w:tcPr>
          <w:p w14:paraId="382396CE" w14:textId="77777777" w:rsidR="00D11B5D" w:rsidRDefault="00D11B5D" w:rsidP="001C4DE3">
            <w:pPr>
              <w:ind w:right="26"/>
            </w:pPr>
            <w:r>
              <w:rPr>
                <w:rFonts w:ascii="Cambria" w:eastAsia="Cambria" w:hAnsi="Cambria" w:cs="Cambria"/>
                <w:sz w:val="20"/>
              </w:rPr>
              <w:t xml:space="preserve">Pengecualian </w:t>
            </w:r>
          </w:p>
          <w:p w14:paraId="485D3879" w14:textId="77777777" w:rsidR="00D11B5D" w:rsidRDefault="00D11B5D" w:rsidP="001C4DE3">
            <w:pPr>
              <w:ind w:right="26"/>
            </w:pPr>
            <w:r>
              <w:rPr>
                <w:rFonts w:ascii="Cambria" w:eastAsia="Cambria" w:hAnsi="Cambria" w:cs="Cambria"/>
                <w:sz w:val="20"/>
              </w:rPr>
              <w:t>-</w:t>
            </w:r>
          </w:p>
        </w:tc>
      </w:tr>
      <w:tr w:rsidR="000B17B9" w14:paraId="38A1BDCB" w14:textId="77777777" w:rsidTr="001C4DE3">
        <w:trPr>
          <w:trHeight w:val="274"/>
        </w:trPr>
        <w:tc>
          <w:tcPr>
            <w:tcW w:w="1614" w:type="dxa"/>
            <w:tcBorders>
              <w:top w:val="single" w:sz="4" w:space="0" w:color="000000"/>
              <w:left w:val="single" w:sz="4" w:space="0" w:color="000000"/>
              <w:bottom w:val="single" w:sz="4" w:space="0" w:color="000000"/>
              <w:right w:val="single" w:sz="4" w:space="0" w:color="000000"/>
            </w:tcBorders>
          </w:tcPr>
          <w:p w14:paraId="7B0F2114" w14:textId="77777777" w:rsidR="00D11B5D" w:rsidRDefault="00D11B5D" w:rsidP="001C4DE3">
            <w:pPr>
              <w:ind w:right="26"/>
            </w:pPr>
            <w:r>
              <w:rPr>
                <w:rFonts w:ascii="Cambria" w:eastAsia="Cambria" w:hAnsi="Cambria" w:cs="Cambria"/>
                <w:sz w:val="20"/>
              </w:rPr>
              <w:t xml:space="preserve">Ektensi </w:t>
            </w:r>
          </w:p>
        </w:tc>
        <w:tc>
          <w:tcPr>
            <w:tcW w:w="4637" w:type="dxa"/>
            <w:gridSpan w:val="2"/>
            <w:tcBorders>
              <w:top w:val="single" w:sz="4" w:space="0" w:color="000000"/>
              <w:left w:val="single" w:sz="4" w:space="0" w:color="000000"/>
              <w:bottom w:val="single" w:sz="4" w:space="0" w:color="000000"/>
              <w:right w:val="single" w:sz="4" w:space="0" w:color="000000"/>
            </w:tcBorders>
          </w:tcPr>
          <w:p w14:paraId="0E74F9D9" w14:textId="77777777" w:rsidR="00D11B5D" w:rsidRPr="006B146F" w:rsidRDefault="00D11B5D" w:rsidP="001C4DE3">
            <w:pPr>
              <w:ind w:right="26"/>
              <w:rPr>
                <w:lang w:val="id-ID"/>
              </w:rPr>
            </w:pPr>
            <w:r>
              <w:rPr>
                <w:lang w:val="id-ID"/>
              </w:rPr>
              <w:t>-</w:t>
            </w:r>
          </w:p>
        </w:tc>
      </w:tr>
    </w:tbl>
    <w:p w14:paraId="29275A32" w14:textId="77777777" w:rsidR="003F1DE2" w:rsidRDefault="003F1DE2" w:rsidP="00D11B5D">
      <w:pPr>
        <w:spacing w:after="0"/>
        <w:ind w:right="26"/>
        <w:jc w:val="right"/>
        <w:rPr>
          <w:noProof/>
        </w:rPr>
      </w:pPr>
    </w:p>
    <w:p w14:paraId="6A260B20" w14:textId="77777777" w:rsidR="00392E48" w:rsidRDefault="00392E48">
      <w:pPr>
        <w:rPr>
          <w:rFonts w:asciiTheme="majorBidi" w:hAnsiTheme="majorBidi" w:cstheme="majorBidi"/>
          <w:i/>
          <w:iCs/>
          <w:lang w:val="id-ID"/>
        </w:rPr>
      </w:pPr>
      <w:r>
        <w:br w:type="page"/>
      </w:r>
    </w:p>
    <w:p w14:paraId="45555C08" w14:textId="312DE42D" w:rsidR="00392E48" w:rsidRDefault="00392E48" w:rsidP="00392E48">
      <w:pPr>
        <w:pStyle w:val="Gambar"/>
      </w:pPr>
      <w:bookmarkStart w:id="109" w:name="_Toc51504079"/>
      <w:r>
        <w:lastRenderedPageBreak/>
        <w:t xml:space="preserve">Gambar 4. </w:t>
      </w:r>
      <w:r>
        <w:fldChar w:fldCharType="begin"/>
      </w:r>
      <w:r>
        <w:instrText xml:space="preserve"> SEQ Gambar_4. \* ARABIC </w:instrText>
      </w:r>
      <w:r>
        <w:fldChar w:fldCharType="separate"/>
      </w:r>
      <w:r w:rsidR="00BF546C">
        <w:rPr>
          <w:noProof/>
        </w:rPr>
        <w:t>27</w:t>
      </w:r>
      <w:r>
        <w:fldChar w:fldCharType="end"/>
      </w:r>
      <w:r>
        <w:t xml:space="preserve"> </w:t>
      </w:r>
      <w:r w:rsidRPr="00D07DF1">
        <w:t>Activity Diagram Melihat Data Jenis Project</w:t>
      </w:r>
      <w:bookmarkEnd w:id="109"/>
    </w:p>
    <w:p w14:paraId="226D42C1" w14:textId="55D40375" w:rsidR="00D11B5D" w:rsidRPr="00C93A18" w:rsidRDefault="008D7F67" w:rsidP="00392E48">
      <w:pPr>
        <w:spacing w:after="0"/>
        <w:ind w:right="26"/>
        <w:jc w:val="center"/>
      </w:pPr>
      <w:r w:rsidRPr="008D7F67">
        <w:rPr>
          <w:rFonts w:ascii="Times New Roman" w:eastAsia="Times New Roman" w:hAnsi="Times New Roman" w:cs="Times New Roman"/>
          <w:noProof/>
        </w:rPr>
        <w:drawing>
          <wp:inline distT="0" distB="0" distL="0" distR="0" wp14:anchorId="65486506" wp14:editId="10BB7516">
            <wp:extent cx="3347085" cy="184848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47085" cy="1848485"/>
                    </a:xfrm>
                    <a:prstGeom prst="rect">
                      <a:avLst/>
                    </a:prstGeom>
                    <a:noFill/>
                    <a:ln>
                      <a:noFill/>
                    </a:ln>
                  </pic:spPr>
                </pic:pic>
              </a:graphicData>
            </a:graphic>
          </wp:inline>
        </w:drawing>
      </w:r>
    </w:p>
    <w:p w14:paraId="42A3C243" w14:textId="77777777" w:rsidR="008654A0" w:rsidRPr="005650A9" w:rsidRDefault="008654A0" w:rsidP="008654A0">
      <w:pPr>
        <w:spacing w:after="0"/>
        <w:ind w:right="26"/>
        <w:rPr>
          <w:rFonts w:ascii="Times New Roman" w:eastAsia="Times New Roman" w:hAnsi="Times New Roman" w:cs="Times New Roman"/>
          <w:i/>
        </w:rPr>
      </w:pPr>
    </w:p>
    <w:p w14:paraId="1F604D79" w14:textId="406D3F7F" w:rsidR="008654A0" w:rsidRDefault="008654A0" w:rsidP="008654A0">
      <w:pPr>
        <w:pStyle w:val="Heading4"/>
        <w:ind w:left="0" w:right="26" w:firstLine="0"/>
      </w:pPr>
      <w:r>
        <w:t>25.</w:t>
      </w:r>
      <w:r w:rsidRPr="6C7C1522">
        <w:rPr>
          <w:rFonts w:ascii="Arial" w:eastAsia="Arial" w:hAnsi="Arial" w:cs="Arial"/>
        </w:rPr>
        <w:t xml:space="preserve"> </w:t>
      </w:r>
      <w:r>
        <w:t>Menambah Data Jenis Project</w:t>
      </w:r>
    </w:p>
    <w:p w14:paraId="6EBB797C" w14:textId="19C003B3" w:rsidR="000B37BF" w:rsidRDefault="000B37BF" w:rsidP="00C93A18">
      <w:pPr>
        <w:spacing w:after="12" w:line="248" w:lineRule="auto"/>
        <w:ind w:right="26" w:firstLine="284"/>
        <w:jc w:val="both"/>
        <w:rPr>
          <w:lang w:val="id-ID"/>
        </w:rPr>
      </w:pPr>
      <w:r>
        <w:rPr>
          <w:rFonts w:ascii="Times New Roman" w:eastAsia="Times New Roman" w:hAnsi="Times New Roman" w:cs="Times New Roman"/>
          <w:lang w:val="id-ID"/>
        </w:rPr>
        <w:t xml:space="preserve">Berikut merupakan penjelasan dari kasus penggunaan untuk menambah data jenis </w:t>
      </w:r>
      <w:r w:rsidRPr="000B37BF">
        <w:rPr>
          <w:rFonts w:ascii="Times New Roman" w:eastAsia="Times New Roman" w:hAnsi="Times New Roman" w:cs="Times New Roman"/>
          <w:i/>
          <w:iCs/>
          <w:lang w:val="id-ID"/>
        </w:rPr>
        <w:t>project</w:t>
      </w:r>
      <w:r>
        <w:rPr>
          <w:rFonts w:ascii="Times New Roman" w:eastAsia="Times New Roman" w:hAnsi="Times New Roman" w:cs="Times New Roman"/>
          <w:lang w:val="id-ID"/>
        </w:rPr>
        <w:t>.</w:t>
      </w:r>
    </w:p>
    <w:p w14:paraId="25132549" w14:textId="77777777" w:rsidR="008654A0" w:rsidRPr="0008143D" w:rsidRDefault="008654A0" w:rsidP="008654A0">
      <w:pPr>
        <w:spacing w:after="11" w:line="249" w:lineRule="auto"/>
        <w:ind w:right="26"/>
        <w:rPr>
          <w:rFonts w:ascii="Times New Roman" w:eastAsia="Times New Roman" w:hAnsi="Times New Roman" w:cs="Times New Roman"/>
          <w:sz w:val="20"/>
          <w:szCs w:val="20"/>
        </w:rPr>
      </w:pPr>
    </w:p>
    <w:p w14:paraId="74EA94C9" w14:textId="4FFB9C92" w:rsidR="00392E48" w:rsidRDefault="00392E48" w:rsidP="00392E48">
      <w:pPr>
        <w:pStyle w:val="Gambar"/>
      </w:pPr>
      <w:bookmarkStart w:id="110" w:name="_Toc51018112"/>
      <w:r>
        <w:t xml:space="preserve">Tabel 4. </w:t>
      </w:r>
      <w:r>
        <w:fldChar w:fldCharType="begin"/>
      </w:r>
      <w:r>
        <w:instrText xml:space="preserve"> SEQ Tabel_4. \* ARABIC </w:instrText>
      </w:r>
      <w:r>
        <w:fldChar w:fldCharType="separate"/>
      </w:r>
      <w:r w:rsidR="00BF546C">
        <w:rPr>
          <w:noProof/>
        </w:rPr>
        <w:t>28</w:t>
      </w:r>
      <w:r>
        <w:fldChar w:fldCharType="end"/>
      </w:r>
      <w:r>
        <w:t xml:space="preserve"> </w:t>
      </w:r>
      <w:r w:rsidRPr="00237C1D">
        <w:t xml:space="preserve">Use Case Menambah </w:t>
      </w:r>
      <w:r w:rsidRPr="007730CD">
        <w:rPr>
          <w:i w:val="0"/>
          <w:iCs w:val="0"/>
        </w:rPr>
        <w:t>Jenis</w:t>
      </w:r>
      <w:r w:rsidRPr="00237C1D">
        <w:t xml:space="preserve"> Project</w:t>
      </w:r>
      <w:bookmarkEnd w:id="110"/>
    </w:p>
    <w:tbl>
      <w:tblPr>
        <w:tblStyle w:val="TableGrid1"/>
        <w:tblW w:w="5246" w:type="dxa"/>
        <w:tblInd w:w="-2" w:type="dxa"/>
        <w:tblCellMar>
          <w:top w:w="37" w:type="dxa"/>
          <w:left w:w="108" w:type="dxa"/>
          <w:right w:w="115" w:type="dxa"/>
        </w:tblCellMar>
        <w:tblLook w:val="04A0" w:firstRow="1" w:lastRow="0" w:firstColumn="1" w:lastColumn="0" w:noHBand="0" w:noVBand="1"/>
      </w:tblPr>
      <w:tblGrid>
        <w:gridCol w:w="1354"/>
        <w:gridCol w:w="1269"/>
        <w:gridCol w:w="2623"/>
      </w:tblGrid>
      <w:tr w:rsidR="000B17B9" w14:paraId="6794384B" w14:textId="77777777" w:rsidTr="00392E48">
        <w:trPr>
          <w:trHeight w:val="278"/>
        </w:trPr>
        <w:tc>
          <w:tcPr>
            <w:tcW w:w="1354" w:type="dxa"/>
            <w:tcBorders>
              <w:top w:val="single" w:sz="4" w:space="0" w:color="000000"/>
              <w:left w:val="single" w:sz="4" w:space="0" w:color="000000"/>
              <w:bottom w:val="single" w:sz="4" w:space="0" w:color="000000"/>
              <w:right w:val="single" w:sz="4" w:space="0" w:color="000000"/>
            </w:tcBorders>
          </w:tcPr>
          <w:p w14:paraId="6A8A18F7" w14:textId="77777777" w:rsidR="008654A0" w:rsidRDefault="008654A0" w:rsidP="001C4DE3">
            <w:pPr>
              <w:ind w:right="26"/>
            </w:pPr>
            <w:r>
              <w:rPr>
                <w:rFonts w:ascii="Cambria" w:eastAsia="Cambria" w:hAnsi="Cambria" w:cs="Cambria"/>
                <w:sz w:val="20"/>
              </w:rPr>
              <w:t xml:space="preserve">Nama </w:t>
            </w:r>
          </w:p>
        </w:tc>
        <w:tc>
          <w:tcPr>
            <w:tcW w:w="3892" w:type="dxa"/>
            <w:gridSpan w:val="2"/>
            <w:tcBorders>
              <w:top w:val="single" w:sz="4" w:space="0" w:color="000000"/>
              <w:left w:val="single" w:sz="4" w:space="0" w:color="000000"/>
              <w:bottom w:val="single" w:sz="4" w:space="0" w:color="000000"/>
              <w:right w:val="single" w:sz="4" w:space="0" w:color="000000"/>
            </w:tcBorders>
          </w:tcPr>
          <w:p w14:paraId="4EECA574" w14:textId="67C9CC62" w:rsidR="008654A0" w:rsidRPr="00964737" w:rsidRDefault="008654A0" w:rsidP="001C4DE3">
            <w:pPr>
              <w:ind w:right="26"/>
              <w:rPr>
                <w:lang w:val="en-US"/>
              </w:rPr>
            </w:pPr>
            <w:r>
              <w:rPr>
                <w:rFonts w:ascii="Cambria" w:eastAsia="Cambria" w:hAnsi="Cambria" w:cs="Cambria"/>
                <w:sz w:val="20"/>
              </w:rPr>
              <w:t xml:space="preserve">Menambah </w:t>
            </w:r>
            <w:r>
              <w:rPr>
                <w:rFonts w:ascii="Cambria" w:eastAsia="Cambria" w:hAnsi="Cambria" w:cs="Cambria"/>
                <w:sz w:val="20"/>
                <w:lang w:val="id-ID"/>
              </w:rPr>
              <w:t xml:space="preserve">Data </w:t>
            </w:r>
            <w:r w:rsidR="00964737">
              <w:rPr>
                <w:rFonts w:ascii="Cambria" w:eastAsia="Cambria" w:hAnsi="Cambria" w:cs="Cambria"/>
                <w:sz w:val="20"/>
                <w:lang w:val="en-US"/>
              </w:rPr>
              <w:t>Jenis Project</w:t>
            </w:r>
          </w:p>
        </w:tc>
      </w:tr>
      <w:tr w:rsidR="000B17B9" w14:paraId="681A831E" w14:textId="77777777" w:rsidTr="00392E48">
        <w:trPr>
          <w:trHeight w:val="278"/>
        </w:trPr>
        <w:tc>
          <w:tcPr>
            <w:tcW w:w="1354" w:type="dxa"/>
            <w:tcBorders>
              <w:top w:val="single" w:sz="4" w:space="0" w:color="000000"/>
              <w:left w:val="single" w:sz="4" w:space="0" w:color="000000"/>
              <w:bottom w:val="single" w:sz="4" w:space="0" w:color="000000"/>
              <w:right w:val="single" w:sz="4" w:space="0" w:color="000000"/>
            </w:tcBorders>
          </w:tcPr>
          <w:p w14:paraId="3C407754" w14:textId="77777777" w:rsidR="008654A0" w:rsidRDefault="008654A0" w:rsidP="001C4DE3">
            <w:pPr>
              <w:ind w:right="26"/>
            </w:pPr>
            <w:r>
              <w:rPr>
                <w:rFonts w:ascii="Cambria" w:eastAsia="Cambria" w:hAnsi="Cambria" w:cs="Cambria"/>
                <w:sz w:val="20"/>
              </w:rPr>
              <w:t xml:space="preserve">Kode </w:t>
            </w:r>
          </w:p>
        </w:tc>
        <w:tc>
          <w:tcPr>
            <w:tcW w:w="3892" w:type="dxa"/>
            <w:gridSpan w:val="2"/>
            <w:tcBorders>
              <w:top w:val="single" w:sz="4" w:space="0" w:color="000000"/>
              <w:left w:val="single" w:sz="4" w:space="0" w:color="000000"/>
              <w:bottom w:val="single" w:sz="4" w:space="0" w:color="000000"/>
              <w:right w:val="single" w:sz="4" w:space="0" w:color="000000"/>
            </w:tcBorders>
          </w:tcPr>
          <w:p w14:paraId="102EA271" w14:textId="3A225376" w:rsidR="008654A0" w:rsidRDefault="008654A0" w:rsidP="001C4DE3">
            <w:pPr>
              <w:ind w:right="26"/>
            </w:pPr>
            <w:r>
              <w:rPr>
                <w:rFonts w:ascii="Cambria" w:eastAsia="Cambria" w:hAnsi="Cambria" w:cs="Cambria"/>
                <w:sz w:val="20"/>
              </w:rPr>
              <w:t>UC02</w:t>
            </w:r>
            <w:r w:rsidR="00964737">
              <w:rPr>
                <w:rFonts w:ascii="Cambria" w:eastAsia="Cambria" w:hAnsi="Cambria" w:cs="Cambria"/>
                <w:sz w:val="20"/>
              </w:rPr>
              <w:t>5</w:t>
            </w:r>
          </w:p>
        </w:tc>
      </w:tr>
      <w:tr w:rsidR="000B17B9" w14:paraId="297BB415" w14:textId="77777777" w:rsidTr="00392E48">
        <w:trPr>
          <w:trHeight w:val="278"/>
        </w:trPr>
        <w:tc>
          <w:tcPr>
            <w:tcW w:w="1354" w:type="dxa"/>
            <w:tcBorders>
              <w:top w:val="single" w:sz="4" w:space="0" w:color="000000"/>
              <w:left w:val="single" w:sz="4" w:space="0" w:color="000000"/>
              <w:bottom w:val="single" w:sz="4" w:space="0" w:color="000000"/>
              <w:right w:val="single" w:sz="4" w:space="0" w:color="000000"/>
            </w:tcBorders>
          </w:tcPr>
          <w:p w14:paraId="5C250D55" w14:textId="77777777" w:rsidR="008654A0" w:rsidRDefault="008654A0" w:rsidP="001C4DE3">
            <w:pPr>
              <w:ind w:right="26"/>
            </w:pPr>
            <w:r>
              <w:rPr>
                <w:rFonts w:ascii="Cambria" w:eastAsia="Cambria" w:hAnsi="Cambria" w:cs="Cambria"/>
                <w:sz w:val="20"/>
              </w:rPr>
              <w:t xml:space="preserve">Aktor </w:t>
            </w:r>
          </w:p>
        </w:tc>
        <w:tc>
          <w:tcPr>
            <w:tcW w:w="3892" w:type="dxa"/>
            <w:gridSpan w:val="2"/>
            <w:tcBorders>
              <w:top w:val="single" w:sz="4" w:space="0" w:color="000000"/>
              <w:left w:val="single" w:sz="4" w:space="0" w:color="000000"/>
              <w:bottom w:val="single" w:sz="4" w:space="0" w:color="000000"/>
              <w:right w:val="single" w:sz="4" w:space="0" w:color="000000"/>
            </w:tcBorders>
          </w:tcPr>
          <w:p w14:paraId="147D6440" w14:textId="77777777" w:rsidR="008654A0" w:rsidRPr="00B77097" w:rsidRDefault="008654A0" w:rsidP="001C4DE3">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70DBEF05" w14:textId="77777777" w:rsidTr="00392E48">
        <w:trPr>
          <w:trHeight w:val="278"/>
        </w:trPr>
        <w:tc>
          <w:tcPr>
            <w:tcW w:w="1354" w:type="dxa"/>
            <w:tcBorders>
              <w:top w:val="single" w:sz="4" w:space="0" w:color="000000"/>
              <w:left w:val="single" w:sz="4" w:space="0" w:color="000000"/>
              <w:bottom w:val="single" w:sz="4" w:space="0" w:color="000000"/>
              <w:right w:val="single" w:sz="4" w:space="0" w:color="000000"/>
            </w:tcBorders>
          </w:tcPr>
          <w:p w14:paraId="09B85263" w14:textId="77777777" w:rsidR="008654A0" w:rsidRDefault="008654A0" w:rsidP="001C4DE3">
            <w:pPr>
              <w:ind w:right="26"/>
            </w:pPr>
            <w:r>
              <w:rPr>
                <w:rFonts w:ascii="Cambria" w:eastAsia="Cambria" w:hAnsi="Cambria" w:cs="Cambria"/>
                <w:sz w:val="20"/>
              </w:rPr>
              <w:t xml:space="preserve">Deskripsi </w:t>
            </w:r>
          </w:p>
        </w:tc>
        <w:tc>
          <w:tcPr>
            <w:tcW w:w="3892" w:type="dxa"/>
            <w:gridSpan w:val="2"/>
            <w:tcBorders>
              <w:top w:val="single" w:sz="4" w:space="0" w:color="000000"/>
              <w:left w:val="single" w:sz="4" w:space="0" w:color="000000"/>
              <w:bottom w:val="single" w:sz="4" w:space="0" w:color="000000"/>
              <w:right w:val="single" w:sz="4" w:space="0" w:color="000000"/>
            </w:tcBorders>
          </w:tcPr>
          <w:p w14:paraId="7F3D61C0" w14:textId="4121B755" w:rsidR="008654A0" w:rsidRPr="00B22C89" w:rsidRDefault="008654A0" w:rsidP="001C4DE3">
            <w:pPr>
              <w:ind w:right="26"/>
              <w:rPr>
                <w:rFonts w:asciiTheme="majorBidi" w:hAnsiTheme="majorBidi" w:cstheme="majorBidi"/>
                <w:lang w:val="en-US"/>
              </w:rPr>
            </w:pPr>
            <w:r>
              <w:rPr>
                <w:rFonts w:asciiTheme="majorBidi" w:hAnsiTheme="majorBidi" w:cstheme="majorBidi"/>
                <w:lang w:val="id-ID"/>
              </w:rPr>
              <w:t>IT Finance menambah d</w:t>
            </w:r>
            <w:r>
              <w:rPr>
                <w:rFonts w:asciiTheme="majorBidi" w:hAnsiTheme="majorBidi" w:cstheme="majorBidi"/>
                <w:lang w:val="en-US"/>
              </w:rPr>
              <w:t xml:space="preserve">ata </w:t>
            </w:r>
            <w:r w:rsidR="00D07B09">
              <w:rPr>
                <w:rFonts w:asciiTheme="majorBidi" w:hAnsiTheme="majorBidi" w:cstheme="majorBidi"/>
                <w:lang w:val="en-US"/>
              </w:rPr>
              <w:t>jenis project</w:t>
            </w:r>
            <w:r>
              <w:rPr>
                <w:rFonts w:asciiTheme="majorBidi" w:hAnsiTheme="majorBidi" w:cstheme="majorBidi"/>
                <w:lang w:val="en-US"/>
              </w:rPr>
              <w:t xml:space="preserve"> baru</w:t>
            </w:r>
          </w:p>
        </w:tc>
      </w:tr>
      <w:tr w:rsidR="000B17B9" w14:paraId="4CE1DE31" w14:textId="77777777" w:rsidTr="00392E48">
        <w:trPr>
          <w:trHeight w:val="276"/>
        </w:trPr>
        <w:tc>
          <w:tcPr>
            <w:tcW w:w="1354" w:type="dxa"/>
            <w:tcBorders>
              <w:top w:val="single" w:sz="4" w:space="0" w:color="000000"/>
              <w:left w:val="single" w:sz="4" w:space="0" w:color="000000"/>
              <w:bottom w:val="single" w:sz="4" w:space="0" w:color="000000"/>
              <w:right w:val="single" w:sz="4" w:space="0" w:color="000000"/>
            </w:tcBorders>
          </w:tcPr>
          <w:p w14:paraId="406D7ECA" w14:textId="77777777" w:rsidR="008654A0" w:rsidRDefault="008654A0" w:rsidP="001C4DE3">
            <w:pPr>
              <w:ind w:right="26"/>
            </w:pPr>
            <w:r>
              <w:rPr>
                <w:rFonts w:ascii="Cambria" w:eastAsia="Cambria" w:hAnsi="Cambria" w:cs="Cambria"/>
                <w:sz w:val="20"/>
              </w:rPr>
              <w:t xml:space="preserve">Kondisi Awal </w:t>
            </w:r>
          </w:p>
        </w:tc>
        <w:tc>
          <w:tcPr>
            <w:tcW w:w="3892" w:type="dxa"/>
            <w:gridSpan w:val="2"/>
            <w:tcBorders>
              <w:top w:val="single" w:sz="4" w:space="0" w:color="000000"/>
              <w:left w:val="single" w:sz="4" w:space="0" w:color="000000"/>
              <w:bottom w:val="single" w:sz="4" w:space="0" w:color="000000"/>
              <w:right w:val="single" w:sz="4" w:space="0" w:color="000000"/>
            </w:tcBorders>
          </w:tcPr>
          <w:p w14:paraId="43A5DB7B" w14:textId="5848341F" w:rsidR="008654A0" w:rsidRDefault="008654A0" w:rsidP="001C4DE3">
            <w:pPr>
              <w:ind w:right="26"/>
            </w:pPr>
            <w:r>
              <w:t xml:space="preserve">Data </w:t>
            </w:r>
            <w:r w:rsidR="00F555EE">
              <w:t>jenis project</w:t>
            </w:r>
            <w:r>
              <w:t xml:space="preserve"> belum terdaftar dalam sistem</w:t>
            </w:r>
          </w:p>
        </w:tc>
      </w:tr>
      <w:tr w:rsidR="000B17B9" w14:paraId="57F10343" w14:textId="77777777" w:rsidTr="00392E48">
        <w:trPr>
          <w:trHeight w:val="278"/>
        </w:trPr>
        <w:tc>
          <w:tcPr>
            <w:tcW w:w="1354" w:type="dxa"/>
            <w:tcBorders>
              <w:top w:val="single" w:sz="4" w:space="0" w:color="000000"/>
              <w:left w:val="single" w:sz="4" w:space="0" w:color="000000"/>
              <w:bottom w:val="single" w:sz="4" w:space="0" w:color="000000"/>
              <w:right w:val="single" w:sz="4" w:space="0" w:color="000000"/>
            </w:tcBorders>
          </w:tcPr>
          <w:p w14:paraId="1015D5D8" w14:textId="77777777" w:rsidR="008654A0" w:rsidRDefault="008654A0" w:rsidP="001C4DE3">
            <w:pPr>
              <w:ind w:right="26"/>
            </w:pPr>
            <w:r>
              <w:rPr>
                <w:rFonts w:ascii="Cambria" w:eastAsia="Cambria" w:hAnsi="Cambria" w:cs="Cambria"/>
                <w:sz w:val="20"/>
              </w:rPr>
              <w:t xml:space="preserve">Kondisi Akhir </w:t>
            </w:r>
          </w:p>
        </w:tc>
        <w:tc>
          <w:tcPr>
            <w:tcW w:w="3892" w:type="dxa"/>
            <w:gridSpan w:val="2"/>
            <w:tcBorders>
              <w:top w:val="single" w:sz="4" w:space="0" w:color="000000"/>
              <w:left w:val="single" w:sz="4" w:space="0" w:color="000000"/>
              <w:bottom w:val="single" w:sz="4" w:space="0" w:color="000000"/>
              <w:right w:val="single" w:sz="4" w:space="0" w:color="000000"/>
            </w:tcBorders>
          </w:tcPr>
          <w:p w14:paraId="30B9835B" w14:textId="75B0C8FB" w:rsidR="008654A0" w:rsidRDefault="008654A0" w:rsidP="001C4DE3">
            <w:pPr>
              <w:ind w:right="26"/>
            </w:pPr>
            <w:r>
              <w:t xml:space="preserve">Data </w:t>
            </w:r>
            <w:r w:rsidR="00F555EE">
              <w:t>jenis project</w:t>
            </w:r>
            <w:r>
              <w:t xml:space="preserve"> terdata dalam sistem</w:t>
            </w:r>
          </w:p>
        </w:tc>
      </w:tr>
      <w:tr w:rsidR="000B17B9" w14:paraId="135826BC" w14:textId="77777777" w:rsidTr="00C842B4">
        <w:trPr>
          <w:trHeight w:val="370"/>
        </w:trPr>
        <w:tc>
          <w:tcPr>
            <w:tcW w:w="5246" w:type="dxa"/>
            <w:gridSpan w:val="3"/>
            <w:tcBorders>
              <w:top w:val="single" w:sz="4" w:space="0" w:color="000000"/>
              <w:left w:val="single" w:sz="4" w:space="0" w:color="000000"/>
              <w:bottom w:val="single" w:sz="4" w:space="0" w:color="000000"/>
              <w:right w:val="single" w:sz="4" w:space="0" w:color="000000"/>
            </w:tcBorders>
          </w:tcPr>
          <w:p w14:paraId="54170CF0" w14:textId="77777777" w:rsidR="008654A0" w:rsidRDefault="008654A0" w:rsidP="001C4DE3">
            <w:pPr>
              <w:ind w:right="26"/>
            </w:pPr>
            <w:r>
              <w:rPr>
                <w:rFonts w:ascii="Cambria" w:eastAsia="Cambria" w:hAnsi="Cambria" w:cs="Cambria"/>
                <w:sz w:val="20"/>
              </w:rPr>
              <w:t xml:space="preserve">Alur Normal </w:t>
            </w:r>
          </w:p>
        </w:tc>
      </w:tr>
      <w:tr w:rsidR="000B17B9" w14:paraId="75CE43B4" w14:textId="77777777" w:rsidTr="00392E48">
        <w:trPr>
          <w:trHeight w:val="197"/>
        </w:trPr>
        <w:tc>
          <w:tcPr>
            <w:tcW w:w="2623" w:type="dxa"/>
            <w:gridSpan w:val="2"/>
            <w:tcBorders>
              <w:top w:val="single" w:sz="4" w:space="0" w:color="000000"/>
              <w:left w:val="single" w:sz="4" w:space="0" w:color="000000"/>
              <w:bottom w:val="single" w:sz="4" w:space="0" w:color="000000"/>
              <w:right w:val="single" w:sz="4" w:space="0" w:color="000000"/>
            </w:tcBorders>
          </w:tcPr>
          <w:p w14:paraId="37D2C214" w14:textId="77777777" w:rsidR="008654A0" w:rsidRPr="00B22C89" w:rsidRDefault="008654A0" w:rsidP="001C4DE3">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23" w:type="dxa"/>
            <w:tcBorders>
              <w:top w:val="single" w:sz="4" w:space="0" w:color="000000"/>
              <w:left w:val="single" w:sz="4" w:space="0" w:color="000000"/>
              <w:bottom w:val="single" w:sz="4" w:space="0" w:color="000000"/>
              <w:right w:val="single" w:sz="4" w:space="0" w:color="000000"/>
            </w:tcBorders>
          </w:tcPr>
          <w:p w14:paraId="2B6C538E" w14:textId="77777777" w:rsidR="008654A0" w:rsidRDefault="008654A0" w:rsidP="001C4DE3">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6EFF7BDD" w14:textId="77777777" w:rsidTr="00392E48">
        <w:trPr>
          <w:trHeight w:val="896"/>
        </w:trPr>
        <w:tc>
          <w:tcPr>
            <w:tcW w:w="2623" w:type="dxa"/>
            <w:gridSpan w:val="2"/>
            <w:tcBorders>
              <w:top w:val="single" w:sz="4" w:space="0" w:color="000000"/>
              <w:left w:val="single" w:sz="4" w:space="0" w:color="000000"/>
              <w:bottom w:val="single" w:sz="4" w:space="0" w:color="000000"/>
              <w:right w:val="single" w:sz="4" w:space="0" w:color="000000"/>
            </w:tcBorders>
          </w:tcPr>
          <w:p w14:paraId="06CD1B66" w14:textId="3B5606A8" w:rsidR="00D04CAD" w:rsidRPr="001708D7" w:rsidRDefault="008654A0" w:rsidP="002070B2">
            <w:pPr>
              <w:pStyle w:val="ListParagraph"/>
              <w:numPr>
                <w:ilvl w:val="0"/>
                <w:numId w:val="100"/>
              </w:numPr>
              <w:spacing w:after="6"/>
              <w:ind w:left="315" w:right="26"/>
              <w:rPr>
                <w:rFonts w:ascii="Cambria" w:hAnsi="Cambria"/>
                <w:sz w:val="20"/>
                <w:szCs w:val="20"/>
              </w:rPr>
            </w:pPr>
            <w:r w:rsidRPr="0024619C">
              <w:rPr>
                <w:rFonts w:ascii="Cambria" w:eastAsia="Cambria" w:hAnsi="Cambria" w:cs="Cambria"/>
                <w:sz w:val="20"/>
                <w:lang w:val="id-ID"/>
              </w:rPr>
              <w:lastRenderedPageBreak/>
              <w:t>IT Finance</w:t>
            </w:r>
            <w:r w:rsidRPr="0024619C">
              <w:rPr>
                <w:rFonts w:ascii="Cambria" w:eastAsia="Cambria" w:hAnsi="Cambria" w:cs="Cambria"/>
                <w:sz w:val="20"/>
                <w:lang w:val="en-US"/>
              </w:rPr>
              <w:t xml:space="preserve"> </w:t>
            </w:r>
            <w:r w:rsidRPr="0024619C">
              <w:rPr>
                <w:rFonts w:ascii="Cambria" w:eastAsia="Cambria" w:hAnsi="Cambria" w:cs="Cambria"/>
                <w:sz w:val="20"/>
                <w:lang w:val="id-ID"/>
              </w:rPr>
              <w:t xml:space="preserve">memilih menu “Daftar </w:t>
            </w:r>
            <w:r w:rsidR="00130852">
              <w:rPr>
                <w:rFonts w:ascii="Cambria" w:eastAsia="Cambria" w:hAnsi="Cambria" w:cs="Cambria"/>
                <w:sz w:val="20"/>
                <w:lang w:val="en-US"/>
              </w:rPr>
              <w:t>Jenis Project</w:t>
            </w:r>
            <w:r w:rsidRPr="0024619C">
              <w:rPr>
                <w:rFonts w:ascii="Cambria" w:eastAsia="Cambria" w:hAnsi="Cambria" w:cs="Cambria"/>
                <w:sz w:val="20"/>
                <w:lang w:val="id-ID"/>
              </w:rPr>
              <w:t>”</w:t>
            </w:r>
          </w:p>
          <w:p w14:paraId="2742D46C" w14:textId="4736735A" w:rsidR="008654A0" w:rsidRDefault="008654A0" w:rsidP="002070B2">
            <w:pPr>
              <w:pStyle w:val="ListParagraph"/>
              <w:numPr>
                <w:ilvl w:val="0"/>
                <w:numId w:val="100"/>
              </w:numPr>
              <w:spacing w:after="6"/>
              <w:ind w:left="315" w:right="26"/>
              <w:rPr>
                <w:rFonts w:ascii="Cambria" w:hAnsi="Cambria"/>
                <w:sz w:val="20"/>
                <w:szCs w:val="20"/>
              </w:rPr>
            </w:pPr>
            <w:r>
              <w:rPr>
                <w:rFonts w:ascii="Cambria" w:hAnsi="Cambria"/>
                <w:sz w:val="20"/>
                <w:szCs w:val="20"/>
              </w:rPr>
              <w:t xml:space="preserve">IT Finance mengklik tombol “Tambah </w:t>
            </w:r>
            <w:r w:rsidR="00130852">
              <w:rPr>
                <w:rFonts w:ascii="Cambria" w:hAnsi="Cambria"/>
                <w:sz w:val="20"/>
                <w:szCs w:val="20"/>
              </w:rPr>
              <w:t>Jenis Project</w:t>
            </w:r>
            <w:r>
              <w:rPr>
                <w:rFonts w:ascii="Cambria" w:hAnsi="Cambria"/>
                <w:sz w:val="20"/>
                <w:szCs w:val="20"/>
              </w:rPr>
              <w:t>”</w:t>
            </w:r>
          </w:p>
          <w:p w14:paraId="49DBF0D3" w14:textId="77777777" w:rsidR="008654A0" w:rsidRDefault="008654A0" w:rsidP="002070B2">
            <w:pPr>
              <w:pStyle w:val="ListParagraph"/>
              <w:numPr>
                <w:ilvl w:val="0"/>
                <w:numId w:val="100"/>
              </w:numPr>
              <w:spacing w:after="6"/>
              <w:ind w:left="315" w:right="26"/>
              <w:rPr>
                <w:rFonts w:ascii="Cambria" w:hAnsi="Cambria"/>
                <w:sz w:val="20"/>
                <w:szCs w:val="20"/>
              </w:rPr>
            </w:pPr>
            <w:r>
              <w:rPr>
                <w:rFonts w:ascii="Cambria" w:hAnsi="Cambria"/>
                <w:sz w:val="20"/>
                <w:szCs w:val="20"/>
              </w:rPr>
              <w:t>IT Finance mengisi formulir</w:t>
            </w:r>
          </w:p>
          <w:p w14:paraId="15B2B455" w14:textId="77777777" w:rsidR="008654A0" w:rsidRPr="00722F98" w:rsidRDefault="008654A0" w:rsidP="002070B2">
            <w:pPr>
              <w:pStyle w:val="ListParagraph"/>
              <w:numPr>
                <w:ilvl w:val="0"/>
                <w:numId w:val="100"/>
              </w:numPr>
              <w:spacing w:after="6"/>
              <w:ind w:left="315" w:right="26"/>
              <w:rPr>
                <w:rFonts w:ascii="Cambria" w:hAnsi="Cambria"/>
                <w:sz w:val="20"/>
                <w:szCs w:val="20"/>
              </w:rPr>
            </w:pPr>
            <w:r>
              <w:rPr>
                <w:rFonts w:ascii="Cambria" w:hAnsi="Cambria"/>
                <w:sz w:val="20"/>
                <w:szCs w:val="20"/>
              </w:rPr>
              <w:t>IT Finance mengklik tombol simpan</w:t>
            </w:r>
          </w:p>
        </w:tc>
        <w:tc>
          <w:tcPr>
            <w:tcW w:w="2623" w:type="dxa"/>
            <w:tcBorders>
              <w:top w:val="single" w:sz="4" w:space="0" w:color="000000"/>
              <w:left w:val="single" w:sz="4" w:space="0" w:color="000000"/>
              <w:bottom w:val="single" w:sz="4" w:space="0" w:color="000000"/>
              <w:right w:val="single" w:sz="4" w:space="0" w:color="000000"/>
            </w:tcBorders>
          </w:tcPr>
          <w:p w14:paraId="03BCE704" w14:textId="77628656" w:rsidR="008654A0" w:rsidRPr="00D51531" w:rsidRDefault="008654A0" w:rsidP="002070B2">
            <w:pPr>
              <w:pStyle w:val="ListParagraph"/>
              <w:numPr>
                <w:ilvl w:val="1"/>
                <w:numId w:val="81"/>
              </w:numPr>
              <w:spacing w:after="6"/>
              <w:ind w:right="26"/>
              <w:rPr>
                <w:rFonts w:ascii="Cambria" w:eastAsia="Cambria" w:hAnsi="Cambria" w:cs="Cambria"/>
                <w:sz w:val="20"/>
                <w:lang w:val="id-ID"/>
              </w:rPr>
            </w:pPr>
            <w:r w:rsidRPr="00D51531">
              <w:rPr>
                <w:rFonts w:ascii="Cambria" w:eastAsia="Cambria" w:hAnsi="Cambria" w:cs="Cambria"/>
                <w:sz w:val="20"/>
                <w:lang w:val="id-ID"/>
              </w:rPr>
              <w:t xml:space="preserve">Sistem menampilkan halaman daftar </w:t>
            </w:r>
            <w:r w:rsidR="00130852">
              <w:rPr>
                <w:rFonts w:ascii="Cambria" w:eastAsia="Cambria" w:hAnsi="Cambria" w:cs="Cambria"/>
                <w:sz w:val="20"/>
                <w:lang w:val="en-US"/>
              </w:rPr>
              <w:t>jenis project</w:t>
            </w:r>
          </w:p>
          <w:p w14:paraId="00F73888" w14:textId="21E0ADFE" w:rsidR="008654A0" w:rsidRPr="000318E6" w:rsidRDefault="008654A0" w:rsidP="002070B2">
            <w:pPr>
              <w:pStyle w:val="ListParagraph"/>
              <w:numPr>
                <w:ilvl w:val="1"/>
                <w:numId w:val="53"/>
              </w:numPr>
              <w:spacing w:after="6"/>
              <w:ind w:left="305" w:right="26"/>
              <w:rPr>
                <w:rFonts w:ascii="Cambria" w:eastAsia="Cambria" w:hAnsi="Cambria" w:cs="Cambria"/>
                <w:sz w:val="20"/>
                <w:lang w:val="en-US"/>
              </w:rPr>
            </w:pPr>
            <w:r w:rsidRPr="000318E6">
              <w:rPr>
                <w:rFonts w:ascii="Cambria" w:eastAsia="Cambria" w:hAnsi="Cambria" w:cs="Cambria"/>
                <w:sz w:val="20"/>
                <w:lang w:val="en-US"/>
              </w:rPr>
              <w:t xml:space="preserve">Sistem menampilkan formulir penambahan data </w:t>
            </w:r>
            <w:r w:rsidR="00130852">
              <w:rPr>
                <w:rFonts w:ascii="Cambria" w:eastAsia="Cambria" w:hAnsi="Cambria" w:cs="Cambria"/>
                <w:sz w:val="20"/>
                <w:lang w:val="en-US"/>
              </w:rPr>
              <w:t>jenis project</w:t>
            </w:r>
            <w:r w:rsidRPr="000318E6">
              <w:rPr>
                <w:rFonts w:ascii="Cambria" w:eastAsia="Cambria" w:hAnsi="Cambria" w:cs="Cambria"/>
                <w:sz w:val="20"/>
                <w:lang w:val="en-US"/>
              </w:rPr>
              <w:t xml:space="preserve"> </w:t>
            </w:r>
          </w:p>
          <w:p w14:paraId="2740761A" w14:textId="45B00650" w:rsidR="008654A0" w:rsidRPr="000432F8" w:rsidRDefault="008654A0" w:rsidP="002070B2">
            <w:pPr>
              <w:pStyle w:val="ListParagraph"/>
              <w:numPr>
                <w:ilvl w:val="1"/>
                <w:numId w:val="100"/>
              </w:numPr>
              <w:spacing w:after="6"/>
              <w:ind w:left="305" w:right="26"/>
              <w:rPr>
                <w:rFonts w:ascii="Cambria" w:eastAsia="Cambria" w:hAnsi="Cambria" w:cs="Cambria"/>
                <w:sz w:val="20"/>
                <w:lang w:val="en-US"/>
              </w:rPr>
            </w:pPr>
            <w:r>
              <w:rPr>
                <w:rFonts w:ascii="Cambria" w:eastAsia="Cambria" w:hAnsi="Cambria" w:cs="Cambria"/>
                <w:sz w:val="20"/>
                <w:lang w:val="en-US"/>
              </w:rPr>
              <w:t xml:space="preserve"> </w:t>
            </w:r>
            <w:r w:rsidRPr="000432F8">
              <w:rPr>
                <w:rFonts w:ascii="Cambria" w:eastAsia="Cambria" w:hAnsi="Cambria" w:cs="Cambria"/>
                <w:sz w:val="20"/>
                <w:lang w:val="en-US"/>
              </w:rPr>
              <w:t xml:space="preserve">Sistem menyimpan data </w:t>
            </w:r>
            <w:r w:rsidR="00130852">
              <w:rPr>
                <w:rFonts w:ascii="Cambria" w:eastAsia="Cambria" w:hAnsi="Cambria" w:cs="Cambria"/>
                <w:sz w:val="20"/>
                <w:lang w:val="en-US"/>
              </w:rPr>
              <w:t>jenis project</w:t>
            </w:r>
          </w:p>
        </w:tc>
      </w:tr>
      <w:tr w:rsidR="000B17B9" w14:paraId="237D89BF" w14:textId="77777777" w:rsidTr="00C842B4">
        <w:trPr>
          <w:trHeight w:val="545"/>
        </w:trPr>
        <w:tc>
          <w:tcPr>
            <w:tcW w:w="5246" w:type="dxa"/>
            <w:gridSpan w:val="3"/>
            <w:tcBorders>
              <w:top w:val="single" w:sz="4" w:space="0" w:color="000000"/>
              <w:left w:val="single" w:sz="4" w:space="0" w:color="000000"/>
              <w:bottom w:val="single" w:sz="4" w:space="0" w:color="000000"/>
              <w:right w:val="single" w:sz="4" w:space="0" w:color="000000"/>
            </w:tcBorders>
          </w:tcPr>
          <w:p w14:paraId="5A3FD05F" w14:textId="77777777" w:rsidR="008654A0" w:rsidRDefault="008654A0" w:rsidP="001C4DE3">
            <w:pPr>
              <w:ind w:right="26"/>
            </w:pPr>
            <w:r>
              <w:rPr>
                <w:rFonts w:ascii="Cambria" w:eastAsia="Cambria" w:hAnsi="Cambria" w:cs="Cambria"/>
                <w:sz w:val="20"/>
              </w:rPr>
              <w:t xml:space="preserve">Alur Alternatif </w:t>
            </w:r>
          </w:p>
          <w:p w14:paraId="5D29B124" w14:textId="77777777" w:rsidR="008654A0" w:rsidRDefault="008654A0" w:rsidP="001C4DE3">
            <w:pPr>
              <w:ind w:right="26"/>
            </w:pPr>
            <w:r>
              <w:rPr>
                <w:rFonts w:ascii="Cambria" w:eastAsia="Cambria" w:hAnsi="Cambria" w:cs="Cambria"/>
                <w:sz w:val="20"/>
              </w:rPr>
              <w:t>-</w:t>
            </w:r>
          </w:p>
        </w:tc>
      </w:tr>
      <w:tr w:rsidR="000B17B9" w14:paraId="610EE88E" w14:textId="77777777" w:rsidTr="00C842B4">
        <w:trPr>
          <w:trHeight w:val="275"/>
        </w:trPr>
        <w:tc>
          <w:tcPr>
            <w:tcW w:w="5246" w:type="dxa"/>
            <w:gridSpan w:val="3"/>
            <w:tcBorders>
              <w:top w:val="single" w:sz="4" w:space="0" w:color="000000"/>
              <w:left w:val="single" w:sz="4" w:space="0" w:color="000000"/>
              <w:bottom w:val="single" w:sz="4" w:space="0" w:color="000000"/>
              <w:right w:val="single" w:sz="4" w:space="0" w:color="000000"/>
            </w:tcBorders>
          </w:tcPr>
          <w:p w14:paraId="221A2BCC" w14:textId="77777777" w:rsidR="008654A0" w:rsidRDefault="008654A0" w:rsidP="001C4DE3">
            <w:pPr>
              <w:ind w:right="26"/>
            </w:pPr>
            <w:r>
              <w:rPr>
                <w:rFonts w:ascii="Cambria" w:eastAsia="Cambria" w:hAnsi="Cambria" w:cs="Cambria"/>
                <w:sz w:val="20"/>
              </w:rPr>
              <w:t xml:space="preserve">Pengecualian </w:t>
            </w:r>
          </w:p>
        </w:tc>
      </w:tr>
      <w:tr w:rsidR="000B17B9" w14:paraId="192395EA" w14:textId="77777777" w:rsidTr="00C842B4">
        <w:trPr>
          <w:trHeight w:val="275"/>
        </w:trPr>
        <w:tc>
          <w:tcPr>
            <w:tcW w:w="5246" w:type="dxa"/>
            <w:gridSpan w:val="3"/>
            <w:tcBorders>
              <w:top w:val="single" w:sz="4" w:space="0" w:color="000000"/>
              <w:left w:val="single" w:sz="4" w:space="0" w:color="000000"/>
              <w:bottom w:val="single" w:sz="4" w:space="0" w:color="000000"/>
              <w:right w:val="single" w:sz="4" w:space="0" w:color="000000"/>
            </w:tcBorders>
          </w:tcPr>
          <w:p w14:paraId="13FC7950" w14:textId="5AD41F8B" w:rsidR="008654A0" w:rsidRDefault="008654A0" w:rsidP="001C4DE3">
            <w:pPr>
              <w:ind w:right="26"/>
              <w:rPr>
                <w:rFonts w:ascii="Cambria" w:eastAsia="Cambria" w:hAnsi="Cambria" w:cs="Cambria"/>
                <w:sz w:val="20"/>
              </w:rPr>
            </w:pPr>
            <w:r>
              <w:rPr>
                <w:rFonts w:ascii="Cambria" w:eastAsia="Cambria" w:hAnsi="Cambria" w:cs="Cambria"/>
                <w:sz w:val="20"/>
              </w:rPr>
              <w:t xml:space="preserve">E1. Terdapat kolom yang kosong pada formulir penambahan </w:t>
            </w:r>
            <w:r w:rsidR="00D04CAD">
              <w:rPr>
                <w:rFonts w:ascii="Cambria" w:eastAsia="Cambria" w:hAnsi="Cambria" w:cs="Cambria"/>
                <w:sz w:val="20"/>
              </w:rPr>
              <w:t>jenis project</w:t>
            </w:r>
            <w:r>
              <w:rPr>
                <w:rFonts w:ascii="Cambria" w:eastAsia="Cambria" w:hAnsi="Cambria" w:cs="Cambria"/>
                <w:sz w:val="20"/>
              </w:rPr>
              <w:t xml:space="preserve"> ketika menyimpan</w:t>
            </w:r>
          </w:p>
          <w:p w14:paraId="57C6B0DA" w14:textId="77777777" w:rsidR="008654A0" w:rsidRDefault="008654A0" w:rsidP="002070B2">
            <w:pPr>
              <w:pStyle w:val="ListParagraph"/>
              <w:numPr>
                <w:ilvl w:val="0"/>
                <w:numId w:val="101"/>
              </w:numPr>
              <w:ind w:right="26"/>
              <w:rPr>
                <w:rFonts w:ascii="Cambria" w:eastAsia="Cambria" w:hAnsi="Cambria" w:cs="Cambria"/>
                <w:sz w:val="20"/>
              </w:rPr>
            </w:pPr>
            <w:r>
              <w:rPr>
                <w:rFonts w:ascii="Cambria" w:eastAsia="Cambria" w:hAnsi="Cambria" w:cs="Cambria"/>
                <w:sz w:val="20"/>
              </w:rPr>
              <w:t xml:space="preserve">Sistem menampilkan peringatan pada kolom yang kosong </w:t>
            </w:r>
          </w:p>
          <w:p w14:paraId="7C7B7D46" w14:textId="2EC70E12" w:rsidR="008654A0" w:rsidRPr="00624F3E" w:rsidRDefault="008654A0" w:rsidP="001C4DE3">
            <w:pPr>
              <w:ind w:right="26"/>
              <w:rPr>
                <w:rFonts w:ascii="Cambria" w:eastAsia="Cambria" w:hAnsi="Cambria" w:cs="Cambria"/>
                <w:sz w:val="20"/>
              </w:rPr>
            </w:pPr>
            <w:r>
              <w:rPr>
                <w:rFonts w:ascii="Cambria" w:eastAsia="Cambria" w:hAnsi="Cambria" w:cs="Cambria"/>
                <w:sz w:val="20"/>
              </w:rPr>
              <w:t xml:space="preserve">E2. Data </w:t>
            </w:r>
            <w:r w:rsidR="00B73C37">
              <w:rPr>
                <w:rFonts w:ascii="Cambria" w:eastAsia="Cambria" w:hAnsi="Cambria" w:cs="Cambria"/>
                <w:sz w:val="20"/>
              </w:rPr>
              <w:t>jenis project</w:t>
            </w:r>
            <w:r>
              <w:rPr>
                <w:rFonts w:ascii="Cambria" w:eastAsia="Cambria" w:hAnsi="Cambria" w:cs="Cambria"/>
                <w:sz w:val="20"/>
              </w:rPr>
              <w:t xml:space="preserve"> yang dimasukkan telah terdaftar</w:t>
            </w:r>
          </w:p>
          <w:p w14:paraId="2881DDB8" w14:textId="5204A37E" w:rsidR="008654A0" w:rsidRPr="00F92255" w:rsidRDefault="008654A0" w:rsidP="002070B2">
            <w:pPr>
              <w:pStyle w:val="ListParagraph"/>
              <w:numPr>
                <w:ilvl w:val="0"/>
                <w:numId w:val="102"/>
              </w:numPr>
              <w:ind w:right="26"/>
              <w:rPr>
                <w:rFonts w:ascii="Cambria" w:eastAsia="Cambria" w:hAnsi="Cambria" w:cs="Cambria"/>
                <w:sz w:val="20"/>
              </w:rPr>
            </w:pPr>
            <w:r>
              <w:rPr>
                <w:rFonts w:ascii="Cambria" w:eastAsia="Cambria" w:hAnsi="Cambria" w:cs="Cambria"/>
                <w:sz w:val="20"/>
              </w:rPr>
              <w:t xml:space="preserve">Sistem menampilkan peringatan bahwa </w:t>
            </w:r>
            <w:r w:rsidR="00B73C37">
              <w:rPr>
                <w:rFonts w:ascii="Cambria" w:eastAsia="Cambria" w:hAnsi="Cambria" w:cs="Cambria"/>
                <w:sz w:val="20"/>
              </w:rPr>
              <w:t>jenis project</w:t>
            </w:r>
            <w:r>
              <w:rPr>
                <w:rFonts w:ascii="Cambria" w:eastAsia="Cambria" w:hAnsi="Cambria" w:cs="Cambria"/>
                <w:sz w:val="20"/>
              </w:rPr>
              <w:t xml:space="preserve"> sudah</w:t>
            </w:r>
          </w:p>
        </w:tc>
      </w:tr>
      <w:tr w:rsidR="000B17B9" w14:paraId="36A8AA0C" w14:textId="77777777" w:rsidTr="00C842B4">
        <w:trPr>
          <w:trHeight w:val="311"/>
        </w:trPr>
        <w:tc>
          <w:tcPr>
            <w:tcW w:w="5246" w:type="dxa"/>
            <w:gridSpan w:val="3"/>
            <w:tcBorders>
              <w:top w:val="single" w:sz="4" w:space="0" w:color="000000"/>
              <w:left w:val="single" w:sz="4" w:space="0" w:color="000000"/>
              <w:bottom w:val="single" w:sz="4" w:space="0" w:color="000000"/>
              <w:right w:val="single" w:sz="4" w:space="0" w:color="000000"/>
            </w:tcBorders>
          </w:tcPr>
          <w:p w14:paraId="053B0316" w14:textId="77777777" w:rsidR="008654A0" w:rsidRDefault="008654A0" w:rsidP="001C4DE3">
            <w:pPr>
              <w:ind w:right="26"/>
            </w:pPr>
            <w:r>
              <w:rPr>
                <w:rFonts w:ascii="Cambria" w:eastAsia="Cambria" w:hAnsi="Cambria" w:cs="Cambria"/>
                <w:sz w:val="20"/>
              </w:rPr>
              <w:t xml:space="preserve">Ektensi </w:t>
            </w:r>
          </w:p>
          <w:p w14:paraId="43F204A3" w14:textId="77777777" w:rsidR="008654A0" w:rsidRPr="006B146F" w:rsidRDefault="008654A0" w:rsidP="001C4DE3">
            <w:pPr>
              <w:ind w:right="26"/>
              <w:rPr>
                <w:lang w:val="id-ID"/>
              </w:rPr>
            </w:pPr>
            <w:r>
              <w:rPr>
                <w:lang w:val="id-ID"/>
              </w:rPr>
              <w:t>-</w:t>
            </w:r>
          </w:p>
        </w:tc>
      </w:tr>
    </w:tbl>
    <w:p w14:paraId="7F90571C" w14:textId="77777777" w:rsidR="008654A0" w:rsidRPr="00F425FF" w:rsidRDefault="008654A0" w:rsidP="008654A0">
      <w:pPr>
        <w:spacing w:after="0"/>
        <w:ind w:right="26"/>
        <w:rPr>
          <w:rFonts w:ascii="Times New Roman" w:eastAsia="Times New Roman" w:hAnsi="Times New Roman" w:cs="Times New Roman"/>
          <w:i/>
          <w:iCs/>
        </w:rPr>
      </w:pPr>
    </w:p>
    <w:p w14:paraId="7B3B0A66" w14:textId="77777777" w:rsidR="00392E48" w:rsidRDefault="00392E48">
      <w:pPr>
        <w:rPr>
          <w:rFonts w:asciiTheme="majorBidi" w:hAnsiTheme="majorBidi" w:cstheme="majorBidi"/>
          <w:i/>
          <w:iCs/>
          <w:lang w:val="id-ID"/>
        </w:rPr>
      </w:pPr>
      <w:r>
        <w:br w:type="page"/>
      </w:r>
    </w:p>
    <w:p w14:paraId="049E92C1" w14:textId="65AD1924" w:rsidR="00392E48" w:rsidRDefault="00392E48" w:rsidP="00392E48">
      <w:pPr>
        <w:pStyle w:val="Gambar"/>
      </w:pPr>
      <w:bookmarkStart w:id="111" w:name="_Toc51504080"/>
      <w:r>
        <w:lastRenderedPageBreak/>
        <w:t xml:space="preserve">Gambar 4. </w:t>
      </w:r>
      <w:r>
        <w:fldChar w:fldCharType="begin"/>
      </w:r>
      <w:r>
        <w:instrText xml:space="preserve"> SEQ Gambar_4. \* ARABIC </w:instrText>
      </w:r>
      <w:r>
        <w:fldChar w:fldCharType="separate"/>
      </w:r>
      <w:r w:rsidR="00BF546C">
        <w:rPr>
          <w:noProof/>
        </w:rPr>
        <w:t>28</w:t>
      </w:r>
      <w:r>
        <w:fldChar w:fldCharType="end"/>
      </w:r>
      <w:r>
        <w:t xml:space="preserve"> </w:t>
      </w:r>
      <w:r w:rsidRPr="0074228C">
        <w:t>Activity Diagram Menambah Data Jenis Project</w:t>
      </w:r>
      <w:bookmarkEnd w:id="111"/>
    </w:p>
    <w:p w14:paraId="1B724B7E" w14:textId="42AABA00" w:rsidR="00970550" w:rsidRPr="00F425FF" w:rsidRDefault="00C842B4" w:rsidP="00970550">
      <w:pPr>
        <w:spacing w:after="0"/>
        <w:ind w:right="26"/>
        <w:rPr>
          <w:rFonts w:ascii="Times New Roman" w:eastAsia="Times New Roman" w:hAnsi="Times New Roman" w:cs="Times New Roman"/>
          <w:i/>
          <w:iCs/>
        </w:rPr>
      </w:pPr>
      <w:r w:rsidRPr="00C842B4">
        <w:rPr>
          <w:rFonts w:ascii="Times New Roman" w:eastAsia="Times New Roman" w:hAnsi="Times New Roman" w:cs="Times New Roman"/>
          <w:i/>
          <w:iCs/>
          <w:noProof/>
        </w:rPr>
        <w:drawing>
          <wp:inline distT="0" distB="0" distL="0" distR="0" wp14:anchorId="6122F410" wp14:editId="512A33C0">
            <wp:extent cx="3347085" cy="4166870"/>
            <wp:effectExtent l="0" t="0" r="571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47085" cy="4166870"/>
                    </a:xfrm>
                    <a:prstGeom prst="rect">
                      <a:avLst/>
                    </a:prstGeom>
                    <a:noFill/>
                    <a:ln>
                      <a:noFill/>
                    </a:ln>
                  </pic:spPr>
                </pic:pic>
              </a:graphicData>
            </a:graphic>
          </wp:inline>
        </w:drawing>
      </w:r>
    </w:p>
    <w:p w14:paraId="387B762C" w14:textId="77777777" w:rsidR="00C842B4" w:rsidRPr="00F425FF" w:rsidRDefault="00C842B4" w:rsidP="00970550">
      <w:pPr>
        <w:spacing w:after="0"/>
        <w:ind w:right="26"/>
        <w:rPr>
          <w:rFonts w:ascii="Times New Roman" w:eastAsia="Times New Roman" w:hAnsi="Times New Roman" w:cs="Times New Roman"/>
          <w:i/>
          <w:iCs/>
        </w:rPr>
      </w:pPr>
    </w:p>
    <w:p w14:paraId="0AC6D274" w14:textId="6307713F" w:rsidR="00970550" w:rsidRDefault="00970550" w:rsidP="00970550">
      <w:pPr>
        <w:pStyle w:val="Heading4"/>
        <w:ind w:left="0" w:right="26" w:firstLine="0"/>
      </w:pPr>
      <w:r>
        <w:t>26.</w:t>
      </w:r>
      <w:r w:rsidRPr="6C7C1522">
        <w:rPr>
          <w:rFonts w:ascii="Arial" w:eastAsia="Arial" w:hAnsi="Arial" w:cs="Arial"/>
        </w:rPr>
        <w:t xml:space="preserve"> </w:t>
      </w:r>
      <w:r>
        <w:t>Menghapus Data Jenis Project</w:t>
      </w:r>
    </w:p>
    <w:p w14:paraId="2F07771D" w14:textId="123A7889" w:rsidR="009E376B" w:rsidRDefault="009E376B" w:rsidP="00C93A18">
      <w:pPr>
        <w:spacing w:after="12" w:line="248" w:lineRule="auto"/>
        <w:ind w:right="26" w:firstLine="284"/>
        <w:jc w:val="both"/>
        <w:rPr>
          <w:lang w:val="id-ID"/>
        </w:rPr>
      </w:pPr>
      <w:r>
        <w:rPr>
          <w:rFonts w:ascii="Times New Roman" w:eastAsia="Times New Roman" w:hAnsi="Times New Roman" w:cs="Times New Roman"/>
          <w:lang w:val="id-ID"/>
        </w:rPr>
        <w:t xml:space="preserve">Berikut merupakan penjelasan dari kasus penggunaan untuk menghapus data jenis </w:t>
      </w:r>
      <w:r w:rsidRPr="009E376B">
        <w:rPr>
          <w:rFonts w:ascii="Times New Roman" w:eastAsia="Times New Roman" w:hAnsi="Times New Roman" w:cs="Times New Roman"/>
          <w:i/>
          <w:iCs/>
          <w:lang w:val="id-ID"/>
        </w:rPr>
        <w:t>project</w:t>
      </w:r>
      <w:r>
        <w:rPr>
          <w:rFonts w:ascii="Times New Roman" w:eastAsia="Times New Roman" w:hAnsi="Times New Roman" w:cs="Times New Roman"/>
          <w:lang w:val="id-ID"/>
        </w:rPr>
        <w:t>.</w:t>
      </w:r>
    </w:p>
    <w:p w14:paraId="2D70C564" w14:textId="39F56690" w:rsidR="00970550" w:rsidRPr="00C842B4" w:rsidRDefault="00392E48" w:rsidP="007A12AF">
      <w:pP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br w:type="page"/>
      </w:r>
    </w:p>
    <w:p w14:paraId="1DAE38DA" w14:textId="7C3BB4A1" w:rsidR="00392E48" w:rsidRDefault="00392E48" w:rsidP="00392E48">
      <w:pPr>
        <w:pStyle w:val="Gambar"/>
      </w:pPr>
      <w:bookmarkStart w:id="112" w:name="_Toc51018113"/>
      <w:r>
        <w:lastRenderedPageBreak/>
        <w:t xml:space="preserve">Tabel 4. </w:t>
      </w:r>
      <w:r>
        <w:fldChar w:fldCharType="begin"/>
      </w:r>
      <w:r>
        <w:instrText xml:space="preserve"> SEQ Tabel_4. \* ARABIC </w:instrText>
      </w:r>
      <w:r>
        <w:fldChar w:fldCharType="separate"/>
      </w:r>
      <w:r w:rsidR="00BF546C">
        <w:rPr>
          <w:noProof/>
        </w:rPr>
        <w:t>29</w:t>
      </w:r>
      <w:r>
        <w:fldChar w:fldCharType="end"/>
      </w:r>
      <w:r>
        <w:t xml:space="preserve"> </w:t>
      </w:r>
      <w:r w:rsidRPr="00913FAF">
        <w:t>Use Case Menghapus Data Jenis Project</w:t>
      </w:r>
      <w:bookmarkEnd w:id="112"/>
    </w:p>
    <w:tbl>
      <w:tblPr>
        <w:tblStyle w:val="TableGrid1"/>
        <w:tblW w:w="5273" w:type="dxa"/>
        <w:tblInd w:w="-2" w:type="dxa"/>
        <w:tblCellMar>
          <w:top w:w="37" w:type="dxa"/>
          <w:left w:w="108" w:type="dxa"/>
          <w:right w:w="115" w:type="dxa"/>
        </w:tblCellMar>
        <w:tblLook w:val="04A0" w:firstRow="1" w:lastRow="0" w:firstColumn="1" w:lastColumn="0" w:noHBand="0" w:noVBand="1"/>
      </w:tblPr>
      <w:tblGrid>
        <w:gridCol w:w="1361"/>
        <w:gridCol w:w="1276"/>
        <w:gridCol w:w="2636"/>
      </w:tblGrid>
      <w:tr w:rsidR="000B17B9" w14:paraId="00FFBEF1" w14:textId="77777777" w:rsidTr="00392E48">
        <w:trPr>
          <w:trHeight w:val="323"/>
        </w:trPr>
        <w:tc>
          <w:tcPr>
            <w:tcW w:w="1361" w:type="dxa"/>
            <w:tcBorders>
              <w:top w:val="single" w:sz="4" w:space="0" w:color="000000"/>
              <w:left w:val="single" w:sz="4" w:space="0" w:color="000000"/>
              <w:bottom w:val="single" w:sz="4" w:space="0" w:color="000000"/>
              <w:right w:val="single" w:sz="4" w:space="0" w:color="000000"/>
            </w:tcBorders>
          </w:tcPr>
          <w:p w14:paraId="74F92617" w14:textId="77777777" w:rsidR="00970550" w:rsidRDefault="00970550" w:rsidP="001C4DE3">
            <w:pPr>
              <w:ind w:right="26"/>
            </w:pPr>
            <w:r>
              <w:rPr>
                <w:rFonts w:ascii="Cambria" w:eastAsia="Cambria" w:hAnsi="Cambria" w:cs="Cambria"/>
                <w:sz w:val="20"/>
              </w:rPr>
              <w:t xml:space="preserve">Nama </w:t>
            </w:r>
          </w:p>
        </w:tc>
        <w:tc>
          <w:tcPr>
            <w:tcW w:w="3912" w:type="dxa"/>
            <w:gridSpan w:val="2"/>
            <w:tcBorders>
              <w:top w:val="single" w:sz="4" w:space="0" w:color="000000"/>
              <w:left w:val="single" w:sz="4" w:space="0" w:color="000000"/>
              <w:bottom w:val="single" w:sz="4" w:space="0" w:color="000000"/>
              <w:right w:val="single" w:sz="4" w:space="0" w:color="000000"/>
            </w:tcBorders>
          </w:tcPr>
          <w:p w14:paraId="15372E81" w14:textId="5A4EE99D" w:rsidR="00970550" w:rsidRPr="00B77097" w:rsidRDefault="00970550" w:rsidP="001C4DE3">
            <w:pPr>
              <w:ind w:right="26"/>
              <w:rPr>
                <w:lang w:val="en-US"/>
              </w:rPr>
            </w:pPr>
            <w:r>
              <w:rPr>
                <w:rFonts w:ascii="Cambria" w:eastAsia="Cambria" w:hAnsi="Cambria" w:cs="Cambria"/>
                <w:sz w:val="20"/>
              </w:rPr>
              <w:t xml:space="preserve">Menghapus </w:t>
            </w:r>
            <w:r>
              <w:rPr>
                <w:rFonts w:ascii="Cambria" w:eastAsia="Cambria" w:hAnsi="Cambria" w:cs="Cambria"/>
                <w:sz w:val="20"/>
                <w:lang w:val="id-ID"/>
              </w:rPr>
              <w:t xml:space="preserve">Data </w:t>
            </w:r>
            <w:r>
              <w:rPr>
                <w:rFonts w:ascii="Cambria" w:eastAsia="Cambria" w:hAnsi="Cambria" w:cs="Cambria"/>
                <w:sz w:val="20"/>
                <w:lang w:val="en-US"/>
              </w:rPr>
              <w:t>Jenis Project</w:t>
            </w:r>
          </w:p>
        </w:tc>
      </w:tr>
      <w:tr w:rsidR="000B17B9" w14:paraId="37F77889" w14:textId="77777777" w:rsidTr="00392E48">
        <w:trPr>
          <w:trHeight w:val="323"/>
        </w:trPr>
        <w:tc>
          <w:tcPr>
            <w:tcW w:w="1361" w:type="dxa"/>
            <w:tcBorders>
              <w:top w:val="single" w:sz="4" w:space="0" w:color="000000"/>
              <w:left w:val="single" w:sz="4" w:space="0" w:color="000000"/>
              <w:bottom w:val="single" w:sz="4" w:space="0" w:color="000000"/>
              <w:right w:val="single" w:sz="4" w:space="0" w:color="000000"/>
            </w:tcBorders>
          </w:tcPr>
          <w:p w14:paraId="6E4CE03D" w14:textId="77777777" w:rsidR="00970550" w:rsidRDefault="00970550" w:rsidP="001C4DE3">
            <w:pPr>
              <w:ind w:right="26"/>
            </w:pPr>
            <w:r>
              <w:rPr>
                <w:rFonts w:ascii="Cambria" w:eastAsia="Cambria" w:hAnsi="Cambria" w:cs="Cambria"/>
                <w:sz w:val="20"/>
              </w:rPr>
              <w:t xml:space="preserve">Kode </w:t>
            </w:r>
          </w:p>
        </w:tc>
        <w:tc>
          <w:tcPr>
            <w:tcW w:w="3912" w:type="dxa"/>
            <w:gridSpan w:val="2"/>
            <w:tcBorders>
              <w:top w:val="single" w:sz="4" w:space="0" w:color="000000"/>
              <w:left w:val="single" w:sz="4" w:space="0" w:color="000000"/>
              <w:bottom w:val="single" w:sz="4" w:space="0" w:color="000000"/>
              <w:right w:val="single" w:sz="4" w:space="0" w:color="000000"/>
            </w:tcBorders>
          </w:tcPr>
          <w:p w14:paraId="16438950" w14:textId="53BB1B9D" w:rsidR="00970550" w:rsidRDefault="00970550" w:rsidP="001C4DE3">
            <w:pPr>
              <w:ind w:right="26"/>
            </w:pPr>
            <w:r>
              <w:rPr>
                <w:rFonts w:ascii="Cambria" w:eastAsia="Cambria" w:hAnsi="Cambria" w:cs="Cambria"/>
                <w:sz w:val="20"/>
              </w:rPr>
              <w:t>UC026</w:t>
            </w:r>
          </w:p>
        </w:tc>
      </w:tr>
      <w:tr w:rsidR="000B17B9" w14:paraId="1E80DF69" w14:textId="77777777" w:rsidTr="00392E48">
        <w:trPr>
          <w:trHeight w:val="323"/>
        </w:trPr>
        <w:tc>
          <w:tcPr>
            <w:tcW w:w="1361" w:type="dxa"/>
            <w:tcBorders>
              <w:top w:val="single" w:sz="4" w:space="0" w:color="000000"/>
              <w:left w:val="single" w:sz="4" w:space="0" w:color="000000"/>
              <w:bottom w:val="single" w:sz="4" w:space="0" w:color="000000"/>
              <w:right w:val="single" w:sz="4" w:space="0" w:color="000000"/>
            </w:tcBorders>
          </w:tcPr>
          <w:p w14:paraId="2BD7FBA2" w14:textId="77777777" w:rsidR="00970550" w:rsidRDefault="00970550" w:rsidP="001C4DE3">
            <w:pPr>
              <w:ind w:right="26"/>
            </w:pPr>
            <w:r>
              <w:rPr>
                <w:rFonts w:ascii="Cambria" w:eastAsia="Cambria" w:hAnsi="Cambria" w:cs="Cambria"/>
                <w:sz w:val="20"/>
              </w:rPr>
              <w:t xml:space="preserve">Aktor </w:t>
            </w:r>
          </w:p>
        </w:tc>
        <w:tc>
          <w:tcPr>
            <w:tcW w:w="3912" w:type="dxa"/>
            <w:gridSpan w:val="2"/>
            <w:tcBorders>
              <w:top w:val="single" w:sz="4" w:space="0" w:color="000000"/>
              <w:left w:val="single" w:sz="4" w:space="0" w:color="000000"/>
              <w:bottom w:val="single" w:sz="4" w:space="0" w:color="000000"/>
              <w:right w:val="single" w:sz="4" w:space="0" w:color="000000"/>
            </w:tcBorders>
          </w:tcPr>
          <w:p w14:paraId="17DD43DB" w14:textId="77777777" w:rsidR="00970550" w:rsidRPr="006230FC" w:rsidRDefault="00970550" w:rsidP="001C4DE3">
            <w:pPr>
              <w:ind w:right="26"/>
              <w:rPr>
                <w:rFonts w:ascii="Cambria" w:hAnsi="Cambria" w:cstheme="majorBidi"/>
                <w:sz w:val="20"/>
                <w:szCs w:val="20"/>
                <w:lang w:val="en-US"/>
              </w:rPr>
            </w:pPr>
            <w:r w:rsidRPr="006230FC">
              <w:rPr>
                <w:rFonts w:ascii="Cambria" w:hAnsi="Cambria" w:cstheme="majorBidi"/>
                <w:sz w:val="20"/>
                <w:szCs w:val="20"/>
                <w:lang w:val="id-ID"/>
              </w:rPr>
              <w:t>IT Finance</w:t>
            </w:r>
          </w:p>
        </w:tc>
      </w:tr>
      <w:tr w:rsidR="000B17B9" w14:paraId="766DA8E6" w14:textId="77777777" w:rsidTr="00392E48">
        <w:trPr>
          <w:trHeight w:val="323"/>
        </w:trPr>
        <w:tc>
          <w:tcPr>
            <w:tcW w:w="1361" w:type="dxa"/>
            <w:tcBorders>
              <w:top w:val="single" w:sz="4" w:space="0" w:color="000000"/>
              <w:left w:val="single" w:sz="4" w:space="0" w:color="000000"/>
              <w:bottom w:val="single" w:sz="4" w:space="0" w:color="000000"/>
              <w:right w:val="single" w:sz="4" w:space="0" w:color="000000"/>
            </w:tcBorders>
          </w:tcPr>
          <w:p w14:paraId="5107711F" w14:textId="77777777" w:rsidR="00970550" w:rsidRDefault="00970550" w:rsidP="001C4DE3">
            <w:pPr>
              <w:ind w:right="26"/>
            </w:pPr>
            <w:r>
              <w:rPr>
                <w:rFonts w:ascii="Cambria" w:eastAsia="Cambria" w:hAnsi="Cambria" w:cs="Cambria"/>
                <w:sz w:val="20"/>
              </w:rPr>
              <w:t xml:space="preserve">Deskripsi </w:t>
            </w:r>
          </w:p>
        </w:tc>
        <w:tc>
          <w:tcPr>
            <w:tcW w:w="3912" w:type="dxa"/>
            <w:gridSpan w:val="2"/>
            <w:tcBorders>
              <w:top w:val="single" w:sz="4" w:space="0" w:color="000000"/>
              <w:left w:val="single" w:sz="4" w:space="0" w:color="000000"/>
              <w:bottom w:val="single" w:sz="4" w:space="0" w:color="000000"/>
              <w:right w:val="single" w:sz="4" w:space="0" w:color="000000"/>
            </w:tcBorders>
          </w:tcPr>
          <w:p w14:paraId="258B9206" w14:textId="61FD3B10" w:rsidR="00970550" w:rsidRPr="006230FC" w:rsidRDefault="00970550" w:rsidP="001C4DE3">
            <w:pPr>
              <w:ind w:right="26"/>
              <w:rPr>
                <w:rFonts w:ascii="Cambria" w:hAnsi="Cambria" w:cstheme="majorBidi"/>
                <w:sz w:val="20"/>
                <w:szCs w:val="20"/>
                <w:lang w:val="en-US"/>
              </w:rPr>
            </w:pPr>
            <w:r w:rsidRPr="006230FC">
              <w:rPr>
                <w:rFonts w:ascii="Cambria" w:hAnsi="Cambria" w:cstheme="majorBidi"/>
                <w:sz w:val="20"/>
                <w:szCs w:val="20"/>
                <w:lang w:val="id-ID"/>
              </w:rPr>
              <w:t xml:space="preserve">IT Finance </w:t>
            </w:r>
            <w:r w:rsidRPr="006230FC">
              <w:rPr>
                <w:rFonts w:ascii="Cambria" w:hAnsi="Cambria" w:cstheme="majorBidi"/>
                <w:sz w:val="20"/>
                <w:szCs w:val="20"/>
                <w:lang w:val="en-US"/>
              </w:rPr>
              <w:t>menghapus</w:t>
            </w:r>
            <w:r w:rsidRPr="006230FC">
              <w:rPr>
                <w:rFonts w:ascii="Cambria" w:hAnsi="Cambria" w:cstheme="majorBidi"/>
                <w:sz w:val="20"/>
                <w:szCs w:val="20"/>
                <w:lang w:val="id-ID"/>
              </w:rPr>
              <w:t xml:space="preserve"> d</w:t>
            </w:r>
            <w:r w:rsidRPr="006230FC">
              <w:rPr>
                <w:rFonts w:ascii="Cambria" w:hAnsi="Cambria" w:cstheme="majorBidi"/>
                <w:sz w:val="20"/>
                <w:szCs w:val="20"/>
                <w:lang w:val="en-US"/>
              </w:rPr>
              <w:t xml:space="preserve">ata </w:t>
            </w:r>
            <w:r>
              <w:rPr>
                <w:rFonts w:ascii="Cambria" w:hAnsi="Cambria" w:cstheme="majorBidi"/>
                <w:sz w:val="20"/>
                <w:szCs w:val="20"/>
                <w:lang w:val="en-US"/>
              </w:rPr>
              <w:t>jenis project</w:t>
            </w:r>
          </w:p>
        </w:tc>
      </w:tr>
      <w:tr w:rsidR="000B17B9" w14:paraId="78829C12" w14:textId="77777777" w:rsidTr="00392E48">
        <w:trPr>
          <w:trHeight w:val="321"/>
        </w:trPr>
        <w:tc>
          <w:tcPr>
            <w:tcW w:w="1361" w:type="dxa"/>
            <w:tcBorders>
              <w:top w:val="single" w:sz="4" w:space="0" w:color="000000"/>
              <w:left w:val="single" w:sz="4" w:space="0" w:color="000000"/>
              <w:bottom w:val="single" w:sz="4" w:space="0" w:color="000000"/>
              <w:right w:val="single" w:sz="4" w:space="0" w:color="000000"/>
            </w:tcBorders>
          </w:tcPr>
          <w:p w14:paraId="67F56CA6" w14:textId="77777777" w:rsidR="00970550" w:rsidRDefault="00970550" w:rsidP="001C4DE3">
            <w:pPr>
              <w:ind w:right="26"/>
            </w:pPr>
            <w:r>
              <w:rPr>
                <w:rFonts w:ascii="Cambria" w:eastAsia="Cambria" w:hAnsi="Cambria" w:cs="Cambria"/>
                <w:sz w:val="20"/>
              </w:rPr>
              <w:t xml:space="preserve">Kondisi Awal </w:t>
            </w:r>
          </w:p>
        </w:tc>
        <w:tc>
          <w:tcPr>
            <w:tcW w:w="3912" w:type="dxa"/>
            <w:gridSpan w:val="2"/>
            <w:tcBorders>
              <w:top w:val="single" w:sz="4" w:space="0" w:color="000000"/>
              <w:left w:val="single" w:sz="4" w:space="0" w:color="000000"/>
              <w:bottom w:val="single" w:sz="4" w:space="0" w:color="000000"/>
              <w:right w:val="single" w:sz="4" w:space="0" w:color="000000"/>
            </w:tcBorders>
          </w:tcPr>
          <w:p w14:paraId="4D560820" w14:textId="1BF009AA" w:rsidR="00970550" w:rsidRPr="006230FC" w:rsidRDefault="00970550" w:rsidP="001C4DE3">
            <w:pPr>
              <w:ind w:right="26"/>
              <w:rPr>
                <w:rFonts w:ascii="Cambria" w:hAnsi="Cambria"/>
                <w:sz w:val="20"/>
                <w:szCs w:val="20"/>
              </w:rPr>
            </w:pPr>
            <w:r w:rsidRPr="006230FC">
              <w:rPr>
                <w:rFonts w:ascii="Cambria" w:hAnsi="Cambria"/>
                <w:sz w:val="20"/>
                <w:szCs w:val="20"/>
              </w:rPr>
              <w:t xml:space="preserve">Data </w:t>
            </w:r>
            <w:r>
              <w:rPr>
                <w:rFonts w:ascii="Cambria" w:hAnsi="Cambria"/>
                <w:sz w:val="20"/>
                <w:szCs w:val="20"/>
              </w:rPr>
              <w:t>jenis project</w:t>
            </w:r>
            <w:r w:rsidRPr="006230FC">
              <w:rPr>
                <w:rFonts w:ascii="Cambria" w:hAnsi="Cambria"/>
                <w:sz w:val="20"/>
                <w:szCs w:val="20"/>
              </w:rPr>
              <w:t xml:space="preserve"> sudah terdaftar dalam system dan belum dipakai pada PKS manapun</w:t>
            </w:r>
          </w:p>
        </w:tc>
      </w:tr>
      <w:tr w:rsidR="000B17B9" w14:paraId="5F77EE55" w14:textId="77777777" w:rsidTr="00392E48">
        <w:trPr>
          <w:trHeight w:val="323"/>
        </w:trPr>
        <w:tc>
          <w:tcPr>
            <w:tcW w:w="1361" w:type="dxa"/>
            <w:tcBorders>
              <w:top w:val="single" w:sz="4" w:space="0" w:color="000000"/>
              <w:left w:val="single" w:sz="4" w:space="0" w:color="000000"/>
              <w:bottom w:val="single" w:sz="4" w:space="0" w:color="000000"/>
              <w:right w:val="single" w:sz="4" w:space="0" w:color="000000"/>
            </w:tcBorders>
          </w:tcPr>
          <w:p w14:paraId="45AA66AF" w14:textId="77777777" w:rsidR="00970550" w:rsidRDefault="00970550" w:rsidP="001C4DE3">
            <w:pPr>
              <w:ind w:right="26"/>
            </w:pPr>
            <w:r>
              <w:rPr>
                <w:rFonts w:ascii="Cambria" w:eastAsia="Cambria" w:hAnsi="Cambria" w:cs="Cambria"/>
                <w:sz w:val="20"/>
              </w:rPr>
              <w:t xml:space="preserve">Kondisi Akhir </w:t>
            </w:r>
          </w:p>
        </w:tc>
        <w:tc>
          <w:tcPr>
            <w:tcW w:w="3912" w:type="dxa"/>
            <w:gridSpan w:val="2"/>
            <w:tcBorders>
              <w:top w:val="single" w:sz="4" w:space="0" w:color="000000"/>
              <w:left w:val="single" w:sz="4" w:space="0" w:color="000000"/>
              <w:bottom w:val="single" w:sz="4" w:space="0" w:color="000000"/>
              <w:right w:val="single" w:sz="4" w:space="0" w:color="000000"/>
            </w:tcBorders>
          </w:tcPr>
          <w:p w14:paraId="35322310" w14:textId="386FC4CC" w:rsidR="00970550" w:rsidRPr="006230FC" w:rsidRDefault="00970550" w:rsidP="001C4DE3">
            <w:pPr>
              <w:ind w:right="26"/>
              <w:rPr>
                <w:rFonts w:ascii="Cambria" w:hAnsi="Cambria"/>
                <w:sz w:val="20"/>
                <w:szCs w:val="20"/>
              </w:rPr>
            </w:pPr>
            <w:r w:rsidRPr="006230FC">
              <w:rPr>
                <w:rFonts w:ascii="Cambria" w:hAnsi="Cambria"/>
                <w:sz w:val="20"/>
                <w:szCs w:val="20"/>
              </w:rPr>
              <w:t xml:space="preserve">Data </w:t>
            </w:r>
            <w:r>
              <w:rPr>
                <w:rFonts w:ascii="Cambria" w:hAnsi="Cambria"/>
                <w:sz w:val="20"/>
                <w:szCs w:val="20"/>
              </w:rPr>
              <w:t>jenis project</w:t>
            </w:r>
            <w:r w:rsidRPr="006230FC">
              <w:rPr>
                <w:rFonts w:ascii="Cambria" w:hAnsi="Cambria"/>
                <w:sz w:val="20"/>
                <w:szCs w:val="20"/>
              </w:rPr>
              <w:t xml:space="preserve"> terhapus dari sistem</w:t>
            </w:r>
          </w:p>
        </w:tc>
      </w:tr>
      <w:tr w:rsidR="000B17B9" w14:paraId="552F9721" w14:textId="77777777" w:rsidTr="004C7F29">
        <w:trPr>
          <w:trHeight w:val="430"/>
        </w:trPr>
        <w:tc>
          <w:tcPr>
            <w:tcW w:w="5273" w:type="dxa"/>
            <w:gridSpan w:val="3"/>
            <w:tcBorders>
              <w:top w:val="single" w:sz="4" w:space="0" w:color="000000"/>
              <w:left w:val="single" w:sz="4" w:space="0" w:color="000000"/>
              <w:bottom w:val="single" w:sz="4" w:space="0" w:color="000000"/>
              <w:right w:val="single" w:sz="4" w:space="0" w:color="000000"/>
            </w:tcBorders>
          </w:tcPr>
          <w:p w14:paraId="16FF24B3" w14:textId="77777777" w:rsidR="00970550" w:rsidRDefault="00970550" w:rsidP="001C4DE3">
            <w:pPr>
              <w:ind w:right="26"/>
            </w:pPr>
            <w:r>
              <w:rPr>
                <w:rFonts w:ascii="Cambria" w:eastAsia="Cambria" w:hAnsi="Cambria" w:cs="Cambria"/>
                <w:sz w:val="20"/>
              </w:rPr>
              <w:t xml:space="preserve">Alur Normal </w:t>
            </w:r>
          </w:p>
        </w:tc>
      </w:tr>
      <w:tr w:rsidR="000B17B9" w14:paraId="00B8EF00" w14:textId="77777777" w:rsidTr="004C7F29">
        <w:trPr>
          <w:trHeight w:val="230"/>
        </w:trPr>
        <w:tc>
          <w:tcPr>
            <w:tcW w:w="2637" w:type="dxa"/>
            <w:gridSpan w:val="2"/>
            <w:tcBorders>
              <w:top w:val="single" w:sz="4" w:space="0" w:color="000000"/>
              <w:left w:val="single" w:sz="4" w:space="0" w:color="000000"/>
              <w:bottom w:val="single" w:sz="4" w:space="0" w:color="000000"/>
              <w:right w:val="single" w:sz="4" w:space="0" w:color="000000"/>
            </w:tcBorders>
          </w:tcPr>
          <w:p w14:paraId="1DC5BE5B" w14:textId="77777777" w:rsidR="00970550" w:rsidRPr="00B22C89" w:rsidRDefault="00970550" w:rsidP="001C4DE3">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36" w:type="dxa"/>
            <w:tcBorders>
              <w:top w:val="single" w:sz="4" w:space="0" w:color="000000"/>
              <w:left w:val="single" w:sz="4" w:space="0" w:color="000000"/>
              <w:bottom w:val="single" w:sz="4" w:space="0" w:color="000000"/>
              <w:right w:val="single" w:sz="4" w:space="0" w:color="000000"/>
            </w:tcBorders>
          </w:tcPr>
          <w:p w14:paraId="46247C14" w14:textId="77777777" w:rsidR="00970550" w:rsidRDefault="00970550" w:rsidP="001C4DE3">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725D5B4B" w14:textId="77777777" w:rsidTr="004C7F29">
        <w:trPr>
          <w:trHeight w:val="1042"/>
        </w:trPr>
        <w:tc>
          <w:tcPr>
            <w:tcW w:w="2637" w:type="dxa"/>
            <w:gridSpan w:val="2"/>
            <w:tcBorders>
              <w:top w:val="single" w:sz="4" w:space="0" w:color="000000"/>
              <w:left w:val="single" w:sz="4" w:space="0" w:color="000000"/>
              <w:bottom w:val="single" w:sz="4" w:space="0" w:color="000000"/>
              <w:right w:val="single" w:sz="4" w:space="0" w:color="000000"/>
            </w:tcBorders>
          </w:tcPr>
          <w:p w14:paraId="51B57D69" w14:textId="0517C1D2" w:rsidR="00970550" w:rsidRPr="00FE4752" w:rsidRDefault="00970550" w:rsidP="002070B2">
            <w:pPr>
              <w:pStyle w:val="ListParagraph"/>
              <w:numPr>
                <w:ilvl w:val="0"/>
                <w:numId w:val="103"/>
              </w:numPr>
              <w:spacing w:after="6"/>
              <w:ind w:left="316" w:right="26"/>
              <w:rPr>
                <w:rFonts w:ascii="Cambria" w:hAnsi="Cambria"/>
                <w:sz w:val="20"/>
                <w:szCs w:val="20"/>
              </w:rPr>
            </w:pPr>
            <w:r w:rsidRPr="00FE4752">
              <w:rPr>
                <w:rFonts w:ascii="Cambria" w:hAnsi="Cambria"/>
                <w:sz w:val="20"/>
                <w:szCs w:val="20"/>
              </w:rPr>
              <w:t xml:space="preserve">IT Finance memilih menu “Daftar </w:t>
            </w:r>
            <w:r>
              <w:rPr>
                <w:rFonts w:ascii="Cambria" w:hAnsi="Cambria"/>
                <w:sz w:val="20"/>
                <w:szCs w:val="20"/>
              </w:rPr>
              <w:t>Jenis Project</w:t>
            </w:r>
            <w:r w:rsidRPr="00FE4752">
              <w:rPr>
                <w:rFonts w:ascii="Cambria" w:hAnsi="Cambria"/>
                <w:sz w:val="20"/>
                <w:szCs w:val="20"/>
              </w:rPr>
              <w:t>”</w:t>
            </w:r>
          </w:p>
          <w:p w14:paraId="3A98F7A4" w14:textId="22F718F2" w:rsidR="00970550" w:rsidRPr="006A28CE" w:rsidRDefault="00970550" w:rsidP="002070B2">
            <w:pPr>
              <w:pStyle w:val="ListParagraph"/>
              <w:numPr>
                <w:ilvl w:val="0"/>
                <w:numId w:val="103"/>
              </w:numPr>
              <w:spacing w:after="6"/>
              <w:ind w:left="315" w:right="26"/>
            </w:pPr>
            <w:r>
              <w:rPr>
                <w:rFonts w:ascii="Cambria" w:hAnsi="Cambria"/>
                <w:sz w:val="20"/>
                <w:szCs w:val="20"/>
              </w:rPr>
              <w:t>IT Finance mengklik tombol hapus pada jenis project yang akan dihapus</w:t>
            </w:r>
          </w:p>
        </w:tc>
        <w:tc>
          <w:tcPr>
            <w:tcW w:w="2636" w:type="dxa"/>
            <w:tcBorders>
              <w:top w:val="single" w:sz="4" w:space="0" w:color="000000"/>
              <w:left w:val="single" w:sz="4" w:space="0" w:color="000000"/>
              <w:bottom w:val="single" w:sz="4" w:space="0" w:color="000000"/>
              <w:right w:val="single" w:sz="4" w:space="0" w:color="000000"/>
            </w:tcBorders>
          </w:tcPr>
          <w:p w14:paraId="1961335C" w14:textId="1556D89F" w:rsidR="00970550" w:rsidRPr="00D51531" w:rsidRDefault="00970550" w:rsidP="001C4DE3">
            <w:pPr>
              <w:spacing w:after="6"/>
              <w:ind w:right="26"/>
              <w:rPr>
                <w:rFonts w:ascii="Cambria" w:eastAsia="Cambria" w:hAnsi="Cambria" w:cs="Cambria"/>
                <w:sz w:val="20"/>
                <w:lang w:val="id-ID"/>
              </w:rPr>
            </w:pPr>
            <w:r w:rsidRPr="00F005DA">
              <w:rPr>
                <w:rFonts w:ascii="Cambria" w:eastAsia="Cambria" w:hAnsi="Cambria" w:cs="Cambria"/>
                <w:sz w:val="20"/>
                <w:lang w:val="en-US"/>
              </w:rPr>
              <w:t>1.</w:t>
            </w:r>
            <w:r>
              <w:rPr>
                <w:rFonts w:ascii="Cambria" w:eastAsia="Cambria" w:hAnsi="Cambria" w:cs="Cambria"/>
                <w:sz w:val="20"/>
                <w:lang w:val="en-US"/>
              </w:rPr>
              <w:t xml:space="preserve">1. </w:t>
            </w:r>
            <w:r w:rsidRPr="00D51531">
              <w:rPr>
                <w:rFonts w:ascii="Cambria" w:eastAsia="Cambria" w:hAnsi="Cambria" w:cs="Cambria"/>
                <w:sz w:val="20"/>
                <w:lang w:val="id-ID"/>
              </w:rPr>
              <w:t xml:space="preserve">Sistem menampilkan halaman daftar </w:t>
            </w:r>
            <w:r>
              <w:rPr>
                <w:rFonts w:ascii="Cambria" w:eastAsia="Cambria" w:hAnsi="Cambria" w:cs="Cambria"/>
                <w:sz w:val="20"/>
                <w:lang w:val="en-US"/>
              </w:rPr>
              <w:t>jenis project</w:t>
            </w:r>
          </w:p>
          <w:p w14:paraId="40FC0FA9" w14:textId="355CAADC" w:rsidR="00970550" w:rsidRDefault="00970550" w:rsidP="002070B2">
            <w:pPr>
              <w:pStyle w:val="ListParagraph"/>
              <w:numPr>
                <w:ilvl w:val="1"/>
                <w:numId w:val="103"/>
              </w:numPr>
              <w:spacing w:after="6"/>
              <w:ind w:left="305" w:right="26"/>
              <w:rPr>
                <w:rFonts w:ascii="Cambria" w:eastAsia="Cambria" w:hAnsi="Cambria" w:cs="Cambria"/>
                <w:sz w:val="20"/>
                <w:lang w:val="en-US"/>
              </w:rPr>
            </w:pPr>
            <w:r w:rsidRPr="004664F5">
              <w:rPr>
                <w:rFonts w:ascii="Cambria" w:eastAsia="Cambria" w:hAnsi="Cambria" w:cs="Cambria"/>
                <w:sz w:val="20"/>
                <w:lang w:val="id-ID"/>
              </w:rPr>
              <w:t xml:space="preserve">Sistem </w:t>
            </w:r>
            <w:r w:rsidRPr="004664F5">
              <w:rPr>
                <w:rFonts w:ascii="Cambria" w:eastAsia="Cambria" w:hAnsi="Cambria" w:cs="Cambria"/>
                <w:sz w:val="20"/>
                <w:lang w:val="en-US"/>
              </w:rPr>
              <w:t xml:space="preserve">menghapus data </w:t>
            </w:r>
            <w:r>
              <w:rPr>
                <w:rFonts w:ascii="Cambria" w:eastAsia="Cambria" w:hAnsi="Cambria" w:cs="Cambria"/>
                <w:sz w:val="20"/>
                <w:lang w:val="en-US"/>
              </w:rPr>
              <w:t>jenis project</w:t>
            </w:r>
            <w:r w:rsidRPr="004664F5">
              <w:rPr>
                <w:rFonts w:ascii="Cambria" w:eastAsia="Cambria" w:hAnsi="Cambria" w:cs="Cambria"/>
                <w:sz w:val="20"/>
                <w:lang w:val="en-US"/>
              </w:rPr>
              <w:t xml:space="preserve"> dari database</w:t>
            </w:r>
          </w:p>
          <w:p w14:paraId="20F1ABED" w14:textId="77777777" w:rsidR="00970550" w:rsidRPr="000432F8" w:rsidRDefault="00970550" w:rsidP="002070B2">
            <w:pPr>
              <w:pStyle w:val="ListParagraph"/>
              <w:numPr>
                <w:ilvl w:val="1"/>
                <w:numId w:val="103"/>
              </w:numPr>
              <w:spacing w:after="6"/>
              <w:ind w:left="305" w:right="26"/>
              <w:rPr>
                <w:rFonts w:ascii="Cambria" w:eastAsia="Cambria" w:hAnsi="Cambria" w:cs="Cambria"/>
                <w:sz w:val="20"/>
                <w:lang w:val="en-US"/>
              </w:rPr>
            </w:pPr>
            <w:r>
              <w:rPr>
                <w:rFonts w:ascii="Cambria" w:eastAsia="Cambria" w:hAnsi="Cambria" w:cs="Cambria"/>
                <w:sz w:val="20"/>
                <w:lang w:val="en-US"/>
              </w:rPr>
              <w:t>Sistem menampilkan peringatan bahwa data telah dihapus</w:t>
            </w:r>
          </w:p>
        </w:tc>
      </w:tr>
      <w:tr w:rsidR="000B17B9" w14:paraId="0C96611F" w14:textId="77777777" w:rsidTr="004C7F29">
        <w:trPr>
          <w:trHeight w:val="634"/>
        </w:trPr>
        <w:tc>
          <w:tcPr>
            <w:tcW w:w="5273" w:type="dxa"/>
            <w:gridSpan w:val="3"/>
            <w:tcBorders>
              <w:top w:val="single" w:sz="4" w:space="0" w:color="000000"/>
              <w:left w:val="single" w:sz="4" w:space="0" w:color="000000"/>
              <w:bottom w:val="single" w:sz="4" w:space="0" w:color="000000"/>
              <w:right w:val="single" w:sz="4" w:space="0" w:color="000000"/>
            </w:tcBorders>
          </w:tcPr>
          <w:p w14:paraId="02842EEE" w14:textId="77777777" w:rsidR="00970550" w:rsidRDefault="00970550" w:rsidP="001C4DE3">
            <w:pPr>
              <w:ind w:right="26"/>
            </w:pPr>
            <w:r>
              <w:rPr>
                <w:rFonts w:ascii="Cambria" w:eastAsia="Cambria" w:hAnsi="Cambria" w:cs="Cambria"/>
                <w:sz w:val="20"/>
              </w:rPr>
              <w:t xml:space="preserve">Alur Alternatif </w:t>
            </w:r>
          </w:p>
          <w:p w14:paraId="24091C7B" w14:textId="77777777" w:rsidR="00970550" w:rsidRDefault="00970550" w:rsidP="001C4DE3">
            <w:pPr>
              <w:ind w:right="26"/>
            </w:pPr>
            <w:r>
              <w:rPr>
                <w:rFonts w:ascii="Cambria" w:eastAsia="Cambria" w:hAnsi="Cambria" w:cs="Cambria"/>
                <w:sz w:val="20"/>
              </w:rPr>
              <w:t>-</w:t>
            </w:r>
          </w:p>
        </w:tc>
      </w:tr>
      <w:tr w:rsidR="000B17B9" w14:paraId="4C2C4EB3" w14:textId="77777777" w:rsidTr="004C7F29">
        <w:trPr>
          <w:trHeight w:val="319"/>
        </w:trPr>
        <w:tc>
          <w:tcPr>
            <w:tcW w:w="5273" w:type="dxa"/>
            <w:gridSpan w:val="3"/>
            <w:tcBorders>
              <w:top w:val="single" w:sz="4" w:space="0" w:color="000000"/>
              <w:left w:val="single" w:sz="4" w:space="0" w:color="000000"/>
              <w:bottom w:val="single" w:sz="4" w:space="0" w:color="000000"/>
              <w:right w:val="single" w:sz="4" w:space="0" w:color="000000"/>
            </w:tcBorders>
          </w:tcPr>
          <w:p w14:paraId="0018A2DB" w14:textId="77777777" w:rsidR="00970550" w:rsidRPr="002A5BD8" w:rsidRDefault="00970550" w:rsidP="001C4DE3">
            <w:pPr>
              <w:ind w:right="26"/>
              <w:rPr>
                <w:rFonts w:ascii="Cambria" w:eastAsia="Cambria" w:hAnsi="Cambria" w:cs="Cambria"/>
                <w:sz w:val="20"/>
              </w:rPr>
            </w:pPr>
            <w:r>
              <w:rPr>
                <w:rFonts w:ascii="Cambria" w:eastAsia="Cambria" w:hAnsi="Cambria" w:cs="Cambria"/>
                <w:sz w:val="20"/>
              </w:rPr>
              <w:t xml:space="preserve">Pengecualian </w:t>
            </w:r>
          </w:p>
        </w:tc>
      </w:tr>
      <w:tr w:rsidR="000B17B9" w14:paraId="70C3FB08" w14:textId="77777777" w:rsidTr="004C7F29">
        <w:trPr>
          <w:trHeight w:val="319"/>
        </w:trPr>
        <w:tc>
          <w:tcPr>
            <w:tcW w:w="5273" w:type="dxa"/>
            <w:gridSpan w:val="3"/>
            <w:tcBorders>
              <w:top w:val="single" w:sz="4" w:space="0" w:color="000000"/>
              <w:left w:val="single" w:sz="4" w:space="0" w:color="000000"/>
              <w:bottom w:val="single" w:sz="4" w:space="0" w:color="000000"/>
              <w:right w:val="single" w:sz="4" w:space="0" w:color="000000"/>
            </w:tcBorders>
          </w:tcPr>
          <w:p w14:paraId="5AD40A22" w14:textId="2CB504D7" w:rsidR="00970550" w:rsidRDefault="00970550" w:rsidP="001C4DE3">
            <w:pPr>
              <w:ind w:right="26"/>
              <w:rPr>
                <w:rFonts w:ascii="Cambria" w:eastAsia="Cambria" w:hAnsi="Cambria" w:cs="Cambria"/>
                <w:sz w:val="20"/>
              </w:rPr>
            </w:pPr>
            <w:r>
              <w:rPr>
                <w:rFonts w:ascii="Cambria" w:eastAsia="Cambria" w:hAnsi="Cambria" w:cs="Cambria"/>
                <w:sz w:val="20"/>
              </w:rPr>
              <w:t>E1. Jenis Project telah digunakan pada satu atau lebih PKS</w:t>
            </w:r>
          </w:p>
          <w:p w14:paraId="1395B16A" w14:textId="2E55FCE6" w:rsidR="00970550" w:rsidRPr="007D7CE9" w:rsidRDefault="00970550" w:rsidP="002070B2">
            <w:pPr>
              <w:pStyle w:val="ListParagraph"/>
              <w:numPr>
                <w:ilvl w:val="0"/>
                <w:numId w:val="96"/>
              </w:numPr>
              <w:ind w:right="26"/>
              <w:rPr>
                <w:rFonts w:ascii="Cambria" w:eastAsia="Cambria" w:hAnsi="Cambria" w:cs="Cambria"/>
                <w:sz w:val="20"/>
              </w:rPr>
            </w:pPr>
            <w:r>
              <w:rPr>
                <w:rFonts w:ascii="Cambria" w:eastAsia="Cambria" w:hAnsi="Cambria" w:cs="Cambria"/>
                <w:sz w:val="20"/>
              </w:rPr>
              <w:t>Menampilkan peringatan bahwa jenis project telah digunakan</w:t>
            </w:r>
          </w:p>
        </w:tc>
      </w:tr>
      <w:tr w:rsidR="000B17B9" w14:paraId="1BBCFB7C" w14:textId="77777777" w:rsidTr="004C7F29">
        <w:trPr>
          <w:trHeight w:val="362"/>
        </w:trPr>
        <w:tc>
          <w:tcPr>
            <w:tcW w:w="5273" w:type="dxa"/>
            <w:gridSpan w:val="3"/>
            <w:tcBorders>
              <w:top w:val="single" w:sz="4" w:space="0" w:color="000000"/>
              <w:left w:val="single" w:sz="4" w:space="0" w:color="000000"/>
              <w:bottom w:val="single" w:sz="4" w:space="0" w:color="000000"/>
              <w:right w:val="single" w:sz="4" w:space="0" w:color="000000"/>
            </w:tcBorders>
          </w:tcPr>
          <w:p w14:paraId="298265B5" w14:textId="77777777" w:rsidR="00970550" w:rsidRDefault="00970550" w:rsidP="001C4DE3">
            <w:pPr>
              <w:ind w:right="26"/>
            </w:pPr>
            <w:r>
              <w:rPr>
                <w:rFonts w:ascii="Cambria" w:eastAsia="Cambria" w:hAnsi="Cambria" w:cs="Cambria"/>
                <w:sz w:val="20"/>
              </w:rPr>
              <w:t xml:space="preserve">Ektensi </w:t>
            </w:r>
          </w:p>
          <w:p w14:paraId="0A8497B7" w14:textId="77777777" w:rsidR="00970550" w:rsidRPr="006B146F" w:rsidRDefault="00970550" w:rsidP="001C4DE3">
            <w:pPr>
              <w:ind w:right="26"/>
              <w:rPr>
                <w:lang w:val="id-ID"/>
              </w:rPr>
            </w:pPr>
            <w:r>
              <w:rPr>
                <w:lang w:val="id-ID"/>
              </w:rPr>
              <w:t>-</w:t>
            </w:r>
          </w:p>
        </w:tc>
      </w:tr>
    </w:tbl>
    <w:p w14:paraId="3C0879C5" w14:textId="77777777" w:rsidR="00970550" w:rsidRDefault="00970550" w:rsidP="00970550">
      <w:pPr>
        <w:spacing w:after="0"/>
        <w:ind w:right="26"/>
        <w:jc w:val="right"/>
        <w:rPr>
          <w:rFonts w:ascii="Times New Roman" w:eastAsia="Times New Roman" w:hAnsi="Times New Roman" w:cs="Times New Roman"/>
        </w:rPr>
      </w:pPr>
    </w:p>
    <w:p w14:paraId="73A844A5" w14:textId="152B2315" w:rsidR="00392E48" w:rsidRDefault="00392E48" w:rsidP="00392E48">
      <w:pPr>
        <w:pStyle w:val="Gambar"/>
      </w:pPr>
      <w:bookmarkStart w:id="113" w:name="_Toc51504081"/>
      <w:r>
        <w:lastRenderedPageBreak/>
        <w:t xml:space="preserve">Gambar 4. </w:t>
      </w:r>
      <w:r>
        <w:fldChar w:fldCharType="begin"/>
      </w:r>
      <w:r>
        <w:instrText xml:space="preserve"> SEQ Gambar_4. \* ARABIC </w:instrText>
      </w:r>
      <w:r>
        <w:fldChar w:fldCharType="separate"/>
      </w:r>
      <w:r w:rsidR="00BF546C">
        <w:rPr>
          <w:noProof/>
        </w:rPr>
        <w:t>29</w:t>
      </w:r>
      <w:r>
        <w:fldChar w:fldCharType="end"/>
      </w:r>
      <w:r>
        <w:t xml:space="preserve"> </w:t>
      </w:r>
      <w:r w:rsidRPr="00285730">
        <w:t>Activity Diagram Menghapus Data Jenis Project</w:t>
      </w:r>
      <w:bookmarkEnd w:id="113"/>
    </w:p>
    <w:p w14:paraId="6FF2BBCD" w14:textId="4F523B0A" w:rsidR="00970550" w:rsidRDefault="004C7F29" w:rsidP="00392E48">
      <w:pPr>
        <w:spacing w:after="0"/>
        <w:ind w:right="26"/>
        <w:jc w:val="right"/>
      </w:pPr>
      <w:r w:rsidRPr="004C7F29">
        <w:rPr>
          <w:noProof/>
        </w:rPr>
        <w:drawing>
          <wp:inline distT="0" distB="0" distL="0" distR="0" wp14:anchorId="148644BE" wp14:editId="0DCBBB1F">
            <wp:extent cx="3347085" cy="3782695"/>
            <wp:effectExtent l="0" t="0" r="571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47085" cy="3782695"/>
                    </a:xfrm>
                    <a:prstGeom prst="rect">
                      <a:avLst/>
                    </a:prstGeom>
                    <a:noFill/>
                    <a:ln>
                      <a:noFill/>
                    </a:ln>
                  </pic:spPr>
                </pic:pic>
              </a:graphicData>
            </a:graphic>
          </wp:inline>
        </w:drawing>
      </w:r>
    </w:p>
    <w:p w14:paraId="4E1BA74D" w14:textId="77777777" w:rsidR="00970550" w:rsidRPr="00F425FF" w:rsidRDefault="00970550" w:rsidP="00970550">
      <w:pPr>
        <w:spacing w:after="0"/>
        <w:ind w:right="26"/>
        <w:rPr>
          <w:rFonts w:ascii="Times New Roman" w:eastAsia="Times New Roman" w:hAnsi="Times New Roman" w:cs="Times New Roman"/>
          <w:i/>
          <w:iCs/>
        </w:rPr>
      </w:pPr>
      <w:r w:rsidRPr="6C7C1522">
        <w:rPr>
          <w:rFonts w:ascii="Times New Roman" w:eastAsia="Times New Roman" w:hAnsi="Times New Roman" w:cs="Times New Roman"/>
          <w:i/>
          <w:iCs/>
        </w:rPr>
        <w:t xml:space="preserve">    </w:t>
      </w:r>
      <w:r>
        <w:rPr>
          <w:rFonts w:ascii="Times New Roman" w:eastAsia="Times New Roman" w:hAnsi="Times New Roman" w:cs="Times New Roman"/>
          <w:i/>
        </w:rPr>
        <w:t xml:space="preserve"> </w:t>
      </w:r>
    </w:p>
    <w:p w14:paraId="71EC3A33" w14:textId="77777777" w:rsidR="005B57B4" w:rsidRPr="00F425FF" w:rsidRDefault="005B57B4" w:rsidP="005B57B4">
      <w:pPr>
        <w:spacing w:after="0"/>
        <w:ind w:right="26"/>
        <w:rPr>
          <w:rFonts w:ascii="Times New Roman" w:eastAsia="Times New Roman" w:hAnsi="Times New Roman" w:cs="Times New Roman"/>
          <w:i/>
          <w:iCs/>
        </w:rPr>
      </w:pPr>
    </w:p>
    <w:p w14:paraId="0E81AA38" w14:textId="10CA50B3" w:rsidR="005B57B4" w:rsidRDefault="005B57B4" w:rsidP="005B57B4">
      <w:pPr>
        <w:pStyle w:val="Heading4"/>
        <w:ind w:left="0" w:right="26" w:firstLine="0"/>
      </w:pPr>
      <w:r>
        <w:t>27.</w:t>
      </w:r>
      <w:r w:rsidRPr="6C7C1522">
        <w:rPr>
          <w:rFonts w:ascii="Arial" w:eastAsia="Arial" w:hAnsi="Arial" w:cs="Arial"/>
        </w:rPr>
        <w:t xml:space="preserve"> </w:t>
      </w:r>
      <w:r>
        <w:t>Mengubah Data Jenis Project</w:t>
      </w:r>
    </w:p>
    <w:p w14:paraId="4D38888C" w14:textId="0B96C7D1" w:rsidR="00976615" w:rsidRDefault="00976615" w:rsidP="007A12AF">
      <w:pPr>
        <w:spacing w:after="12" w:line="248" w:lineRule="auto"/>
        <w:ind w:right="26" w:firstLine="284"/>
        <w:jc w:val="both"/>
        <w:rPr>
          <w:lang w:val="id-ID"/>
        </w:rPr>
      </w:pPr>
      <w:r>
        <w:rPr>
          <w:rFonts w:ascii="Times New Roman" w:eastAsia="Times New Roman" w:hAnsi="Times New Roman" w:cs="Times New Roman"/>
          <w:lang w:val="id-ID"/>
        </w:rPr>
        <w:t xml:space="preserve">Berikut merupakan penjelasan dari kasus penggunaan untuk mengubah data jenis </w:t>
      </w:r>
      <w:r w:rsidRPr="00976615">
        <w:rPr>
          <w:rFonts w:ascii="Times New Roman" w:eastAsia="Times New Roman" w:hAnsi="Times New Roman" w:cs="Times New Roman"/>
          <w:i/>
          <w:iCs/>
          <w:lang w:val="id-ID"/>
        </w:rPr>
        <w:t>project</w:t>
      </w:r>
      <w:r>
        <w:rPr>
          <w:rFonts w:ascii="Times New Roman" w:eastAsia="Times New Roman" w:hAnsi="Times New Roman" w:cs="Times New Roman"/>
          <w:lang w:val="id-ID"/>
        </w:rPr>
        <w:t>.</w:t>
      </w:r>
    </w:p>
    <w:p w14:paraId="2ED09364" w14:textId="77777777" w:rsidR="005B57B4" w:rsidRPr="0008143D" w:rsidRDefault="005B57B4" w:rsidP="005B57B4">
      <w:pPr>
        <w:spacing w:after="11" w:line="249" w:lineRule="auto"/>
        <w:ind w:right="26"/>
        <w:rPr>
          <w:rFonts w:ascii="Times New Roman" w:eastAsia="Times New Roman" w:hAnsi="Times New Roman" w:cs="Times New Roman"/>
          <w:sz w:val="20"/>
          <w:szCs w:val="20"/>
        </w:rPr>
      </w:pPr>
    </w:p>
    <w:p w14:paraId="506F610B" w14:textId="37EF7463" w:rsidR="00392E48" w:rsidRDefault="00392E48" w:rsidP="00392E48">
      <w:pPr>
        <w:pStyle w:val="Gambar"/>
      </w:pPr>
      <w:bookmarkStart w:id="114" w:name="_Toc51018114"/>
      <w:r>
        <w:t xml:space="preserve">Tabel 4. </w:t>
      </w:r>
      <w:r>
        <w:fldChar w:fldCharType="begin"/>
      </w:r>
      <w:r>
        <w:instrText xml:space="preserve"> SEQ Tabel_4. \* ARABIC </w:instrText>
      </w:r>
      <w:r>
        <w:fldChar w:fldCharType="separate"/>
      </w:r>
      <w:r w:rsidR="00BF546C">
        <w:rPr>
          <w:noProof/>
        </w:rPr>
        <w:t>30</w:t>
      </w:r>
      <w:r>
        <w:fldChar w:fldCharType="end"/>
      </w:r>
      <w:r>
        <w:t xml:space="preserve"> </w:t>
      </w:r>
      <w:r w:rsidRPr="00A45869">
        <w:t>Use Case Mengubah Data Jenis Project</w:t>
      </w:r>
      <w:bookmarkEnd w:id="114"/>
    </w:p>
    <w:tbl>
      <w:tblPr>
        <w:tblStyle w:val="TableGrid1"/>
        <w:tblW w:w="5236" w:type="dxa"/>
        <w:tblInd w:w="-2" w:type="dxa"/>
        <w:tblCellMar>
          <w:top w:w="37" w:type="dxa"/>
          <w:left w:w="108" w:type="dxa"/>
          <w:right w:w="115" w:type="dxa"/>
        </w:tblCellMar>
        <w:tblLook w:val="04A0" w:firstRow="1" w:lastRow="0" w:firstColumn="1" w:lastColumn="0" w:noHBand="0" w:noVBand="1"/>
      </w:tblPr>
      <w:tblGrid>
        <w:gridCol w:w="1352"/>
        <w:gridCol w:w="1266"/>
        <w:gridCol w:w="2618"/>
      </w:tblGrid>
      <w:tr w:rsidR="000B17B9" w14:paraId="239376B7" w14:textId="77777777" w:rsidTr="004C7F29">
        <w:trPr>
          <w:trHeight w:val="331"/>
        </w:trPr>
        <w:tc>
          <w:tcPr>
            <w:tcW w:w="1352" w:type="dxa"/>
            <w:tcBorders>
              <w:top w:val="single" w:sz="4" w:space="0" w:color="000000"/>
              <w:left w:val="single" w:sz="4" w:space="0" w:color="000000"/>
              <w:bottom w:val="single" w:sz="4" w:space="0" w:color="000000"/>
              <w:right w:val="single" w:sz="4" w:space="0" w:color="000000"/>
            </w:tcBorders>
          </w:tcPr>
          <w:p w14:paraId="12B33BBF" w14:textId="77777777" w:rsidR="005B57B4" w:rsidRDefault="005B57B4" w:rsidP="001C4DE3">
            <w:pPr>
              <w:ind w:right="26"/>
            </w:pPr>
            <w:r>
              <w:rPr>
                <w:rFonts w:ascii="Cambria" w:eastAsia="Cambria" w:hAnsi="Cambria" w:cs="Cambria"/>
                <w:sz w:val="20"/>
              </w:rPr>
              <w:t xml:space="preserve">Nama </w:t>
            </w:r>
          </w:p>
        </w:tc>
        <w:tc>
          <w:tcPr>
            <w:tcW w:w="3884" w:type="dxa"/>
            <w:gridSpan w:val="2"/>
            <w:tcBorders>
              <w:top w:val="single" w:sz="4" w:space="0" w:color="000000"/>
              <w:left w:val="single" w:sz="4" w:space="0" w:color="000000"/>
              <w:bottom w:val="single" w:sz="4" w:space="0" w:color="000000"/>
              <w:right w:val="single" w:sz="4" w:space="0" w:color="000000"/>
            </w:tcBorders>
          </w:tcPr>
          <w:p w14:paraId="0107CEC1" w14:textId="6E1004B6" w:rsidR="005B57B4" w:rsidRPr="00B77097" w:rsidRDefault="005B57B4" w:rsidP="001C4DE3">
            <w:pPr>
              <w:ind w:right="26"/>
              <w:rPr>
                <w:lang w:val="en-US"/>
              </w:rPr>
            </w:pPr>
            <w:r>
              <w:rPr>
                <w:rFonts w:ascii="Cambria" w:eastAsia="Cambria" w:hAnsi="Cambria" w:cs="Cambria"/>
                <w:sz w:val="20"/>
              </w:rPr>
              <w:t xml:space="preserve">Mengubah </w:t>
            </w:r>
            <w:r>
              <w:rPr>
                <w:rFonts w:ascii="Cambria" w:eastAsia="Cambria" w:hAnsi="Cambria" w:cs="Cambria"/>
                <w:sz w:val="20"/>
                <w:lang w:val="id-ID"/>
              </w:rPr>
              <w:t xml:space="preserve">Data </w:t>
            </w:r>
            <w:r w:rsidR="00307BEC">
              <w:rPr>
                <w:rFonts w:ascii="Cambria" w:eastAsia="Cambria" w:hAnsi="Cambria" w:cs="Cambria"/>
                <w:sz w:val="20"/>
                <w:lang w:val="en-US"/>
              </w:rPr>
              <w:t>Jenis Project</w:t>
            </w:r>
          </w:p>
        </w:tc>
      </w:tr>
      <w:tr w:rsidR="000B17B9" w14:paraId="6E936EC6" w14:textId="77777777" w:rsidTr="004C7F29">
        <w:trPr>
          <w:trHeight w:val="331"/>
        </w:trPr>
        <w:tc>
          <w:tcPr>
            <w:tcW w:w="1352" w:type="dxa"/>
            <w:tcBorders>
              <w:top w:val="single" w:sz="4" w:space="0" w:color="000000"/>
              <w:left w:val="single" w:sz="4" w:space="0" w:color="000000"/>
              <w:bottom w:val="single" w:sz="4" w:space="0" w:color="000000"/>
              <w:right w:val="single" w:sz="4" w:space="0" w:color="000000"/>
            </w:tcBorders>
          </w:tcPr>
          <w:p w14:paraId="6B3E1196" w14:textId="77777777" w:rsidR="005B57B4" w:rsidRDefault="005B57B4" w:rsidP="001C4DE3">
            <w:pPr>
              <w:ind w:right="26"/>
            </w:pPr>
            <w:r>
              <w:rPr>
                <w:rFonts w:ascii="Cambria" w:eastAsia="Cambria" w:hAnsi="Cambria" w:cs="Cambria"/>
                <w:sz w:val="20"/>
              </w:rPr>
              <w:lastRenderedPageBreak/>
              <w:t xml:space="preserve">Kode </w:t>
            </w:r>
          </w:p>
        </w:tc>
        <w:tc>
          <w:tcPr>
            <w:tcW w:w="3884" w:type="dxa"/>
            <w:gridSpan w:val="2"/>
            <w:tcBorders>
              <w:top w:val="single" w:sz="4" w:space="0" w:color="000000"/>
              <w:left w:val="single" w:sz="4" w:space="0" w:color="000000"/>
              <w:bottom w:val="single" w:sz="4" w:space="0" w:color="000000"/>
              <w:right w:val="single" w:sz="4" w:space="0" w:color="000000"/>
            </w:tcBorders>
          </w:tcPr>
          <w:p w14:paraId="47359B4B" w14:textId="61BC9D1E" w:rsidR="005B57B4" w:rsidRDefault="005B57B4" w:rsidP="001C4DE3">
            <w:pPr>
              <w:ind w:right="26"/>
            </w:pPr>
            <w:r>
              <w:rPr>
                <w:rFonts w:ascii="Cambria" w:eastAsia="Cambria" w:hAnsi="Cambria" w:cs="Cambria"/>
                <w:sz w:val="20"/>
              </w:rPr>
              <w:t>UC0</w:t>
            </w:r>
            <w:r w:rsidR="00307BEC">
              <w:rPr>
                <w:rFonts w:ascii="Cambria" w:eastAsia="Cambria" w:hAnsi="Cambria" w:cs="Cambria"/>
                <w:sz w:val="20"/>
              </w:rPr>
              <w:t>27</w:t>
            </w:r>
          </w:p>
        </w:tc>
      </w:tr>
      <w:tr w:rsidR="000B17B9" w14:paraId="518B814B" w14:textId="77777777" w:rsidTr="004C7F29">
        <w:trPr>
          <w:trHeight w:val="331"/>
        </w:trPr>
        <w:tc>
          <w:tcPr>
            <w:tcW w:w="1352" w:type="dxa"/>
            <w:tcBorders>
              <w:top w:val="single" w:sz="4" w:space="0" w:color="000000"/>
              <w:left w:val="single" w:sz="4" w:space="0" w:color="000000"/>
              <w:bottom w:val="single" w:sz="4" w:space="0" w:color="000000"/>
              <w:right w:val="single" w:sz="4" w:space="0" w:color="000000"/>
            </w:tcBorders>
          </w:tcPr>
          <w:p w14:paraId="290D9CAA" w14:textId="77777777" w:rsidR="005B57B4" w:rsidRDefault="005B57B4" w:rsidP="001C4DE3">
            <w:pPr>
              <w:ind w:right="26"/>
            </w:pPr>
            <w:r>
              <w:rPr>
                <w:rFonts w:ascii="Cambria" w:eastAsia="Cambria" w:hAnsi="Cambria" w:cs="Cambria"/>
                <w:sz w:val="20"/>
              </w:rPr>
              <w:t xml:space="preserve">Aktor </w:t>
            </w:r>
          </w:p>
        </w:tc>
        <w:tc>
          <w:tcPr>
            <w:tcW w:w="3884" w:type="dxa"/>
            <w:gridSpan w:val="2"/>
            <w:tcBorders>
              <w:top w:val="single" w:sz="4" w:space="0" w:color="000000"/>
              <w:left w:val="single" w:sz="4" w:space="0" w:color="000000"/>
              <w:bottom w:val="single" w:sz="4" w:space="0" w:color="000000"/>
              <w:right w:val="single" w:sz="4" w:space="0" w:color="000000"/>
            </w:tcBorders>
          </w:tcPr>
          <w:p w14:paraId="0A3FED9E" w14:textId="77777777" w:rsidR="005B57B4" w:rsidRPr="00B77097" w:rsidRDefault="005B57B4" w:rsidP="001C4DE3">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p>
        </w:tc>
      </w:tr>
      <w:tr w:rsidR="000B17B9" w14:paraId="1F40A10D" w14:textId="77777777" w:rsidTr="004C7F29">
        <w:trPr>
          <w:trHeight w:val="331"/>
        </w:trPr>
        <w:tc>
          <w:tcPr>
            <w:tcW w:w="1352" w:type="dxa"/>
            <w:tcBorders>
              <w:top w:val="single" w:sz="4" w:space="0" w:color="000000"/>
              <w:left w:val="single" w:sz="4" w:space="0" w:color="000000"/>
              <w:bottom w:val="single" w:sz="4" w:space="0" w:color="000000"/>
              <w:right w:val="single" w:sz="4" w:space="0" w:color="000000"/>
            </w:tcBorders>
          </w:tcPr>
          <w:p w14:paraId="6FEBEB3E" w14:textId="77777777" w:rsidR="005B57B4" w:rsidRDefault="005B57B4" w:rsidP="001C4DE3">
            <w:pPr>
              <w:ind w:right="26"/>
            </w:pPr>
            <w:r>
              <w:rPr>
                <w:rFonts w:ascii="Cambria" w:eastAsia="Cambria" w:hAnsi="Cambria" w:cs="Cambria"/>
                <w:sz w:val="20"/>
              </w:rPr>
              <w:t xml:space="preserve">Deskripsi </w:t>
            </w:r>
          </w:p>
        </w:tc>
        <w:tc>
          <w:tcPr>
            <w:tcW w:w="3884" w:type="dxa"/>
            <w:gridSpan w:val="2"/>
            <w:tcBorders>
              <w:top w:val="single" w:sz="4" w:space="0" w:color="000000"/>
              <w:left w:val="single" w:sz="4" w:space="0" w:color="000000"/>
              <w:bottom w:val="single" w:sz="4" w:space="0" w:color="000000"/>
              <w:right w:val="single" w:sz="4" w:space="0" w:color="000000"/>
            </w:tcBorders>
          </w:tcPr>
          <w:p w14:paraId="48AC90ED" w14:textId="412D4676" w:rsidR="005B57B4" w:rsidRPr="00B22C89" w:rsidRDefault="005B57B4" w:rsidP="001C4DE3">
            <w:pPr>
              <w:ind w:right="26"/>
              <w:rPr>
                <w:rFonts w:asciiTheme="majorBidi" w:hAnsiTheme="majorBidi" w:cstheme="majorBidi"/>
                <w:lang w:val="en-US"/>
              </w:rPr>
            </w:pPr>
            <w:r>
              <w:rPr>
                <w:rFonts w:asciiTheme="majorBidi" w:hAnsiTheme="majorBidi" w:cstheme="majorBidi"/>
                <w:lang w:val="id-ID"/>
              </w:rPr>
              <w:t xml:space="preserve">IT Finance </w:t>
            </w:r>
            <w:r>
              <w:rPr>
                <w:rFonts w:asciiTheme="majorBidi" w:hAnsiTheme="majorBidi" w:cstheme="majorBidi"/>
                <w:lang w:val="en-US"/>
              </w:rPr>
              <w:t>mengubah</w:t>
            </w:r>
            <w:r>
              <w:rPr>
                <w:rFonts w:asciiTheme="majorBidi" w:hAnsiTheme="majorBidi" w:cstheme="majorBidi"/>
                <w:lang w:val="id-ID"/>
              </w:rPr>
              <w:t xml:space="preserve"> d</w:t>
            </w:r>
            <w:r>
              <w:rPr>
                <w:rFonts w:asciiTheme="majorBidi" w:hAnsiTheme="majorBidi" w:cstheme="majorBidi"/>
                <w:lang w:val="en-US"/>
              </w:rPr>
              <w:t xml:space="preserve">ata </w:t>
            </w:r>
            <w:r w:rsidR="00307BEC">
              <w:rPr>
                <w:rFonts w:asciiTheme="majorBidi" w:hAnsiTheme="majorBidi" w:cstheme="majorBidi"/>
                <w:lang w:val="en-US"/>
              </w:rPr>
              <w:t>jenis project</w:t>
            </w:r>
          </w:p>
        </w:tc>
      </w:tr>
      <w:tr w:rsidR="000B17B9" w14:paraId="5FDE3E69" w14:textId="77777777" w:rsidTr="004C7F29">
        <w:trPr>
          <w:trHeight w:val="328"/>
        </w:trPr>
        <w:tc>
          <w:tcPr>
            <w:tcW w:w="1352" w:type="dxa"/>
            <w:tcBorders>
              <w:top w:val="single" w:sz="4" w:space="0" w:color="000000"/>
              <w:left w:val="single" w:sz="4" w:space="0" w:color="000000"/>
              <w:bottom w:val="single" w:sz="4" w:space="0" w:color="000000"/>
              <w:right w:val="single" w:sz="4" w:space="0" w:color="000000"/>
            </w:tcBorders>
          </w:tcPr>
          <w:p w14:paraId="0D6F381B" w14:textId="77777777" w:rsidR="005B57B4" w:rsidRDefault="005B57B4" w:rsidP="001C4DE3">
            <w:pPr>
              <w:ind w:right="26"/>
            </w:pPr>
            <w:r>
              <w:rPr>
                <w:rFonts w:ascii="Cambria" w:eastAsia="Cambria" w:hAnsi="Cambria" w:cs="Cambria"/>
                <w:sz w:val="20"/>
              </w:rPr>
              <w:t xml:space="preserve">Kondisi Awal </w:t>
            </w:r>
          </w:p>
        </w:tc>
        <w:tc>
          <w:tcPr>
            <w:tcW w:w="3884" w:type="dxa"/>
            <w:gridSpan w:val="2"/>
            <w:tcBorders>
              <w:top w:val="single" w:sz="4" w:space="0" w:color="000000"/>
              <w:left w:val="single" w:sz="4" w:space="0" w:color="000000"/>
              <w:bottom w:val="single" w:sz="4" w:space="0" w:color="000000"/>
              <w:right w:val="single" w:sz="4" w:space="0" w:color="000000"/>
            </w:tcBorders>
          </w:tcPr>
          <w:p w14:paraId="7EC8291D" w14:textId="3133CA5C" w:rsidR="005B57B4" w:rsidRPr="00900106" w:rsidRDefault="005B57B4" w:rsidP="001C4DE3">
            <w:pPr>
              <w:ind w:right="26"/>
              <w:rPr>
                <w:rFonts w:ascii="Times New Roman" w:hAnsi="Times New Roman" w:cs="Times New Roman"/>
              </w:rPr>
            </w:pPr>
            <w:r w:rsidRPr="00900106">
              <w:rPr>
                <w:rFonts w:ascii="Times New Roman" w:hAnsi="Times New Roman" w:cs="Times New Roman"/>
              </w:rPr>
              <w:t xml:space="preserve">Data </w:t>
            </w:r>
            <w:r>
              <w:rPr>
                <w:rFonts w:ascii="Times New Roman" w:hAnsi="Times New Roman" w:cs="Times New Roman"/>
              </w:rPr>
              <w:t>lama</w:t>
            </w:r>
            <w:r w:rsidRPr="00900106">
              <w:rPr>
                <w:rFonts w:ascii="Times New Roman" w:hAnsi="Times New Roman" w:cs="Times New Roman"/>
              </w:rPr>
              <w:t xml:space="preserve"> </w:t>
            </w:r>
            <w:r w:rsidR="00046C55">
              <w:rPr>
                <w:rFonts w:ascii="Times New Roman" w:hAnsi="Times New Roman" w:cs="Times New Roman"/>
              </w:rPr>
              <w:t>jenis project</w:t>
            </w:r>
            <w:r w:rsidRPr="00900106">
              <w:rPr>
                <w:rFonts w:ascii="Times New Roman" w:hAnsi="Times New Roman" w:cs="Times New Roman"/>
              </w:rPr>
              <w:t xml:space="preserve"> sudah terdaftar </w:t>
            </w:r>
            <w:r>
              <w:rPr>
                <w:rFonts w:ascii="Times New Roman" w:hAnsi="Times New Roman" w:cs="Times New Roman"/>
              </w:rPr>
              <w:t xml:space="preserve">dalam sistem </w:t>
            </w:r>
          </w:p>
        </w:tc>
      </w:tr>
      <w:tr w:rsidR="000B17B9" w14:paraId="3235EA44" w14:textId="77777777" w:rsidTr="004C7F29">
        <w:trPr>
          <w:trHeight w:val="331"/>
        </w:trPr>
        <w:tc>
          <w:tcPr>
            <w:tcW w:w="1352" w:type="dxa"/>
            <w:tcBorders>
              <w:top w:val="single" w:sz="4" w:space="0" w:color="000000"/>
              <w:left w:val="single" w:sz="4" w:space="0" w:color="000000"/>
              <w:bottom w:val="single" w:sz="4" w:space="0" w:color="000000"/>
              <w:right w:val="single" w:sz="4" w:space="0" w:color="000000"/>
            </w:tcBorders>
          </w:tcPr>
          <w:p w14:paraId="6C0D2C2A" w14:textId="77777777" w:rsidR="005B57B4" w:rsidRDefault="005B57B4" w:rsidP="001C4DE3">
            <w:pPr>
              <w:ind w:right="26"/>
            </w:pPr>
            <w:r>
              <w:rPr>
                <w:rFonts w:ascii="Cambria" w:eastAsia="Cambria" w:hAnsi="Cambria" w:cs="Cambria"/>
                <w:sz w:val="20"/>
              </w:rPr>
              <w:t xml:space="preserve">Kondisi Akhir </w:t>
            </w:r>
          </w:p>
        </w:tc>
        <w:tc>
          <w:tcPr>
            <w:tcW w:w="3884" w:type="dxa"/>
            <w:gridSpan w:val="2"/>
            <w:tcBorders>
              <w:top w:val="single" w:sz="4" w:space="0" w:color="000000"/>
              <w:left w:val="single" w:sz="4" w:space="0" w:color="000000"/>
              <w:bottom w:val="single" w:sz="4" w:space="0" w:color="000000"/>
              <w:right w:val="single" w:sz="4" w:space="0" w:color="000000"/>
            </w:tcBorders>
          </w:tcPr>
          <w:p w14:paraId="50644849" w14:textId="39979C7E" w:rsidR="005B57B4" w:rsidRPr="00AF0634" w:rsidRDefault="005B57B4" w:rsidP="001C4DE3">
            <w:pPr>
              <w:ind w:right="26"/>
              <w:rPr>
                <w:rFonts w:ascii="Times New Roman" w:hAnsi="Times New Roman" w:cs="Times New Roman"/>
              </w:rPr>
            </w:pPr>
            <w:r w:rsidRPr="00AF0634">
              <w:rPr>
                <w:rFonts w:ascii="Times New Roman" w:hAnsi="Times New Roman" w:cs="Times New Roman"/>
              </w:rPr>
              <w:t xml:space="preserve">Data baru </w:t>
            </w:r>
            <w:r w:rsidR="00046C55">
              <w:rPr>
                <w:rFonts w:ascii="Times New Roman" w:hAnsi="Times New Roman" w:cs="Times New Roman"/>
              </w:rPr>
              <w:t>jenis project</w:t>
            </w:r>
            <w:r w:rsidRPr="00AF0634">
              <w:rPr>
                <w:rFonts w:ascii="Times New Roman" w:hAnsi="Times New Roman" w:cs="Times New Roman"/>
              </w:rPr>
              <w:t xml:space="preserve"> tersimpan pada sistem</w:t>
            </w:r>
          </w:p>
        </w:tc>
      </w:tr>
      <w:tr w:rsidR="000B17B9" w14:paraId="2F0D16EB" w14:textId="77777777" w:rsidTr="004C7F29">
        <w:trPr>
          <w:trHeight w:val="440"/>
        </w:trPr>
        <w:tc>
          <w:tcPr>
            <w:tcW w:w="5236" w:type="dxa"/>
            <w:gridSpan w:val="3"/>
            <w:tcBorders>
              <w:top w:val="single" w:sz="4" w:space="0" w:color="000000"/>
              <w:left w:val="single" w:sz="4" w:space="0" w:color="000000"/>
              <w:bottom w:val="single" w:sz="4" w:space="0" w:color="000000"/>
              <w:right w:val="single" w:sz="4" w:space="0" w:color="000000"/>
            </w:tcBorders>
          </w:tcPr>
          <w:p w14:paraId="5969130F" w14:textId="77777777" w:rsidR="005B57B4" w:rsidRDefault="005B57B4" w:rsidP="001C4DE3">
            <w:pPr>
              <w:ind w:right="26"/>
            </w:pPr>
            <w:r>
              <w:rPr>
                <w:rFonts w:ascii="Cambria" w:eastAsia="Cambria" w:hAnsi="Cambria" w:cs="Cambria"/>
                <w:sz w:val="20"/>
              </w:rPr>
              <w:t xml:space="preserve">Alur Normal </w:t>
            </w:r>
          </w:p>
        </w:tc>
      </w:tr>
      <w:tr w:rsidR="000B17B9" w14:paraId="02ACAA49" w14:textId="77777777" w:rsidTr="00392E48">
        <w:trPr>
          <w:trHeight w:val="235"/>
        </w:trPr>
        <w:tc>
          <w:tcPr>
            <w:tcW w:w="2618" w:type="dxa"/>
            <w:gridSpan w:val="2"/>
            <w:tcBorders>
              <w:top w:val="single" w:sz="4" w:space="0" w:color="000000"/>
              <w:left w:val="single" w:sz="4" w:space="0" w:color="000000"/>
              <w:bottom w:val="single" w:sz="4" w:space="0" w:color="000000"/>
              <w:right w:val="single" w:sz="4" w:space="0" w:color="000000"/>
            </w:tcBorders>
          </w:tcPr>
          <w:p w14:paraId="24350180" w14:textId="77777777" w:rsidR="005B57B4" w:rsidRPr="00B22C89" w:rsidRDefault="005B57B4" w:rsidP="001C4DE3">
            <w:pPr>
              <w:ind w:right="26"/>
              <w:jc w:val="center"/>
              <w:rPr>
                <w:rFonts w:ascii="Cambria" w:eastAsia="Cambria" w:hAnsi="Cambria" w:cs="Cambria"/>
                <w:sz w:val="20"/>
                <w:lang w:val="en-US"/>
              </w:rPr>
            </w:pPr>
            <w:r>
              <w:rPr>
                <w:rFonts w:ascii="Cambria" w:eastAsia="Cambria" w:hAnsi="Cambria" w:cs="Cambria"/>
                <w:sz w:val="20"/>
                <w:lang w:val="id-ID"/>
              </w:rPr>
              <w:t>IT Finance</w:t>
            </w:r>
          </w:p>
        </w:tc>
        <w:tc>
          <w:tcPr>
            <w:tcW w:w="2618" w:type="dxa"/>
            <w:tcBorders>
              <w:top w:val="single" w:sz="4" w:space="0" w:color="000000"/>
              <w:left w:val="single" w:sz="4" w:space="0" w:color="000000"/>
              <w:bottom w:val="single" w:sz="4" w:space="0" w:color="000000"/>
              <w:right w:val="single" w:sz="4" w:space="0" w:color="000000"/>
            </w:tcBorders>
          </w:tcPr>
          <w:p w14:paraId="208753F5" w14:textId="77777777" w:rsidR="005B57B4" w:rsidRDefault="005B57B4" w:rsidP="001C4DE3">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295F3684" w14:textId="77777777" w:rsidTr="00392E48">
        <w:trPr>
          <w:trHeight w:val="1067"/>
        </w:trPr>
        <w:tc>
          <w:tcPr>
            <w:tcW w:w="2618" w:type="dxa"/>
            <w:gridSpan w:val="2"/>
            <w:tcBorders>
              <w:top w:val="single" w:sz="4" w:space="0" w:color="000000"/>
              <w:left w:val="single" w:sz="4" w:space="0" w:color="000000"/>
              <w:bottom w:val="single" w:sz="4" w:space="0" w:color="000000"/>
              <w:right w:val="single" w:sz="4" w:space="0" w:color="000000"/>
            </w:tcBorders>
          </w:tcPr>
          <w:p w14:paraId="350D628D" w14:textId="1D4F7939" w:rsidR="005B57B4" w:rsidRPr="00FE4752" w:rsidRDefault="005B57B4" w:rsidP="002070B2">
            <w:pPr>
              <w:pStyle w:val="ListParagraph"/>
              <w:numPr>
                <w:ilvl w:val="0"/>
                <w:numId w:val="104"/>
              </w:numPr>
              <w:spacing w:after="6"/>
              <w:ind w:left="316" w:right="26"/>
              <w:rPr>
                <w:rFonts w:ascii="Cambria" w:hAnsi="Cambria"/>
                <w:sz w:val="20"/>
                <w:szCs w:val="20"/>
              </w:rPr>
            </w:pPr>
            <w:r w:rsidRPr="00FE4752">
              <w:rPr>
                <w:rFonts w:ascii="Cambria" w:hAnsi="Cambria"/>
                <w:sz w:val="20"/>
                <w:szCs w:val="20"/>
              </w:rPr>
              <w:t xml:space="preserve">IT Finance memilih menu “Daftar </w:t>
            </w:r>
            <w:r w:rsidR="00046C55">
              <w:rPr>
                <w:rFonts w:ascii="Cambria" w:hAnsi="Cambria"/>
                <w:sz w:val="20"/>
                <w:szCs w:val="20"/>
              </w:rPr>
              <w:t>Jenis Project</w:t>
            </w:r>
            <w:r w:rsidRPr="00FE4752">
              <w:rPr>
                <w:rFonts w:ascii="Cambria" w:hAnsi="Cambria"/>
                <w:sz w:val="20"/>
                <w:szCs w:val="20"/>
              </w:rPr>
              <w:t>”</w:t>
            </w:r>
          </w:p>
          <w:p w14:paraId="5D8A7F42" w14:textId="77777777" w:rsidR="005B57B4" w:rsidRPr="00FE4752" w:rsidRDefault="005B57B4" w:rsidP="002070B2">
            <w:pPr>
              <w:pStyle w:val="ListParagraph"/>
              <w:numPr>
                <w:ilvl w:val="0"/>
                <w:numId w:val="104"/>
              </w:numPr>
              <w:spacing w:after="6"/>
              <w:ind w:left="315" w:right="26"/>
              <w:rPr>
                <w:rFonts w:ascii="Cambria" w:hAnsi="Cambria"/>
                <w:sz w:val="20"/>
                <w:szCs w:val="20"/>
              </w:rPr>
            </w:pPr>
            <w:r>
              <w:rPr>
                <w:rFonts w:ascii="Cambria" w:hAnsi="Cambria"/>
                <w:sz w:val="20"/>
                <w:szCs w:val="20"/>
              </w:rPr>
              <w:t>IT Finance mengklik tombol edit</w:t>
            </w:r>
          </w:p>
          <w:p w14:paraId="2540F520" w14:textId="1E226339" w:rsidR="005B57B4" w:rsidRPr="00E45F8A" w:rsidRDefault="005B57B4" w:rsidP="002070B2">
            <w:pPr>
              <w:pStyle w:val="ListParagraph"/>
              <w:numPr>
                <w:ilvl w:val="0"/>
                <w:numId w:val="104"/>
              </w:numPr>
              <w:spacing w:after="6"/>
              <w:ind w:left="315" w:right="26"/>
            </w:pPr>
            <w:r>
              <w:rPr>
                <w:rFonts w:ascii="Cambria" w:hAnsi="Cambria"/>
                <w:sz w:val="20"/>
                <w:szCs w:val="20"/>
              </w:rPr>
              <w:t xml:space="preserve">IT Finance mengisi formulir edit </w:t>
            </w:r>
            <w:r w:rsidR="00046C55">
              <w:rPr>
                <w:rFonts w:ascii="Cambria" w:hAnsi="Cambria"/>
                <w:sz w:val="20"/>
                <w:szCs w:val="20"/>
              </w:rPr>
              <w:t>jenis project</w:t>
            </w:r>
            <w:r>
              <w:rPr>
                <w:rFonts w:ascii="Cambria" w:hAnsi="Cambria"/>
                <w:sz w:val="20"/>
                <w:szCs w:val="20"/>
              </w:rPr>
              <w:t>.</w:t>
            </w:r>
          </w:p>
          <w:p w14:paraId="4808808D" w14:textId="77777777" w:rsidR="005B57B4" w:rsidRPr="0085345C" w:rsidRDefault="005B57B4" w:rsidP="002070B2">
            <w:pPr>
              <w:pStyle w:val="ListParagraph"/>
              <w:numPr>
                <w:ilvl w:val="0"/>
                <w:numId w:val="104"/>
              </w:numPr>
              <w:spacing w:after="6"/>
              <w:ind w:left="315" w:right="26"/>
              <w:rPr>
                <w:rFonts w:ascii="Cambria" w:hAnsi="Cambria"/>
                <w:sz w:val="20"/>
                <w:szCs w:val="20"/>
              </w:rPr>
            </w:pPr>
            <w:r w:rsidRPr="0085345C">
              <w:rPr>
                <w:rFonts w:ascii="Cambria" w:hAnsi="Cambria"/>
                <w:sz w:val="20"/>
                <w:szCs w:val="20"/>
              </w:rPr>
              <w:t>IT Finance mengklik tombol simpan</w:t>
            </w:r>
          </w:p>
        </w:tc>
        <w:tc>
          <w:tcPr>
            <w:tcW w:w="2618" w:type="dxa"/>
            <w:tcBorders>
              <w:top w:val="single" w:sz="4" w:space="0" w:color="000000"/>
              <w:left w:val="single" w:sz="4" w:space="0" w:color="000000"/>
              <w:bottom w:val="single" w:sz="4" w:space="0" w:color="000000"/>
              <w:right w:val="single" w:sz="4" w:space="0" w:color="000000"/>
            </w:tcBorders>
          </w:tcPr>
          <w:p w14:paraId="09387658" w14:textId="599DFA9C" w:rsidR="005B57B4" w:rsidRPr="002856DF" w:rsidRDefault="005B57B4" w:rsidP="002070B2">
            <w:pPr>
              <w:pStyle w:val="ListParagraph"/>
              <w:numPr>
                <w:ilvl w:val="1"/>
                <w:numId w:val="44"/>
              </w:numPr>
              <w:spacing w:after="6"/>
              <w:ind w:right="26"/>
              <w:rPr>
                <w:rFonts w:ascii="Cambria" w:eastAsia="Cambria" w:hAnsi="Cambria" w:cs="Cambria"/>
                <w:sz w:val="20"/>
                <w:lang w:val="en-US"/>
              </w:rPr>
            </w:pPr>
            <w:r w:rsidRPr="00D51531">
              <w:rPr>
                <w:rFonts w:ascii="Cambria" w:eastAsia="Cambria" w:hAnsi="Cambria" w:cs="Cambria"/>
                <w:sz w:val="20"/>
                <w:lang w:val="id-ID"/>
              </w:rPr>
              <w:t xml:space="preserve">Sistem menampilkan halaman daftar </w:t>
            </w:r>
            <w:r w:rsidR="00046C55">
              <w:rPr>
                <w:rFonts w:ascii="Cambria" w:eastAsia="Cambria" w:hAnsi="Cambria" w:cs="Cambria"/>
                <w:sz w:val="20"/>
                <w:lang w:val="en-US"/>
              </w:rPr>
              <w:t>jenis project</w:t>
            </w:r>
          </w:p>
          <w:p w14:paraId="5620CEA1" w14:textId="3026655C" w:rsidR="005B57B4" w:rsidRPr="00CD4492" w:rsidRDefault="005B57B4" w:rsidP="001C4DE3">
            <w:pPr>
              <w:spacing w:after="6"/>
              <w:ind w:right="26"/>
              <w:rPr>
                <w:rFonts w:ascii="Cambria" w:eastAsia="Cambria" w:hAnsi="Cambria" w:cs="Cambria"/>
                <w:sz w:val="20"/>
                <w:lang w:val="en-US"/>
              </w:rPr>
            </w:pPr>
            <w:r>
              <w:rPr>
                <w:rFonts w:ascii="Cambria" w:eastAsia="Cambria" w:hAnsi="Cambria" w:cs="Cambria"/>
                <w:sz w:val="20"/>
                <w:lang w:val="en-US"/>
              </w:rPr>
              <w:t xml:space="preserve">2.1. Sistem menampilkan formular edit </w:t>
            </w:r>
            <w:r w:rsidR="00046C55">
              <w:rPr>
                <w:rFonts w:ascii="Cambria" w:eastAsia="Cambria" w:hAnsi="Cambria" w:cs="Cambria"/>
                <w:sz w:val="20"/>
                <w:lang w:val="en-US"/>
              </w:rPr>
              <w:t>jenis project</w:t>
            </w:r>
          </w:p>
          <w:p w14:paraId="43A3ED53" w14:textId="448BD913" w:rsidR="005B57B4" w:rsidRDefault="005B57B4" w:rsidP="001C4DE3">
            <w:pPr>
              <w:spacing w:after="6"/>
              <w:ind w:right="26"/>
              <w:rPr>
                <w:rFonts w:ascii="Cambria" w:eastAsia="Cambria" w:hAnsi="Cambria" w:cs="Cambria"/>
                <w:sz w:val="20"/>
                <w:lang w:val="en-US"/>
              </w:rPr>
            </w:pPr>
            <w:r>
              <w:rPr>
                <w:rFonts w:ascii="Cambria" w:eastAsia="Cambria" w:hAnsi="Cambria" w:cs="Cambria"/>
                <w:sz w:val="20"/>
                <w:lang w:val="en-US"/>
              </w:rPr>
              <w:t xml:space="preserve">4.1. Sistem menyimpan data </w:t>
            </w:r>
            <w:r w:rsidR="001157CB">
              <w:rPr>
                <w:rFonts w:ascii="Cambria" w:eastAsia="Cambria" w:hAnsi="Cambria" w:cs="Cambria"/>
                <w:sz w:val="20"/>
                <w:lang w:val="en-US"/>
              </w:rPr>
              <w:t>jenis project</w:t>
            </w:r>
            <w:r>
              <w:rPr>
                <w:rFonts w:ascii="Cambria" w:eastAsia="Cambria" w:hAnsi="Cambria" w:cs="Cambria"/>
                <w:sz w:val="20"/>
                <w:lang w:val="en-US"/>
              </w:rPr>
              <w:t xml:space="preserve"> yang baru</w:t>
            </w:r>
          </w:p>
          <w:p w14:paraId="02D46624" w14:textId="77777777" w:rsidR="005B57B4" w:rsidRPr="000432F8" w:rsidRDefault="005B57B4" w:rsidP="001C4DE3">
            <w:pPr>
              <w:spacing w:after="6"/>
              <w:ind w:right="26"/>
              <w:rPr>
                <w:rFonts w:ascii="Cambria" w:eastAsia="Cambria" w:hAnsi="Cambria" w:cs="Cambria"/>
                <w:sz w:val="20"/>
                <w:lang w:val="en-US"/>
              </w:rPr>
            </w:pPr>
            <w:r>
              <w:rPr>
                <w:rFonts w:ascii="Cambria" w:eastAsia="Cambria" w:hAnsi="Cambria" w:cs="Cambria"/>
                <w:sz w:val="20"/>
                <w:lang w:val="en-US"/>
              </w:rPr>
              <w:t>4.2. Sistem menampilkan peringatan bahwa data berhasil disimpan</w:t>
            </w:r>
          </w:p>
        </w:tc>
      </w:tr>
      <w:tr w:rsidR="000B17B9" w14:paraId="2C231FDC" w14:textId="77777777" w:rsidTr="004C7F29">
        <w:trPr>
          <w:trHeight w:val="649"/>
        </w:trPr>
        <w:tc>
          <w:tcPr>
            <w:tcW w:w="5236" w:type="dxa"/>
            <w:gridSpan w:val="3"/>
            <w:tcBorders>
              <w:top w:val="single" w:sz="4" w:space="0" w:color="000000"/>
              <w:left w:val="single" w:sz="4" w:space="0" w:color="000000"/>
              <w:bottom w:val="single" w:sz="4" w:space="0" w:color="000000"/>
              <w:right w:val="single" w:sz="4" w:space="0" w:color="000000"/>
            </w:tcBorders>
          </w:tcPr>
          <w:p w14:paraId="44BB2BB7" w14:textId="77777777" w:rsidR="005B57B4" w:rsidRDefault="005B57B4" w:rsidP="001C4DE3">
            <w:pPr>
              <w:ind w:right="26"/>
            </w:pPr>
            <w:r>
              <w:rPr>
                <w:rFonts w:ascii="Cambria" w:eastAsia="Cambria" w:hAnsi="Cambria" w:cs="Cambria"/>
                <w:sz w:val="20"/>
              </w:rPr>
              <w:t xml:space="preserve">Alur Alternatif </w:t>
            </w:r>
          </w:p>
          <w:p w14:paraId="5B88DA14" w14:textId="77777777" w:rsidR="005B57B4" w:rsidRPr="00713C1F" w:rsidRDefault="005B57B4" w:rsidP="001C4DE3">
            <w:pPr>
              <w:ind w:right="26"/>
              <w:rPr>
                <w:rFonts w:ascii="Cambria" w:hAnsi="Cambria"/>
                <w:sz w:val="20"/>
                <w:szCs w:val="20"/>
              </w:rPr>
            </w:pPr>
            <w:r>
              <w:rPr>
                <w:szCs w:val="20"/>
              </w:rPr>
              <w:t>-</w:t>
            </w:r>
          </w:p>
        </w:tc>
      </w:tr>
      <w:tr w:rsidR="000B17B9" w14:paraId="7EE0C7C9" w14:textId="77777777" w:rsidTr="004C7F29">
        <w:trPr>
          <w:trHeight w:val="327"/>
        </w:trPr>
        <w:tc>
          <w:tcPr>
            <w:tcW w:w="5236" w:type="dxa"/>
            <w:gridSpan w:val="3"/>
            <w:tcBorders>
              <w:top w:val="single" w:sz="4" w:space="0" w:color="000000"/>
              <w:left w:val="single" w:sz="4" w:space="0" w:color="000000"/>
              <w:bottom w:val="single" w:sz="4" w:space="0" w:color="000000"/>
              <w:right w:val="single" w:sz="4" w:space="0" w:color="000000"/>
            </w:tcBorders>
          </w:tcPr>
          <w:p w14:paraId="5A8A18A8" w14:textId="77777777" w:rsidR="005B57B4" w:rsidRPr="00FB0E23" w:rsidRDefault="005B57B4" w:rsidP="001C4DE3">
            <w:pPr>
              <w:ind w:right="26"/>
              <w:rPr>
                <w:rFonts w:ascii="Cambria" w:eastAsia="Cambria" w:hAnsi="Cambria" w:cs="Cambria"/>
                <w:sz w:val="20"/>
              </w:rPr>
            </w:pPr>
            <w:r>
              <w:rPr>
                <w:rFonts w:ascii="Cambria" w:eastAsia="Cambria" w:hAnsi="Cambria" w:cs="Cambria"/>
                <w:sz w:val="20"/>
              </w:rPr>
              <w:t xml:space="preserve">Pengecualian </w:t>
            </w:r>
          </w:p>
        </w:tc>
      </w:tr>
      <w:tr w:rsidR="000B17B9" w14:paraId="33F855F5" w14:textId="77777777" w:rsidTr="004C7F29">
        <w:trPr>
          <w:trHeight w:val="327"/>
        </w:trPr>
        <w:tc>
          <w:tcPr>
            <w:tcW w:w="5236" w:type="dxa"/>
            <w:gridSpan w:val="3"/>
            <w:tcBorders>
              <w:top w:val="single" w:sz="4" w:space="0" w:color="000000"/>
              <w:left w:val="single" w:sz="4" w:space="0" w:color="000000"/>
              <w:bottom w:val="single" w:sz="4" w:space="0" w:color="000000"/>
              <w:right w:val="single" w:sz="4" w:space="0" w:color="000000"/>
            </w:tcBorders>
          </w:tcPr>
          <w:p w14:paraId="105D534C" w14:textId="6B08B3D3" w:rsidR="005B57B4" w:rsidRDefault="005B57B4" w:rsidP="001C4DE3">
            <w:pPr>
              <w:ind w:right="26"/>
              <w:rPr>
                <w:rFonts w:ascii="Cambria" w:eastAsia="Cambria" w:hAnsi="Cambria" w:cs="Cambria"/>
                <w:sz w:val="20"/>
              </w:rPr>
            </w:pPr>
            <w:r>
              <w:rPr>
                <w:rFonts w:ascii="Cambria" w:eastAsia="Cambria" w:hAnsi="Cambria" w:cs="Cambria"/>
                <w:sz w:val="20"/>
              </w:rPr>
              <w:t xml:space="preserve">E1. </w:t>
            </w:r>
            <w:r w:rsidR="007758DA">
              <w:rPr>
                <w:rFonts w:ascii="Cambria" w:eastAsia="Cambria" w:hAnsi="Cambria" w:cs="Cambria"/>
                <w:sz w:val="20"/>
              </w:rPr>
              <w:t>Jenis project</w:t>
            </w:r>
            <w:r>
              <w:rPr>
                <w:rFonts w:ascii="Cambria" w:eastAsia="Cambria" w:hAnsi="Cambria" w:cs="Cambria"/>
                <w:sz w:val="20"/>
              </w:rPr>
              <w:t xml:space="preserve"> yang akan </w:t>
            </w:r>
            <w:r w:rsidR="0067712B">
              <w:rPr>
                <w:rFonts w:ascii="Cambria" w:eastAsia="Cambria" w:hAnsi="Cambria" w:cs="Cambria"/>
                <w:sz w:val="20"/>
              </w:rPr>
              <w:t>diubah</w:t>
            </w:r>
            <w:r>
              <w:rPr>
                <w:rFonts w:ascii="Cambria" w:eastAsia="Cambria" w:hAnsi="Cambria" w:cs="Cambria"/>
                <w:sz w:val="20"/>
              </w:rPr>
              <w:t xml:space="preserve"> telah digunakan pada satu atau lebih PKS</w:t>
            </w:r>
          </w:p>
          <w:p w14:paraId="67514607" w14:textId="46B2C7B1" w:rsidR="005B57B4" w:rsidRPr="00FB0E23" w:rsidRDefault="005B57B4" w:rsidP="002070B2">
            <w:pPr>
              <w:pStyle w:val="ListParagraph"/>
              <w:numPr>
                <w:ilvl w:val="0"/>
                <w:numId w:val="98"/>
              </w:numPr>
              <w:ind w:right="26"/>
              <w:rPr>
                <w:rFonts w:ascii="Cambria" w:eastAsia="Cambria" w:hAnsi="Cambria" w:cs="Cambria"/>
                <w:sz w:val="20"/>
              </w:rPr>
            </w:pPr>
            <w:r>
              <w:rPr>
                <w:rFonts w:ascii="Cambria" w:eastAsia="Cambria" w:hAnsi="Cambria" w:cs="Cambria"/>
                <w:sz w:val="20"/>
              </w:rPr>
              <w:t xml:space="preserve">Menampilkan peringatan bahwa </w:t>
            </w:r>
            <w:r w:rsidR="0067712B">
              <w:rPr>
                <w:rFonts w:ascii="Cambria" w:eastAsia="Cambria" w:hAnsi="Cambria" w:cs="Cambria"/>
                <w:sz w:val="20"/>
              </w:rPr>
              <w:t>jenis project</w:t>
            </w:r>
            <w:r>
              <w:rPr>
                <w:rFonts w:ascii="Cambria" w:eastAsia="Cambria" w:hAnsi="Cambria" w:cs="Cambria"/>
                <w:sz w:val="20"/>
              </w:rPr>
              <w:t xml:space="preserve"> telah digunakan pada PKS</w:t>
            </w:r>
          </w:p>
        </w:tc>
      </w:tr>
      <w:tr w:rsidR="000B17B9" w14:paraId="45FC05C6" w14:textId="77777777" w:rsidTr="004C7F29">
        <w:trPr>
          <w:trHeight w:val="370"/>
        </w:trPr>
        <w:tc>
          <w:tcPr>
            <w:tcW w:w="5236" w:type="dxa"/>
            <w:gridSpan w:val="3"/>
            <w:tcBorders>
              <w:top w:val="single" w:sz="4" w:space="0" w:color="000000"/>
              <w:left w:val="single" w:sz="4" w:space="0" w:color="000000"/>
              <w:bottom w:val="single" w:sz="4" w:space="0" w:color="000000"/>
              <w:right w:val="single" w:sz="4" w:space="0" w:color="000000"/>
            </w:tcBorders>
          </w:tcPr>
          <w:p w14:paraId="5906628E" w14:textId="77777777" w:rsidR="005B57B4" w:rsidRDefault="005B57B4" w:rsidP="001C4DE3">
            <w:pPr>
              <w:ind w:right="26"/>
            </w:pPr>
            <w:r>
              <w:rPr>
                <w:rFonts w:ascii="Cambria" w:eastAsia="Cambria" w:hAnsi="Cambria" w:cs="Cambria"/>
                <w:sz w:val="20"/>
              </w:rPr>
              <w:t xml:space="preserve">Ektensi </w:t>
            </w:r>
          </w:p>
          <w:p w14:paraId="64FFD785" w14:textId="77777777" w:rsidR="005B57B4" w:rsidRPr="006B146F" w:rsidRDefault="005B57B4" w:rsidP="001C4DE3">
            <w:pPr>
              <w:ind w:right="26"/>
              <w:rPr>
                <w:lang w:val="id-ID"/>
              </w:rPr>
            </w:pPr>
            <w:r>
              <w:rPr>
                <w:lang w:val="id-ID"/>
              </w:rPr>
              <w:t>-</w:t>
            </w:r>
          </w:p>
        </w:tc>
      </w:tr>
    </w:tbl>
    <w:p w14:paraId="70764B74" w14:textId="673F7874" w:rsidR="00392E48" w:rsidRDefault="00392E48" w:rsidP="005B57B4">
      <w:pPr>
        <w:spacing w:after="0"/>
        <w:ind w:right="26"/>
        <w:jc w:val="right"/>
        <w:rPr>
          <w:rFonts w:ascii="Times New Roman" w:eastAsia="Times New Roman" w:hAnsi="Times New Roman" w:cs="Times New Roman"/>
        </w:rPr>
      </w:pPr>
    </w:p>
    <w:p w14:paraId="2D45BBB9" w14:textId="6485F01B" w:rsidR="005B57B4" w:rsidRDefault="00392E48" w:rsidP="007A12AF">
      <w:pPr>
        <w:rPr>
          <w:rFonts w:ascii="Times New Roman" w:eastAsia="Times New Roman" w:hAnsi="Times New Roman" w:cs="Times New Roman"/>
        </w:rPr>
      </w:pPr>
      <w:r>
        <w:rPr>
          <w:rFonts w:ascii="Times New Roman" w:eastAsia="Times New Roman" w:hAnsi="Times New Roman" w:cs="Times New Roman"/>
        </w:rPr>
        <w:br w:type="page"/>
      </w:r>
    </w:p>
    <w:p w14:paraId="40FCDC46" w14:textId="39921DEF" w:rsidR="00392E48" w:rsidRDefault="00392E48" w:rsidP="00392E48">
      <w:pPr>
        <w:pStyle w:val="Gambar"/>
      </w:pPr>
      <w:bookmarkStart w:id="115" w:name="_Toc51504082"/>
      <w:r>
        <w:lastRenderedPageBreak/>
        <w:t xml:space="preserve">Gambar 4. </w:t>
      </w:r>
      <w:r>
        <w:fldChar w:fldCharType="begin"/>
      </w:r>
      <w:r>
        <w:instrText xml:space="preserve"> SEQ Gambar_4. \* ARABIC </w:instrText>
      </w:r>
      <w:r>
        <w:fldChar w:fldCharType="separate"/>
      </w:r>
      <w:r w:rsidR="00BF546C">
        <w:rPr>
          <w:noProof/>
        </w:rPr>
        <w:t>30</w:t>
      </w:r>
      <w:r>
        <w:fldChar w:fldCharType="end"/>
      </w:r>
      <w:r>
        <w:t xml:space="preserve"> </w:t>
      </w:r>
      <w:r w:rsidRPr="00D15CC6">
        <w:t>Activity Diagram Mengubah Data Jenis Project</w:t>
      </w:r>
      <w:bookmarkEnd w:id="115"/>
    </w:p>
    <w:p w14:paraId="053988C5" w14:textId="447C5E86" w:rsidR="005B57B4" w:rsidRDefault="0044044B" w:rsidP="005B57B4">
      <w:pPr>
        <w:spacing w:after="0"/>
        <w:ind w:right="26"/>
        <w:jc w:val="right"/>
      </w:pPr>
      <w:r w:rsidRPr="0044044B">
        <w:rPr>
          <w:noProof/>
        </w:rPr>
        <w:drawing>
          <wp:inline distT="0" distB="0" distL="0" distR="0" wp14:anchorId="0DF93534" wp14:editId="08E496DD">
            <wp:extent cx="3347085" cy="436245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7085" cy="4362450"/>
                    </a:xfrm>
                    <a:prstGeom prst="rect">
                      <a:avLst/>
                    </a:prstGeom>
                    <a:noFill/>
                    <a:ln>
                      <a:noFill/>
                    </a:ln>
                  </pic:spPr>
                </pic:pic>
              </a:graphicData>
            </a:graphic>
          </wp:inline>
        </w:drawing>
      </w:r>
      <w:r w:rsidR="005B57B4" w:rsidRPr="6C7C1522">
        <w:rPr>
          <w:rFonts w:ascii="Times New Roman" w:eastAsia="Times New Roman" w:hAnsi="Times New Roman" w:cs="Times New Roman"/>
        </w:rPr>
        <w:t xml:space="preserve"> </w:t>
      </w:r>
    </w:p>
    <w:p w14:paraId="7EEEE22D" w14:textId="77777777" w:rsidR="00800072" w:rsidRDefault="00800072" w:rsidP="00800072">
      <w:pPr>
        <w:spacing w:after="0"/>
        <w:ind w:right="26"/>
      </w:pPr>
    </w:p>
    <w:p w14:paraId="2D67E6B6" w14:textId="2323F7D8" w:rsidR="00800072" w:rsidRDefault="00800072" w:rsidP="00800072">
      <w:pPr>
        <w:pStyle w:val="Heading4"/>
        <w:ind w:left="0" w:right="26"/>
      </w:pPr>
      <w:r>
        <w:t>2</w:t>
      </w:r>
      <w:r w:rsidR="00285480">
        <w:t>8</w:t>
      </w:r>
      <w:r>
        <w:t>.</w:t>
      </w:r>
      <w:r w:rsidRPr="3162EF88">
        <w:rPr>
          <w:rFonts w:ascii="Arial" w:eastAsia="Arial" w:hAnsi="Arial" w:cs="Arial"/>
        </w:rPr>
        <w:t xml:space="preserve"> </w:t>
      </w:r>
      <w:r>
        <w:t xml:space="preserve">Melihat </w:t>
      </w:r>
      <w:r w:rsidR="00BC282A">
        <w:t>Laporan Gabungan</w:t>
      </w:r>
    </w:p>
    <w:p w14:paraId="5615C5E5" w14:textId="6AFBE34D" w:rsidR="00662BC0" w:rsidRDefault="00662BC0" w:rsidP="00662BC0">
      <w:pPr>
        <w:spacing w:after="12" w:line="248" w:lineRule="auto"/>
        <w:ind w:right="26"/>
        <w:jc w:val="both"/>
        <w:rPr>
          <w:lang w:val="id-ID"/>
        </w:rPr>
      </w:pPr>
      <w:r>
        <w:rPr>
          <w:rFonts w:ascii="Times New Roman" w:eastAsia="Times New Roman" w:hAnsi="Times New Roman" w:cs="Times New Roman"/>
          <w:lang w:val="id-ID"/>
        </w:rPr>
        <w:t>Berikut merupakan penjelasan dari kasus penggunaan untuk melihat laporan gabungan.</w:t>
      </w:r>
    </w:p>
    <w:p w14:paraId="636CD9EA" w14:textId="01593652" w:rsidR="00800072" w:rsidRDefault="00800072" w:rsidP="00800072">
      <w:pPr>
        <w:spacing w:after="12" w:line="248" w:lineRule="auto"/>
        <w:ind w:right="26"/>
        <w:jc w:val="both"/>
      </w:pPr>
    </w:p>
    <w:p w14:paraId="56859A97" w14:textId="77777777" w:rsidR="007A12AF" w:rsidRDefault="007A12AF" w:rsidP="00800072">
      <w:pPr>
        <w:spacing w:after="12" w:line="248" w:lineRule="auto"/>
        <w:ind w:right="26"/>
        <w:jc w:val="both"/>
      </w:pPr>
    </w:p>
    <w:p w14:paraId="5F5C4DB8" w14:textId="163C3E17" w:rsidR="00392E48" w:rsidRDefault="00392E48" w:rsidP="00392E48">
      <w:pPr>
        <w:pStyle w:val="Gambar"/>
      </w:pPr>
      <w:bookmarkStart w:id="116" w:name="_Toc51018115"/>
      <w:r>
        <w:lastRenderedPageBreak/>
        <w:t xml:space="preserve">Tabel 4. </w:t>
      </w:r>
      <w:r>
        <w:fldChar w:fldCharType="begin"/>
      </w:r>
      <w:r>
        <w:instrText xml:space="preserve"> SEQ Tabel_4. \* ARABIC </w:instrText>
      </w:r>
      <w:r>
        <w:fldChar w:fldCharType="separate"/>
      </w:r>
      <w:r w:rsidR="00BF546C">
        <w:rPr>
          <w:noProof/>
        </w:rPr>
        <w:t>31</w:t>
      </w:r>
      <w:r>
        <w:fldChar w:fldCharType="end"/>
      </w:r>
      <w:r>
        <w:t xml:space="preserve"> </w:t>
      </w:r>
      <w:r w:rsidRPr="00AE708B">
        <w:t>Use Case Melihat Laporan Gabungan</w:t>
      </w:r>
      <w:bookmarkEnd w:id="116"/>
    </w:p>
    <w:tbl>
      <w:tblPr>
        <w:tblStyle w:val="TableGrid1"/>
        <w:tblW w:w="5235" w:type="dxa"/>
        <w:tblInd w:w="-2" w:type="dxa"/>
        <w:tblCellMar>
          <w:top w:w="37" w:type="dxa"/>
          <w:left w:w="108" w:type="dxa"/>
          <w:right w:w="115" w:type="dxa"/>
        </w:tblCellMar>
        <w:tblLook w:val="04A0" w:firstRow="1" w:lastRow="0" w:firstColumn="1" w:lastColumn="0" w:noHBand="0" w:noVBand="1"/>
      </w:tblPr>
      <w:tblGrid>
        <w:gridCol w:w="1351"/>
        <w:gridCol w:w="1267"/>
        <w:gridCol w:w="2617"/>
      </w:tblGrid>
      <w:tr w:rsidR="000B17B9" w14:paraId="19DC60DC" w14:textId="77777777" w:rsidTr="00392E48">
        <w:trPr>
          <w:trHeight w:val="284"/>
        </w:trPr>
        <w:tc>
          <w:tcPr>
            <w:tcW w:w="1351" w:type="dxa"/>
            <w:tcBorders>
              <w:top w:val="single" w:sz="4" w:space="0" w:color="000000"/>
              <w:left w:val="single" w:sz="4" w:space="0" w:color="000000"/>
              <w:bottom w:val="single" w:sz="4" w:space="0" w:color="000000"/>
              <w:right w:val="single" w:sz="4" w:space="0" w:color="000000"/>
            </w:tcBorders>
          </w:tcPr>
          <w:p w14:paraId="61F0D4AD" w14:textId="77777777" w:rsidR="00800072" w:rsidRDefault="00800072" w:rsidP="001C4DE3">
            <w:pPr>
              <w:ind w:right="26"/>
            </w:pPr>
            <w:r>
              <w:rPr>
                <w:rFonts w:ascii="Cambria" w:eastAsia="Cambria" w:hAnsi="Cambria" w:cs="Cambria"/>
                <w:sz w:val="20"/>
              </w:rPr>
              <w:t xml:space="preserve">Nama </w:t>
            </w:r>
          </w:p>
        </w:tc>
        <w:tc>
          <w:tcPr>
            <w:tcW w:w="3884" w:type="dxa"/>
            <w:gridSpan w:val="2"/>
            <w:tcBorders>
              <w:top w:val="single" w:sz="4" w:space="0" w:color="000000"/>
              <w:left w:val="single" w:sz="4" w:space="0" w:color="000000"/>
              <w:bottom w:val="single" w:sz="4" w:space="0" w:color="000000"/>
              <w:right w:val="single" w:sz="4" w:space="0" w:color="000000"/>
            </w:tcBorders>
          </w:tcPr>
          <w:p w14:paraId="6F1BD58C" w14:textId="41708FCF" w:rsidR="00800072" w:rsidRPr="00BC282A" w:rsidRDefault="00800072" w:rsidP="001C4DE3">
            <w:pPr>
              <w:ind w:right="26"/>
              <w:rPr>
                <w:lang w:val="en-US"/>
              </w:rPr>
            </w:pPr>
            <w:r>
              <w:rPr>
                <w:rFonts w:ascii="Cambria" w:eastAsia="Cambria" w:hAnsi="Cambria" w:cs="Cambria"/>
                <w:sz w:val="20"/>
              </w:rPr>
              <w:t xml:space="preserve">Melihat </w:t>
            </w:r>
            <w:r w:rsidR="00BC282A">
              <w:rPr>
                <w:rFonts w:ascii="Cambria" w:eastAsia="Cambria" w:hAnsi="Cambria" w:cs="Cambria"/>
                <w:sz w:val="20"/>
                <w:lang w:val="en-US"/>
              </w:rPr>
              <w:t>Laporan Gabungan</w:t>
            </w:r>
          </w:p>
        </w:tc>
      </w:tr>
      <w:tr w:rsidR="000B17B9" w14:paraId="61F1FEC7" w14:textId="77777777" w:rsidTr="00392E48">
        <w:trPr>
          <w:trHeight w:val="284"/>
        </w:trPr>
        <w:tc>
          <w:tcPr>
            <w:tcW w:w="1351" w:type="dxa"/>
            <w:tcBorders>
              <w:top w:val="single" w:sz="4" w:space="0" w:color="000000"/>
              <w:left w:val="single" w:sz="4" w:space="0" w:color="000000"/>
              <w:bottom w:val="single" w:sz="4" w:space="0" w:color="000000"/>
              <w:right w:val="single" w:sz="4" w:space="0" w:color="000000"/>
            </w:tcBorders>
          </w:tcPr>
          <w:p w14:paraId="367C9B49" w14:textId="77777777" w:rsidR="00800072" w:rsidRDefault="00800072" w:rsidP="001C4DE3">
            <w:pPr>
              <w:ind w:right="26"/>
            </w:pPr>
            <w:r>
              <w:rPr>
                <w:rFonts w:ascii="Cambria" w:eastAsia="Cambria" w:hAnsi="Cambria" w:cs="Cambria"/>
                <w:sz w:val="20"/>
              </w:rPr>
              <w:t xml:space="preserve">Kode </w:t>
            </w:r>
          </w:p>
        </w:tc>
        <w:tc>
          <w:tcPr>
            <w:tcW w:w="3884" w:type="dxa"/>
            <w:gridSpan w:val="2"/>
            <w:tcBorders>
              <w:top w:val="single" w:sz="4" w:space="0" w:color="000000"/>
              <w:left w:val="single" w:sz="4" w:space="0" w:color="000000"/>
              <w:bottom w:val="single" w:sz="4" w:space="0" w:color="000000"/>
              <w:right w:val="single" w:sz="4" w:space="0" w:color="000000"/>
            </w:tcBorders>
          </w:tcPr>
          <w:p w14:paraId="655DFE4F" w14:textId="1D543C0C" w:rsidR="00800072" w:rsidRDefault="00800072" w:rsidP="001C4DE3">
            <w:pPr>
              <w:ind w:right="26"/>
            </w:pPr>
            <w:r>
              <w:rPr>
                <w:rFonts w:ascii="Cambria" w:eastAsia="Cambria" w:hAnsi="Cambria" w:cs="Cambria"/>
                <w:sz w:val="20"/>
              </w:rPr>
              <w:t>UC02</w:t>
            </w:r>
            <w:r w:rsidR="00285480">
              <w:rPr>
                <w:rFonts w:ascii="Cambria" w:eastAsia="Cambria" w:hAnsi="Cambria" w:cs="Cambria"/>
                <w:sz w:val="20"/>
              </w:rPr>
              <w:t>8</w:t>
            </w:r>
          </w:p>
        </w:tc>
      </w:tr>
      <w:tr w:rsidR="000B17B9" w14:paraId="5F0B5299" w14:textId="77777777" w:rsidTr="00392E48">
        <w:trPr>
          <w:trHeight w:val="284"/>
        </w:trPr>
        <w:tc>
          <w:tcPr>
            <w:tcW w:w="1351" w:type="dxa"/>
            <w:tcBorders>
              <w:top w:val="single" w:sz="4" w:space="0" w:color="000000"/>
              <w:left w:val="single" w:sz="4" w:space="0" w:color="000000"/>
              <w:bottom w:val="single" w:sz="4" w:space="0" w:color="000000"/>
              <w:right w:val="single" w:sz="4" w:space="0" w:color="000000"/>
            </w:tcBorders>
          </w:tcPr>
          <w:p w14:paraId="1BC80F95" w14:textId="77777777" w:rsidR="00800072" w:rsidRDefault="00800072" w:rsidP="001C4DE3">
            <w:pPr>
              <w:ind w:right="26"/>
            </w:pPr>
            <w:r>
              <w:rPr>
                <w:rFonts w:ascii="Cambria" w:eastAsia="Cambria" w:hAnsi="Cambria" w:cs="Cambria"/>
                <w:sz w:val="20"/>
              </w:rPr>
              <w:t xml:space="preserve">Aktor </w:t>
            </w:r>
          </w:p>
        </w:tc>
        <w:tc>
          <w:tcPr>
            <w:tcW w:w="3884" w:type="dxa"/>
            <w:gridSpan w:val="2"/>
            <w:tcBorders>
              <w:top w:val="single" w:sz="4" w:space="0" w:color="000000"/>
              <w:left w:val="single" w:sz="4" w:space="0" w:color="000000"/>
              <w:bottom w:val="single" w:sz="4" w:space="0" w:color="000000"/>
              <w:right w:val="single" w:sz="4" w:space="0" w:color="000000"/>
            </w:tcBorders>
          </w:tcPr>
          <w:p w14:paraId="650A8132" w14:textId="77777777" w:rsidR="00800072" w:rsidRPr="00B77097" w:rsidRDefault="00800072" w:rsidP="001C4DE3">
            <w:pPr>
              <w:ind w:right="26"/>
              <w:rPr>
                <w:rFonts w:asciiTheme="majorBidi" w:hAnsiTheme="majorBidi" w:cstheme="majorBidi"/>
                <w:lang w:val="en-US"/>
              </w:rPr>
            </w:pPr>
            <w:r w:rsidRPr="002C1756">
              <w:rPr>
                <w:rFonts w:asciiTheme="majorBidi" w:hAnsiTheme="majorBidi" w:cstheme="majorBidi"/>
                <w:lang w:val="id-ID"/>
              </w:rPr>
              <w:t>IT</w:t>
            </w:r>
            <w:r>
              <w:rPr>
                <w:rFonts w:asciiTheme="majorBidi" w:hAnsiTheme="majorBidi" w:cstheme="majorBidi"/>
                <w:lang w:val="id-ID"/>
              </w:rPr>
              <w:t xml:space="preserve"> Finance</w:t>
            </w:r>
            <w:r>
              <w:rPr>
                <w:rFonts w:asciiTheme="majorBidi" w:hAnsiTheme="majorBidi" w:cstheme="majorBidi"/>
                <w:lang w:val="en-US"/>
              </w:rPr>
              <w:t xml:space="preserve"> dan Group Head</w:t>
            </w:r>
          </w:p>
        </w:tc>
      </w:tr>
      <w:tr w:rsidR="000B17B9" w14:paraId="4560CCB6" w14:textId="77777777" w:rsidTr="00392E48">
        <w:trPr>
          <w:trHeight w:val="284"/>
        </w:trPr>
        <w:tc>
          <w:tcPr>
            <w:tcW w:w="1351" w:type="dxa"/>
            <w:tcBorders>
              <w:top w:val="single" w:sz="4" w:space="0" w:color="000000"/>
              <w:left w:val="single" w:sz="4" w:space="0" w:color="000000"/>
              <w:bottom w:val="single" w:sz="4" w:space="0" w:color="000000"/>
              <w:right w:val="single" w:sz="4" w:space="0" w:color="000000"/>
            </w:tcBorders>
          </w:tcPr>
          <w:p w14:paraId="506CA5F3" w14:textId="77777777" w:rsidR="00800072" w:rsidRDefault="00800072" w:rsidP="001C4DE3">
            <w:pPr>
              <w:ind w:right="26"/>
            </w:pPr>
            <w:r>
              <w:rPr>
                <w:rFonts w:ascii="Cambria" w:eastAsia="Cambria" w:hAnsi="Cambria" w:cs="Cambria"/>
                <w:sz w:val="20"/>
              </w:rPr>
              <w:t xml:space="preserve">Deskripsi </w:t>
            </w:r>
          </w:p>
        </w:tc>
        <w:tc>
          <w:tcPr>
            <w:tcW w:w="3884" w:type="dxa"/>
            <w:gridSpan w:val="2"/>
            <w:tcBorders>
              <w:top w:val="single" w:sz="4" w:space="0" w:color="000000"/>
              <w:left w:val="single" w:sz="4" w:space="0" w:color="000000"/>
              <w:bottom w:val="single" w:sz="4" w:space="0" w:color="000000"/>
              <w:right w:val="single" w:sz="4" w:space="0" w:color="000000"/>
            </w:tcBorders>
          </w:tcPr>
          <w:p w14:paraId="73274A78" w14:textId="1B940108" w:rsidR="00800072" w:rsidRPr="00926B1C" w:rsidRDefault="00800072" w:rsidP="001C4DE3">
            <w:pPr>
              <w:ind w:right="26"/>
              <w:rPr>
                <w:rFonts w:asciiTheme="majorBidi" w:hAnsiTheme="majorBidi" w:cstheme="majorBidi"/>
                <w:lang w:val="en-US"/>
              </w:rPr>
            </w:pPr>
            <w:r>
              <w:rPr>
                <w:rFonts w:asciiTheme="majorBidi" w:hAnsiTheme="majorBidi" w:cstheme="majorBidi"/>
                <w:lang w:val="id-ID"/>
              </w:rPr>
              <w:t xml:space="preserve">IT Finance </w:t>
            </w:r>
            <w:r>
              <w:rPr>
                <w:rFonts w:asciiTheme="majorBidi" w:hAnsiTheme="majorBidi" w:cstheme="majorBidi"/>
                <w:lang w:val="en-US"/>
              </w:rPr>
              <w:t xml:space="preserve">dan Group Head </w:t>
            </w:r>
            <w:r>
              <w:rPr>
                <w:rFonts w:asciiTheme="majorBidi" w:hAnsiTheme="majorBidi" w:cstheme="majorBidi"/>
                <w:lang w:val="id-ID"/>
              </w:rPr>
              <w:t>melihat</w:t>
            </w:r>
            <w:r w:rsidR="00926B1C">
              <w:rPr>
                <w:rFonts w:asciiTheme="majorBidi" w:hAnsiTheme="majorBidi" w:cstheme="majorBidi"/>
                <w:lang w:val="en-US"/>
              </w:rPr>
              <w:t xml:space="preserve"> laporan gabungan</w:t>
            </w:r>
          </w:p>
        </w:tc>
      </w:tr>
      <w:tr w:rsidR="000B17B9" w14:paraId="3BCBEC3F" w14:textId="77777777" w:rsidTr="00392E48">
        <w:trPr>
          <w:trHeight w:val="282"/>
        </w:trPr>
        <w:tc>
          <w:tcPr>
            <w:tcW w:w="1351" w:type="dxa"/>
            <w:tcBorders>
              <w:top w:val="single" w:sz="4" w:space="0" w:color="000000"/>
              <w:left w:val="single" w:sz="4" w:space="0" w:color="000000"/>
              <w:bottom w:val="single" w:sz="4" w:space="0" w:color="000000"/>
              <w:right w:val="single" w:sz="4" w:space="0" w:color="000000"/>
            </w:tcBorders>
          </w:tcPr>
          <w:p w14:paraId="2D9A4A58" w14:textId="77777777" w:rsidR="00800072" w:rsidRDefault="00800072" w:rsidP="001C4DE3">
            <w:pPr>
              <w:ind w:right="26"/>
            </w:pPr>
            <w:r>
              <w:rPr>
                <w:rFonts w:ascii="Cambria" w:eastAsia="Cambria" w:hAnsi="Cambria" w:cs="Cambria"/>
                <w:sz w:val="20"/>
              </w:rPr>
              <w:t xml:space="preserve">Kondisi Awal </w:t>
            </w:r>
          </w:p>
        </w:tc>
        <w:tc>
          <w:tcPr>
            <w:tcW w:w="3884" w:type="dxa"/>
            <w:gridSpan w:val="2"/>
            <w:tcBorders>
              <w:top w:val="single" w:sz="4" w:space="0" w:color="000000"/>
              <w:left w:val="single" w:sz="4" w:space="0" w:color="000000"/>
              <w:bottom w:val="single" w:sz="4" w:space="0" w:color="000000"/>
              <w:right w:val="single" w:sz="4" w:space="0" w:color="000000"/>
            </w:tcBorders>
          </w:tcPr>
          <w:p w14:paraId="1322DED9" w14:textId="77777777" w:rsidR="00800072" w:rsidRDefault="00800072" w:rsidP="001C4DE3">
            <w:pPr>
              <w:ind w:right="26"/>
            </w:pPr>
            <w:r>
              <w:rPr>
                <w:rFonts w:ascii="Cambria" w:eastAsia="Cambria" w:hAnsi="Cambria" w:cs="Cambria"/>
                <w:sz w:val="20"/>
              </w:rPr>
              <w:t xml:space="preserve">- </w:t>
            </w:r>
          </w:p>
        </w:tc>
      </w:tr>
      <w:tr w:rsidR="000B17B9" w14:paraId="1B6590DC" w14:textId="77777777" w:rsidTr="00392E48">
        <w:trPr>
          <w:trHeight w:val="284"/>
        </w:trPr>
        <w:tc>
          <w:tcPr>
            <w:tcW w:w="1351" w:type="dxa"/>
            <w:tcBorders>
              <w:top w:val="single" w:sz="4" w:space="0" w:color="000000"/>
              <w:left w:val="single" w:sz="4" w:space="0" w:color="000000"/>
              <w:bottom w:val="single" w:sz="4" w:space="0" w:color="000000"/>
              <w:right w:val="single" w:sz="4" w:space="0" w:color="000000"/>
            </w:tcBorders>
          </w:tcPr>
          <w:p w14:paraId="1932F652" w14:textId="77777777" w:rsidR="00800072" w:rsidRDefault="00800072" w:rsidP="001C4DE3">
            <w:pPr>
              <w:ind w:right="26"/>
            </w:pPr>
            <w:r>
              <w:rPr>
                <w:rFonts w:ascii="Cambria" w:eastAsia="Cambria" w:hAnsi="Cambria" w:cs="Cambria"/>
                <w:sz w:val="20"/>
              </w:rPr>
              <w:t xml:space="preserve">Kondisi Akhir </w:t>
            </w:r>
          </w:p>
        </w:tc>
        <w:tc>
          <w:tcPr>
            <w:tcW w:w="3884" w:type="dxa"/>
            <w:gridSpan w:val="2"/>
            <w:tcBorders>
              <w:top w:val="single" w:sz="4" w:space="0" w:color="000000"/>
              <w:left w:val="single" w:sz="4" w:space="0" w:color="000000"/>
              <w:bottom w:val="single" w:sz="4" w:space="0" w:color="000000"/>
              <w:right w:val="single" w:sz="4" w:space="0" w:color="000000"/>
            </w:tcBorders>
          </w:tcPr>
          <w:p w14:paraId="53205B90" w14:textId="77777777" w:rsidR="00800072" w:rsidRDefault="00800072" w:rsidP="001C4DE3">
            <w:pPr>
              <w:ind w:right="26"/>
            </w:pPr>
            <w:r>
              <w:rPr>
                <w:rFonts w:ascii="Cambria" w:eastAsia="Cambria" w:hAnsi="Cambria" w:cs="Cambria"/>
                <w:sz w:val="20"/>
              </w:rPr>
              <w:t xml:space="preserve">- </w:t>
            </w:r>
          </w:p>
        </w:tc>
      </w:tr>
      <w:tr w:rsidR="000B17B9" w14:paraId="335964BE" w14:textId="77777777" w:rsidTr="00CD19B9">
        <w:trPr>
          <w:trHeight w:val="378"/>
        </w:trPr>
        <w:tc>
          <w:tcPr>
            <w:tcW w:w="5235" w:type="dxa"/>
            <w:gridSpan w:val="3"/>
            <w:tcBorders>
              <w:top w:val="single" w:sz="4" w:space="0" w:color="000000"/>
              <w:left w:val="single" w:sz="4" w:space="0" w:color="000000"/>
              <w:bottom w:val="single" w:sz="4" w:space="0" w:color="000000"/>
              <w:right w:val="single" w:sz="4" w:space="0" w:color="000000"/>
            </w:tcBorders>
          </w:tcPr>
          <w:p w14:paraId="227310D4" w14:textId="77777777" w:rsidR="00800072" w:rsidRDefault="00800072" w:rsidP="001C4DE3">
            <w:pPr>
              <w:ind w:right="26"/>
            </w:pPr>
            <w:r>
              <w:rPr>
                <w:rFonts w:ascii="Cambria" w:eastAsia="Cambria" w:hAnsi="Cambria" w:cs="Cambria"/>
                <w:sz w:val="20"/>
              </w:rPr>
              <w:t xml:space="preserve">Alur Normal </w:t>
            </w:r>
          </w:p>
        </w:tc>
      </w:tr>
      <w:tr w:rsidR="000B17B9" w14:paraId="1ACA3282" w14:textId="77777777" w:rsidTr="00CD19B9">
        <w:trPr>
          <w:trHeight w:val="201"/>
        </w:trPr>
        <w:tc>
          <w:tcPr>
            <w:tcW w:w="2618" w:type="dxa"/>
            <w:gridSpan w:val="2"/>
            <w:tcBorders>
              <w:top w:val="single" w:sz="4" w:space="0" w:color="000000"/>
              <w:left w:val="single" w:sz="4" w:space="0" w:color="000000"/>
              <w:bottom w:val="single" w:sz="4" w:space="0" w:color="000000"/>
              <w:right w:val="single" w:sz="4" w:space="0" w:color="000000"/>
            </w:tcBorders>
          </w:tcPr>
          <w:p w14:paraId="077A8AB1" w14:textId="77777777" w:rsidR="00800072" w:rsidRPr="00B22C89" w:rsidRDefault="00800072" w:rsidP="001C4DE3">
            <w:pPr>
              <w:ind w:right="26"/>
              <w:jc w:val="center"/>
              <w:rPr>
                <w:rFonts w:ascii="Cambria" w:eastAsia="Cambria" w:hAnsi="Cambria" w:cs="Cambria"/>
                <w:sz w:val="20"/>
                <w:lang w:val="en-US"/>
              </w:rPr>
            </w:pPr>
            <w:r>
              <w:rPr>
                <w:rFonts w:ascii="Cambria" w:eastAsia="Cambria" w:hAnsi="Cambria" w:cs="Cambria"/>
                <w:sz w:val="20"/>
                <w:lang w:val="id-ID"/>
              </w:rPr>
              <w:t>IT Finance</w:t>
            </w:r>
            <w:r>
              <w:rPr>
                <w:rFonts w:ascii="Cambria" w:eastAsia="Cambria" w:hAnsi="Cambria" w:cs="Cambria"/>
                <w:sz w:val="20"/>
                <w:lang w:val="en-US"/>
              </w:rPr>
              <w:t xml:space="preserve"> dan Group Head</w:t>
            </w:r>
          </w:p>
        </w:tc>
        <w:tc>
          <w:tcPr>
            <w:tcW w:w="2617" w:type="dxa"/>
            <w:tcBorders>
              <w:top w:val="single" w:sz="4" w:space="0" w:color="000000"/>
              <w:left w:val="single" w:sz="4" w:space="0" w:color="000000"/>
              <w:bottom w:val="single" w:sz="4" w:space="0" w:color="000000"/>
              <w:right w:val="single" w:sz="4" w:space="0" w:color="000000"/>
            </w:tcBorders>
          </w:tcPr>
          <w:p w14:paraId="03276E96" w14:textId="77777777" w:rsidR="00800072" w:rsidRDefault="00800072" w:rsidP="001C4DE3">
            <w:pPr>
              <w:spacing w:after="6"/>
              <w:ind w:right="26"/>
              <w:jc w:val="center"/>
              <w:rPr>
                <w:rFonts w:ascii="Cambria" w:eastAsia="Cambria" w:hAnsi="Cambria" w:cs="Cambria"/>
                <w:sz w:val="20"/>
                <w:lang w:val="id-ID"/>
              </w:rPr>
            </w:pPr>
            <w:r>
              <w:rPr>
                <w:rFonts w:ascii="Cambria" w:eastAsia="Cambria" w:hAnsi="Cambria" w:cs="Cambria"/>
                <w:sz w:val="20"/>
                <w:lang w:val="id-ID"/>
              </w:rPr>
              <w:t>Sistem</w:t>
            </w:r>
          </w:p>
        </w:tc>
      </w:tr>
      <w:tr w:rsidR="000B17B9" w14:paraId="10E8EF15" w14:textId="77777777" w:rsidTr="00CD19B9">
        <w:trPr>
          <w:trHeight w:val="915"/>
        </w:trPr>
        <w:tc>
          <w:tcPr>
            <w:tcW w:w="2618" w:type="dxa"/>
            <w:gridSpan w:val="2"/>
            <w:tcBorders>
              <w:top w:val="single" w:sz="4" w:space="0" w:color="000000"/>
              <w:left w:val="single" w:sz="4" w:space="0" w:color="000000"/>
              <w:bottom w:val="single" w:sz="4" w:space="0" w:color="000000"/>
              <w:right w:val="single" w:sz="4" w:space="0" w:color="000000"/>
            </w:tcBorders>
          </w:tcPr>
          <w:p w14:paraId="5A0059AD" w14:textId="68CCD3EE" w:rsidR="00800072" w:rsidRPr="00153276" w:rsidRDefault="00800072" w:rsidP="002070B2">
            <w:pPr>
              <w:pStyle w:val="ListParagraph"/>
              <w:numPr>
                <w:ilvl w:val="0"/>
                <w:numId w:val="99"/>
              </w:numPr>
              <w:spacing w:after="6"/>
              <w:ind w:left="316" w:right="26"/>
            </w:pPr>
            <w:r>
              <w:rPr>
                <w:rFonts w:ascii="Cambria" w:eastAsia="Cambria" w:hAnsi="Cambria" w:cs="Cambria"/>
                <w:sz w:val="20"/>
                <w:lang w:val="id-ID"/>
              </w:rPr>
              <w:t>IT Finance</w:t>
            </w:r>
            <w:r>
              <w:rPr>
                <w:rFonts w:ascii="Cambria" w:eastAsia="Cambria" w:hAnsi="Cambria" w:cs="Cambria"/>
                <w:sz w:val="20"/>
                <w:lang w:val="en-US"/>
              </w:rPr>
              <w:t xml:space="preserve"> dan Group Head</w:t>
            </w:r>
            <w:r>
              <w:rPr>
                <w:rFonts w:ascii="Cambria" w:eastAsia="Cambria" w:hAnsi="Cambria" w:cs="Cambria"/>
                <w:sz w:val="20"/>
                <w:lang w:val="id-ID"/>
              </w:rPr>
              <w:t xml:space="preserve"> memilih menu “</w:t>
            </w:r>
            <w:r w:rsidR="008A07C1">
              <w:rPr>
                <w:rFonts w:ascii="Cambria" w:eastAsia="Cambria" w:hAnsi="Cambria" w:cs="Cambria"/>
                <w:sz w:val="20"/>
                <w:lang w:val="en-US"/>
              </w:rPr>
              <w:t>Laporan Gabungan</w:t>
            </w:r>
            <w:r>
              <w:rPr>
                <w:rFonts w:ascii="Cambria" w:eastAsia="Cambria" w:hAnsi="Cambria" w:cs="Cambria"/>
                <w:sz w:val="20"/>
                <w:lang w:val="id-ID"/>
              </w:rPr>
              <w:t>”</w:t>
            </w:r>
          </w:p>
        </w:tc>
        <w:tc>
          <w:tcPr>
            <w:tcW w:w="2617" w:type="dxa"/>
            <w:tcBorders>
              <w:top w:val="single" w:sz="4" w:space="0" w:color="000000"/>
              <w:left w:val="single" w:sz="4" w:space="0" w:color="000000"/>
              <w:bottom w:val="single" w:sz="4" w:space="0" w:color="000000"/>
              <w:right w:val="single" w:sz="4" w:space="0" w:color="000000"/>
            </w:tcBorders>
          </w:tcPr>
          <w:p w14:paraId="5A7D3862" w14:textId="68F95559" w:rsidR="00800072" w:rsidRPr="0047449A" w:rsidRDefault="00800072" w:rsidP="002070B2">
            <w:pPr>
              <w:pStyle w:val="ListParagraph"/>
              <w:numPr>
                <w:ilvl w:val="1"/>
                <w:numId w:val="99"/>
              </w:numPr>
              <w:spacing w:after="6"/>
              <w:ind w:left="446" w:right="26"/>
              <w:rPr>
                <w:rFonts w:ascii="Cambria" w:eastAsia="Cambria" w:hAnsi="Cambria" w:cs="Cambria"/>
                <w:sz w:val="20"/>
                <w:lang w:val="id-ID"/>
              </w:rPr>
            </w:pPr>
            <w:r w:rsidRPr="0047449A">
              <w:rPr>
                <w:rFonts w:ascii="Cambria" w:eastAsia="Cambria" w:hAnsi="Cambria" w:cs="Cambria"/>
                <w:sz w:val="20"/>
                <w:lang w:val="id-ID"/>
              </w:rPr>
              <w:t xml:space="preserve">Sistem menampilkan </w:t>
            </w:r>
            <w:r>
              <w:rPr>
                <w:rFonts w:ascii="Cambria" w:eastAsia="Cambria" w:hAnsi="Cambria" w:cs="Cambria"/>
                <w:sz w:val="20"/>
                <w:lang w:val="id-ID"/>
              </w:rPr>
              <w:t xml:space="preserve">halaman </w:t>
            </w:r>
            <w:r w:rsidR="008A07C1">
              <w:rPr>
                <w:rFonts w:ascii="Cambria" w:eastAsia="Cambria" w:hAnsi="Cambria" w:cs="Cambria"/>
                <w:sz w:val="20"/>
                <w:lang w:val="en-US"/>
              </w:rPr>
              <w:t>laporan gabungan</w:t>
            </w:r>
          </w:p>
        </w:tc>
      </w:tr>
      <w:tr w:rsidR="000B17B9" w14:paraId="0F3DEFB7" w14:textId="77777777" w:rsidTr="00CD19B9">
        <w:trPr>
          <w:trHeight w:val="557"/>
        </w:trPr>
        <w:tc>
          <w:tcPr>
            <w:tcW w:w="5235" w:type="dxa"/>
            <w:gridSpan w:val="3"/>
            <w:tcBorders>
              <w:top w:val="single" w:sz="4" w:space="0" w:color="000000"/>
              <w:left w:val="single" w:sz="4" w:space="0" w:color="000000"/>
              <w:bottom w:val="single" w:sz="4" w:space="0" w:color="000000"/>
              <w:right w:val="single" w:sz="4" w:space="0" w:color="000000"/>
            </w:tcBorders>
          </w:tcPr>
          <w:p w14:paraId="5328A62F" w14:textId="77777777" w:rsidR="00800072" w:rsidRDefault="00800072" w:rsidP="001C4DE3">
            <w:pPr>
              <w:ind w:right="26"/>
            </w:pPr>
            <w:r>
              <w:rPr>
                <w:rFonts w:ascii="Cambria" w:eastAsia="Cambria" w:hAnsi="Cambria" w:cs="Cambria"/>
                <w:sz w:val="20"/>
              </w:rPr>
              <w:t xml:space="preserve">Alur Alternatif </w:t>
            </w:r>
          </w:p>
          <w:p w14:paraId="597C43B2" w14:textId="77777777" w:rsidR="00800072" w:rsidRDefault="00800072" w:rsidP="001C4DE3">
            <w:pPr>
              <w:ind w:right="26"/>
            </w:pPr>
            <w:r>
              <w:rPr>
                <w:rFonts w:ascii="Cambria" w:eastAsia="Cambria" w:hAnsi="Cambria" w:cs="Cambria"/>
                <w:sz w:val="20"/>
              </w:rPr>
              <w:t>-</w:t>
            </w:r>
          </w:p>
        </w:tc>
      </w:tr>
      <w:tr w:rsidR="000B17B9" w14:paraId="36327865" w14:textId="77777777" w:rsidTr="00CD19B9">
        <w:trPr>
          <w:trHeight w:val="280"/>
        </w:trPr>
        <w:tc>
          <w:tcPr>
            <w:tcW w:w="5235" w:type="dxa"/>
            <w:gridSpan w:val="3"/>
            <w:tcBorders>
              <w:top w:val="single" w:sz="4" w:space="0" w:color="000000"/>
              <w:left w:val="single" w:sz="4" w:space="0" w:color="000000"/>
              <w:bottom w:val="single" w:sz="4" w:space="0" w:color="000000"/>
              <w:right w:val="single" w:sz="4" w:space="0" w:color="000000"/>
            </w:tcBorders>
          </w:tcPr>
          <w:p w14:paraId="5621F01C" w14:textId="77777777" w:rsidR="00800072" w:rsidRDefault="00800072" w:rsidP="001C4DE3">
            <w:pPr>
              <w:ind w:right="26"/>
            </w:pPr>
            <w:r>
              <w:rPr>
                <w:rFonts w:ascii="Cambria" w:eastAsia="Cambria" w:hAnsi="Cambria" w:cs="Cambria"/>
                <w:sz w:val="20"/>
              </w:rPr>
              <w:t xml:space="preserve">Pengecualian </w:t>
            </w:r>
          </w:p>
          <w:p w14:paraId="6F053796" w14:textId="77777777" w:rsidR="00800072" w:rsidRDefault="00800072" w:rsidP="001C4DE3">
            <w:pPr>
              <w:ind w:right="26"/>
            </w:pPr>
            <w:r>
              <w:rPr>
                <w:rFonts w:ascii="Cambria" w:eastAsia="Cambria" w:hAnsi="Cambria" w:cs="Cambria"/>
                <w:sz w:val="20"/>
              </w:rPr>
              <w:t>-</w:t>
            </w:r>
          </w:p>
        </w:tc>
      </w:tr>
      <w:tr w:rsidR="000B17B9" w14:paraId="0FD44945" w14:textId="77777777" w:rsidTr="00392E48">
        <w:trPr>
          <w:trHeight w:val="318"/>
        </w:trPr>
        <w:tc>
          <w:tcPr>
            <w:tcW w:w="1351" w:type="dxa"/>
            <w:tcBorders>
              <w:top w:val="single" w:sz="4" w:space="0" w:color="000000"/>
              <w:left w:val="single" w:sz="4" w:space="0" w:color="000000"/>
              <w:bottom w:val="single" w:sz="4" w:space="0" w:color="000000"/>
              <w:right w:val="single" w:sz="4" w:space="0" w:color="000000"/>
            </w:tcBorders>
          </w:tcPr>
          <w:p w14:paraId="49417AC1" w14:textId="77777777" w:rsidR="00800072" w:rsidRDefault="00800072" w:rsidP="001C4DE3">
            <w:pPr>
              <w:ind w:right="26"/>
            </w:pPr>
            <w:r>
              <w:rPr>
                <w:rFonts w:ascii="Cambria" w:eastAsia="Cambria" w:hAnsi="Cambria" w:cs="Cambria"/>
                <w:sz w:val="20"/>
              </w:rPr>
              <w:t xml:space="preserve">Ektensi </w:t>
            </w:r>
          </w:p>
        </w:tc>
        <w:tc>
          <w:tcPr>
            <w:tcW w:w="3884" w:type="dxa"/>
            <w:gridSpan w:val="2"/>
            <w:tcBorders>
              <w:top w:val="single" w:sz="4" w:space="0" w:color="000000"/>
              <w:left w:val="single" w:sz="4" w:space="0" w:color="000000"/>
              <w:bottom w:val="single" w:sz="4" w:space="0" w:color="000000"/>
              <w:right w:val="single" w:sz="4" w:space="0" w:color="000000"/>
            </w:tcBorders>
          </w:tcPr>
          <w:p w14:paraId="700F2390" w14:textId="77777777" w:rsidR="00800072" w:rsidRPr="006B146F" w:rsidRDefault="00800072" w:rsidP="001C4DE3">
            <w:pPr>
              <w:ind w:right="26"/>
              <w:rPr>
                <w:lang w:val="id-ID"/>
              </w:rPr>
            </w:pPr>
            <w:r>
              <w:rPr>
                <w:lang w:val="id-ID"/>
              </w:rPr>
              <w:t>-</w:t>
            </w:r>
          </w:p>
        </w:tc>
      </w:tr>
    </w:tbl>
    <w:p w14:paraId="0962C957" w14:textId="77777777" w:rsidR="00CD19B9" w:rsidRDefault="00CD19B9" w:rsidP="00800072">
      <w:pPr>
        <w:spacing w:after="0"/>
        <w:ind w:right="26"/>
        <w:jc w:val="right"/>
        <w:rPr>
          <w:noProof/>
        </w:rPr>
      </w:pPr>
    </w:p>
    <w:p w14:paraId="63B3E662" w14:textId="77777777" w:rsidR="00392E48" w:rsidRDefault="00392E48">
      <w:pPr>
        <w:rPr>
          <w:rFonts w:asciiTheme="majorBidi" w:hAnsiTheme="majorBidi" w:cstheme="majorBidi"/>
          <w:i/>
          <w:iCs/>
          <w:lang w:val="id-ID"/>
        </w:rPr>
      </w:pPr>
      <w:r>
        <w:br w:type="page"/>
      </w:r>
    </w:p>
    <w:p w14:paraId="4BC5497C" w14:textId="067EA181" w:rsidR="00392E48" w:rsidRDefault="00392E48" w:rsidP="00392E48">
      <w:pPr>
        <w:pStyle w:val="Gambar"/>
      </w:pPr>
      <w:bookmarkStart w:id="117" w:name="_Toc51504083"/>
      <w:r>
        <w:lastRenderedPageBreak/>
        <w:t xml:space="preserve">Gambar 4. </w:t>
      </w:r>
      <w:r>
        <w:fldChar w:fldCharType="begin"/>
      </w:r>
      <w:r>
        <w:instrText xml:space="preserve"> SEQ Gambar_4. \* ARABIC </w:instrText>
      </w:r>
      <w:r>
        <w:fldChar w:fldCharType="separate"/>
      </w:r>
      <w:r w:rsidR="00BF546C">
        <w:rPr>
          <w:noProof/>
        </w:rPr>
        <w:t>31</w:t>
      </w:r>
      <w:r>
        <w:fldChar w:fldCharType="end"/>
      </w:r>
      <w:r>
        <w:t xml:space="preserve"> </w:t>
      </w:r>
      <w:r w:rsidRPr="000429B9">
        <w:t>Activity Diagram Melihat Laporan Gabungan</w:t>
      </w:r>
      <w:bookmarkEnd w:id="117"/>
    </w:p>
    <w:p w14:paraId="5E0B9C94" w14:textId="4183C104" w:rsidR="00800072" w:rsidRDefault="00CD19B9" w:rsidP="00800072">
      <w:pPr>
        <w:spacing w:after="0"/>
        <w:ind w:right="26"/>
        <w:jc w:val="right"/>
      </w:pPr>
      <w:r w:rsidRPr="00CD19B9">
        <w:rPr>
          <w:rFonts w:ascii="Times New Roman" w:eastAsia="Times New Roman" w:hAnsi="Times New Roman" w:cs="Times New Roman"/>
          <w:noProof/>
        </w:rPr>
        <w:drawing>
          <wp:inline distT="0" distB="0" distL="0" distR="0" wp14:anchorId="23814B28" wp14:editId="29CE6587">
            <wp:extent cx="3347085" cy="1848485"/>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7085" cy="1848485"/>
                    </a:xfrm>
                    <a:prstGeom prst="rect">
                      <a:avLst/>
                    </a:prstGeom>
                    <a:noFill/>
                    <a:ln>
                      <a:noFill/>
                    </a:ln>
                  </pic:spPr>
                </pic:pic>
              </a:graphicData>
            </a:graphic>
          </wp:inline>
        </w:drawing>
      </w:r>
      <w:r w:rsidR="00800072">
        <w:rPr>
          <w:rFonts w:ascii="Times New Roman" w:eastAsia="Times New Roman" w:hAnsi="Times New Roman" w:cs="Times New Roman"/>
        </w:rPr>
        <w:t xml:space="preserve"> </w:t>
      </w:r>
    </w:p>
    <w:p w14:paraId="7E82C2A9" w14:textId="183449EB" w:rsidR="00800072" w:rsidRPr="00392E48" w:rsidRDefault="00392E48" w:rsidP="00800072">
      <w:pPr>
        <w:spacing w:after="11" w:line="249" w:lineRule="auto"/>
        <w:ind w:right="26"/>
        <w:rPr>
          <w:lang w:val="id-ID"/>
        </w:rPr>
      </w:pPr>
      <w:r>
        <w:rPr>
          <w:rFonts w:ascii="Times New Roman" w:eastAsia="Times New Roman" w:hAnsi="Times New Roman" w:cs="Times New Roman"/>
          <w:i/>
          <w:sz w:val="20"/>
          <w:lang w:val="id-ID"/>
        </w:rPr>
        <w:t>\</w:t>
      </w:r>
    </w:p>
    <w:p w14:paraId="7972D8FC" w14:textId="77777777" w:rsidR="00800072" w:rsidRPr="005650A9" w:rsidRDefault="00800072" w:rsidP="00800072">
      <w:pPr>
        <w:spacing w:after="0"/>
        <w:ind w:right="26"/>
        <w:rPr>
          <w:rFonts w:ascii="Times New Roman" w:eastAsia="Times New Roman" w:hAnsi="Times New Roman" w:cs="Times New Roman"/>
          <w:i/>
        </w:rPr>
      </w:pPr>
      <w:r>
        <w:rPr>
          <w:rFonts w:ascii="Times New Roman" w:eastAsia="Times New Roman" w:hAnsi="Times New Roman" w:cs="Times New Roman"/>
          <w:i/>
        </w:rPr>
        <w:t xml:space="preserve"> </w:t>
      </w:r>
      <w:r>
        <w:rPr>
          <w:rFonts w:ascii="Times New Roman" w:eastAsia="Times New Roman" w:hAnsi="Times New Roman" w:cs="Times New Roman"/>
          <w:i/>
        </w:rPr>
        <w:tab/>
      </w:r>
    </w:p>
    <w:p w14:paraId="4AA566B3" w14:textId="77777777" w:rsidR="005B57B4" w:rsidRDefault="005B57B4" w:rsidP="005B57B4">
      <w:pPr>
        <w:spacing w:after="0"/>
        <w:ind w:right="26"/>
      </w:pPr>
    </w:p>
    <w:p w14:paraId="15EE0A52" w14:textId="77777777" w:rsidR="00970550" w:rsidRPr="00F425FF" w:rsidRDefault="00970550" w:rsidP="00970550">
      <w:pPr>
        <w:spacing w:after="0"/>
        <w:ind w:right="26"/>
        <w:rPr>
          <w:rFonts w:ascii="Times New Roman" w:eastAsia="Times New Roman" w:hAnsi="Times New Roman" w:cs="Times New Roman"/>
          <w:i/>
          <w:iCs/>
        </w:rPr>
      </w:pPr>
    </w:p>
    <w:p w14:paraId="75C67A88" w14:textId="77777777" w:rsidR="00D11B5D" w:rsidRDefault="00D11B5D" w:rsidP="002873E3">
      <w:pPr>
        <w:spacing w:after="0"/>
        <w:ind w:right="26"/>
      </w:pPr>
    </w:p>
    <w:p w14:paraId="56F79001" w14:textId="77777777" w:rsidR="003E1D9F" w:rsidRPr="006D706F" w:rsidRDefault="003E1D9F" w:rsidP="00EC6A59">
      <w:pPr>
        <w:spacing w:after="0"/>
        <w:ind w:right="26"/>
        <w:rPr>
          <w:rFonts w:ascii="Times New Roman" w:eastAsia="Times New Roman" w:hAnsi="Times New Roman" w:cs="Times New Roman"/>
        </w:rPr>
      </w:pPr>
    </w:p>
    <w:p w14:paraId="1881474E" w14:textId="4100C50B" w:rsidR="00BB1D2A" w:rsidRDefault="00BB1D2A">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33A690BF" w14:textId="77777777" w:rsidR="00D44C3C" w:rsidRDefault="00D44C3C" w:rsidP="00D44C3C">
      <w:pPr>
        <w:spacing w:after="0"/>
        <w:ind w:right="26"/>
        <w:jc w:val="center"/>
      </w:pPr>
      <w:r>
        <w:rPr>
          <w:rFonts w:ascii="Times New Roman" w:eastAsia="Times New Roman" w:hAnsi="Times New Roman" w:cs="Times New Roman"/>
          <w:i/>
        </w:rPr>
        <w:lastRenderedPageBreak/>
        <w:t>[Halaman ini sengaja dikosongkan]</w:t>
      </w:r>
    </w:p>
    <w:p w14:paraId="55941F72" w14:textId="1ABBD752" w:rsidR="00263AFD" w:rsidRDefault="00263AFD">
      <w:pPr>
        <w:rPr>
          <w:rFonts w:ascii="Times New Roman" w:eastAsia="Times New Roman" w:hAnsi="Times New Roman" w:cs="Times New Roman"/>
          <w:b/>
          <w:sz w:val="24"/>
        </w:rPr>
      </w:pPr>
    </w:p>
    <w:p w14:paraId="3340345D" w14:textId="6E3850F7" w:rsidR="00263AFD" w:rsidRDefault="00263AFD">
      <w:pPr>
        <w:rPr>
          <w:rFonts w:ascii="Times New Roman" w:eastAsia="Times New Roman" w:hAnsi="Times New Roman" w:cs="Times New Roman"/>
          <w:b/>
          <w:sz w:val="24"/>
        </w:rPr>
      </w:pPr>
    </w:p>
    <w:p w14:paraId="0186F597" w14:textId="2C32546F" w:rsidR="00263AFD" w:rsidRDefault="00263AFD">
      <w:pPr>
        <w:rPr>
          <w:rFonts w:ascii="Times New Roman" w:eastAsia="Times New Roman" w:hAnsi="Times New Roman" w:cs="Times New Roman"/>
          <w:b/>
          <w:sz w:val="24"/>
        </w:rPr>
      </w:pPr>
    </w:p>
    <w:p w14:paraId="21DDE1F8" w14:textId="591FCAB4" w:rsidR="00263AFD" w:rsidRDefault="00263AFD">
      <w:pPr>
        <w:rPr>
          <w:rFonts w:ascii="Times New Roman" w:eastAsia="Times New Roman" w:hAnsi="Times New Roman" w:cs="Times New Roman"/>
          <w:b/>
          <w:sz w:val="24"/>
        </w:rPr>
      </w:pPr>
    </w:p>
    <w:p w14:paraId="33B04D48" w14:textId="4885EED7" w:rsidR="00263AFD" w:rsidRDefault="00263AFD">
      <w:pPr>
        <w:rPr>
          <w:rFonts w:ascii="Times New Roman" w:eastAsia="Times New Roman" w:hAnsi="Times New Roman" w:cs="Times New Roman"/>
          <w:b/>
          <w:sz w:val="24"/>
        </w:rPr>
      </w:pPr>
    </w:p>
    <w:p w14:paraId="55288E50" w14:textId="26F99490" w:rsidR="00263AFD" w:rsidRDefault="00263AFD">
      <w:pPr>
        <w:rPr>
          <w:rFonts w:ascii="Times New Roman" w:eastAsia="Times New Roman" w:hAnsi="Times New Roman" w:cs="Times New Roman"/>
          <w:b/>
          <w:sz w:val="24"/>
        </w:rPr>
      </w:pPr>
    </w:p>
    <w:p w14:paraId="4FC52BA2" w14:textId="7F6B6CB8" w:rsidR="00263AFD" w:rsidRDefault="00263AFD">
      <w:pPr>
        <w:rPr>
          <w:rFonts w:ascii="Times New Roman" w:eastAsia="Times New Roman" w:hAnsi="Times New Roman" w:cs="Times New Roman"/>
          <w:b/>
          <w:sz w:val="24"/>
        </w:rPr>
      </w:pPr>
    </w:p>
    <w:p w14:paraId="5736C06F" w14:textId="0FC38F4C" w:rsidR="00263AFD" w:rsidRDefault="00263AFD">
      <w:pPr>
        <w:rPr>
          <w:rFonts w:ascii="Times New Roman" w:eastAsia="Times New Roman" w:hAnsi="Times New Roman" w:cs="Times New Roman"/>
          <w:b/>
          <w:sz w:val="24"/>
        </w:rPr>
      </w:pPr>
    </w:p>
    <w:p w14:paraId="5C5D1E9D" w14:textId="33AF75AA" w:rsidR="00263AFD" w:rsidRDefault="00263AFD">
      <w:pPr>
        <w:rPr>
          <w:rFonts w:ascii="Times New Roman" w:eastAsia="Times New Roman" w:hAnsi="Times New Roman" w:cs="Times New Roman"/>
          <w:b/>
          <w:sz w:val="24"/>
        </w:rPr>
      </w:pPr>
    </w:p>
    <w:p w14:paraId="6D41C7A2" w14:textId="12199762" w:rsidR="00263AFD" w:rsidRDefault="00263AFD">
      <w:pPr>
        <w:rPr>
          <w:rFonts w:ascii="Times New Roman" w:eastAsia="Times New Roman" w:hAnsi="Times New Roman" w:cs="Times New Roman"/>
          <w:b/>
          <w:sz w:val="24"/>
        </w:rPr>
      </w:pPr>
    </w:p>
    <w:p w14:paraId="7AD14DA9" w14:textId="7D45FBE7" w:rsidR="00263AFD" w:rsidRDefault="00263AFD">
      <w:pPr>
        <w:rPr>
          <w:rFonts w:ascii="Times New Roman" w:eastAsia="Times New Roman" w:hAnsi="Times New Roman" w:cs="Times New Roman"/>
          <w:b/>
          <w:sz w:val="24"/>
        </w:rPr>
      </w:pPr>
    </w:p>
    <w:p w14:paraId="00DDD990" w14:textId="3911EC38" w:rsidR="00263AFD" w:rsidRDefault="00263AFD">
      <w:pPr>
        <w:rPr>
          <w:rFonts w:ascii="Times New Roman" w:eastAsia="Times New Roman" w:hAnsi="Times New Roman" w:cs="Times New Roman"/>
          <w:b/>
          <w:sz w:val="24"/>
        </w:rPr>
      </w:pPr>
    </w:p>
    <w:p w14:paraId="7FA001AC" w14:textId="0253EA8A" w:rsidR="00263AFD" w:rsidRDefault="00263AFD">
      <w:pPr>
        <w:rPr>
          <w:rFonts w:ascii="Times New Roman" w:eastAsia="Times New Roman" w:hAnsi="Times New Roman" w:cs="Times New Roman"/>
          <w:b/>
          <w:sz w:val="24"/>
        </w:rPr>
      </w:pPr>
    </w:p>
    <w:p w14:paraId="68596CBF" w14:textId="3522BEAF" w:rsidR="00263AFD" w:rsidRDefault="00263AFD">
      <w:pPr>
        <w:rPr>
          <w:rFonts w:ascii="Times New Roman" w:eastAsia="Times New Roman" w:hAnsi="Times New Roman" w:cs="Times New Roman"/>
          <w:b/>
          <w:sz w:val="24"/>
        </w:rPr>
      </w:pPr>
    </w:p>
    <w:p w14:paraId="10FA0483" w14:textId="611D2219" w:rsidR="00263AFD" w:rsidRDefault="00263AFD">
      <w:pPr>
        <w:rPr>
          <w:rFonts w:ascii="Times New Roman" w:eastAsia="Times New Roman" w:hAnsi="Times New Roman" w:cs="Times New Roman"/>
          <w:b/>
          <w:sz w:val="24"/>
        </w:rPr>
      </w:pPr>
    </w:p>
    <w:p w14:paraId="35B1FC4A" w14:textId="4D36838E" w:rsidR="00263AFD" w:rsidRDefault="00263AFD">
      <w:pPr>
        <w:rPr>
          <w:rFonts w:ascii="Times New Roman" w:eastAsia="Times New Roman" w:hAnsi="Times New Roman" w:cs="Times New Roman"/>
          <w:b/>
          <w:sz w:val="24"/>
        </w:rPr>
      </w:pPr>
    </w:p>
    <w:p w14:paraId="3F61BE7F" w14:textId="14275E28" w:rsidR="00263AFD" w:rsidRDefault="00263AFD">
      <w:pPr>
        <w:rPr>
          <w:rFonts w:ascii="Times New Roman" w:eastAsia="Times New Roman" w:hAnsi="Times New Roman" w:cs="Times New Roman"/>
          <w:b/>
          <w:sz w:val="24"/>
        </w:rPr>
      </w:pPr>
    </w:p>
    <w:p w14:paraId="4553DF93" w14:textId="77777777" w:rsidR="00263AFD" w:rsidRDefault="00263AFD">
      <w:pPr>
        <w:rPr>
          <w:rFonts w:ascii="Times New Roman" w:eastAsia="Times New Roman" w:hAnsi="Times New Roman" w:cs="Times New Roman"/>
          <w:b/>
          <w:sz w:val="24"/>
        </w:rPr>
      </w:pPr>
    </w:p>
    <w:p w14:paraId="05074CDC" w14:textId="3C2953D1" w:rsidR="009957EC" w:rsidRPr="0077488E" w:rsidRDefault="00D1442A" w:rsidP="005F58A0">
      <w:pPr>
        <w:pStyle w:val="Heading1"/>
      </w:pPr>
      <w:bookmarkStart w:id="118" w:name="_Toc51503865"/>
      <w:r w:rsidRPr="0077488E">
        <w:lastRenderedPageBreak/>
        <w:t>BAB 5.</w:t>
      </w:r>
      <w:r w:rsidRPr="0077488E">
        <w:rPr>
          <w:rFonts w:ascii="Arial" w:eastAsia="Arial" w:hAnsi="Arial" w:cs="Arial"/>
        </w:rPr>
        <w:t xml:space="preserve"> </w:t>
      </w:r>
      <w:r w:rsidRPr="0077488E">
        <w:t xml:space="preserve"> IMPLEMENTASI SISTEM</w:t>
      </w:r>
      <w:bookmarkEnd w:id="118"/>
      <w:r w:rsidRPr="0077488E">
        <w:t xml:space="preserve"> </w:t>
      </w:r>
    </w:p>
    <w:p w14:paraId="4D3676DB" w14:textId="752B5E50" w:rsidR="009957EC" w:rsidRPr="00EC3B08" w:rsidRDefault="00D1442A" w:rsidP="007A12AF">
      <w:pPr>
        <w:spacing w:after="0"/>
        <w:ind w:right="26" w:firstLine="284"/>
        <w:jc w:val="both"/>
        <w:rPr>
          <w:lang w:val="id-ID"/>
        </w:rPr>
      </w:pPr>
      <w:r w:rsidRPr="0077488E">
        <w:rPr>
          <w:rFonts w:ascii="Times New Roman" w:eastAsia="Times New Roman" w:hAnsi="Times New Roman" w:cs="Times New Roman"/>
        </w:rPr>
        <w:t xml:space="preserve"> </w:t>
      </w:r>
      <w:r w:rsidR="00EE713F" w:rsidRPr="00EC3B08">
        <w:rPr>
          <w:rFonts w:ascii="Times New Roman" w:eastAsia="Times New Roman" w:hAnsi="Times New Roman" w:cs="Times New Roman"/>
          <w:lang w:val="id-ID"/>
        </w:rPr>
        <w:t xml:space="preserve">Pada Bab ini akan dijelaskan mengenai implementasi dari sistem yang dikembangkan. Implementasi dari sistem </w:t>
      </w:r>
      <w:r w:rsidR="005B4258" w:rsidRPr="00EC3B08">
        <w:rPr>
          <w:rFonts w:ascii="Times New Roman" w:eastAsia="Times New Roman" w:hAnsi="Times New Roman" w:cs="Times New Roman"/>
          <w:lang w:val="id-ID"/>
        </w:rPr>
        <w:t>terbagi menja</w:t>
      </w:r>
      <w:r w:rsidR="00EC3B08" w:rsidRPr="00EC3B08">
        <w:rPr>
          <w:rFonts w:ascii="Times New Roman" w:eastAsia="Times New Roman" w:hAnsi="Times New Roman" w:cs="Times New Roman"/>
          <w:lang w:val="id-ID"/>
        </w:rPr>
        <w:t xml:space="preserve">di 3 lapisan, yaitu lapisan model, lapisan </w:t>
      </w:r>
      <w:r w:rsidRPr="00EC3B08">
        <w:rPr>
          <w:rFonts w:ascii="Times New Roman" w:eastAsia="Times New Roman" w:hAnsi="Times New Roman" w:cs="Times New Roman"/>
        </w:rPr>
        <w:t xml:space="preserve"> </w:t>
      </w:r>
      <w:r w:rsidR="00206AF7">
        <w:rPr>
          <w:rFonts w:ascii="Times New Roman" w:eastAsia="Times New Roman" w:hAnsi="Times New Roman" w:cs="Times New Roman"/>
          <w:lang w:val="id-ID"/>
        </w:rPr>
        <w:t>controller</w:t>
      </w:r>
      <w:r w:rsidR="00EC3B08" w:rsidRPr="00EC3B08">
        <w:rPr>
          <w:rFonts w:ascii="Times New Roman" w:eastAsia="Times New Roman" w:hAnsi="Times New Roman" w:cs="Times New Roman"/>
          <w:lang w:val="id-ID"/>
        </w:rPr>
        <w:t>, dan lapisan view.</w:t>
      </w:r>
    </w:p>
    <w:p w14:paraId="3D7A7B63" w14:textId="77777777" w:rsidR="009957EC" w:rsidRPr="00BB1D2A" w:rsidRDefault="00D1442A" w:rsidP="001C0919">
      <w:pPr>
        <w:spacing w:after="0"/>
        <w:ind w:right="26"/>
        <w:rPr>
          <w:highlight w:val="yellow"/>
        </w:rPr>
      </w:pPr>
      <w:r w:rsidRPr="00BB1D2A">
        <w:rPr>
          <w:rFonts w:ascii="Times New Roman" w:eastAsia="Times New Roman" w:hAnsi="Times New Roman" w:cs="Times New Roman"/>
          <w:highlight w:val="yellow"/>
        </w:rPr>
        <w:t xml:space="preserve"> </w:t>
      </w:r>
    </w:p>
    <w:p w14:paraId="1EDC57EA" w14:textId="77777777" w:rsidR="009957EC" w:rsidRPr="00781D80" w:rsidRDefault="00D1442A" w:rsidP="009F689E">
      <w:pPr>
        <w:pStyle w:val="Heading2"/>
      </w:pPr>
      <w:bookmarkStart w:id="119" w:name="_Toc51503866"/>
      <w:r w:rsidRPr="00781D80">
        <w:t>5.1.</w:t>
      </w:r>
      <w:r w:rsidRPr="00781D80">
        <w:rPr>
          <w:rFonts w:ascii="Arial" w:eastAsia="Arial" w:hAnsi="Arial" w:cs="Arial"/>
        </w:rPr>
        <w:t xml:space="preserve"> </w:t>
      </w:r>
      <w:r w:rsidRPr="00781D80">
        <w:t>Implementasi Model</w:t>
      </w:r>
      <w:bookmarkEnd w:id="119"/>
      <w:r w:rsidRPr="00781D80">
        <w:t xml:space="preserve"> </w:t>
      </w:r>
    </w:p>
    <w:p w14:paraId="06256269" w14:textId="55F8FC3C" w:rsidR="009957EC" w:rsidRDefault="00EC3B08" w:rsidP="007A12AF">
      <w:pPr>
        <w:spacing w:after="12" w:line="248" w:lineRule="auto"/>
        <w:ind w:right="26" w:firstLine="284"/>
        <w:jc w:val="both"/>
        <w:rPr>
          <w:rFonts w:ascii="Times New Roman" w:eastAsia="Times New Roman" w:hAnsi="Times New Roman" w:cs="Times New Roman"/>
          <w:highlight w:val="yellow"/>
        </w:rPr>
      </w:pPr>
      <w:r w:rsidRPr="00781D80">
        <w:rPr>
          <w:rFonts w:ascii="Times New Roman" w:eastAsia="Times New Roman" w:hAnsi="Times New Roman" w:cs="Times New Roman"/>
          <w:lang w:val="id-ID"/>
        </w:rPr>
        <w:t xml:space="preserve">Implementasi pada lapisan model </w:t>
      </w:r>
      <w:r w:rsidR="00476BF0" w:rsidRPr="00781D80">
        <w:rPr>
          <w:rFonts w:ascii="Times New Roman" w:eastAsia="Times New Roman" w:hAnsi="Times New Roman" w:cs="Times New Roman"/>
          <w:lang w:val="id-ID"/>
        </w:rPr>
        <w:t xml:space="preserve">adalah </w:t>
      </w:r>
      <w:r w:rsidR="0081007C" w:rsidRPr="00781D80">
        <w:rPr>
          <w:rFonts w:ascii="Times New Roman" w:eastAsia="Times New Roman" w:hAnsi="Times New Roman" w:cs="Times New Roman"/>
          <w:lang w:val="id-ID"/>
        </w:rPr>
        <w:t>bagian yang berhubungan langsung dengan database</w:t>
      </w:r>
      <w:r w:rsidR="00ED16DA">
        <w:rPr>
          <w:rFonts w:ascii="Times New Roman" w:eastAsia="Times New Roman" w:hAnsi="Times New Roman" w:cs="Times New Roman"/>
          <w:lang w:val="id-ID"/>
        </w:rPr>
        <w:t>.</w:t>
      </w:r>
      <w:r w:rsidR="003B7889" w:rsidRPr="00781D80">
        <w:rPr>
          <w:rFonts w:ascii="Times New Roman" w:eastAsia="Times New Roman" w:hAnsi="Times New Roman" w:cs="Times New Roman"/>
          <w:lang w:val="id-ID"/>
        </w:rPr>
        <w:t xml:space="preserve"> Berikut merupakan </w:t>
      </w:r>
      <w:r w:rsidR="00781D80" w:rsidRPr="00781D80">
        <w:rPr>
          <w:rFonts w:ascii="Times New Roman" w:eastAsia="Times New Roman" w:hAnsi="Times New Roman" w:cs="Times New Roman"/>
          <w:lang w:val="id-ID"/>
        </w:rPr>
        <w:t>lapisan model dari sistem</w:t>
      </w:r>
      <w:r w:rsidR="00781D80">
        <w:rPr>
          <w:rFonts w:ascii="Times New Roman" w:eastAsia="Times New Roman" w:hAnsi="Times New Roman" w:cs="Times New Roman"/>
          <w:lang w:val="id-ID"/>
        </w:rPr>
        <w:t xml:space="preserve"> finansial Bank BJB </w:t>
      </w:r>
      <w:r w:rsidR="00781D80" w:rsidRPr="00781D80">
        <w:rPr>
          <w:rFonts w:ascii="Times New Roman" w:eastAsia="Times New Roman" w:hAnsi="Times New Roman" w:cs="Times New Roman"/>
          <w:lang w:val="id-ID"/>
        </w:rPr>
        <w:t>yang dikembangkan.</w:t>
      </w:r>
      <w:r w:rsidR="00D1442A" w:rsidRPr="00BB1D2A">
        <w:rPr>
          <w:rFonts w:ascii="Times New Roman" w:eastAsia="Times New Roman" w:hAnsi="Times New Roman" w:cs="Times New Roman"/>
          <w:highlight w:val="yellow"/>
        </w:rPr>
        <w:t xml:space="preserve"> </w:t>
      </w:r>
    </w:p>
    <w:p w14:paraId="4BF17C70" w14:textId="77777777" w:rsidR="007A12AF" w:rsidRPr="00BB1D2A" w:rsidRDefault="007A12AF" w:rsidP="00781D80">
      <w:pPr>
        <w:spacing w:after="12" w:line="248" w:lineRule="auto"/>
        <w:ind w:right="26"/>
        <w:jc w:val="both"/>
        <w:rPr>
          <w:highlight w:val="yellow"/>
        </w:rPr>
      </w:pPr>
    </w:p>
    <w:p w14:paraId="633D04AC" w14:textId="36629F92" w:rsidR="009957EC" w:rsidRPr="00AF0EF0" w:rsidRDefault="00D1442A" w:rsidP="00185220">
      <w:pPr>
        <w:pStyle w:val="Heading3"/>
      </w:pPr>
      <w:bookmarkStart w:id="120" w:name="_Toc51503867"/>
      <w:r w:rsidRPr="00AF0EF0">
        <w:t>5.1.1</w:t>
      </w:r>
      <w:r w:rsidRPr="00AF0EF0">
        <w:rPr>
          <w:rFonts w:ascii="Arial" w:eastAsia="Arial" w:hAnsi="Arial" w:cs="Arial"/>
        </w:rPr>
        <w:t xml:space="preserve"> </w:t>
      </w:r>
      <w:r w:rsidRPr="00AF0EF0">
        <w:t xml:space="preserve">Lapisan </w:t>
      </w:r>
      <w:r w:rsidR="00781D80" w:rsidRPr="00AF0EF0">
        <w:rPr>
          <w:lang w:val="id-ID"/>
        </w:rPr>
        <w:t xml:space="preserve">Model </w:t>
      </w:r>
      <w:r w:rsidR="00D6758D" w:rsidRPr="00AF0EF0">
        <w:rPr>
          <w:lang w:val="id-ID"/>
        </w:rPr>
        <w:t>User</w:t>
      </w:r>
      <w:bookmarkEnd w:id="120"/>
      <w:r w:rsidRPr="00AF0EF0">
        <w:t xml:space="preserve"> </w:t>
      </w:r>
    </w:p>
    <w:p w14:paraId="2B5530EE" w14:textId="64D055F9" w:rsidR="009957EC" w:rsidRDefault="00E9284F" w:rsidP="007A12AF">
      <w:pPr>
        <w:spacing w:after="12" w:line="248" w:lineRule="auto"/>
        <w:ind w:right="26" w:firstLine="284"/>
        <w:jc w:val="both"/>
        <w:rPr>
          <w:rFonts w:ascii="Times New Roman" w:eastAsia="Times New Roman" w:hAnsi="Times New Roman" w:cs="Times New Roman"/>
        </w:rPr>
      </w:pPr>
      <w:r w:rsidRPr="00AF0EF0">
        <w:rPr>
          <w:rFonts w:ascii="Times New Roman" w:eastAsia="Times New Roman" w:hAnsi="Times New Roman" w:cs="Times New Roman"/>
          <w:lang w:val="id-ID"/>
        </w:rPr>
        <w:t xml:space="preserve">Implementasi </w:t>
      </w:r>
      <w:r w:rsidR="00AF0EF0" w:rsidRPr="00AF0EF0">
        <w:rPr>
          <w:rFonts w:ascii="Times New Roman" w:eastAsia="Times New Roman" w:hAnsi="Times New Roman" w:cs="Times New Roman"/>
          <w:lang w:val="id-ID"/>
        </w:rPr>
        <w:t>lapisan model untuk user adalah sebagai berikut.</w:t>
      </w:r>
      <w:r w:rsidR="00D1442A" w:rsidRPr="00AF0EF0">
        <w:rPr>
          <w:rFonts w:ascii="Times New Roman" w:eastAsia="Times New Roman" w:hAnsi="Times New Roman" w:cs="Times New Roman"/>
        </w:rPr>
        <w:t xml:space="preserve"> </w:t>
      </w:r>
    </w:p>
    <w:p w14:paraId="277F1171" w14:textId="77777777" w:rsidR="007A12AF" w:rsidRPr="00AF0EF0" w:rsidRDefault="007A12AF" w:rsidP="007A12AF">
      <w:pPr>
        <w:spacing w:after="12" w:line="248" w:lineRule="auto"/>
        <w:ind w:right="26" w:firstLine="284"/>
        <w:jc w:val="both"/>
      </w:pPr>
    </w:p>
    <w:p w14:paraId="131BDAF7" w14:textId="4A15DFAE" w:rsidR="00F43D2A" w:rsidRDefault="00BC3A47" w:rsidP="00F43D2A">
      <w:pPr>
        <w:pStyle w:val="Gambar"/>
      </w:pPr>
      <w:bookmarkStart w:id="121" w:name="_Toc51173207"/>
      <w:r>
        <w:t>Kode Sumber 5.</w:t>
      </w:r>
      <w:r w:rsidR="00F43D2A">
        <w:t xml:space="preserve"> </w:t>
      </w:r>
      <w:r w:rsidR="00F60BBC">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w:t>
      </w:r>
      <w:r>
        <w:rPr>
          <w:lang w:val="en-US"/>
        </w:rPr>
        <w:fldChar w:fldCharType="end"/>
      </w:r>
      <w:r w:rsidR="00F43D2A">
        <w:t xml:space="preserve"> </w:t>
      </w:r>
      <w:r w:rsidR="00F43D2A" w:rsidRPr="00B54CAD">
        <w:t xml:space="preserve">Lapisan Model </w:t>
      </w:r>
      <w:r w:rsidR="00F43D2A">
        <w:t>User</w:t>
      </w:r>
      <w:bookmarkEnd w:id="121"/>
    </w:p>
    <w:tbl>
      <w:tblPr>
        <w:tblStyle w:val="TableGrid1"/>
        <w:tblW w:w="5245" w:type="dxa"/>
        <w:tblInd w:w="-5" w:type="dxa"/>
        <w:tblCellMar>
          <w:top w:w="32" w:type="dxa"/>
          <w:left w:w="108" w:type="dxa"/>
          <w:right w:w="89" w:type="dxa"/>
        </w:tblCellMar>
        <w:tblLook w:val="04A0" w:firstRow="1" w:lastRow="0" w:firstColumn="1" w:lastColumn="0" w:noHBand="0" w:noVBand="1"/>
      </w:tblPr>
      <w:tblGrid>
        <w:gridCol w:w="5245"/>
      </w:tblGrid>
      <w:tr w:rsidR="000B17B9" w:rsidRPr="008A28A0" w14:paraId="32DB63CF" w14:textId="77777777" w:rsidTr="00F43D2A">
        <w:trPr>
          <w:trHeight w:val="2650"/>
        </w:trPr>
        <w:tc>
          <w:tcPr>
            <w:tcW w:w="5245" w:type="dxa"/>
            <w:tcBorders>
              <w:top w:val="single" w:sz="4" w:space="0" w:color="000000"/>
              <w:left w:val="single" w:sz="4" w:space="0" w:color="000000"/>
              <w:bottom w:val="single" w:sz="4" w:space="0" w:color="000000"/>
              <w:right w:val="single" w:sz="4" w:space="0" w:color="000000"/>
            </w:tcBorders>
          </w:tcPr>
          <w:p w14:paraId="38C3E031" w14:textId="77777777" w:rsidR="008A28A0" w:rsidRPr="008A28A0" w:rsidRDefault="008A28A0" w:rsidP="008A28A0">
            <w:pPr>
              <w:ind w:right="26"/>
              <w:rPr>
                <w:rFonts w:ascii="Consolas" w:hAnsi="Consolas"/>
                <w:sz w:val="16"/>
                <w:szCs w:val="16"/>
              </w:rPr>
            </w:pPr>
            <w:r w:rsidRPr="008A28A0">
              <w:rPr>
                <w:rFonts w:ascii="Consolas" w:hAnsi="Consolas"/>
                <w:sz w:val="16"/>
                <w:szCs w:val="16"/>
              </w:rPr>
              <w:t>&lt;?php defined('BASEPATH') or exit('No direct script access allowed');</w:t>
            </w:r>
          </w:p>
          <w:p w14:paraId="4D7C7F5B" w14:textId="77777777" w:rsidR="008A28A0" w:rsidRPr="008A28A0" w:rsidRDefault="008A28A0" w:rsidP="008A28A0">
            <w:pPr>
              <w:ind w:right="26"/>
              <w:rPr>
                <w:rFonts w:ascii="Consolas" w:hAnsi="Consolas"/>
                <w:sz w:val="16"/>
                <w:szCs w:val="16"/>
              </w:rPr>
            </w:pPr>
          </w:p>
          <w:p w14:paraId="3C2EB1CE" w14:textId="77777777" w:rsidR="008A28A0" w:rsidRPr="008A28A0" w:rsidRDefault="008A28A0" w:rsidP="008A28A0">
            <w:pPr>
              <w:ind w:right="26"/>
              <w:rPr>
                <w:rFonts w:ascii="Consolas" w:hAnsi="Consolas"/>
                <w:sz w:val="16"/>
                <w:szCs w:val="16"/>
              </w:rPr>
            </w:pPr>
            <w:r w:rsidRPr="008A28A0">
              <w:rPr>
                <w:rFonts w:ascii="Consolas" w:hAnsi="Consolas"/>
                <w:sz w:val="16"/>
                <w:szCs w:val="16"/>
              </w:rPr>
              <w:t>class User_model extends CI_Model</w:t>
            </w:r>
          </w:p>
          <w:p w14:paraId="66680D51" w14:textId="77777777" w:rsidR="008A28A0" w:rsidRPr="008A28A0" w:rsidRDefault="008A28A0" w:rsidP="008A28A0">
            <w:pPr>
              <w:ind w:right="26"/>
              <w:rPr>
                <w:rFonts w:ascii="Consolas" w:hAnsi="Consolas"/>
                <w:sz w:val="16"/>
                <w:szCs w:val="16"/>
              </w:rPr>
            </w:pPr>
            <w:r w:rsidRPr="008A28A0">
              <w:rPr>
                <w:rFonts w:ascii="Consolas" w:hAnsi="Consolas"/>
                <w:sz w:val="16"/>
                <w:szCs w:val="16"/>
              </w:rPr>
              <w:t>{</w:t>
            </w:r>
          </w:p>
          <w:p w14:paraId="40D3C254"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private $_table = "user";</w:t>
            </w:r>
          </w:p>
          <w:p w14:paraId="16D2EB8E" w14:textId="77777777" w:rsidR="008A28A0" w:rsidRPr="008A28A0" w:rsidRDefault="008A28A0" w:rsidP="008A28A0">
            <w:pPr>
              <w:ind w:right="26"/>
              <w:rPr>
                <w:rFonts w:ascii="Consolas" w:hAnsi="Consolas"/>
                <w:sz w:val="16"/>
                <w:szCs w:val="16"/>
              </w:rPr>
            </w:pPr>
          </w:p>
          <w:p w14:paraId="34A374A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$ROLE;</w:t>
            </w:r>
          </w:p>
          <w:p w14:paraId="7DBF5B92"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$NAMA;</w:t>
            </w:r>
          </w:p>
          <w:p w14:paraId="3128EA9F"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$USERNAME;</w:t>
            </w:r>
          </w:p>
          <w:p w14:paraId="09BDB5E6"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$PASSWORD;</w:t>
            </w:r>
          </w:p>
          <w:p w14:paraId="4DF7EDC1" w14:textId="77777777" w:rsidR="008A28A0" w:rsidRPr="008A28A0" w:rsidRDefault="008A28A0" w:rsidP="008A28A0">
            <w:pPr>
              <w:ind w:right="26"/>
              <w:rPr>
                <w:rFonts w:ascii="Consolas" w:hAnsi="Consolas"/>
                <w:sz w:val="16"/>
                <w:szCs w:val="16"/>
              </w:rPr>
            </w:pPr>
          </w:p>
          <w:p w14:paraId="3B68DD9B"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rules()</w:t>
            </w:r>
          </w:p>
          <w:p w14:paraId="410A4AA4"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42DE4C6C"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return [</w:t>
            </w:r>
          </w:p>
          <w:p w14:paraId="652692B7"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13D75B43"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'field' =&gt; 'ROLE',</w:t>
            </w:r>
          </w:p>
          <w:p w14:paraId="47D4D894"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'label' =&gt; 'ROLE',</w:t>
            </w:r>
          </w:p>
          <w:p w14:paraId="4B858B4B"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'rules' =&gt; 'required'</w:t>
            </w:r>
          </w:p>
          <w:p w14:paraId="5D3D9ACE"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1F68B385" w14:textId="77777777" w:rsidR="008A28A0" w:rsidRPr="008A28A0" w:rsidRDefault="008A28A0" w:rsidP="008A28A0">
            <w:pPr>
              <w:ind w:right="26"/>
              <w:rPr>
                <w:rFonts w:ascii="Consolas" w:hAnsi="Consolas"/>
                <w:sz w:val="16"/>
                <w:szCs w:val="16"/>
              </w:rPr>
            </w:pPr>
          </w:p>
          <w:p w14:paraId="0EBBB143"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518C16CE" w14:textId="77777777" w:rsidR="008A28A0" w:rsidRPr="008A28A0" w:rsidRDefault="008A28A0" w:rsidP="008A28A0">
            <w:pPr>
              <w:ind w:right="26"/>
              <w:rPr>
                <w:rFonts w:ascii="Consolas" w:hAnsi="Consolas"/>
                <w:sz w:val="16"/>
                <w:szCs w:val="16"/>
              </w:rPr>
            </w:pPr>
            <w:r w:rsidRPr="008A28A0">
              <w:rPr>
                <w:rFonts w:ascii="Consolas" w:hAnsi="Consolas"/>
                <w:sz w:val="16"/>
                <w:szCs w:val="16"/>
              </w:rPr>
              <w:lastRenderedPageBreak/>
              <w:t xml:space="preserve">                'field' =&gt; 'USERNAME',</w:t>
            </w:r>
          </w:p>
          <w:p w14:paraId="0653B0E9"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'label' =&gt; 'USERNAME',</w:t>
            </w:r>
          </w:p>
          <w:p w14:paraId="53B6867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'rules' =&gt; 'required'</w:t>
            </w:r>
          </w:p>
          <w:p w14:paraId="1C51DA21"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0B29D55F" w14:textId="77777777" w:rsidR="008A28A0" w:rsidRPr="008A28A0" w:rsidRDefault="008A28A0" w:rsidP="008A28A0">
            <w:pPr>
              <w:ind w:right="26"/>
              <w:rPr>
                <w:rFonts w:ascii="Consolas" w:hAnsi="Consolas"/>
                <w:sz w:val="16"/>
                <w:szCs w:val="16"/>
              </w:rPr>
            </w:pPr>
          </w:p>
          <w:p w14:paraId="5EEB4586"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02D6FF5F"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'field' =&gt; 'PASSWORD',</w:t>
            </w:r>
          </w:p>
          <w:p w14:paraId="0D0FA340"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'label' =&gt; 'PASSWORD',</w:t>
            </w:r>
          </w:p>
          <w:p w14:paraId="2BF68986"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'rules' =&gt; 'required'</w:t>
            </w:r>
          </w:p>
          <w:p w14:paraId="2C0697C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13F9DADE"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734E3480"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1A40FD63" w14:textId="77777777" w:rsidR="008A28A0" w:rsidRPr="008A28A0" w:rsidRDefault="008A28A0" w:rsidP="008A28A0">
            <w:pPr>
              <w:ind w:right="26"/>
              <w:rPr>
                <w:rFonts w:ascii="Consolas" w:hAnsi="Consolas"/>
                <w:sz w:val="16"/>
                <w:szCs w:val="16"/>
              </w:rPr>
            </w:pPr>
          </w:p>
          <w:p w14:paraId="4A4589F8"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index()</w:t>
            </w:r>
          </w:p>
          <w:p w14:paraId="68CAC21D"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4585B644"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$data["user"] = $this-&gt;User_model-&gt;getAll();</w:t>
            </w:r>
          </w:p>
          <w:p w14:paraId="35AE1F7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$this-&gt;load-&gt;view("login", $data);</w:t>
            </w:r>
          </w:p>
          <w:p w14:paraId="73FA5DD0"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66EDF43D"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getPagination($that = null, $limit, $start)</w:t>
            </w:r>
          </w:p>
          <w:p w14:paraId="51BFB5C8"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42AD8988"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$response = array();</w:t>
            </w:r>
          </w:p>
          <w:p w14:paraId="1681F203"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if (!empty($that) || $that == '0') {</w:t>
            </w:r>
          </w:p>
          <w:p w14:paraId="122E1B22"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$this-&gt;db-&gt;select('*');</w:t>
            </w:r>
          </w:p>
          <w:p w14:paraId="0DD3AA1E"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$this-&gt;db-&gt;like('user.USERNAME', $that, 'both');</w:t>
            </w:r>
          </w:p>
          <w:p w14:paraId="0C31EE4F"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$this-&gt;db-&gt;order_by('USERNAME', 'asc');</w:t>
            </w:r>
          </w:p>
          <w:p w14:paraId="72900305"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return $this-&gt;db-&gt;get('user', $limit, $start)-&gt;result();</w:t>
            </w:r>
          </w:p>
          <w:p w14:paraId="19D0CB1C"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7A0CA10C"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 Select record</w:t>
            </w:r>
          </w:p>
          <w:p w14:paraId="518B4C2F"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$this-&gt;db-&gt;select('*');</w:t>
            </w:r>
          </w:p>
          <w:p w14:paraId="67F6869B"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$this-&gt;db-&gt;order_by('USERNAME', 'asc');</w:t>
            </w:r>
          </w:p>
          <w:p w14:paraId="7796D8D9"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return $this-&gt;db-&gt;get('user', $limit, $start)-&gt;result();</w:t>
            </w:r>
          </w:p>
          <w:p w14:paraId="7109F64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263A5FA8" w14:textId="77777777" w:rsidR="008A28A0" w:rsidRPr="008A28A0" w:rsidRDefault="008A28A0" w:rsidP="008A28A0">
            <w:pPr>
              <w:ind w:right="26"/>
              <w:rPr>
                <w:rFonts w:ascii="Consolas" w:hAnsi="Consolas"/>
                <w:sz w:val="16"/>
                <w:szCs w:val="16"/>
              </w:rPr>
            </w:pPr>
          </w:p>
          <w:p w14:paraId="287483B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getByUsername($usernm)</w:t>
            </w:r>
          </w:p>
          <w:p w14:paraId="18EE4C4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08F184EF"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return $this-&gt;db-&gt;get_where($this-&gt;_table, ["USERNAME" =&gt; $usernm])-&gt;row();</w:t>
            </w:r>
          </w:p>
          <w:p w14:paraId="34857454"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7ECC9A7F" w14:textId="77777777" w:rsidR="008A28A0" w:rsidRPr="008A28A0" w:rsidRDefault="008A28A0" w:rsidP="008A28A0">
            <w:pPr>
              <w:ind w:right="26"/>
              <w:rPr>
                <w:rFonts w:ascii="Consolas" w:hAnsi="Consolas"/>
                <w:sz w:val="16"/>
                <w:szCs w:val="16"/>
              </w:rPr>
            </w:pPr>
          </w:p>
          <w:p w14:paraId="0A4FEE21"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getByEmail($email)</w:t>
            </w:r>
          </w:p>
          <w:p w14:paraId="376F225C"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3D85EA01"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return $this-&gt;db-&gt;get_where($this-&gt;_table, ["EMAIL" =&gt; $email])-&gt;row_array();</w:t>
            </w:r>
          </w:p>
          <w:p w14:paraId="556F063F"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1F4F8F95" w14:textId="77777777" w:rsidR="008A28A0" w:rsidRPr="008A28A0" w:rsidRDefault="008A28A0" w:rsidP="008A28A0">
            <w:pPr>
              <w:ind w:right="26"/>
              <w:rPr>
                <w:rFonts w:ascii="Consolas" w:hAnsi="Consolas"/>
                <w:sz w:val="16"/>
                <w:szCs w:val="16"/>
              </w:rPr>
            </w:pPr>
          </w:p>
          <w:p w14:paraId="4A4401CC"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login($usernm, $pswrd)</w:t>
            </w:r>
          </w:p>
          <w:p w14:paraId="2E05D191"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30457514"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73A94C17"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getAll()</w:t>
            </w:r>
          </w:p>
          <w:p w14:paraId="40D907A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6107E198"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return $this-&gt;db-&gt;get($this-&gt;_table)-&gt;result();</w:t>
            </w:r>
          </w:p>
          <w:p w14:paraId="06666016"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2080D3A2" w14:textId="77777777" w:rsidR="008A28A0" w:rsidRPr="008A28A0" w:rsidRDefault="008A28A0" w:rsidP="008A28A0">
            <w:pPr>
              <w:ind w:right="26"/>
              <w:rPr>
                <w:rFonts w:ascii="Consolas" w:hAnsi="Consolas"/>
                <w:sz w:val="16"/>
                <w:szCs w:val="16"/>
              </w:rPr>
            </w:pPr>
          </w:p>
          <w:p w14:paraId="0943A4B4"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save()</w:t>
            </w:r>
          </w:p>
          <w:p w14:paraId="03123F5F"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6E15D8E8"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$post = $this-&gt;input-&gt;post();</w:t>
            </w:r>
          </w:p>
          <w:p w14:paraId="572F1B5E"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$this-&gt;VENDOR = $post["VENDOR"];</w:t>
            </w:r>
          </w:p>
          <w:p w14:paraId="4539C2E2"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return $this-&gt;db-&gt;insert($this-&gt;_table, $this);</w:t>
            </w:r>
          </w:p>
          <w:p w14:paraId="53F63ADB"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283CCCD6" w14:textId="77777777" w:rsidR="008A28A0" w:rsidRPr="008A28A0" w:rsidRDefault="008A28A0" w:rsidP="008A28A0">
            <w:pPr>
              <w:ind w:right="26"/>
              <w:rPr>
                <w:rFonts w:ascii="Consolas" w:hAnsi="Consolas"/>
                <w:sz w:val="16"/>
                <w:szCs w:val="16"/>
              </w:rPr>
            </w:pPr>
          </w:p>
          <w:p w14:paraId="3F8AE916"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update()</w:t>
            </w:r>
          </w:p>
          <w:p w14:paraId="4F1CC570"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1DCF285D"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$post = $this-&gt;input-&gt;post();</w:t>
            </w:r>
          </w:p>
          <w:p w14:paraId="2F4C46FC"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$this-&gt;USERNAME = $post["username"];</w:t>
            </w:r>
          </w:p>
          <w:p w14:paraId="1C4C0B2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$this-&gt;NAMA = $post["nama"];</w:t>
            </w:r>
          </w:p>
          <w:p w14:paraId="2C550707"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$this-&gt;ROLE = $post["role"];</w:t>
            </w:r>
          </w:p>
          <w:p w14:paraId="54FB56EE"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if ($post["password1"]) {</w:t>
            </w:r>
          </w:p>
          <w:p w14:paraId="4942DBED"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$this-&gt;PASSWORD = $post["password1"];</w:t>
            </w:r>
          </w:p>
          <w:p w14:paraId="24FBE96B"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6F366AEF"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$this-&gt;db-&gt;update($this-&gt;_table, $this, array('USERNAME' =&gt; $post['username']));</w:t>
            </w:r>
          </w:p>
          <w:p w14:paraId="15B15474"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4F01A2E8" w14:textId="77777777" w:rsidR="008A28A0" w:rsidRPr="008A28A0" w:rsidRDefault="008A28A0" w:rsidP="008A28A0">
            <w:pPr>
              <w:ind w:right="26"/>
              <w:rPr>
                <w:rFonts w:ascii="Consolas" w:hAnsi="Consolas"/>
                <w:sz w:val="16"/>
                <w:szCs w:val="16"/>
              </w:rPr>
            </w:pPr>
          </w:p>
          <w:p w14:paraId="0CD3840A"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delete($username)</w:t>
            </w:r>
          </w:p>
          <w:p w14:paraId="297D1A5F"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3F6984D4"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$this-&gt;db-&gt;delete('user', array('USERNAME' =&gt; $username));</w:t>
            </w:r>
          </w:p>
          <w:p w14:paraId="4E199C72"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47939CAD"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countquery($that = null)</w:t>
            </w:r>
          </w:p>
          <w:p w14:paraId="04EE7BD5"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4C114BD5"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if (!empty($that) || $that == '0') {</w:t>
            </w:r>
          </w:p>
          <w:p w14:paraId="4E96FFB9"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$this-&gt;db-&gt;select('count(USERNAME) as n_row');</w:t>
            </w:r>
          </w:p>
          <w:p w14:paraId="11DD31C7"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$this-&gt;db-&gt;like('user.USERNAME', $that, 'both');</w:t>
            </w:r>
          </w:p>
          <w:p w14:paraId="6DCB6366"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return $this-&gt;db-&gt;get('user')-&gt;result();</w:t>
            </w:r>
          </w:p>
          <w:p w14:paraId="2EB14487"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619ECE46"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 Select record</w:t>
            </w:r>
          </w:p>
          <w:p w14:paraId="245C4E77"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$this-&gt;db-&gt;select('count(USERNAME) as n_row');</w:t>
            </w:r>
          </w:p>
          <w:p w14:paraId="043AE873"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return $this-&gt;db-&gt;get('user')-&gt;result();</w:t>
            </w:r>
          </w:p>
          <w:p w14:paraId="62F4469D"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5045CFC6"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public function deletetoken($token)</w:t>
            </w:r>
          </w:p>
          <w:p w14:paraId="2140B77F" w14:textId="77777777" w:rsidR="008A28A0" w:rsidRPr="008A28A0" w:rsidRDefault="008A28A0" w:rsidP="008A28A0">
            <w:pPr>
              <w:ind w:right="26"/>
              <w:rPr>
                <w:rFonts w:ascii="Consolas" w:hAnsi="Consolas"/>
                <w:sz w:val="16"/>
                <w:szCs w:val="16"/>
              </w:rPr>
            </w:pPr>
            <w:r w:rsidRPr="008A28A0">
              <w:rPr>
                <w:rFonts w:ascii="Consolas" w:hAnsi="Consolas"/>
                <w:sz w:val="16"/>
                <w:szCs w:val="16"/>
              </w:rPr>
              <w:lastRenderedPageBreak/>
              <w:t xml:space="preserve">    {</w:t>
            </w:r>
          </w:p>
          <w:p w14:paraId="4ACC5170"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$this-&gt;db-&gt;delete('user_token', array('token' =&gt; $token));</w:t>
            </w:r>
          </w:p>
          <w:p w14:paraId="1B5D0869" w14:textId="77777777" w:rsidR="008A28A0" w:rsidRPr="008A28A0" w:rsidRDefault="008A28A0" w:rsidP="008A28A0">
            <w:pPr>
              <w:ind w:right="26"/>
              <w:rPr>
                <w:rFonts w:ascii="Consolas" w:hAnsi="Consolas"/>
                <w:sz w:val="16"/>
                <w:szCs w:val="16"/>
              </w:rPr>
            </w:pPr>
            <w:r w:rsidRPr="008A28A0">
              <w:rPr>
                <w:rFonts w:ascii="Consolas" w:hAnsi="Consolas"/>
                <w:sz w:val="16"/>
                <w:szCs w:val="16"/>
              </w:rPr>
              <w:t xml:space="preserve">    }</w:t>
            </w:r>
          </w:p>
          <w:p w14:paraId="169D7D44" w14:textId="5B186C00" w:rsidR="009957EC" w:rsidRPr="008A28A0" w:rsidRDefault="008A28A0" w:rsidP="008A28A0">
            <w:pPr>
              <w:ind w:right="26"/>
              <w:rPr>
                <w:rFonts w:ascii="Consolas" w:hAnsi="Consolas"/>
                <w:sz w:val="16"/>
                <w:szCs w:val="16"/>
              </w:rPr>
            </w:pPr>
            <w:r w:rsidRPr="008A28A0">
              <w:rPr>
                <w:rFonts w:ascii="Consolas" w:hAnsi="Consolas"/>
                <w:sz w:val="16"/>
                <w:szCs w:val="16"/>
              </w:rPr>
              <w:t>}</w:t>
            </w:r>
          </w:p>
        </w:tc>
      </w:tr>
    </w:tbl>
    <w:p w14:paraId="6622E9F7" w14:textId="4A9184B6" w:rsidR="009957EC" w:rsidRDefault="009957EC" w:rsidP="00F43D2A">
      <w:pPr>
        <w:spacing w:after="208" w:line="249" w:lineRule="auto"/>
        <w:ind w:right="26"/>
      </w:pPr>
    </w:p>
    <w:p w14:paraId="6476A8DB" w14:textId="5B36A821" w:rsidR="009957EC" w:rsidRPr="008A28A0" w:rsidRDefault="00D1442A" w:rsidP="00185220">
      <w:pPr>
        <w:pStyle w:val="Heading3"/>
        <w:rPr>
          <w:lang w:val="id-ID"/>
        </w:rPr>
      </w:pPr>
      <w:bookmarkStart w:id="122" w:name="_Toc51503868"/>
      <w:r>
        <w:t>5.1.2</w:t>
      </w:r>
      <w:r>
        <w:rPr>
          <w:rFonts w:ascii="Arial" w:eastAsia="Arial" w:hAnsi="Arial" w:cs="Arial"/>
        </w:rPr>
        <w:t xml:space="preserve"> </w:t>
      </w:r>
      <w:r>
        <w:t xml:space="preserve">Lapisan Model </w:t>
      </w:r>
      <w:r w:rsidR="008A28A0">
        <w:rPr>
          <w:lang w:val="id-ID"/>
        </w:rPr>
        <w:t>R</w:t>
      </w:r>
      <w:r w:rsidR="00B4250E">
        <w:rPr>
          <w:lang w:val="id-ID"/>
        </w:rPr>
        <w:t>BB</w:t>
      </w:r>
      <w:bookmarkEnd w:id="122"/>
    </w:p>
    <w:p w14:paraId="18C239A3" w14:textId="4B9D1801" w:rsidR="009957EC" w:rsidRDefault="00B4250E" w:rsidP="007A12AF">
      <w:pPr>
        <w:spacing w:after="12" w:line="248" w:lineRule="auto"/>
        <w:ind w:right="26" w:firstLine="284"/>
        <w:jc w:val="both"/>
        <w:rPr>
          <w:rFonts w:ascii="Times New Roman" w:eastAsia="Times New Roman" w:hAnsi="Times New Roman" w:cs="Times New Roman"/>
          <w:color w:val="FF0000"/>
        </w:rPr>
      </w:pPr>
      <w:r w:rsidRPr="00AF0EF0">
        <w:rPr>
          <w:rFonts w:ascii="Times New Roman" w:eastAsia="Times New Roman" w:hAnsi="Times New Roman" w:cs="Times New Roman"/>
          <w:lang w:val="id-ID"/>
        </w:rPr>
        <w:t xml:space="preserve">Implementasi lapisan model untuk </w:t>
      </w:r>
      <w:r>
        <w:rPr>
          <w:rFonts w:ascii="Times New Roman" w:eastAsia="Times New Roman" w:hAnsi="Times New Roman" w:cs="Times New Roman"/>
          <w:lang w:val="id-ID"/>
        </w:rPr>
        <w:t>RBB</w:t>
      </w:r>
      <w:r w:rsidRPr="00AF0EF0">
        <w:rPr>
          <w:rFonts w:ascii="Times New Roman" w:eastAsia="Times New Roman" w:hAnsi="Times New Roman" w:cs="Times New Roman"/>
          <w:lang w:val="id-ID"/>
        </w:rPr>
        <w:t xml:space="preserve"> adalah sebagai berikut.</w:t>
      </w:r>
      <w:r w:rsidRPr="00AF0EF0">
        <w:rPr>
          <w:rFonts w:ascii="Times New Roman" w:eastAsia="Times New Roman" w:hAnsi="Times New Roman" w:cs="Times New Roman"/>
        </w:rPr>
        <w:t xml:space="preserve"> </w:t>
      </w:r>
      <w:r w:rsidR="00D1442A">
        <w:rPr>
          <w:rFonts w:ascii="Times New Roman" w:eastAsia="Times New Roman" w:hAnsi="Times New Roman" w:cs="Times New Roman"/>
          <w:color w:val="FF0000"/>
        </w:rPr>
        <w:t xml:space="preserve"> </w:t>
      </w:r>
    </w:p>
    <w:p w14:paraId="64AEA8B1" w14:textId="77777777" w:rsidR="007A12AF" w:rsidRDefault="007A12AF" w:rsidP="0024195B">
      <w:pPr>
        <w:spacing w:after="12" w:line="248" w:lineRule="auto"/>
        <w:ind w:right="26"/>
        <w:jc w:val="both"/>
      </w:pPr>
    </w:p>
    <w:p w14:paraId="4DA5BCFD" w14:textId="55D74ABE" w:rsidR="00F43D2A" w:rsidRDefault="00BC3A47" w:rsidP="00F43D2A">
      <w:pPr>
        <w:pStyle w:val="Gambar"/>
      </w:pPr>
      <w:bookmarkStart w:id="123" w:name="_Toc51173208"/>
      <w:r>
        <w:t>Kode Sumber 5.</w:t>
      </w:r>
      <w:r w:rsidR="00F43D2A">
        <w:t xml:space="preserve"> </w:t>
      </w:r>
      <w:bookmarkStart w:id="124" w:name="_Hlk51085759"/>
      <w:r w:rsidR="00C81A1A">
        <w:rPr>
          <w:lang w:val="en-US"/>
        </w:rPr>
        <w:t>5.</w:t>
      </w:r>
      <w:bookmarkEnd w:id="124"/>
      <w:r>
        <w:rPr>
          <w:lang w:val="en-US"/>
        </w:rPr>
        <w:fldChar w:fldCharType="begin"/>
      </w:r>
      <w:r>
        <w:rPr>
          <w:lang w:val="en-US"/>
        </w:rPr>
        <w:instrText xml:space="preserve"> SEQ Kode_Sumber_5. \* ARABIC </w:instrText>
      </w:r>
      <w:r>
        <w:rPr>
          <w:lang w:val="en-US"/>
        </w:rPr>
        <w:fldChar w:fldCharType="separate"/>
      </w:r>
      <w:r w:rsidR="00BF546C">
        <w:rPr>
          <w:noProof/>
          <w:lang w:val="en-US"/>
        </w:rPr>
        <w:t>2</w:t>
      </w:r>
      <w:r>
        <w:rPr>
          <w:lang w:val="en-US"/>
        </w:rPr>
        <w:fldChar w:fldCharType="end"/>
      </w:r>
      <w:r w:rsidR="00F43D2A">
        <w:t xml:space="preserve"> </w:t>
      </w:r>
      <w:r w:rsidR="00F43D2A" w:rsidRPr="0001591A">
        <w:t>Lapisan Model RBB</w:t>
      </w:r>
      <w:bookmarkEnd w:id="123"/>
    </w:p>
    <w:tbl>
      <w:tblPr>
        <w:tblStyle w:val="TableGrid1"/>
        <w:tblW w:w="5270" w:type="dxa"/>
        <w:tblInd w:w="-5" w:type="dxa"/>
        <w:tblCellMar>
          <w:top w:w="32" w:type="dxa"/>
          <w:left w:w="108" w:type="dxa"/>
          <w:right w:w="93" w:type="dxa"/>
        </w:tblCellMar>
        <w:tblLook w:val="04A0" w:firstRow="1" w:lastRow="0" w:firstColumn="1" w:lastColumn="0" w:noHBand="0" w:noVBand="1"/>
      </w:tblPr>
      <w:tblGrid>
        <w:gridCol w:w="5270"/>
      </w:tblGrid>
      <w:tr w:rsidR="000B17B9" w:rsidRPr="0024195B" w14:paraId="3C519B83" w14:textId="77777777" w:rsidTr="00F43D2A">
        <w:trPr>
          <w:trHeight w:val="1322"/>
        </w:trPr>
        <w:tc>
          <w:tcPr>
            <w:tcW w:w="5270" w:type="dxa"/>
            <w:tcBorders>
              <w:top w:val="single" w:sz="4" w:space="0" w:color="000000"/>
              <w:left w:val="single" w:sz="4" w:space="0" w:color="000000"/>
              <w:bottom w:val="single" w:sz="4" w:space="0" w:color="000000"/>
              <w:right w:val="single" w:sz="4" w:space="0" w:color="000000"/>
            </w:tcBorders>
          </w:tcPr>
          <w:p w14:paraId="6B6A21AD" w14:textId="77777777" w:rsidR="0024195B" w:rsidRPr="0024195B" w:rsidRDefault="0024195B" w:rsidP="0024195B">
            <w:pPr>
              <w:ind w:right="26"/>
              <w:rPr>
                <w:rFonts w:ascii="Consolas" w:hAnsi="Consolas"/>
                <w:sz w:val="16"/>
                <w:szCs w:val="16"/>
              </w:rPr>
            </w:pPr>
            <w:r w:rsidRPr="0024195B">
              <w:rPr>
                <w:rFonts w:ascii="Consolas" w:hAnsi="Consolas"/>
                <w:sz w:val="16"/>
                <w:szCs w:val="16"/>
              </w:rPr>
              <w:t>&lt;?php defined('BASEPATH') or exit('No direct script access allowed');</w:t>
            </w:r>
          </w:p>
          <w:p w14:paraId="619AE8A0" w14:textId="77777777" w:rsidR="0024195B" w:rsidRPr="0024195B" w:rsidRDefault="0024195B" w:rsidP="0024195B">
            <w:pPr>
              <w:ind w:right="26"/>
              <w:rPr>
                <w:rFonts w:ascii="Consolas" w:hAnsi="Consolas"/>
                <w:sz w:val="16"/>
                <w:szCs w:val="16"/>
              </w:rPr>
            </w:pPr>
          </w:p>
          <w:p w14:paraId="0EDB28DB" w14:textId="77777777" w:rsidR="0024195B" w:rsidRPr="0024195B" w:rsidRDefault="0024195B" w:rsidP="0024195B">
            <w:pPr>
              <w:ind w:right="26"/>
              <w:rPr>
                <w:rFonts w:ascii="Consolas" w:hAnsi="Consolas"/>
                <w:sz w:val="16"/>
                <w:szCs w:val="16"/>
              </w:rPr>
            </w:pPr>
            <w:r>
              <w:rPr>
                <w:rFonts w:ascii="Consolas" w:eastAsia="Consolas" w:hAnsi="Consolas" w:cs="Consolas"/>
                <w:sz w:val="16"/>
              </w:rPr>
              <w:t xml:space="preserve">class </w:t>
            </w:r>
            <w:r w:rsidRPr="0024195B">
              <w:rPr>
                <w:rFonts w:ascii="Consolas" w:hAnsi="Consolas"/>
                <w:sz w:val="16"/>
                <w:szCs w:val="16"/>
              </w:rPr>
              <w:t>RBB</w:t>
            </w:r>
            <w:r>
              <w:rPr>
                <w:rFonts w:ascii="Consolas" w:eastAsia="Consolas" w:hAnsi="Consolas" w:cs="Consolas"/>
                <w:sz w:val="16"/>
              </w:rPr>
              <w:t>_model extends CI_Model</w:t>
            </w:r>
          </w:p>
          <w:p w14:paraId="08BB0E29" w14:textId="77777777" w:rsidR="0024195B" w:rsidRPr="0024195B" w:rsidRDefault="0024195B" w:rsidP="0024195B">
            <w:pPr>
              <w:ind w:right="26"/>
              <w:rPr>
                <w:rFonts w:ascii="Consolas" w:hAnsi="Consolas"/>
                <w:sz w:val="16"/>
                <w:szCs w:val="16"/>
              </w:rPr>
            </w:pPr>
            <w:r w:rsidRPr="0024195B">
              <w:rPr>
                <w:rFonts w:ascii="Consolas" w:hAnsi="Consolas"/>
                <w:sz w:val="16"/>
                <w:szCs w:val="16"/>
              </w:rPr>
              <w:t>{</w:t>
            </w:r>
          </w:p>
          <w:p w14:paraId="0B1B020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private $_table = "rbb";</w:t>
            </w:r>
          </w:p>
          <w:p w14:paraId="2628A24D" w14:textId="77777777" w:rsidR="0024195B" w:rsidRPr="0024195B" w:rsidRDefault="0024195B" w:rsidP="0024195B">
            <w:pPr>
              <w:ind w:right="26"/>
              <w:rPr>
                <w:rFonts w:ascii="Consolas" w:hAnsi="Consolas"/>
                <w:sz w:val="16"/>
                <w:szCs w:val="16"/>
              </w:rPr>
            </w:pPr>
          </w:p>
          <w:p w14:paraId="7FE737D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$KODE_RBB;</w:t>
            </w:r>
          </w:p>
          <w:p w14:paraId="64553094"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$PROGRAM_KERJA;</w:t>
            </w:r>
          </w:p>
          <w:p w14:paraId="33358E1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$ANGGARAN;</w:t>
            </w:r>
          </w:p>
          <w:p w14:paraId="2898A02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$GL;</w:t>
            </w:r>
          </w:p>
          <w:p w14:paraId="0245FBC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$NAMA_REK;</w:t>
            </w:r>
          </w:p>
          <w:p w14:paraId="51D8A67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$SISA_ANGGARAN;</w:t>
            </w:r>
          </w:p>
          <w:p w14:paraId="7F76B3F0" w14:textId="77777777" w:rsidR="0024195B" w:rsidRPr="0024195B" w:rsidRDefault="0024195B" w:rsidP="0024195B">
            <w:pPr>
              <w:ind w:right="26"/>
              <w:rPr>
                <w:rFonts w:ascii="Consolas" w:hAnsi="Consolas"/>
                <w:sz w:val="16"/>
                <w:szCs w:val="16"/>
              </w:rPr>
            </w:pPr>
          </w:p>
          <w:p w14:paraId="07E2027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r>
              <w:rPr>
                <w:rFonts w:ascii="Consolas" w:eastAsia="Consolas" w:hAnsi="Consolas" w:cs="Consolas"/>
                <w:sz w:val="16"/>
              </w:rPr>
              <w:t xml:space="preserve">   public function </w:t>
            </w:r>
            <w:r w:rsidRPr="0024195B">
              <w:rPr>
                <w:rFonts w:ascii="Consolas" w:hAnsi="Consolas"/>
                <w:sz w:val="16"/>
                <w:szCs w:val="16"/>
              </w:rPr>
              <w:t>rules()</w:t>
            </w:r>
          </w:p>
          <w:p w14:paraId="04844D1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628E535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w:t>
            </w:r>
          </w:p>
          <w:p w14:paraId="0920A86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4E8F87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'field' =&gt; 'KODE_RBB',</w:t>
            </w:r>
          </w:p>
          <w:p w14:paraId="3890DBE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'label' =&gt; 'Kode RBB',</w:t>
            </w:r>
          </w:p>
          <w:p w14:paraId="2850EB43"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'rules' =&gt; 'required|is_unique[rbb.KODE_RBB]'</w:t>
            </w:r>
          </w:p>
          <w:p w14:paraId="435E219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0D3C4753" w14:textId="77777777" w:rsidR="0024195B" w:rsidRPr="0024195B" w:rsidRDefault="0024195B" w:rsidP="0024195B">
            <w:pPr>
              <w:ind w:right="26"/>
              <w:rPr>
                <w:rFonts w:ascii="Consolas" w:hAnsi="Consolas"/>
                <w:sz w:val="16"/>
                <w:szCs w:val="16"/>
              </w:rPr>
            </w:pPr>
          </w:p>
          <w:p w14:paraId="5C88F2F9"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0CDE20A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'field' =&gt; 'PROGRAM_KERJA',</w:t>
            </w:r>
          </w:p>
          <w:p w14:paraId="4097C3F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'label' =&gt; 'Progran Kerja',</w:t>
            </w:r>
          </w:p>
          <w:p w14:paraId="1944D88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'rules' =&gt; 'required'</w:t>
            </w:r>
          </w:p>
          <w:p w14:paraId="0132B28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10F844A2" w14:textId="77777777" w:rsidR="0024195B" w:rsidRPr="0024195B" w:rsidRDefault="0024195B" w:rsidP="0024195B">
            <w:pPr>
              <w:ind w:right="26"/>
              <w:rPr>
                <w:rFonts w:ascii="Consolas" w:hAnsi="Consolas"/>
                <w:sz w:val="16"/>
                <w:szCs w:val="16"/>
              </w:rPr>
            </w:pPr>
          </w:p>
          <w:p w14:paraId="1F6DAEEE"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DDCA8A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'field' =&gt; 'ANGGARAN',</w:t>
            </w:r>
          </w:p>
          <w:p w14:paraId="253EFC1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'label' =&gt; 'Nominal Anggaran',</w:t>
            </w:r>
          </w:p>
          <w:p w14:paraId="7C5A431D"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'rules' =&gt; 'required'</w:t>
            </w:r>
          </w:p>
          <w:p w14:paraId="2DCDAF4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6CA782F" w14:textId="77777777" w:rsidR="0024195B" w:rsidRPr="0024195B" w:rsidRDefault="0024195B" w:rsidP="0024195B">
            <w:pPr>
              <w:ind w:right="26"/>
              <w:rPr>
                <w:rFonts w:ascii="Consolas" w:hAnsi="Consolas"/>
                <w:sz w:val="16"/>
                <w:szCs w:val="16"/>
              </w:rPr>
            </w:pPr>
          </w:p>
          <w:p w14:paraId="607175C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7BC0DAF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'field' =&gt; 'GL',</w:t>
            </w:r>
          </w:p>
          <w:p w14:paraId="309D16FD"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'label' =&gt; 'GL',</w:t>
            </w:r>
          </w:p>
          <w:p w14:paraId="1587B90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'rules' =&gt; 'required'</w:t>
            </w:r>
          </w:p>
          <w:p w14:paraId="12D3436D"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DCE714E" w14:textId="77777777" w:rsidR="0024195B" w:rsidRPr="0024195B" w:rsidRDefault="0024195B" w:rsidP="0024195B">
            <w:pPr>
              <w:ind w:right="26"/>
              <w:rPr>
                <w:rFonts w:ascii="Consolas" w:hAnsi="Consolas"/>
                <w:sz w:val="16"/>
                <w:szCs w:val="16"/>
              </w:rPr>
            </w:pPr>
          </w:p>
          <w:p w14:paraId="03DDACD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6A3C25A4"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'field' =&gt; 'NAMA_REK',</w:t>
            </w:r>
          </w:p>
          <w:p w14:paraId="207D029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'label' =&gt; 'Nama Rekening',</w:t>
            </w:r>
          </w:p>
          <w:p w14:paraId="76D9E213"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'rules' =&gt; 'required'</w:t>
            </w:r>
          </w:p>
          <w:p w14:paraId="1FC2F714"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158D7DA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7019484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14F6ADE1" w14:textId="77777777" w:rsidR="0024195B" w:rsidRPr="0024195B" w:rsidRDefault="0024195B" w:rsidP="0024195B">
            <w:pPr>
              <w:ind w:right="26"/>
              <w:rPr>
                <w:rFonts w:ascii="Consolas" w:hAnsi="Consolas"/>
                <w:sz w:val="16"/>
                <w:szCs w:val="16"/>
              </w:rPr>
            </w:pPr>
          </w:p>
          <w:p w14:paraId="56793B5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rules2()</w:t>
            </w:r>
          </w:p>
          <w:p w14:paraId="03E792E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65FBE7F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w:t>
            </w:r>
          </w:p>
          <w:p w14:paraId="0BFE90C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003DB0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'field' =&gt; 'PROGRAM_KERJA',</w:t>
            </w:r>
          </w:p>
          <w:p w14:paraId="6EF7A8F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'label' =&gt; 'Program Kerja',</w:t>
            </w:r>
          </w:p>
          <w:p w14:paraId="2E19CF64"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'rules' =&gt; 'required'</w:t>
            </w:r>
          </w:p>
          <w:p w14:paraId="2F360A1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72D06BE" w14:textId="77777777" w:rsidR="0024195B" w:rsidRPr="0024195B" w:rsidRDefault="0024195B" w:rsidP="0024195B">
            <w:pPr>
              <w:ind w:right="26"/>
              <w:rPr>
                <w:rFonts w:ascii="Consolas" w:hAnsi="Consolas"/>
                <w:sz w:val="16"/>
                <w:szCs w:val="16"/>
              </w:rPr>
            </w:pPr>
          </w:p>
          <w:p w14:paraId="25687553"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3369C3E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'field' =&gt; 'GL',</w:t>
            </w:r>
          </w:p>
          <w:p w14:paraId="7B8C303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'label' =&gt; 'GL',</w:t>
            </w:r>
          </w:p>
          <w:p w14:paraId="4C2328B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'rules' =&gt; 'required'</w:t>
            </w:r>
          </w:p>
          <w:p w14:paraId="7BDCDF7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63750DC0" w14:textId="77777777" w:rsidR="0024195B" w:rsidRPr="0024195B" w:rsidRDefault="0024195B" w:rsidP="0024195B">
            <w:pPr>
              <w:ind w:right="26"/>
              <w:rPr>
                <w:rFonts w:ascii="Consolas" w:hAnsi="Consolas"/>
                <w:sz w:val="16"/>
                <w:szCs w:val="16"/>
              </w:rPr>
            </w:pPr>
          </w:p>
          <w:p w14:paraId="1C9D69F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5DF74C8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'field' =&gt; 'NAMA_REK',</w:t>
            </w:r>
          </w:p>
          <w:p w14:paraId="733F8D1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'label' =&gt; 'Nama Rekening',</w:t>
            </w:r>
          </w:p>
          <w:p w14:paraId="68139D9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'rules' =&gt; 'required'</w:t>
            </w:r>
          </w:p>
          <w:p w14:paraId="5391909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12647F1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346C82D4" w14:textId="77777777" w:rsidR="0024195B" w:rsidRPr="0024195B" w:rsidRDefault="0024195B" w:rsidP="0024195B">
            <w:pPr>
              <w:ind w:right="26"/>
              <w:rPr>
                <w:rFonts w:ascii="Consolas" w:hAnsi="Consolas"/>
                <w:sz w:val="16"/>
                <w:szCs w:val="16"/>
              </w:rPr>
            </w:pPr>
            <w:r w:rsidRPr="0024195B">
              <w:rPr>
                <w:rFonts w:ascii="Consolas" w:hAnsi="Consolas"/>
                <w:sz w:val="16"/>
                <w:szCs w:val="16"/>
              </w:rPr>
              <w:lastRenderedPageBreak/>
              <w:t xml:space="preserve">    }</w:t>
            </w:r>
          </w:p>
          <w:p w14:paraId="41E3C0F4" w14:textId="77777777" w:rsidR="0024195B" w:rsidRPr="0024195B" w:rsidRDefault="0024195B" w:rsidP="0024195B">
            <w:pPr>
              <w:ind w:right="26"/>
              <w:rPr>
                <w:rFonts w:ascii="Consolas" w:hAnsi="Consolas"/>
                <w:sz w:val="16"/>
                <w:szCs w:val="16"/>
              </w:rPr>
            </w:pPr>
          </w:p>
          <w:p w14:paraId="596E247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getAll($that = null)</w:t>
            </w:r>
          </w:p>
          <w:p w14:paraId="717A8CB3"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05749F33"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$response = array();</w:t>
            </w:r>
          </w:p>
          <w:p w14:paraId="660C17D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if (!empty($that)) {</w:t>
            </w:r>
          </w:p>
          <w:p w14:paraId="78FC0C7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$this-&gt;db-&gt;select('*');</w:t>
            </w:r>
          </w:p>
          <w:p w14:paraId="78771E3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$this-&gt;db-&gt;like('KODE_RBB', $that, 'both');</w:t>
            </w:r>
          </w:p>
          <w:p w14:paraId="0CD0622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$this-&gt;db-&gt;order_by('INPUT_DATE', 'desc');</w:t>
            </w:r>
          </w:p>
          <w:p w14:paraId="31534BF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$this-&gt;db-&gt;get('rbb')-&gt;result();</w:t>
            </w:r>
          </w:p>
          <w:p w14:paraId="6396009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0CA2AEF4"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$this-&gt;db-&gt;order_by('INPUT_DATE', 'desc');</w:t>
            </w:r>
          </w:p>
          <w:p w14:paraId="581E7C4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$response = $this-&gt;db-&gt;get('rbb')-&gt;result();</w:t>
            </w:r>
          </w:p>
          <w:p w14:paraId="2492FED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$response;</w:t>
            </w:r>
          </w:p>
          <w:p w14:paraId="3646934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C8C2411" w14:textId="77777777" w:rsidR="0024195B" w:rsidRPr="0024195B" w:rsidRDefault="0024195B" w:rsidP="0024195B">
            <w:pPr>
              <w:ind w:right="26"/>
              <w:rPr>
                <w:rFonts w:ascii="Consolas" w:hAnsi="Consolas"/>
                <w:sz w:val="16"/>
                <w:szCs w:val="16"/>
              </w:rPr>
            </w:pPr>
          </w:p>
          <w:p w14:paraId="375078E4"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getPagination($that = null, $limit, $start)</w:t>
            </w:r>
          </w:p>
          <w:p w14:paraId="253A9F1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54F519A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$response = array();</w:t>
            </w:r>
          </w:p>
          <w:p w14:paraId="59E60AA3"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if (!empty($that)) {</w:t>
            </w:r>
          </w:p>
          <w:p w14:paraId="6932E96D"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$this-&gt;db-&gt;select('*');</w:t>
            </w:r>
          </w:p>
          <w:p w14:paraId="6131EF1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$this-&gt;db-&gt;like('KODE_RBB', $that, 'both');</w:t>
            </w:r>
          </w:p>
          <w:p w14:paraId="53AEF05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$this-&gt;db-&gt;order_by('INPUT_DATE', 'desc');</w:t>
            </w:r>
          </w:p>
          <w:p w14:paraId="794649E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$this-&gt;db-&gt;get('rbb', $limit, $start)-&gt;result();</w:t>
            </w:r>
          </w:p>
          <w:p w14:paraId="188D69F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04274D8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$this-&gt;db-&gt;order_by('INPUT_DATE', 'desc');</w:t>
            </w:r>
          </w:p>
          <w:p w14:paraId="72D4EB6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$response = $this-&gt;db-&gt;get('rbb', $limit, $start)-&gt;result();</w:t>
            </w:r>
          </w:p>
          <w:p w14:paraId="6D56FE2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$response;</w:t>
            </w:r>
          </w:p>
          <w:p w14:paraId="3D61A34B" w14:textId="77777777" w:rsidR="0024195B" w:rsidRPr="0024195B" w:rsidRDefault="0024195B" w:rsidP="0024195B">
            <w:pPr>
              <w:ind w:right="26"/>
              <w:rPr>
                <w:rFonts w:ascii="Consolas" w:hAnsi="Consolas"/>
                <w:sz w:val="16"/>
                <w:szCs w:val="16"/>
              </w:rPr>
            </w:pPr>
          </w:p>
          <w:p w14:paraId="65C24ED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$this-&gt;db-&gt;order_by('INPUT_DATE', 'desc');</w:t>
            </w:r>
          </w:p>
          <w:p w14:paraId="6A57325E"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$response = $this-&gt;db-&gt;get('rbb', $limit, $start)-&gt;result();</w:t>
            </w:r>
          </w:p>
          <w:p w14:paraId="2E343D0E"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$response;</w:t>
            </w:r>
          </w:p>
          <w:p w14:paraId="2517140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0169525A" w14:textId="77777777" w:rsidR="0024195B" w:rsidRPr="0024195B" w:rsidRDefault="0024195B" w:rsidP="0024195B">
            <w:pPr>
              <w:ind w:right="26"/>
              <w:rPr>
                <w:rFonts w:ascii="Consolas" w:hAnsi="Consolas"/>
                <w:sz w:val="16"/>
                <w:szCs w:val="16"/>
              </w:rPr>
            </w:pPr>
          </w:p>
          <w:p w14:paraId="4089047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saveImport($data)</w:t>
            </w:r>
          </w:p>
          <w:p w14:paraId="637C09F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28962BE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$this-&gt;KODE_RBB = $data["KODE_RBB"];</w:t>
            </w:r>
          </w:p>
          <w:p w14:paraId="241F3674"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$this-&gt;PROGRAM_KERJA = $data["PROGRAM_KERJA"];</w:t>
            </w:r>
          </w:p>
          <w:p w14:paraId="5C78CB7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$this-&gt;ANGGARAN = $data["ANGGARAN"];</w:t>
            </w:r>
          </w:p>
          <w:p w14:paraId="21219CF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$this-&gt;GL = $data["GL"];</w:t>
            </w:r>
          </w:p>
          <w:p w14:paraId="218EC329"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$this-&gt;NAMA_REK = $data["NAMA_REK"];</w:t>
            </w:r>
          </w:p>
          <w:p w14:paraId="7CE1CE2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$this-&gt;SISA_ANGGARAN = $data["ANGGARAN"];</w:t>
            </w:r>
          </w:p>
          <w:p w14:paraId="7DAF0C0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$this-&gt;INPUT_DATE = date("Y-m-d h:i:s");</w:t>
            </w:r>
          </w:p>
          <w:p w14:paraId="3F6D629A" w14:textId="77777777" w:rsidR="0024195B" w:rsidRPr="0024195B" w:rsidRDefault="0024195B" w:rsidP="0024195B">
            <w:pPr>
              <w:ind w:right="26"/>
              <w:rPr>
                <w:rFonts w:ascii="Consolas" w:hAnsi="Consolas"/>
                <w:sz w:val="16"/>
                <w:szCs w:val="16"/>
              </w:rPr>
            </w:pPr>
          </w:p>
          <w:p w14:paraId="626C83BD" w14:textId="77777777" w:rsidR="0024195B" w:rsidRPr="0024195B" w:rsidRDefault="0024195B" w:rsidP="0024195B">
            <w:pPr>
              <w:ind w:right="26"/>
              <w:rPr>
                <w:rFonts w:ascii="Consolas" w:hAnsi="Consolas"/>
                <w:sz w:val="16"/>
                <w:szCs w:val="16"/>
              </w:rPr>
            </w:pPr>
            <w:r w:rsidRPr="0024195B">
              <w:rPr>
                <w:rFonts w:ascii="Consolas" w:hAnsi="Consolas"/>
                <w:sz w:val="16"/>
                <w:szCs w:val="16"/>
              </w:rPr>
              <w:lastRenderedPageBreak/>
              <w:t xml:space="preserve">        return $this-&gt;db-&gt;insert($this-&gt;_table, $this);</w:t>
            </w:r>
          </w:p>
          <w:p w14:paraId="7806C2A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3667389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save()</w:t>
            </w:r>
          </w:p>
          <w:p w14:paraId="30F2FFA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75467ABD"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$post = $this-&gt;input-&gt;post();</w:t>
            </w:r>
          </w:p>
          <w:p w14:paraId="2BDF930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$this-&gt;KODE_RBB = $post["KODE_RBB"];</w:t>
            </w:r>
          </w:p>
          <w:p w14:paraId="3B1862D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$this-&gt;PROGRAM_KERJA = $post["PROGRAM_KERJA"];</w:t>
            </w:r>
          </w:p>
          <w:p w14:paraId="3193954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$this-&gt;ANGGARAN = $post["ANGGARAN"];</w:t>
            </w:r>
          </w:p>
          <w:p w14:paraId="05D2F58D"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$this-&gt;GL = $post["GL"];</w:t>
            </w:r>
          </w:p>
          <w:p w14:paraId="0922E88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$this-&gt;NAMA_REK = $post["NAMA_REK"];</w:t>
            </w:r>
          </w:p>
          <w:p w14:paraId="1B3E853E"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$this-&gt;SISA_ANGGARAN = $post["ANGGARAN"];</w:t>
            </w:r>
          </w:p>
          <w:p w14:paraId="488A4FF9" w14:textId="77777777" w:rsidR="0024195B" w:rsidRPr="0024195B" w:rsidRDefault="0024195B" w:rsidP="0024195B">
            <w:pPr>
              <w:ind w:right="26"/>
              <w:rPr>
                <w:rFonts w:ascii="Consolas" w:hAnsi="Consolas"/>
                <w:sz w:val="16"/>
                <w:szCs w:val="16"/>
              </w:rPr>
            </w:pPr>
          </w:p>
          <w:p w14:paraId="7D2AE2FD"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$this-&gt;db-&gt;insert($this-&gt;_table, $this);</w:t>
            </w:r>
          </w:p>
          <w:p w14:paraId="7152F473"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1678D964" w14:textId="77777777" w:rsidR="0024195B" w:rsidRPr="0024195B" w:rsidRDefault="0024195B" w:rsidP="0024195B">
            <w:pPr>
              <w:ind w:right="26"/>
              <w:rPr>
                <w:rFonts w:ascii="Consolas" w:hAnsi="Consolas"/>
                <w:sz w:val="16"/>
                <w:szCs w:val="16"/>
              </w:rPr>
            </w:pPr>
          </w:p>
          <w:p w14:paraId="35387D5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getById($KODERBB)</w:t>
            </w:r>
          </w:p>
          <w:p w14:paraId="532C317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61718B8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$this-&gt;db-&gt;get_where($this-&gt;_table, ["KODE_RBB" =&gt; $KODERBB])-&gt;row();</w:t>
            </w:r>
          </w:p>
          <w:p w14:paraId="5C036F5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0AD37BFB" w14:textId="77777777" w:rsidR="0024195B" w:rsidRPr="0024195B" w:rsidRDefault="0024195B" w:rsidP="0024195B">
            <w:pPr>
              <w:ind w:right="26"/>
              <w:rPr>
                <w:rFonts w:ascii="Consolas" w:hAnsi="Consolas"/>
                <w:sz w:val="16"/>
                <w:szCs w:val="16"/>
              </w:rPr>
            </w:pPr>
          </w:p>
          <w:p w14:paraId="6E480D1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update()</w:t>
            </w:r>
          </w:p>
          <w:p w14:paraId="5D2A50E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3B6F181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$post = $this-&gt;input-&gt;post();</w:t>
            </w:r>
          </w:p>
          <w:p w14:paraId="2FFB361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$this-&gt;KODE_RBB = $post["KODE_RBB"];</w:t>
            </w:r>
          </w:p>
          <w:p w14:paraId="5356079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$this-&gt;PROGRAM_KERJA = $post["PROGRAM_KERJA"];</w:t>
            </w:r>
          </w:p>
          <w:p w14:paraId="266ED8E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$this-&gt;GL = $post["GL"];</w:t>
            </w:r>
          </w:p>
          <w:p w14:paraId="058482C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$this-&gt;NAMA_REK = $post["NAMA_REK"];</w:t>
            </w:r>
          </w:p>
          <w:p w14:paraId="47997969" w14:textId="77777777" w:rsidR="0024195B" w:rsidRPr="0024195B" w:rsidRDefault="0024195B" w:rsidP="0024195B">
            <w:pPr>
              <w:ind w:right="26"/>
              <w:rPr>
                <w:rFonts w:ascii="Consolas" w:hAnsi="Consolas"/>
                <w:sz w:val="16"/>
                <w:szCs w:val="16"/>
              </w:rPr>
            </w:pPr>
          </w:p>
          <w:p w14:paraId="65D393A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$this-&gt;db-&gt;update($this-&gt;_table, $this, array('KODE_RBB' =&gt; $post['KODE_RBB']));</w:t>
            </w:r>
          </w:p>
          <w:p w14:paraId="00D52839"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0C74B40E" w14:textId="77777777" w:rsidR="0024195B" w:rsidRPr="0024195B" w:rsidRDefault="0024195B" w:rsidP="0024195B">
            <w:pPr>
              <w:ind w:right="26"/>
              <w:rPr>
                <w:rFonts w:ascii="Consolas" w:hAnsi="Consolas"/>
                <w:sz w:val="16"/>
                <w:szCs w:val="16"/>
              </w:rPr>
            </w:pPr>
          </w:p>
          <w:p w14:paraId="742C2A0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delete($KODERBB)</w:t>
            </w:r>
          </w:p>
          <w:p w14:paraId="5D55CCB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3F9C3DB6" w14:textId="77777777" w:rsidR="0024195B" w:rsidRPr="0024195B" w:rsidRDefault="0024195B" w:rsidP="0024195B">
            <w:pPr>
              <w:ind w:right="26"/>
              <w:rPr>
                <w:rFonts w:ascii="Consolas" w:hAnsi="Consolas"/>
                <w:sz w:val="16"/>
                <w:szCs w:val="16"/>
              </w:rPr>
            </w:pPr>
          </w:p>
          <w:p w14:paraId="67F83AC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$this-&gt;db-&gt;delete($this-&gt;_table, array("KODE_RBB" =&gt; $KODERBB));</w:t>
            </w:r>
          </w:p>
          <w:p w14:paraId="38F4691E"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137188E8" w14:textId="77777777" w:rsidR="0024195B" w:rsidRPr="0024195B" w:rsidRDefault="0024195B" w:rsidP="0024195B">
            <w:pPr>
              <w:ind w:right="26"/>
              <w:rPr>
                <w:rFonts w:ascii="Consolas" w:hAnsi="Consolas"/>
                <w:sz w:val="16"/>
                <w:szCs w:val="16"/>
              </w:rPr>
            </w:pPr>
          </w:p>
          <w:p w14:paraId="059DDA1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sisa_subtr($KODERBB, $nominal) //untk mengurangi anggaran RBB</w:t>
            </w:r>
          </w:p>
          <w:p w14:paraId="13C370F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BD20681"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$rbb = $this-&gt;db-&gt;get_where($this-&gt;_table, ["KODE_RBB" =&gt; $KODERBB])-&gt;row();</w:t>
            </w:r>
          </w:p>
          <w:p w14:paraId="53505AF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$total = $rbb-&gt;SISA_ANGGARAN - $nominal;</w:t>
            </w:r>
          </w:p>
          <w:p w14:paraId="4CBF1A09"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$this-&gt;db-&gt;set('SISA_ANGGARAN', $total);</w:t>
            </w:r>
          </w:p>
          <w:p w14:paraId="5A56B6B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$this-&gt;db-&gt;where('KODE_RBB', $KODERBB);</w:t>
            </w:r>
          </w:p>
          <w:p w14:paraId="4BAC7674" w14:textId="77777777" w:rsidR="0024195B" w:rsidRPr="0024195B" w:rsidRDefault="0024195B" w:rsidP="0024195B">
            <w:pPr>
              <w:ind w:right="26"/>
              <w:rPr>
                <w:rFonts w:ascii="Consolas" w:hAnsi="Consolas"/>
                <w:sz w:val="16"/>
                <w:szCs w:val="16"/>
              </w:rPr>
            </w:pPr>
            <w:r w:rsidRPr="0024195B">
              <w:rPr>
                <w:rFonts w:ascii="Consolas" w:hAnsi="Consolas"/>
                <w:sz w:val="16"/>
                <w:szCs w:val="16"/>
              </w:rPr>
              <w:lastRenderedPageBreak/>
              <w:t xml:space="preserve">        $this-&gt;db-&gt;update('rbb');</w:t>
            </w:r>
          </w:p>
          <w:p w14:paraId="3249102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37FDF4CC" w14:textId="77777777" w:rsidR="0024195B" w:rsidRPr="0024195B" w:rsidRDefault="0024195B" w:rsidP="0024195B">
            <w:pPr>
              <w:ind w:right="26"/>
              <w:rPr>
                <w:rFonts w:ascii="Consolas" w:hAnsi="Consolas"/>
                <w:sz w:val="16"/>
                <w:szCs w:val="16"/>
              </w:rPr>
            </w:pPr>
          </w:p>
          <w:p w14:paraId="24A5124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function getKode()</w:t>
            </w:r>
          </w:p>
          <w:p w14:paraId="6BBACAF0"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78084C4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$response = array();</w:t>
            </w:r>
          </w:p>
          <w:p w14:paraId="716319A1" w14:textId="77777777" w:rsidR="0024195B" w:rsidRPr="0024195B" w:rsidRDefault="0024195B" w:rsidP="0024195B">
            <w:pPr>
              <w:ind w:right="26"/>
              <w:rPr>
                <w:rFonts w:ascii="Consolas" w:hAnsi="Consolas"/>
                <w:sz w:val="16"/>
                <w:szCs w:val="16"/>
              </w:rPr>
            </w:pPr>
          </w:p>
          <w:p w14:paraId="01DB2D9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 Select record</w:t>
            </w:r>
          </w:p>
          <w:p w14:paraId="50712704"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$this-&gt;db-&gt;select('KODE_RBB');</w:t>
            </w:r>
          </w:p>
          <w:p w14:paraId="1FF2958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$q = $this-&gt;db-&gt;get('rbb');</w:t>
            </w:r>
          </w:p>
          <w:p w14:paraId="385F3B0E"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$response = $q-&gt;result();</w:t>
            </w:r>
          </w:p>
          <w:p w14:paraId="386947DA" w14:textId="77777777" w:rsidR="0024195B" w:rsidRPr="0024195B" w:rsidRDefault="0024195B" w:rsidP="0024195B">
            <w:pPr>
              <w:ind w:right="26"/>
              <w:rPr>
                <w:rFonts w:ascii="Consolas" w:hAnsi="Consolas"/>
                <w:sz w:val="16"/>
                <w:szCs w:val="16"/>
              </w:rPr>
            </w:pPr>
          </w:p>
          <w:p w14:paraId="39F63FC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$response;</w:t>
            </w:r>
          </w:p>
          <w:p w14:paraId="36F9770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1B5746A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isExist()</w:t>
            </w:r>
          </w:p>
          <w:p w14:paraId="7E3ED7C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BE8B5F9"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$post = $this-&gt;input-&gt;post(); //Take from input</w:t>
            </w:r>
          </w:p>
          <w:p w14:paraId="3999F2C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$this-&gt;db-&gt;where('KODE_RBB', $post["KODE_RBB"]);</w:t>
            </w:r>
          </w:p>
          <w:p w14:paraId="62040759"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$rbbdata = $this-&gt;db-&gt;get('rbb')-&gt;result();</w:t>
            </w:r>
          </w:p>
          <w:p w14:paraId="4F9AC49D"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if (count($rbbdata) &lt; 1) { //no data found</w:t>
            </w:r>
          </w:p>
          <w:p w14:paraId="7F75885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False;</w:t>
            </w:r>
          </w:p>
          <w:p w14:paraId="5AFD1CA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3B40BD1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true;</w:t>
            </w:r>
          </w:p>
          <w:p w14:paraId="3DA2B1F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2592E4D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sych()</w:t>
            </w:r>
          </w:p>
          <w:p w14:paraId="0F61F33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3BBC0FB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$post = $this-&gt;input-&gt;post(); //Take from input</w:t>
            </w:r>
          </w:p>
          <w:p w14:paraId="38B2F88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$this-&gt;db-&gt;where('KODE_RBB', $post["KODE_RBB"]);</w:t>
            </w:r>
          </w:p>
          <w:p w14:paraId="44F53D3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$rbb = $this-&gt;db-&gt;get('rbb')-&gt;result();</w:t>
            </w:r>
          </w:p>
          <w:p w14:paraId="0F3A4F9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$used = $rbb[0]-&gt;ANGGARAN - $rbb[0]-&gt;SISA_ANGGARAN;</w:t>
            </w:r>
          </w:p>
          <w:p w14:paraId="4B0BD07C"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if ($post["NOMINAL"] &lt; $used) { //if the new budget is less than used budget</w:t>
            </w:r>
          </w:p>
          <w:p w14:paraId="1F49F838"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false;</w:t>
            </w:r>
          </w:p>
          <w:p w14:paraId="73C447A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4BFD73D6"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$new_left = $post["NOMINAL"] - $used;</w:t>
            </w:r>
          </w:p>
          <w:p w14:paraId="5551ABFD"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$this-&gt;db-&gt;set("ANGGARAN", $post["NOMINAL"], False);</w:t>
            </w:r>
          </w:p>
          <w:p w14:paraId="393FDB2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$this-&gt;db-&gt;set("SISA_ANGGARAN", $new_left, False);</w:t>
            </w:r>
          </w:p>
          <w:p w14:paraId="61C85E7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$this-&gt;db-&gt;where('KODE_RBB', $post['KODE_RBB']);</w:t>
            </w:r>
          </w:p>
          <w:p w14:paraId="5EDD8EAA"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$this-&gt;db-&gt;update('rbb');</w:t>
            </w:r>
          </w:p>
          <w:p w14:paraId="74B704DE"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true;</w:t>
            </w:r>
          </w:p>
          <w:p w14:paraId="2C42B52E"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162D7B5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public function countquery($name = null)</w:t>
            </w:r>
          </w:p>
          <w:p w14:paraId="69E21D22"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2284A1B5"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if (!empty($name)) {</w:t>
            </w:r>
          </w:p>
          <w:p w14:paraId="553C5600" w14:textId="77777777" w:rsidR="0024195B" w:rsidRPr="0024195B" w:rsidRDefault="0024195B" w:rsidP="0024195B">
            <w:pPr>
              <w:ind w:right="26"/>
              <w:rPr>
                <w:rFonts w:ascii="Consolas" w:hAnsi="Consolas"/>
                <w:sz w:val="16"/>
                <w:szCs w:val="16"/>
              </w:rPr>
            </w:pPr>
            <w:r w:rsidRPr="0024195B">
              <w:rPr>
                <w:rFonts w:ascii="Consolas" w:hAnsi="Consolas"/>
                <w:sz w:val="16"/>
                <w:szCs w:val="16"/>
              </w:rPr>
              <w:lastRenderedPageBreak/>
              <w:t xml:space="preserve">            $this-&gt;db-&gt;select('count(rbb.KODE_RBB) as n_row');</w:t>
            </w:r>
          </w:p>
          <w:p w14:paraId="06BC0F2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$this-&gt;db-&gt;like('rbb.KODE_RBB', $name, 'both');</w:t>
            </w:r>
          </w:p>
          <w:p w14:paraId="779DF3C7"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$this-&gt;db-&gt;get('rbb')-&gt;result();</w:t>
            </w:r>
          </w:p>
          <w:p w14:paraId="019E045F"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261A535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$this-&gt;db-&gt;select('count(rbb.KODE_RBB) as n_row');</w:t>
            </w:r>
          </w:p>
          <w:p w14:paraId="5AFC8F4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return $this-&gt;db-&gt;get('rbb')-&gt;result();</w:t>
            </w:r>
          </w:p>
          <w:p w14:paraId="26120F4B" w14:textId="77777777" w:rsidR="0024195B" w:rsidRPr="0024195B" w:rsidRDefault="0024195B" w:rsidP="0024195B">
            <w:pPr>
              <w:ind w:right="26"/>
              <w:rPr>
                <w:rFonts w:ascii="Consolas" w:hAnsi="Consolas"/>
                <w:sz w:val="16"/>
                <w:szCs w:val="16"/>
              </w:rPr>
            </w:pPr>
            <w:r w:rsidRPr="0024195B">
              <w:rPr>
                <w:rFonts w:ascii="Consolas" w:hAnsi="Consolas"/>
                <w:sz w:val="16"/>
                <w:szCs w:val="16"/>
              </w:rPr>
              <w:t xml:space="preserve">    }</w:t>
            </w:r>
          </w:p>
          <w:p w14:paraId="59EB8B73" w14:textId="1DE186B7" w:rsidR="009957EC" w:rsidRPr="0024195B" w:rsidRDefault="0024195B" w:rsidP="0024195B">
            <w:pPr>
              <w:ind w:right="26"/>
              <w:rPr>
                <w:rFonts w:ascii="Consolas" w:hAnsi="Consolas"/>
                <w:sz w:val="16"/>
                <w:szCs w:val="16"/>
              </w:rPr>
            </w:pPr>
            <w:r w:rsidRPr="0024195B">
              <w:rPr>
                <w:rFonts w:ascii="Consolas" w:hAnsi="Consolas"/>
                <w:sz w:val="16"/>
                <w:szCs w:val="16"/>
              </w:rPr>
              <w:t>}</w:t>
            </w:r>
          </w:p>
        </w:tc>
      </w:tr>
    </w:tbl>
    <w:p w14:paraId="1D72767F" w14:textId="77777777" w:rsidR="00841402" w:rsidRDefault="00841402" w:rsidP="001C0919">
      <w:pPr>
        <w:pStyle w:val="Heading5"/>
        <w:ind w:left="0" w:right="26" w:firstLine="0"/>
      </w:pPr>
    </w:p>
    <w:p w14:paraId="4F7BFC83" w14:textId="30AD592C" w:rsidR="009957EC" w:rsidRPr="00E66EA7" w:rsidRDefault="00D1442A" w:rsidP="00185220">
      <w:pPr>
        <w:pStyle w:val="Heading3"/>
        <w:rPr>
          <w:lang w:val="id-ID"/>
        </w:rPr>
      </w:pPr>
      <w:bookmarkStart w:id="125" w:name="_Toc51503869"/>
      <w:r>
        <w:t>5.1.3</w:t>
      </w:r>
      <w:r>
        <w:rPr>
          <w:rFonts w:ascii="Arial" w:eastAsia="Arial" w:hAnsi="Arial" w:cs="Arial"/>
        </w:rPr>
        <w:t xml:space="preserve"> </w:t>
      </w:r>
      <w:r>
        <w:t xml:space="preserve">Lapisan Model </w:t>
      </w:r>
      <w:r w:rsidR="00E66EA7">
        <w:rPr>
          <w:lang w:val="id-ID"/>
        </w:rPr>
        <w:t>PKS</w:t>
      </w:r>
      <w:bookmarkEnd w:id="125"/>
    </w:p>
    <w:p w14:paraId="3CB0A2B9" w14:textId="5343D262" w:rsidR="009957EC" w:rsidRDefault="00E66EA7" w:rsidP="007A12AF">
      <w:pPr>
        <w:spacing w:after="12" w:line="248" w:lineRule="auto"/>
        <w:ind w:right="26" w:firstLine="284"/>
        <w:jc w:val="both"/>
        <w:rPr>
          <w:rFonts w:ascii="Times New Roman" w:eastAsia="Times New Roman" w:hAnsi="Times New Roman" w:cs="Times New Roman"/>
          <w:color w:val="FF0000"/>
        </w:rPr>
      </w:pPr>
      <w:r w:rsidRPr="00AF0EF0">
        <w:rPr>
          <w:rFonts w:ascii="Times New Roman" w:eastAsia="Times New Roman" w:hAnsi="Times New Roman" w:cs="Times New Roman"/>
          <w:lang w:val="id-ID"/>
        </w:rPr>
        <w:t xml:space="preserve">Implementasi lapisan model untuk </w:t>
      </w:r>
      <w:r>
        <w:rPr>
          <w:rFonts w:ascii="Times New Roman" w:eastAsia="Times New Roman" w:hAnsi="Times New Roman" w:cs="Times New Roman"/>
          <w:lang w:val="id-ID"/>
        </w:rPr>
        <w:t>PKS</w:t>
      </w:r>
      <w:r w:rsidRPr="00AF0EF0">
        <w:rPr>
          <w:rFonts w:ascii="Times New Roman" w:eastAsia="Times New Roman" w:hAnsi="Times New Roman" w:cs="Times New Roman"/>
          <w:lang w:val="id-ID"/>
        </w:rPr>
        <w:t xml:space="preserve"> adalah sebagai berikut.</w:t>
      </w:r>
      <w:r w:rsidRPr="00AF0EF0">
        <w:rPr>
          <w:rFonts w:ascii="Times New Roman" w:eastAsia="Times New Roman" w:hAnsi="Times New Roman" w:cs="Times New Roman"/>
        </w:rPr>
        <w:t xml:space="preserve"> </w:t>
      </w:r>
      <w:r>
        <w:rPr>
          <w:rFonts w:ascii="Times New Roman" w:eastAsia="Times New Roman" w:hAnsi="Times New Roman" w:cs="Times New Roman"/>
          <w:color w:val="FF0000"/>
        </w:rPr>
        <w:t xml:space="preserve"> </w:t>
      </w:r>
      <w:r w:rsidR="00D1442A">
        <w:rPr>
          <w:rFonts w:ascii="Times New Roman" w:eastAsia="Times New Roman" w:hAnsi="Times New Roman" w:cs="Times New Roman"/>
          <w:color w:val="FF0000"/>
        </w:rPr>
        <w:t xml:space="preserve"> </w:t>
      </w:r>
    </w:p>
    <w:p w14:paraId="6BEAD5D6" w14:textId="77777777" w:rsidR="007A12AF" w:rsidRDefault="007A12AF" w:rsidP="007A12AF">
      <w:pPr>
        <w:spacing w:after="12" w:line="248" w:lineRule="auto"/>
        <w:ind w:right="26" w:firstLine="284"/>
        <w:jc w:val="both"/>
      </w:pPr>
    </w:p>
    <w:p w14:paraId="7FF55828" w14:textId="2822A7C9" w:rsidR="00F43D2A" w:rsidRDefault="00BC3A47" w:rsidP="00F43D2A">
      <w:pPr>
        <w:pStyle w:val="Gambar"/>
      </w:pPr>
      <w:bookmarkStart w:id="126" w:name="_Toc51173209"/>
      <w:r>
        <w:t>Kode Sumber 5.</w:t>
      </w:r>
      <w:r w:rsidR="00F43D2A">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3</w:t>
      </w:r>
      <w:r>
        <w:rPr>
          <w:lang w:val="en-US"/>
        </w:rPr>
        <w:fldChar w:fldCharType="end"/>
      </w:r>
      <w:r w:rsidR="00F43D2A">
        <w:t xml:space="preserve"> </w:t>
      </w:r>
      <w:r w:rsidR="00F43D2A" w:rsidRPr="00923367">
        <w:t>Lapisan Model PKS</w:t>
      </w:r>
      <w:bookmarkEnd w:id="126"/>
    </w:p>
    <w:tbl>
      <w:tblPr>
        <w:tblStyle w:val="TableGrid1"/>
        <w:tblW w:w="5245" w:type="dxa"/>
        <w:tblInd w:w="-5" w:type="dxa"/>
        <w:tblCellMar>
          <w:top w:w="32" w:type="dxa"/>
          <w:left w:w="108" w:type="dxa"/>
          <w:right w:w="89" w:type="dxa"/>
        </w:tblCellMar>
        <w:tblLook w:val="04A0" w:firstRow="1" w:lastRow="0" w:firstColumn="1" w:lastColumn="0" w:noHBand="0" w:noVBand="1"/>
      </w:tblPr>
      <w:tblGrid>
        <w:gridCol w:w="5245"/>
      </w:tblGrid>
      <w:tr w:rsidR="000B17B9" w14:paraId="3B420017" w14:textId="77777777" w:rsidTr="00F43D2A">
        <w:trPr>
          <w:trHeight w:val="3354"/>
        </w:trPr>
        <w:tc>
          <w:tcPr>
            <w:tcW w:w="5245" w:type="dxa"/>
            <w:tcBorders>
              <w:top w:val="single" w:sz="4" w:space="0" w:color="000000"/>
              <w:left w:val="single" w:sz="4" w:space="0" w:color="000000"/>
              <w:bottom w:val="single" w:sz="4" w:space="0" w:color="000000"/>
              <w:right w:val="single" w:sz="4" w:space="0" w:color="000000"/>
            </w:tcBorders>
          </w:tcPr>
          <w:p w14:paraId="1FCFE8A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&lt;?php if (!defined('BASEPATH')) exit('No direct script access allowed');</w:t>
            </w:r>
          </w:p>
          <w:p w14:paraId="061DA7F7" w14:textId="77777777" w:rsidR="002C7249" w:rsidRPr="002C7249" w:rsidRDefault="002C7249" w:rsidP="002C7249">
            <w:pPr>
              <w:ind w:right="26"/>
              <w:rPr>
                <w:rFonts w:ascii="Consolas" w:eastAsia="Consolas" w:hAnsi="Consolas" w:cs="Consolas"/>
                <w:sz w:val="16"/>
              </w:rPr>
            </w:pPr>
          </w:p>
          <w:p w14:paraId="3AC158EA"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class Pks_model extends CI_Model</w:t>
            </w:r>
          </w:p>
          <w:p w14:paraId="267CECF7"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w:t>
            </w:r>
          </w:p>
          <w:p w14:paraId="219B7F0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private $_table = "pks";</w:t>
            </w:r>
          </w:p>
          <w:p w14:paraId="6565B57E" w14:textId="77777777" w:rsidR="002C7249" w:rsidRPr="002C7249" w:rsidRDefault="002C7249" w:rsidP="002C7249">
            <w:pPr>
              <w:ind w:right="26"/>
              <w:rPr>
                <w:rFonts w:ascii="Consolas" w:eastAsia="Consolas" w:hAnsi="Consolas" w:cs="Consolas"/>
                <w:sz w:val="16"/>
              </w:rPr>
            </w:pPr>
          </w:p>
          <w:p w14:paraId="09F07D37"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getAll($that = null)</w:t>
            </w:r>
          </w:p>
          <w:p w14:paraId="6A0063A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2BFC9C45"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$response = array();</w:t>
            </w:r>
          </w:p>
          <w:p w14:paraId="1503D44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if (!empty($that)) {</w:t>
            </w:r>
          </w:p>
          <w:p w14:paraId="4EF3F0D3"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w:t>
            </w:r>
          </w:p>
          <w:p w14:paraId="7F6AB59A"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$this-&gt;db-&gt;like('pks.NO_PKS', $that, 'both');</w:t>
            </w:r>
          </w:p>
          <w:p w14:paraId="3BC5C4D0"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$this-&gt;db-&gt;join('vendor', 'vendor.KODE_VENDOR = pks.nama_vendor');</w:t>
            </w:r>
          </w:p>
          <w:p w14:paraId="2D1C40B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$this-&gt;db-&gt;join('j_project', 'j_project.KODE_JENISPROJECT = pks.jenis');</w:t>
            </w:r>
          </w:p>
          <w:p w14:paraId="2FECA96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$this-&gt;db-&gt;order_by('INPUT_DATE', 'desc');</w:t>
            </w:r>
          </w:p>
          <w:p w14:paraId="252C330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$this-&gt;db-&gt;get('pks')-&gt;result();</w:t>
            </w:r>
          </w:p>
          <w:p w14:paraId="2BAE867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616A0EF3"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 Select record</w:t>
            </w:r>
          </w:p>
          <w:p w14:paraId="3CCC5A31"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w:t>
            </w:r>
          </w:p>
          <w:p w14:paraId="06ACE272"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$this-&gt;db-&gt;join('vendor', 'vendor.KODE_VENDOR = pks.nama_vendor');</w:t>
            </w:r>
          </w:p>
          <w:p w14:paraId="3177DE52"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$this-&gt;db-&gt;join('j_project', 'j_project.KODE_JENISPROJECT = pks.jenis');</w:t>
            </w:r>
          </w:p>
          <w:p w14:paraId="5E98BE63"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$this-&gt;db-&gt;order_by('INPUT_DATE', 'desc');</w:t>
            </w:r>
          </w:p>
          <w:p w14:paraId="24CCCA90" w14:textId="77777777" w:rsidR="002C7249" w:rsidRPr="002C7249" w:rsidRDefault="002C7249" w:rsidP="002C7249">
            <w:pPr>
              <w:ind w:right="26"/>
              <w:rPr>
                <w:rFonts w:ascii="Consolas" w:eastAsia="Consolas" w:hAnsi="Consolas" w:cs="Consolas"/>
                <w:sz w:val="16"/>
              </w:rPr>
            </w:pPr>
          </w:p>
          <w:p w14:paraId="5F83ADAF" w14:textId="77777777" w:rsidR="002C7249" w:rsidRPr="002C7249" w:rsidRDefault="002C7249" w:rsidP="002C7249">
            <w:pPr>
              <w:ind w:right="26"/>
              <w:rPr>
                <w:rFonts w:ascii="Consolas" w:eastAsia="Consolas" w:hAnsi="Consolas" w:cs="Consolas"/>
                <w:sz w:val="16"/>
              </w:rPr>
            </w:pPr>
          </w:p>
          <w:p w14:paraId="59AAF554"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$q = $this-&gt;db-&gt;get('pks');</w:t>
            </w:r>
          </w:p>
          <w:p w14:paraId="0E9280CB" w14:textId="77777777" w:rsidR="002C7249" w:rsidRPr="002C7249" w:rsidRDefault="002C7249" w:rsidP="002C7249">
            <w:pPr>
              <w:ind w:right="26"/>
              <w:rPr>
                <w:rFonts w:ascii="Consolas" w:eastAsia="Consolas" w:hAnsi="Consolas" w:cs="Consolas"/>
                <w:sz w:val="16"/>
              </w:rPr>
            </w:pPr>
          </w:p>
          <w:p w14:paraId="2563A717"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$response = $q-&gt;result();</w:t>
            </w:r>
          </w:p>
          <w:p w14:paraId="7B0DF1C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$response;</w:t>
            </w:r>
          </w:p>
          <w:p w14:paraId="61021425"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27CBC528" w14:textId="77777777" w:rsidR="002C7249" w:rsidRPr="002C7249" w:rsidRDefault="002C7249" w:rsidP="002C7249">
            <w:pPr>
              <w:ind w:right="26"/>
              <w:rPr>
                <w:rFonts w:ascii="Consolas" w:eastAsia="Consolas" w:hAnsi="Consolas" w:cs="Consolas"/>
                <w:sz w:val="16"/>
              </w:rPr>
            </w:pPr>
          </w:p>
          <w:p w14:paraId="4F5750B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getPagination($that = null, $limit, $start = null)</w:t>
            </w:r>
          </w:p>
          <w:p w14:paraId="63C07DB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6AA4556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$response = array();</w:t>
            </w:r>
          </w:p>
          <w:p w14:paraId="3D6E6FB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if (!empty($that)) {</w:t>
            </w:r>
          </w:p>
          <w:p w14:paraId="50C1C5D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w:t>
            </w:r>
          </w:p>
          <w:p w14:paraId="34D049B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$this-&gt;db-&gt;like('pks.NO_PKS', $that, 'both');</w:t>
            </w:r>
          </w:p>
          <w:p w14:paraId="35A98FB5"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$this-&gt;db-&gt;join('vendor', 'vendor.KODE_VENDOR = pks.nama_vendor');</w:t>
            </w:r>
          </w:p>
          <w:p w14:paraId="44FAE77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$this-&gt;db-&gt;join('j_project', 'j_project.KODE_JENISPROJECT = pks.jenis');</w:t>
            </w:r>
          </w:p>
          <w:p w14:paraId="688FDDA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$this-&gt;db-&gt;order_by('INPUT_DATE', 'desc');</w:t>
            </w:r>
          </w:p>
          <w:p w14:paraId="723867A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$this-&gt;db-&gt;get('pks', $limit, $start)-&gt;result();</w:t>
            </w:r>
          </w:p>
          <w:p w14:paraId="78ED4CC7"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42A769B3"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 Select record</w:t>
            </w:r>
          </w:p>
          <w:p w14:paraId="2B8ED829"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w:t>
            </w:r>
          </w:p>
          <w:p w14:paraId="2207787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$this-&gt;db-&gt;join('vendor', 'vendor.KODE_VENDOR = pks.nama_vendor');</w:t>
            </w:r>
          </w:p>
          <w:p w14:paraId="13A4F8F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$this-&gt;db-&gt;join('j_project', 'j_project.KODE_JENISPROJECT = pks.jenis');</w:t>
            </w:r>
          </w:p>
          <w:p w14:paraId="3AF115F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$this-&gt;db-&gt;order_by('INPUT_DATE', 'desc');</w:t>
            </w:r>
          </w:p>
          <w:p w14:paraId="4DE4A1E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$response = $this-&gt;db-&gt;get('pks', $limit, $start)-&gt;result();</w:t>
            </w:r>
          </w:p>
          <w:p w14:paraId="57253BA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$response;</w:t>
            </w:r>
          </w:p>
          <w:p w14:paraId="4A6EF3E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1D8FA429" w14:textId="77777777" w:rsidR="002C7249" w:rsidRPr="002C7249" w:rsidRDefault="002C7249" w:rsidP="002C7249">
            <w:pPr>
              <w:ind w:right="26"/>
              <w:rPr>
                <w:rFonts w:ascii="Consolas" w:eastAsia="Consolas" w:hAnsi="Consolas" w:cs="Consolas"/>
                <w:sz w:val="16"/>
              </w:rPr>
            </w:pPr>
          </w:p>
          <w:p w14:paraId="2A997810"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showData()</w:t>
            </w:r>
          </w:p>
          <w:p w14:paraId="5C9FB602"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76164D67"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w:t>
            </w:r>
          </w:p>
          <w:p w14:paraId="50A4711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$this-&gt;db-&gt;join('vendor', 'vendor.KODE_VENDOR = pks.nama_vendor');</w:t>
            </w:r>
          </w:p>
          <w:p w14:paraId="4F933ED2"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$this-&gt;db-&gt;join('j_project', 'j_project.KODE_JENISPROJECT = pks.jenis');</w:t>
            </w:r>
          </w:p>
          <w:p w14:paraId="5EDDD25B" w14:textId="77777777" w:rsidR="002C7249" w:rsidRPr="002C7249" w:rsidRDefault="002C7249" w:rsidP="002C7249">
            <w:pPr>
              <w:ind w:right="26"/>
              <w:rPr>
                <w:rFonts w:ascii="Consolas" w:eastAsia="Consolas" w:hAnsi="Consolas" w:cs="Consolas"/>
                <w:sz w:val="16"/>
              </w:rPr>
            </w:pPr>
          </w:p>
          <w:p w14:paraId="7EDBE59D"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$q = $this-&gt;db-&gt;get('pks');</w:t>
            </w:r>
          </w:p>
          <w:p w14:paraId="5504C234"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$response = $q-&gt;result();</w:t>
            </w:r>
          </w:p>
          <w:p w14:paraId="329B1CA2"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$response;</w:t>
            </w:r>
          </w:p>
          <w:p w14:paraId="03A6413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1C2127C3" w14:textId="77777777" w:rsidR="002C7249" w:rsidRPr="002C7249" w:rsidRDefault="002C7249" w:rsidP="002C7249">
            <w:pPr>
              <w:ind w:right="26"/>
              <w:rPr>
                <w:rFonts w:ascii="Consolas" w:eastAsia="Consolas" w:hAnsi="Consolas" w:cs="Consolas"/>
                <w:sz w:val="16"/>
              </w:rPr>
            </w:pPr>
          </w:p>
          <w:p w14:paraId="3EFF2793"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getByRBB($kode_rbb)</w:t>
            </w:r>
          </w:p>
          <w:p w14:paraId="5D9E140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lastRenderedPageBreak/>
              <w:t xml:space="preserve">    {</w:t>
            </w:r>
          </w:p>
          <w:p w14:paraId="14736AC0"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w:t>
            </w:r>
          </w:p>
          <w:p w14:paraId="2AD2F42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$q = $this-&gt;db-&gt;get_where('pks', ['KODE_RBB' =&gt; $kode_rbb]);</w:t>
            </w:r>
          </w:p>
          <w:p w14:paraId="79EE7DE5"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$response = $q-&gt;result();</w:t>
            </w:r>
          </w:p>
          <w:p w14:paraId="4D60BDB1" w14:textId="77777777" w:rsidR="002C7249" w:rsidRPr="002C7249" w:rsidRDefault="002C7249" w:rsidP="002C7249">
            <w:pPr>
              <w:ind w:right="26"/>
              <w:rPr>
                <w:rFonts w:ascii="Consolas" w:eastAsia="Consolas" w:hAnsi="Consolas" w:cs="Consolas"/>
                <w:sz w:val="16"/>
              </w:rPr>
            </w:pPr>
          </w:p>
          <w:p w14:paraId="135A00C0"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$response;</w:t>
            </w:r>
          </w:p>
          <w:p w14:paraId="7EDB8A3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4752FA63" w14:textId="77777777" w:rsidR="002C7249" w:rsidRPr="002C7249" w:rsidRDefault="002C7249" w:rsidP="002C7249">
            <w:pPr>
              <w:ind w:right="26"/>
              <w:rPr>
                <w:rFonts w:ascii="Consolas" w:eastAsia="Consolas" w:hAnsi="Consolas" w:cs="Consolas"/>
                <w:sz w:val="16"/>
              </w:rPr>
            </w:pPr>
          </w:p>
          <w:p w14:paraId="555C72A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getById($no_pks)</w:t>
            </w:r>
          </w:p>
          <w:p w14:paraId="56A7E7A1"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026DFFB5"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w:t>
            </w:r>
          </w:p>
          <w:p w14:paraId="50F76BAA"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$q = $this-&gt;db-&gt;get_where('pks', ['NO_PKS' =&gt; $no_pks]);</w:t>
            </w:r>
          </w:p>
          <w:p w14:paraId="3EEA395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$response = $q-&gt;row_array();</w:t>
            </w:r>
          </w:p>
          <w:p w14:paraId="3AA6B49E" w14:textId="77777777" w:rsidR="002C7249" w:rsidRPr="002C7249" w:rsidRDefault="002C7249" w:rsidP="002C7249">
            <w:pPr>
              <w:ind w:right="26"/>
              <w:rPr>
                <w:rFonts w:ascii="Consolas" w:eastAsia="Consolas" w:hAnsi="Consolas" w:cs="Consolas"/>
                <w:sz w:val="16"/>
              </w:rPr>
            </w:pPr>
          </w:p>
          <w:p w14:paraId="286BEE7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$response;</w:t>
            </w:r>
          </w:p>
          <w:p w14:paraId="4FA7EF45"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78931210" w14:textId="77777777" w:rsidR="002C7249" w:rsidRPr="002C7249" w:rsidRDefault="002C7249" w:rsidP="002C7249">
            <w:pPr>
              <w:ind w:right="26"/>
              <w:rPr>
                <w:rFonts w:ascii="Consolas" w:eastAsia="Consolas" w:hAnsi="Consolas" w:cs="Consolas"/>
                <w:sz w:val="16"/>
              </w:rPr>
            </w:pPr>
          </w:p>
          <w:p w14:paraId="3D28F483"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function deleteData($no_pks)</w:t>
            </w:r>
          </w:p>
          <w:p w14:paraId="67391370"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13ABA554"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$this-&gt;db-&gt;delete('pks', array('No_PKS' =&gt; $no_pks));</w:t>
            </w:r>
          </w:p>
          <w:p w14:paraId="3AF241B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7AD0A84D" w14:textId="77777777" w:rsidR="002C7249" w:rsidRPr="002C7249" w:rsidRDefault="002C7249" w:rsidP="002C7249">
            <w:pPr>
              <w:ind w:right="26"/>
              <w:rPr>
                <w:rFonts w:ascii="Consolas" w:eastAsia="Consolas" w:hAnsi="Consolas" w:cs="Consolas"/>
                <w:sz w:val="16"/>
              </w:rPr>
            </w:pPr>
          </w:p>
          <w:p w14:paraId="31D59E77"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seeThisPKS($nopks)</w:t>
            </w:r>
          </w:p>
          <w:p w14:paraId="6B2D04E2"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39214125"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$this-&gt;db-&gt;like('NO_PKS', $nopks, 'after');</w:t>
            </w:r>
          </w:p>
          <w:p w14:paraId="4BCD09C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$this-&gt;db-&gt;order_by('INPUT_DATE');</w:t>
            </w:r>
          </w:p>
          <w:p w14:paraId="13FCC8E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$this-&gt;db-&gt;limit(5);</w:t>
            </w:r>
          </w:p>
          <w:p w14:paraId="63B3DC7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$this-&gt;db-&gt;get('pks')-&gt;result();</w:t>
            </w:r>
          </w:p>
          <w:p w14:paraId="061DDB49"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42724461" w14:textId="77777777" w:rsidR="002C7249" w:rsidRPr="002C7249" w:rsidRDefault="002C7249" w:rsidP="002C7249">
            <w:pPr>
              <w:ind w:right="26"/>
              <w:rPr>
                <w:rFonts w:ascii="Consolas" w:eastAsia="Consolas" w:hAnsi="Consolas" w:cs="Consolas"/>
                <w:sz w:val="16"/>
              </w:rPr>
            </w:pPr>
          </w:p>
          <w:p w14:paraId="34B6144E"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getVendor($nopks)</w:t>
            </w:r>
          </w:p>
          <w:p w14:paraId="4835D0B9"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5395219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$this-&gt;db-&gt;select('VENDOR');</w:t>
            </w:r>
          </w:p>
          <w:p w14:paraId="1B37B77E"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$this-&gt;db-&gt;where("NO_PKS", $nopks);</w:t>
            </w:r>
          </w:p>
          <w:p w14:paraId="43871160"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$this-&gt;db-&gt;get()-&gt;result();</w:t>
            </w:r>
          </w:p>
          <w:p w14:paraId="2FB256F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67BFC37B" w14:textId="77777777" w:rsidR="002C7249" w:rsidRPr="002C7249" w:rsidRDefault="002C7249" w:rsidP="002C7249">
            <w:pPr>
              <w:ind w:right="26"/>
              <w:rPr>
                <w:rFonts w:ascii="Consolas" w:eastAsia="Consolas" w:hAnsi="Consolas" w:cs="Consolas"/>
                <w:sz w:val="16"/>
              </w:rPr>
            </w:pPr>
          </w:p>
          <w:p w14:paraId="42BB3FE4"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getJP($nopks)</w:t>
            </w:r>
          </w:p>
          <w:p w14:paraId="248EF17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1AD2EBD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$this-&gt;db-&gt;select('JENIS_PROJECT');</w:t>
            </w:r>
          </w:p>
          <w:p w14:paraId="28AEE0D0"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$this-&gt;db-&gt;where("NO_PKS", $nopks);</w:t>
            </w:r>
          </w:p>
          <w:p w14:paraId="57F36480"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$this-&gt;db-&gt;get()-&gt;result();</w:t>
            </w:r>
          </w:p>
          <w:p w14:paraId="2F6373A5"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15583F0F" w14:textId="77777777" w:rsidR="002C7249" w:rsidRPr="002C7249" w:rsidRDefault="002C7249" w:rsidP="002C7249">
            <w:pPr>
              <w:ind w:right="26"/>
              <w:rPr>
                <w:rFonts w:ascii="Consolas" w:eastAsia="Consolas" w:hAnsi="Consolas" w:cs="Consolas"/>
                <w:sz w:val="16"/>
              </w:rPr>
            </w:pPr>
          </w:p>
          <w:p w14:paraId="7577EC2D"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getNominal($nopks)</w:t>
            </w:r>
          </w:p>
          <w:p w14:paraId="14AC705D"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lastRenderedPageBreak/>
              <w:t xml:space="preserve">    {</w:t>
            </w:r>
          </w:p>
          <w:p w14:paraId="365F568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$query = $this-&gt;db-&gt;query('SELECT COUNT(termin_pks.NOMINAL) as total FROM termin_pks WHERE termin_pks.NO_PKS ="' . $nopks . '"');</w:t>
            </w:r>
          </w:p>
          <w:p w14:paraId="02887D53"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$query-&gt;row();</w:t>
            </w:r>
          </w:p>
          <w:p w14:paraId="493C96AB"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346CFCD5" w14:textId="77777777" w:rsidR="002C7249" w:rsidRPr="002C7249" w:rsidRDefault="002C7249" w:rsidP="002C7249">
            <w:pPr>
              <w:ind w:right="26"/>
              <w:rPr>
                <w:rFonts w:ascii="Consolas" w:eastAsia="Consolas" w:hAnsi="Consolas" w:cs="Consolas"/>
                <w:sz w:val="16"/>
              </w:rPr>
            </w:pPr>
          </w:p>
          <w:p w14:paraId="542C58A3"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countquery($name = null)</w:t>
            </w:r>
          </w:p>
          <w:p w14:paraId="4451363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7A999D04"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if (!empty($name)) {</w:t>
            </w:r>
          </w:p>
          <w:p w14:paraId="722995C4"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$this-&gt;db-&gt;select('count(pks.NO_PKS) as n_row');</w:t>
            </w:r>
          </w:p>
          <w:p w14:paraId="40636F0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$this-&gt;db-&gt;like('pks.NO_PKS', $name, 'both');</w:t>
            </w:r>
          </w:p>
          <w:p w14:paraId="41A7058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$this-&gt;db-&gt;get('pks')-&gt;result();</w:t>
            </w:r>
          </w:p>
          <w:p w14:paraId="3F8C0FC4"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7B45B87A"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$this-&gt;db-&gt;select('count(pks.NO_PKS) as n_row');</w:t>
            </w:r>
          </w:p>
          <w:p w14:paraId="3CC31E33"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return $this-&gt;db-&gt;get('pks')-&gt;result();</w:t>
            </w:r>
          </w:p>
          <w:p w14:paraId="246A6A5D"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217F317A" w14:textId="77777777" w:rsidR="002C7249" w:rsidRPr="002C7249" w:rsidRDefault="002C7249" w:rsidP="002C7249">
            <w:pPr>
              <w:ind w:right="26"/>
              <w:rPr>
                <w:rFonts w:ascii="Consolas" w:eastAsia="Consolas" w:hAnsi="Consolas" w:cs="Consolas"/>
                <w:sz w:val="16"/>
              </w:rPr>
            </w:pPr>
          </w:p>
          <w:p w14:paraId="2799D7E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public function saveImport($data)</w:t>
            </w:r>
          </w:p>
          <w:p w14:paraId="53FDB1A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46955EF6"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$this-&gt;NO_PKS = $data["NO_PKS"];</w:t>
            </w:r>
          </w:p>
          <w:p w14:paraId="6B68D08A"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$this-&gt;KODE_RBB = $data["KODE_RBB"];</w:t>
            </w:r>
          </w:p>
          <w:p w14:paraId="2F1541C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$this-&gt;JENIS = $data["JENIS"];</w:t>
            </w:r>
          </w:p>
          <w:p w14:paraId="5D89750A"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$this-&gt;KODE_PROJECT = $data["KODE_PROJECT"];</w:t>
            </w:r>
          </w:p>
          <w:p w14:paraId="7D5BE33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$this-&gt;NAMA_PROJECT = $data["NAMA_PROJECT"];</w:t>
            </w:r>
          </w:p>
          <w:p w14:paraId="4929767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$this-&gt;TGL_PKS = $data["TGL_PKS"];</w:t>
            </w:r>
          </w:p>
          <w:p w14:paraId="56B3D029"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$this-&gt;NOMINAL_PKS = $data["NOMINAL_PKS"];</w:t>
            </w:r>
          </w:p>
          <w:p w14:paraId="4B458F8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$this-&gt;NAMA_VENDOR = $data["NAMA_VENDOR"];</w:t>
            </w:r>
          </w:p>
          <w:p w14:paraId="46A1328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$this-&gt;SISA_ANGGARAN = $data["SISA_ANGGARAN"];</w:t>
            </w:r>
          </w:p>
          <w:p w14:paraId="311CF748"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$this-&gt;INPUT_USER = $data["SISA_ANGGARAN"];</w:t>
            </w:r>
          </w:p>
          <w:p w14:paraId="3F475781"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$this-&gt;SISA_ANGGARAN = $data["SISA_ANGGARAN"];</w:t>
            </w:r>
          </w:p>
          <w:p w14:paraId="2EF4BB3E"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$this-&gt;INPUT_USER = $data["INPUT_USER"];</w:t>
            </w:r>
          </w:p>
          <w:p w14:paraId="7DC00905"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$this-&gt;INPUT_DATE = $data["INPUT_DATE"];</w:t>
            </w:r>
          </w:p>
          <w:p w14:paraId="4B26FA4E" w14:textId="77777777" w:rsidR="002C7249" w:rsidRPr="002C7249" w:rsidRDefault="002C7249" w:rsidP="002C7249">
            <w:pPr>
              <w:ind w:right="26"/>
              <w:rPr>
                <w:rFonts w:ascii="Consolas" w:eastAsia="Consolas" w:hAnsi="Consolas" w:cs="Consolas"/>
                <w:sz w:val="16"/>
              </w:rPr>
            </w:pPr>
          </w:p>
          <w:p w14:paraId="315D54FC"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$this-&gt;db-&gt;insert($this-&gt;_table, $this);</w:t>
            </w:r>
          </w:p>
          <w:p w14:paraId="6492086F" w14:textId="77777777" w:rsidR="002C7249" w:rsidRPr="002C7249" w:rsidRDefault="002C7249" w:rsidP="002C7249">
            <w:pPr>
              <w:ind w:right="26"/>
              <w:rPr>
                <w:rFonts w:ascii="Consolas" w:eastAsia="Consolas" w:hAnsi="Consolas" w:cs="Consolas"/>
                <w:sz w:val="16"/>
              </w:rPr>
            </w:pPr>
            <w:r w:rsidRPr="002C7249">
              <w:rPr>
                <w:rFonts w:ascii="Consolas" w:eastAsia="Consolas" w:hAnsi="Consolas" w:cs="Consolas"/>
                <w:sz w:val="16"/>
              </w:rPr>
              <w:t xml:space="preserve">    }</w:t>
            </w:r>
          </w:p>
          <w:p w14:paraId="4438347A" w14:textId="515A6FB4" w:rsidR="009957EC" w:rsidRDefault="002C7249" w:rsidP="002C7249">
            <w:pPr>
              <w:tabs>
                <w:tab w:val="center" w:pos="404"/>
              </w:tabs>
              <w:ind w:right="26"/>
            </w:pPr>
            <w:r w:rsidRPr="002C7249">
              <w:rPr>
                <w:rFonts w:ascii="Consolas" w:eastAsia="Consolas" w:hAnsi="Consolas" w:cs="Consolas"/>
                <w:sz w:val="16"/>
              </w:rPr>
              <w:t>}</w:t>
            </w:r>
          </w:p>
        </w:tc>
      </w:tr>
    </w:tbl>
    <w:p w14:paraId="55FFD7F6" w14:textId="77777777" w:rsidR="005B59CF" w:rsidRDefault="005B59CF" w:rsidP="001C0919">
      <w:pPr>
        <w:pStyle w:val="Heading5"/>
        <w:ind w:left="0" w:right="26" w:firstLine="0"/>
      </w:pPr>
    </w:p>
    <w:p w14:paraId="1EB6C8B6" w14:textId="47561945" w:rsidR="009957EC" w:rsidRPr="006B52B7" w:rsidRDefault="00D1442A" w:rsidP="00185220">
      <w:pPr>
        <w:pStyle w:val="Heading3"/>
        <w:rPr>
          <w:lang w:val="id-ID"/>
        </w:rPr>
      </w:pPr>
      <w:bookmarkStart w:id="127" w:name="_Toc51503870"/>
      <w:r>
        <w:t>5.1.4</w:t>
      </w:r>
      <w:r>
        <w:rPr>
          <w:rFonts w:ascii="Arial" w:eastAsia="Arial" w:hAnsi="Arial" w:cs="Arial"/>
        </w:rPr>
        <w:t xml:space="preserve"> </w:t>
      </w:r>
      <w:r>
        <w:t xml:space="preserve">Lapisan Model </w:t>
      </w:r>
      <w:r w:rsidR="006B52B7">
        <w:rPr>
          <w:lang w:val="id-ID"/>
        </w:rPr>
        <w:t>Termin</w:t>
      </w:r>
      <w:bookmarkEnd w:id="127"/>
    </w:p>
    <w:p w14:paraId="31CF531A" w14:textId="1545BBDC" w:rsidR="009957EC" w:rsidRDefault="006B52B7" w:rsidP="00C32958">
      <w:pPr>
        <w:spacing w:after="12" w:line="248" w:lineRule="auto"/>
        <w:ind w:right="26" w:firstLine="284"/>
        <w:jc w:val="both"/>
      </w:pPr>
      <w:r w:rsidRPr="00AF0EF0">
        <w:rPr>
          <w:rFonts w:ascii="Times New Roman" w:eastAsia="Times New Roman" w:hAnsi="Times New Roman" w:cs="Times New Roman"/>
          <w:lang w:val="id-ID"/>
        </w:rPr>
        <w:t xml:space="preserve">Implementasi lapisan model untuk </w:t>
      </w:r>
      <w:r w:rsidR="00DD4C2A">
        <w:rPr>
          <w:rFonts w:ascii="Times New Roman" w:eastAsia="Times New Roman" w:hAnsi="Times New Roman" w:cs="Times New Roman"/>
          <w:lang w:val="id-ID"/>
        </w:rPr>
        <w:t>Termin</w:t>
      </w:r>
      <w:r w:rsidR="00EE3756">
        <w:rPr>
          <w:rFonts w:ascii="Times New Roman" w:eastAsia="Times New Roman" w:hAnsi="Times New Roman" w:cs="Times New Roman"/>
          <w:lang w:val="id-ID"/>
        </w:rPr>
        <w:t xml:space="preserve"> PKS</w:t>
      </w:r>
      <w:r w:rsidRPr="00AF0EF0">
        <w:rPr>
          <w:rFonts w:ascii="Times New Roman" w:eastAsia="Times New Roman" w:hAnsi="Times New Roman" w:cs="Times New Roman"/>
          <w:lang w:val="id-ID"/>
        </w:rPr>
        <w:t xml:space="preserve"> adalah sebagai berikut.</w:t>
      </w:r>
      <w:r w:rsidRPr="00AF0EF0">
        <w:rPr>
          <w:rFonts w:ascii="Times New Roman" w:eastAsia="Times New Roman" w:hAnsi="Times New Roman" w:cs="Times New Roman"/>
        </w:rPr>
        <w:t xml:space="preserve"> </w:t>
      </w:r>
      <w:r>
        <w:rPr>
          <w:rFonts w:ascii="Times New Roman" w:eastAsia="Times New Roman" w:hAnsi="Times New Roman" w:cs="Times New Roman"/>
          <w:color w:val="FF0000"/>
        </w:rPr>
        <w:t xml:space="preserve"> </w:t>
      </w:r>
    </w:p>
    <w:p w14:paraId="07210E11" w14:textId="77777777" w:rsidR="00F43D2A" w:rsidRDefault="00F43D2A">
      <w:pPr>
        <w:rPr>
          <w:rFonts w:asciiTheme="majorBidi" w:hAnsiTheme="majorBidi" w:cstheme="majorBidi"/>
          <w:i/>
          <w:iCs/>
          <w:lang w:val="id-ID"/>
        </w:rPr>
      </w:pPr>
      <w:r>
        <w:br w:type="page"/>
      </w:r>
    </w:p>
    <w:p w14:paraId="71CBD07B" w14:textId="618FB8C9" w:rsidR="00F43D2A" w:rsidRDefault="00BC3A47" w:rsidP="00F43D2A">
      <w:pPr>
        <w:pStyle w:val="Gambar"/>
      </w:pPr>
      <w:bookmarkStart w:id="128" w:name="_Toc51173210"/>
      <w:r>
        <w:lastRenderedPageBreak/>
        <w:t>Kode Sumber 5.</w:t>
      </w:r>
      <w:r w:rsidR="00F43D2A">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4</w:t>
      </w:r>
      <w:r>
        <w:rPr>
          <w:lang w:val="en-US"/>
        </w:rPr>
        <w:fldChar w:fldCharType="end"/>
      </w:r>
      <w:r w:rsidR="00F43D2A">
        <w:t xml:space="preserve"> </w:t>
      </w:r>
      <w:r w:rsidR="00F43D2A" w:rsidRPr="005F42E4">
        <w:t>Lapisan Model Termin</w:t>
      </w:r>
      <w:bookmarkEnd w:id="128"/>
    </w:p>
    <w:tbl>
      <w:tblPr>
        <w:tblStyle w:val="TableGrid1"/>
        <w:tblW w:w="5270" w:type="dxa"/>
        <w:tblInd w:w="-5" w:type="dxa"/>
        <w:tblCellMar>
          <w:top w:w="32" w:type="dxa"/>
          <w:right w:w="93" w:type="dxa"/>
        </w:tblCellMar>
        <w:tblLook w:val="04A0" w:firstRow="1" w:lastRow="0" w:firstColumn="1" w:lastColumn="0" w:noHBand="0" w:noVBand="1"/>
      </w:tblPr>
      <w:tblGrid>
        <w:gridCol w:w="5270"/>
      </w:tblGrid>
      <w:tr w:rsidR="00A5363F" w14:paraId="1BDE3E63" w14:textId="77777777" w:rsidTr="00C32958">
        <w:trPr>
          <w:trHeight w:val="2227"/>
        </w:trPr>
        <w:tc>
          <w:tcPr>
            <w:tcW w:w="5270" w:type="dxa"/>
            <w:tcBorders>
              <w:top w:val="single" w:sz="4" w:space="0" w:color="000000"/>
              <w:left w:val="single" w:sz="4" w:space="0" w:color="000000"/>
              <w:bottom w:val="single" w:sz="4" w:space="0" w:color="000000"/>
              <w:right w:val="single" w:sz="4" w:space="0" w:color="000000"/>
            </w:tcBorders>
          </w:tcPr>
          <w:p w14:paraId="27248B0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&lt;?php defined('BASEPATH') or exit('No direct script access allowed');</w:t>
            </w:r>
          </w:p>
          <w:p w14:paraId="3FF62A44" w14:textId="77777777" w:rsidR="006B52B7" w:rsidRPr="006B52B7" w:rsidRDefault="006B52B7" w:rsidP="006B52B7">
            <w:pPr>
              <w:spacing w:line="237" w:lineRule="auto"/>
              <w:ind w:right="26"/>
              <w:rPr>
                <w:rFonts w:ascii="Consolas" w:eastAsia="Consolas" w:hAnsi="Consolas" w:cs="Consolas"/>
                <w:sz w:val="16"/>
              </w:rPr>
            </w:pPr>
          </w:p>
          <w:p w14:paraId="61C0384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class Termin_model extends CI_Model</w:t>
            </w:r>
          </w:p>
          <w:p w14:paraId="263D251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w:t>
            </w:r>
          </w:p>
          <w:p w14:paraId="12C4968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private $_table = "termin_pks";</w:t>
            </w:r>
          </w:p>
          <w:p w14:paraId="1ACFBB92" w14:textId="77777777" w:rsidR="006B52B7" w:rsidRPr="006B52B7" w:rsidRDefault="006B52B7" w:rsidP="006B52B7">
            <w:pPr>
              <w:spacing w:line="237" w:lineRule="auto"/>
              <w:ind w:right="26"/>
              <w:rPr>
                <w:rFonts w:ascii="Consolas" w:eastAsia="Consolas" w:hAnsi="Consolas" w:cs="Consolas"/>
                <w:sz w:val="16"/>
              </w:rPr>
            </w:pPr>
          </w:p>
          <w:p w14:paraId="2E5B938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$NO_PKS;</w:t>
            </w:r>
          </w:p>
          <w:p w14:paraId="0A3854F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$KODE_TERMIN;</w:t>
            </w:r>
          </w:p>
          <w:p w14:paraId="2E1FC81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$TERMIN;</w:t>
            </w:r>
          </w:p>
          <w:p w14:paraId="144CF89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$TGL_TERMIN;</w:t>
            </w:r>
          </w:p>
          <w:p w14:paraId="67E8D26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$NOMINAL;</w:t>
            </w:r>
          </w:p>
          <w:p w14:paraId="69DD942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$STATUS;</w:t>
            </w:r>
          </w:p>
          <w:p w14:paraId="748AC13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$KATEGORI;</w:t>
            </w:r>
          </w:p>
          <w:p w14:paraId="0A2240C8"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$GL;</w:t>
            </w:r>
          </w:p>
          <w:p w14:paraId="5F1BF353" w14:textId="77777777" w:rsidR="006B52B7" w:rsidRPr="006B52B7" w:rsidRDefault="006B52B7" w:rsidP="006B52B7">
            <w:pPr>
              <w:spacing w:line="237" w:lineRule="auto"/>
              <w:ind w:right="26"/>
              <w:rPr>
                <w:rFonts w:ascii="Consolas" w:eastAsia="Consolas" w:hAnsi="Consolas" w:cs="Consolas"/>
                <w:sz w:val="16"/>
              </w:rPr>
            </w:pPr>
          </w:p>
          <w:p w14:paraId="4E52999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rules() //for adding new termin</w:t>
            </w:r>
          </w:p>
          <w:p w14:paraId="51DBC31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76D77BB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w:t>
            </w:r>
          </w:p>
          <w:p w14:paraId="43B287E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33139F9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'field' =&gt; 'GL',</w:t>
            </w:r>
          </w:p>
          <w:p w14:paraId="12DDA64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'label' =&gt; 'GL',</w:t>
            </w:r>
          </w:p>
          <w:p w14:paraId="5C404CB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'rules' =&gt; 'required'</w:t>
            </w:r>
          </w:p>
          <w:p w14:paraId="29CB729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7CF85648"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5E130E47"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'field' =&gt; 'KATEGORI',</w:t>
            </w:r>
          </w:p>
          <w:p w14:paraId="1C179908"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'label' =&gt; 'Kategori',</w:t>
            </w:r>
          </w:p>
          <w:p w14:paraId="5056763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'rules' =&gt; 'required'</w:t>
            </w:r>
          </w:p>
          <w:p w14:paraId="2001D93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01F63C5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5E76968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'field' =&gt; 'TGL_TERMIN',</w:t>
            </w:r>
          </w:p>
          <w:p w14:paraId="06796B4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'label' =&gt; 'Tanggal Termin',</w:t>
            </w:r>
          </w:p>
          <w:p w14:paraId="7B14353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'rules' =&gt; 'required'</w:t>
            </w:r>
          </w:p>
          <w:p w14:paraId="5149627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0752EB4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13182B2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'field' =&gt; 'NOMINAL',</w:t>
            </w:r>
          </w:p>
          <w:p w14:paraId="213B56E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'label' =&gt; 'Nominal',</w:t>
            </w:r>
          </w:p>
          <w:p w14:paraId="7C817B1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'rules' =&gt; 'required'</w:t>
            </w:r>
          </w:p>
          <w:p w14:paraId="0E5BEA6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773C9BE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6B34E97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67EE7032" w14:textId="77777777" w:rsidR="006B52B7" w:rsidRPr="006B52B7" w:rsidRDefault="006B52B7" w:rsidP="006B52B7">
            <w:pPr>
              <w:spacing w:line="237" w:lineRule="auto"/>
              <w:ind w:right="26"/>
              <w:rPr>
                <w:rFonts w:ascii="Consolas" w:eastAsia="Consolas" w:hAnsi="Consolas" w:cs="Consolas"/>
                <w:sz w:val="16"/>
              </w:rPr>
            </w:pPr>
          </w:p>
          <w:p w14:paraId="41531DE2" w14:textId="77777777" w:rsidR="006B52B7" w:rsidRPr="006B52B7" w:rsidRDefault="006B52B7" w:rsidP="006B52B7">
            <w:pPr>
              <w:spacing w:line="237" w:lineRule="auto"/>
              <w:ind w:right="26"/>
              <w:rPr>
                <w:rFonts w:ascii="Consolas" w:eastAsia="Consolas" w:hAnsi="Consolas" w:cs="Consolas"/>
                <w:sz w:val="16"/>
              </w:rPr>
            </w:pPr>
          </w:p>
          <w:p w14:paraId="2CAE3A46" w14:textId="77777777" w:rsidR="006B52B7" w:rsidRPr="006B52B7" w:rsidRDefault="006B52B7" w:rsidP="006B52B7">
            <w:pPr>
              <w:spacing w:line="237" w:lineRule="auto"/>
              <w:ind w:right="26"/>
              <w:rPr>
                <w:rFonts w:ascii="Consolas" w:eastAsia="Consolas" w:hAnsi="Consolas" w:cs="Consolas"/>
                <w:sz w:val="16"/>
              </w:rPr>
            </w:pPr>
          </w:p>
          <w:p w14:paraId="32FE5AB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getAll($termin)</w:t>
            </w:r>
          </w:p>
          <w:p w14:paraId="62EBA6D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056BE64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$response = array();</w:t>
            </w:r>
          </w:p>
          <w:p w14:paraId="176D6A9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lastRenderedPageBreak/>
              <w:t xml:space="preserve">        if (!empty($id)) {</w:t>
            </w:r>
          </w:p>
          <w:p w14:paraId="5B9FCD7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$this-&gt;db-&gt;select('*');</w:t>
            </w:r>
          </w:p>
          <w:p w14:paraId="1C99620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$this-&gt;db-&gt;where('NO_PKS', $id);</w:t>
            </w:r>
          </w:p>
          <w:p w14:paraId="4352C205"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$this-&gt;db-&gt;order_by('INPUT_DATE', 'desc');</w:t>
            </w:r>
          </w:p>
          <w:p w14:paraId="58EA0FF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$q = $this-&gt;db-&gt;get('termin_pks');</w:t>
            </w:r>
          </w:p>
          <w:p w14:paraId="26740C0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$response = $q-&gt;result();</w:t>
            </w:r>
          </w:p>
          <w:p w14:paraId="4CFEBF2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$response;</w:t>
            </w:r>
          </w:p>
          <w:p w14:paraId="63F783F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298DB9C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$this-&gt;db-&gt;select('*');</w:t>
            </w:r>
          </w:p>
          <w:p w14:paraId="3D1CB91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$this-&gt;db-&gt;from('termin_pks');</w:t>
            </w:r>
          </w:p>
          <w:p w14:paraId="11F6AC1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$this-&gt;db-&gt;order_by('NO_PKS, TERMIN', 'desc');</w:t>
            </w:r>
          </w:p>
          <w:p w14:paraId="3F3488F5"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$termin = $this-&gt;db-&gt;get()-&gt;result();</w:t>
            </w:r>
          </w:p>
          <w:p w14:paraId="5D76E4F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$termin;</w:t>
            </w:r>
          </w:p>
          <w:p w14:paraId="353B8A6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4839C971" w14:textId="77777777" w:rsidR="006B52B7" w:rsidRPr="006B52B7" w:rsidRDefault="006B52B7" w:rsidP="006B52B7">
            <w:pPr>
              <w:spacing w:line="237" w:lineRule="auto"/>
              <w:ind w:right="26"/>
              <w:rPr>
                <w:rFonts w:ascii="Consolas" w:eastAsia="Consolas" w:hAnsi="Consolas" w:cs="Consolas"/>
                <w:sz w:val="16"/>
              </w:rPr>
            </w:pPr>
          </w:p>
          <w:p w14:paraId="6BF1D215"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getPagination($that = null, $limit, $start)</w:t>
            </w:r>
          </w:p>
          <w:p w14:paraId="37156E4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4C33B2E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$response = array();</w:t>
            </w:r>
          </w:p>
          <w:p w14:paraId="7663AC2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if (!empty($that)) {</w:t>
            </w:r>
          </w:p>
          <w:p w14:paraId="68D01248"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$this-&gt;db-&gt;select('*');</w:t>
            </w:r>
          </w:p>
          <w:p w14:paraId="115A445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$this-&gt;db-&gt;like('NO_PKS', $that, 'both');</w:t>
            </w:r>
          </w:p>
          <w:p w14:paraId="4EFBFAC5"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$this-&gt;db-&gt;order_by('INPUT_DATE', 'desc');</w:t>
            </w:r>
          </w:p>
          <w:p w14:paraId="33D0308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$this-&gt;db-&gt;get('termin_pks', $limit, $start)-&gt;result();</w:t>
            </w:r>
          </w:p>
          <w:p w14:paraId="54E1B60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721028D7"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$this-&gt;db-&gt;order_by('INPUT_DATE', 'desc');</w:t>
            </w:r>
          </w:p>
          <w:p w14:paraId="70FBB03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$response = $this-&gt;db-&gt;get('termin_pks', $limit, $start)-&gt;result();</w:t>
            </w:r>
          </w:p>
          <w:p w14:paraId="02A3642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$response;</w:t>
            </w:r>
          </w:p>
          <w:p w14:paraId="5146EF7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295E396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getRow($no_pks)</w:t>
            </w:r>
          </w:p>
          <w:p w14:paraId="1ECDB8C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553599C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$this-&gt;db-&gt;select('*');</w:t>
            </w:r>
          </w:p>
          <w:p w14:paraId="0458728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$this-&gt;db-&gt;where('NO_PKS', $no_pks);</w:t>
            </w:r>
          </w:p>
          <w:p w14:paraId="502F8B9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$this-&gt;db-&gt;order_by('TERMIN', 'asc');</w:t>
            </w:r>
          </w:p>
          <w:p w14:paraId="4B0A660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$this-&gt;db-&gt;get('termin_pks')-&gt;row_array();</w:t>
            </w:r>
          </w:p>
          <w:p w14:paraId="68F8523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1977BD23" w14:textId="77777777" w:rsidR="006B52B7" w:rsidRPr="006B52B7" w:rsidRDefault="006B52B7" w:rsidP="006B52B7">
            <w:pPr>
              <w:spacing w:line="237" w:lineRule="auto"/>
              <w:ind w:right="26"/>
              <w:rPr>
                <w:rFonts w:ascii="Consolas" w:eastAsia="Consolas" w:hAnsi="Consolas" w:cs="Consolas"/>
                <w:sz w:val="16"/>
              </w:rPr>
            </w:pPr>
          </w:p>
          <w:p w14:paraId="219FAC6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save($nopks)</w:t>
            </w:r>
          </w:p>
          <w:p w14:paraId="05A69AB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638AB63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$post = $this-&gt;input-&gt;post();</w:t>
            </w:r>
          </w:p>
          <w:p w14:paraId="5B7C9A3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$this-&gt;TERMIN = $post["TERMIN"];</w:t>
            </w:r>
          </w:p>
          <w:p w14:paraId="56343792" w14:textId="77777777" w:rsidR="006B52B7" w:rsidRPr="006B52B7" w:rsidRDefault="006B52B7" w:rsidP="006B52B7">
            <w:pPr>
              <w:spacing w:line="237" w:lineRule="auto"/>
              <w:ind w:right="26"/>
              <w:rPr>
                <w:rFonts w:ascii="Consolas" w:eastAsia="Consolas" w:hAnsi="Consolas" w:cs="Consolas"/>
                <w:sz w:val="16"/>
              </w:rPr>
            </w:pPr>
          </w:p>
          <w:p w14:paraId="2C44B9D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$this-&gt;NO_PKS = $nopks;</w:t>
            </w:r>
          </w:p>
          <w:p w14:paraId="639AA38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$this-&gt;KODE_TERMIN = uniqid();</w:t>
            </w:r>
          </w:p>
          <w:p w14:paraId="3E8163B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$this-&gt;NOMINAL = $post["NOMINAL"];</w:t>
            </w:r>
          </w:p>
          <w:p w14:paraId="04DC2BB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$this-&gt;TGL_TERMIN = $post["TGL_TERMIN"];</w:t>
            </w:r>
          </w:p>
          <w:p w14:paraId="0D86E8F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lastRenderedPageBreak/>
              <w:t xml:space="preserve">        $this-&gt;STATUS = "UNPAID";</w:t>
            </w:r>
          </w:p>
          <w:p w14:paraId="0BA36C5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$this-&gt;KATEGORI = $post["KATEGORI"];</w:t>
            </w:r>
          </w:p>
          <w:p w14:paraId="17806368"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$this-&gt;GL = $post["GL"];</w:t>
            </w:r>
          </w:p>
          <w:p w14:paraId="337254C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$this-&gt;db-&gt;insert($this-&gt;_table, $this);</w:t>
            </w:r>
          </w:p>
          <w:p w14:paraId="442B9237"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$this-&gt;KODE_TERMIN;</w:t>
            </w:r>
          </w:p>
          <w:p w14:paraId="569510B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2FAFE473" w14:textId="77777777" w:rsidR="006B52B7" w:rsidRPr="006B52B7" w:rsidRDefault="006B52B7" w:rsidP="006B52B7">
            <w:pPr>
              <w:spacing w:line="237" w:lineRule="auto"/>
              <w:ind w:right="26"/>
              <w:rPr>
                <w:rFonts w:ascii="Consolas" w:eastAsia="Consolas" w:hAnsi="Consolas" w:cs="Consolas"/>
                <w:sz w:val="16"/>
              </w:rPr>
            </w:pPr>
          </w:p>
          <w:p w14:paraId="09DBD5B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getById($KODETERMIN)</w:t>
            </w:r>
          </w:p>
          <w:p w14:paraId="51A18678"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3CB0990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$this-&gt;db-&gt;get_where($this-&gt;_table, ["KODE_TERMIN" =&gt; $KODETERMIN])-&gt;row();</w:t>
            </w:r>
          </w:p>
          <w:p w14:paraId="5DEAE5C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177CD28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getByIdPKS($NOPKS)</w:t>
            </w:r>
          </w:p>
          <w:p w14:paraId="2AA5BF2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33A38F97"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$this-&gt;db-&gt;get_where($this-&gt;_table, ["NO_PKS" =&gt; $NOPKS])-&gt;result();</w:t>
            </w:r>
          </w:p>
          <w:p w14:paraId="24C86BD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37DD3A92" w14:textId="77777777" w:rsidR="006B52B7" w:rsidRPr="006B52B7" w:rsidRDefault="006B52B7" w:rsidP="006B52B7">
            <w:pPr>
              <w:spacing w:line="237" w:lineRule="auto"/>
              <w:ind w:right="26"/>
              <w:rPr>
                <w:rFonts w:ascii="Consolas" w:eastAsia="Consolas" w:hAnsi="Consolas" w:cs="Consolas"/>
                <w:sz w:val="16"/>
              </w:rPr>
            </w:pPr>
          </w:p>
          <w:p w14:paraId="3D1CC05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update($kode_termin)</w:t>
            </w:r>
          </w:p>
          <w:p w14:paraId="130C9B0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65A372C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$post = $this-&gt;input-&gt;post();</w:t>
            </w:r>
          </w:p>
          <w:p w14:paraId="4A77B222" w14:textId="77777777" w:rsidR="006B52B7" w:rsidRPr="006B52B7" w:rsidRDefault="006B52B7" w:rsidP="006B52B7">
            <w:pPr>
              <w:spacing w:line="237" w:lineRule="auto"/>
              <w:ind w:right="26"/>
              <w:rPr>
                <w:rFonts w:ascii="Consolas" w:eastAsia="Consolas" w:hAnsi="Consolas" w:cs="Consolas"/>
                <w:sz w:val="16"/>
              </w:rPr>
            </w:pPr>
          </w:p>
          <w:p w14:paraId="6CF99AC4" w14:textId="77777777" w:rsidR="006B52B7" w:rsidRPr="006B52B7" w:rsidRDefault="006B52B7" w:rsidP="006B52B7">
            <w:pPr>
              <w:spacing w:line="237" w:lineRule="auto"/>
              <w:ind w:right="26"/>
              <w:rPr>
                <w:rFonts w:ascii="Consolas" w:eastAsia="Consolas" w:hAnsi="Consolas" w:cs="Consolas"/>
                <w:sz w:val="16"/>
              </w:rPr>
            </w:pPr>
          </w:p>
          <w:p w14:paraId="3EB337E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$this-&gt;db-&gt;set('NOMINAL', $post["NOMINAL"]);</w:t>
            </w:r>
          </w:p>
          <w:p w14:paraId="7C75807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$this-&gt;db-&gt;set('TGL_TERMIN', $post["TGL_TERMIN"]);</w:t>
            </w:r>
          </w:p>
          <w:p w14:paraId="42CF7C9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$this-&gt;db-&gt;set('KATEGORI', $post["KATEGORI"]);</w:t>
            </w:r>
          </w:p>
          <w:p w14:paraId="2CEAF7B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$this-&gt;db-&gt;set('GL', $post["GL"]);</w:t>
            </w:r>
          </w:p>
          <w:p w14:paraId="4D2EA317" w14:textId="77777777" w:rsidR="006B52B7" w:rsidRPr="006B52B7" w:rsidRDefault="006B52B7" w:rsidP="006B52B7">
            <w:pPr>
              <w:spacing w:line="237" w:lineRule="auto"/>
              <w:ind w:right="26"/>
              <w:rPr>
                <w:rFonts w:ascii="Consolas" w:eastAsia="Consolas" w:hAnsi="Consolas" w:cs="Consolas"/>
                <w:sz w:val="16"/>
              </w:rPr>
            </w:pPr>
          </w:p>
          <w:p w14:paraId="1133814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$this-&gt;db-&gt;where('KODE_TERMIN', $kode_termin);</w:t>
            </w:r>
          </w:p>
          <w:p w14:paraId="7FF22A3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$this-&gt;db-&gt;update($this-&gt;_table);</w:t>
            </w:r>
          </w:p>
          <w:p w14:paraId="0849B7FA" w14:textId="77777777" w:rsidR="006B52B7" w:rsidRPr="006B52B7" w:rsidRDefault="006B52B7" w:rsidP="006B52B7">
            <w:pPr>
              <w:spacing w:line="237" w:lineRule="auto"/>
              <w:ind w:right="26"/>
              <w:rPr>
                <w:rFonts w:ascii="Consolas" w:eastAsia="Consolas" w:hAnsi="Consolas" w:cs="Consolas"/>
                <w:sz w:val="16"/>
              </w:rPr>
            </w:pPr>
          </w:p>
          <w:p w14:paraId="0F23B662" w14:textId="77777777" w:rsidR="006B52B7" w:rsidRPr="006B52B7" w:rsidRDefault="006B52B7" w:rsidP="006B52B7">
            <w:pPr>
              <w:spacing w:line="237" w:lineRule="auto"/>
              <w:ind w:right="26"/>
              <w:rPr>
                <w:rFonts w:ascii="Consolas" w:eastAsia="Consolas" w:hAnsi="Consolas" w:cs="Consolas"/>
                <w:sz w:val="16"/>
              </w:rPr>
            </w:pPr>
          </w:p>
          <w:p w14:paraId="681888CB" w14:textId="77777777" w:rsidR="006B52B7" w:rsidRPr="006B52B7" w:rsidRDefault="006B52B7" w:rsidP="006B52B7">
            <w:pPr>
              <w:spacing w:line="237" w:lineRule="auto"/>
              <w:ind w:right="26"/>
              <w:rPr>
                <w:rFonts w:ascii="Consolas" w:eastAsia="Consolas" w:hAnsi="Consolas" w:cs="Consolas"/>
                <w:sz w:val="16"/>
              </w:rPr>
            </w:pPr>
          </w:p>
          <w:p w14:paraId="1044C09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 $this-&gt;NOMINAL = $post["NOMINAL"];</w:t>
            </w:r>
          </w:p>
          <w:p w14:paraId="389E445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 $this-&gt;TGL_TERMIN = $post["TGL_TERMIN"];</w:t>
            </w:r>
          </w:p>
          <w:p w14:paraId="2AAFA5E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 return $this-&gt;db-&gt;update($this-&gt;_table, $this, array('KODE_TERMIN' =&gt; $kode_termin));</w:t>
            </w:r>
          </w:p>
          <w:p w14:paraId="2F7B630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2B930FE3" w14:textId="77777777" w:rsidR="006B52B7" w:rsidRPr="006B52B7" w:rsidRDefault="006B52B7" w:rsidP="006B52B7">
            <w:pPr>
              <w:spacing w:line="237" w:lineRule="auto"/>
              <w:ind w:right="26"/>
              <w:rPr>
                <w:rFonts w:ascii="Consolas" w:eastAsia="Consolas" w:hAnsi="Consolas" w:cs="Consolas"/>
                <w:sz w:val="16"/>
              </w:rPr>
            </w:pPr>
          </w:p>
          <w:p w14:paraId="43D5331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delete($KODETERMIN)</w:t>
            </w:r>
          </w:p>
          <w:p w14:paraId="6516832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2BB1472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$this-&gt;db-&gt;delete($this-&gt;_table, array("KODE_TERMIN" =&gt; $KODETERMIN));</w:t>
            </w:r>
          </w:p>
          <w:p w14:paraId="4B04806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06BF07AD" w14:textId="77777777" w:rsidR="006B52B7" w:rsidRPr="006B52B7" w:rsidRDefault="006B52B7" w:rsidP="006B52B7">
            <w:pPr>
              <w:spacing w:line="237" w:lineRule="auto"/>
              <w:ind w:right="26"/>
              <w:rPr>
                <w:rFonts w:ascii="Consolas" w:eastAsia="Consolas" w:hAnsi="Consolas" w:cs="Consolas"/>
                <w:sz w:val="16"/>
              </w:rPr>
            </w:pPr>
          </w:p>
          <w:p w14:paraId="69962EE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seeThisTermin($nopks)</w:t>
            </w:r>
          </w:p>
          <w:p w14:paraId="4192DA9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39D9B2C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 $this-&gt;db-&gt;from('termin_pks');</w:t>
            </w:r>
          </w:p>
          <w:p w14:paraId="6FACF5F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lastRenderedPageBreak/>
              <w:t xml:space="preserve">        $this-&gt;db-&gt;where('STATUS', "UNPAID");</w:t>
            </w:r>
          </w:p>
          <w:p w14:paraId="5964742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$this-&gt;db-&gt;like('NO_PKS', $nopks, 'both');</w:t>
            </w:r>
          </w:p>
          <w:p w14:paraId="7DC9906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$this-&gt;db-&gt;order_by('NO_PKS', 'asc');</w:t>
            </w:r>
          </w:p>
          <w:p w14:paraId="38B69AA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$this-&gt;db-&gt;group_by('NO_PKS');</w:t>
            </w:r>
          </w:p>
          <w:p w14:paraId="50572E9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$this-&gt;db-&gt;limit(5);</w:t>
            </w:r>
          </w:p>
          <w:p w14:paraId="3BA231D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$hupla = $this-&gt;db-&gt;get('termin_pks')-&gt;result();</w:t>
            </w:r>
          </w:p>
          <w:p w14:paraId="585FC62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$hupla;</w:t>
            </w:r>
          </w:p>
          <w:p w14:paraId="6D426C7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2848BD78"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paid($kodetermin)</w:t>
            </w:r>
          </w:p>
          <w:p w14:paraId="0999782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5FA2C4D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$this-&gt;db-&gt;where('KODE_TERMIN', $kodetermin);</w:t>
            </w:r>
          </w:p>
          <w:p w14:paraId="02670637"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$this-&gt;db-&gt;update('termin_pks', array('STATUS' =&gt; "PAID"));</w:t>
            </w:r>
          </w:p>
          <w:p w14:paraId="45661AB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791C8553" w14:textId="77777777" w:rsidR="006B52B7" w:rsidRPr="006B52B7" w:rsidRDefault="006B52B7" w:rsidP="006B52B7">
            <w:pPr>
              <w:spacing w:line="237" w:lineRule="auto"/>
              <w:ind w:right="26"/>
              <w:rPr>
                <w:rFonts w:ascii="Consolas" w:eastAsia="Consolas" w:hAnsi="Consolas" w:cs="Consolas"/>
                <w:sz w:val="16"/>
              </w:rPr>
            </w:pPr>
          </w:p>
          <w:p w14:paraId="5633A8A1" w14:textId="77777777" w:rsidR="006B52B7" w:rsidRPr="006B52B7" w:rsidRDefault="006B52B7" w:rsidP="006B52B7">
            <w:pPr>
              <w:spacing w:line="237" w:lineRule="auto"/>
              <w:ind w:right="26"/>
              <w:rPr>
                <w:rFonts w:ascii="Consolas" w:eastAsia="Consolas" w:hAnsi="Consolas" w:cs="Consolas"/>
                <w:sz w:val="16"/>
              </w:rPr>
            </w:pPr>
          </w:p>
          <w:p w14:paraId="16D8FC7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sisaAnggaran($kodetermin)</w:t>
            </w:r>
          </w:p>
          <w:p w14:paraId="1D5AEC47"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4427215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$this-&gt;db-&gt;get_where('termin_pks', ['KODE_TERMIN' =&gt; $kodetermin])-&gt;row_array();</w:t>
            </w:r>
          </w:p>
          <w:p w14:paraId="2C37776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66ED627E" w14:textId="77777777" w:rsidR="006B52B7" w:rsidRPr="006B52B7" w:rsidRDefault="006B52B7" w:rsidP="006B52B7">
            <w:pPr>
              <w:spacing w:line="237" w:lineRule="auto"/>
              <w:ind w:right="26"/>
              <w:rPr>
                <w:rFonts w:ascii="Consolas" w:eastAsia="Consolas" w:hAnsi="Consolas" w:cs="Consolas"/>
                <w:sz w:val="16"/>
              </w:rPr>
            </w:pPr>
          </w:p>
          <w:p w14:paraId="3BE86A1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hasntBeenPaid($nopks)</w:t>
            </w:r>
          </w:p>
          <w:p w14:paraId="5E39F66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70AE9A4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$this-&gt;db-&gt;where('NO_PKS', $nopks);</w:t>
            </w:r>
          </w:p>
          <w:p w14:paraId="75621705"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$this-&gt;db-&gt;where('STATUS', 'UNPAID');</w:t>
            </w:r>
          </w:p>
          <w:p w14:paraId="4F1A0AA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$this-&gt;db-&gt;get('termin_pks')-&gt;result();</w:t>
            </w:r>
          </w:p>
          <w:p w14:paraId="3518BCC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110E2882" w14:textId="77777777" w:rsidR="006B52B7" w:rsidRPr="006B52B7" w:rsidRDefault="006B52B7" w:rsidP="006B52B7">
            <w:pPr>
              <w:spacing w:line="237" w:lineRule="auto"/>
              <w:ind w:right="26"/>
              <w:rPr>
                <w:rFonts w:ascii="Consolas" w:eastAsia="Consolas" w:hAnsi="Consolas" w:cs="Consolas"/>
                <w:sz w:val="16"/>
              </w:rPr>
            </w:pPr>
          </w:p>
          <w:p w14:paraId="6734C86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countTermin($nopks)</w:t>
            </w:r>
          </w:p>
          <w:p w14:paraId="6EF84A8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4650826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$this-&gt;db-&gt;where('NO_PKS', $nopks);</w:t>
            </w:r>
          </w:p>
          <w:p w14:paraId="19A75D0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count($this-&gt;db-&gt;get('termin_pks')-&gt;result());</w:t>
            </w:r>
          </w:p>
          <w:p w14:paraId="44A94E9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2E396175" w14:textId="77777777" w:rsidR="006B52B7" w:rsidRPr="006B52B7" w:rsidRDefault="006B52B7" w:rsidP="006B52B7">
            <w:pPr>
              <w:spacing w:line="237" w:lineRule="auto"/>
              <w:ind w:right="26"/>
              <w:rPr>
                <w:rFonts w:ascii="Consolas" w:eastAsia="Consolas" w:hAnsi="Consolas" w:cs="Consolas"/>
                <w:sz w:val="16"/>
              </w:rPr>
            </w:pPr>
          </w:p>
          <w:p w14:paraId="6A5C947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seeThisTermin2($nopks)</w:t>
            </w:r>
          </w:p>
          <w:p w14:paraId="7CB8F76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5EF7A6D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$database = mysqli_connect('localhost', 'root', '', 'bankbjb');</w:t>
            </w:r>
          </w:p>
          <w:p w14:paraId="5DC7AAE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$query = mysqli_query($database, "select * from termin_pks where NO_PKS='$nopks' AND STATUS='UNPAID' order by TERMIN limit 1");</w:t>
            </w:r>
          </w:p>
          <w:p w14:paraId="4FF4D10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$sql = mysqli_fetch_array($query);</w:t>
            </w:r>
          </w:p>
          <w:p w14:paraId="7E04340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$sql;</w:t>
            </w:r>
          </w:p>
          <w:p w14:paraId="024D417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68D475C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paidDate($notermin)</w:t>
            </w:r>
          </w:p>
          <w:p w14:paraId="39B7121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3F3DA8B7"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lastRenderedPageBreak/>
              <w:t xml:space="preserve">        $this-&gt;db-&gt;from('invoice');</w:t>
            </w:r>
          </w:p>
          <w:p w14:paraId="3B7E3C5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$this-&gt;db-&gt;like('NO_PKS', $nopks, 'after');</w:t>
            </w:r>
          </w:p>
          <w:p w14:paraId="74DD907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$this-&gt;db-&gt;where('STATUS', "UNPAID");</w:t>
            </w:r>
          </w:p>
          <w:p w14:paraId="72FD4F7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$this-&gt;db-&gt;order_by('NO_PKS');</w:t>
            </w:r>
          </w:p>
          <w:p w14:paraId="7ADFA29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$this-&gt;db-&gt;limit(4);</w:t>
            </w:r>
          </w:p>
          <w:p w14:paraId="706E3507"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$this-&gt;db-&gt;get()-&gt;result();</w:t>
            </w:r>
          </w:p>
          <w:p w14:paraId="4EF53F35"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3186C33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getGL($k)</w:t>
            </w:r>
          </w:p>
          <w:p w14:paraId="19FC3BE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7C939AE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$this-&gt;db-&gt;where('KELOMPOK =', $k);</w:t>
            </w:r>
          </w:p>
          <w:p w14:paraId="45A9BB4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$this-&gt;db-&gt;get('gl')-&gt;result();</w:t>
            </w:r>
          </w:p>
          <w:p w14:paraId="1B81568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 var_dump($this-&gt;db-&gt;get('gl')-&gt;result());</w:t>
            </w:r>
          </w:p>
          <w:p w14:paraId="4BE03495"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 die;</w:t>
            </w:r>
          </w:p>
          <w:p w14:paraId="734E07E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1392FA1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getRemainingBudget($pks)</w:t>
            </w:r>
          </w:p>
          <w:p w14:paraId="0891533F"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4A335A4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$this-&gt;db-&gt;select("sum(termin_pks.NOMINAL) as anggaranpakai");</w:t>
            </w:r>
          </w:p>
          <w:p w14:paraId="2F1B06B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$this-&gt;db-&gt;where('NO_PKS =', $pks);</w:t>
            </w:r>
          </w:p>
          <w:p w14:paraId="3ADDB22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$this-&gt;db-&gt;get('termin_pks')-&gt;result();</w:t>
            </w:r>
          </w:p>
          <w:p w14:paraId="6607B4C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50AEAB0E" w14:textId="77777777" w:rsidR="006B52B7" w:rsidRPr="006B52B7" w:rsidRDefault="006B52B7" w:rsidP="006B52B7">
            <w:pPr>
              <w:spacing w:line="237" w:lineRule="auto"/>
              <w:ind w:right="26"/>
              <w:rPr>
                <w:rFonts w:ascii="Consolas" w:eastAsia="Consolas" w:hAnsi="Consolas" w:cs="Consolas"/>
                <w:sz w:val="16"/>
              </w:rPr>
            </w:pPr>
          </w:p>
          <w:p w14:paraId="57E5087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getNominal($kodetermin)</w:t>
            </w:r>
          </w:p>
          <w:p w14:paraId="0883531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31167AB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$query = $this-&gt;db-&gt;query('SELECT termin_pks.NOMINAL FROM termin_pks WHERE termin_pks.KODE_TERMIN ="' . $kodetermin . '"');</w:t>
            </w:r>
          </w:p>
          <w:p w14:paraId="466F43A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$query-&gt;row();</w:t>
            </w:r>
          </w:p>
          <w:p w14:paraId="35844BB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2F58AB3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countquery($name = null)</w:t>
            </w:r>
          </w:p>
          <w:p w14:paraId="77ACC4ED"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3A0BAC8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if (!empty($name)) {</w:t>
            </w:r>
          </w:p>
          <w:p w14:paraId="6CE6E81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$this-&gt;db-&gt;select('count(termin_pks.NO_PKS) as n_row');</w:t>
            </w:r>
          </w:p>
          <w:p w14:paraId="7162E93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$this-&gt;db-&gt;like('termin_pks.NO_PKS', $name, 'both');</w:t>
            </w:r>
          </w:p>
          <w:p w14:paraId="7A9AA13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$this-&gt;db-&gt;get('termin_pks')-&gt;result();</w:t>
            </w:r>
          </w:p>
          <w:p w14:paraId="19270BDA"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09FE7A7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$this-&gt;db-&gt;select('count(termin_pks.NO_PKS) as n_row');</w:t>
            </w:r>
          </w:p>
          <w:p w14:paraId="02AC2F8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$this-&gt;db-&gt;get('termin_pks')-&gt;result();</w:t>
            </w:r>
          </w:p>
          <w:p w14:paraId="22A6EAF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788FBDD2" w14:textId="77777777" w:rsidR="006B52B7" w:rsidRPr="006B52B7" w:rsidRDefault="006B52B7" w:rsidP="006B52B7">
            <w:pPr>
              <w:spacing w:line="237" w:lineRule="auto"/>
              <w:ind w:right="26"/>
              <w:rPr>
                <w:rFonts w:ascii="Consolas" w:eastAsia="Consolas" w:hAnsi="Consolas" w:cs="Consolas"/>
                <w:sz w:val="16"/>
              </w:rPr>
            </w:pPr>
          </w:p>
          <w:p w14:paraId="3D7220D1"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public function saveImport($data)</w:t>
            </w:r>
          </w:p>
          <w:p w14:paraId="5E61D1C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69B8E587"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$this-&gt;NO_PKS = $data["NO_PKS"];</w:t>
            </w:r>
          </w:p>
          <w:p w14:paraId="754A5504"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$this-&gt;KODE_TERMIN = uniqid();</w:t>
            </w:r>
          </w:p>
          <w:p w14:paraId="3FAC66A6"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$this-&gt;TERMIN = $data["TERMIN"];</w:t>
            </w:r>
          </w:p>
          <w:p w14:paraId="53EAD33B"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lastRenderedPageBreak/>
              <w:t xml:space="preserve">        $this-&gt;GL = $data["GL"];</w:t>
            </w:r>
          </w:p>
          <w:p w14:paraId="72B671F8"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$this-&gt;KATEGORI = $data["KATEGORI"];</w:t>
            </w:r>
          </w:p>
          <w:p w14:paraId="5C3F3AB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$this-&gt;TGL_TERMIN = $data["TGL_TERMIN"];</w:t>
            </w:r>
          </w:p>
          <w:p w14:paraId="00BD6A69"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$this-&gt;NOMINAL = $data["NOMINAL"];</w:t>
            </w:r>
          </w:p>
          <w:p w14:paraId="7DA7FA62"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$this-&gt;STATUS = $data["STATUS"];</w:t>
            </w:r>
          </w:p>
          <w:p w14:paraId="303D834E"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$this-&gt;INPUT_DATE = $data["INPUT_DATE"];</w:t>
            </w:r>
          </w:p>
          <w:p w14:paraId="42E31689" w14:textId="77777777" w:rsidR="006B52B7" w:rsidRPr="006B52B7" w:rsidRDefault="006B52B7" w:rsidP="006B52B7">
            <w:pPr>
              <w:spacing w:line="237" w:lineRule="auto"/>
              <w:ind w:right="26"/>
              <w:rPr>
                <w:rFonts w:ascii="Consolas" w:eastAsia="Consolas" w:hAnsi="Consolas" w:cs="Consolas"/>
                <w:sz w:val="16"/>
              </w:rPr>
            </w:pPr>
          </w:p>
          <w:p w14:paraId="1CE45F63"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$this-&gt;db-&gt;insert($this-&gt;_table, $this);</w:t>
            </w:r>
          </w:p>
          <w:p w14:paraId="002C15BC"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return $this-&gt;KODE_TERMIN;</w:t>
            </w:r>
          </w:p>
          <w:p w14:paraId="364A8CB0" w14:textId="77777777" w:rsidR="006B52B7" w:rsidRPr="006B52B7" w:rsidRDefault="006B52B7" w:rsidP="006B52B7">
            <w:pPr>
              <w:spacing w:line="237" w:lineRule="auto"/>
              <w:ind w:right="26"/>
              <w:rPr>
                <w:rFonts w:ascii="Consolas" w:eastAsia="Consolas" w:hAnsi="Consolas" w:cs="Consolas"/>
                <w:sz w:val="16"/>
              </w:rPr>
            </w:pPr>
            <w:r w:rsidRPr="006B52B7">
              <w:rPr>
                <w:rFonts w:ascii="Consolas" w:eastAsia="Consolas" w:hAnsi="Consolas" w:cs="Consolas"/>
                <w:sz w:val="16"/>
              </w:rPr>
              <w:t xml:space="preserve">    }</w:t>
            </w:r>
          </w:p>
          <w:p w14:paraId="0BFD9F8B" w14:textId="6C46B40D" w:rsidR="009957EC" w:rsidRDefault="006B52B7" w:rsidP="001C0919">
            <w:pPr>
              <w:ind w:right="26"/>
            </w:pPr>
            <w:r>
              <w:rPr>
                <w:rFonts w:ascii="Consolas" w:eastAsia="Consolas" w:hAnsi="Consolas" w:cs="Consolas"/>
                <w:sz w:val="16"/>
                <w:lang w:val="id-ID"/>
              </w:rPr>
              <w:t>}</w:t>
            </w:r>
            <w:r w:rsidR="00D1442A">
              <w:rPr>
                <w:rFonts w:ascii="Consolas" w:eastAsia="Consolas" w:hAnsi="Consolas" w:cs="Consolas"/>
                <w:sz w:val="16"/>
              </w:rPr>
              <w:t xml:space="preserve"> </w:t>
            </w:r>
          </w:p>
        </w:tc>
      </w:tr>
    </w:tbl>
    <w:p w14:paraId="4EB13F7C" w14:textId="1B7FB339" w:rsidR="00531859" w:rsidRDefault="00531859" w:rsidP="001C0919">
      <w:pPr>
        <w:pStyle w:val="Heading5"/>
        <w:ind w:left="0" w:right="26" w:firstLine="0"/>
      </w:pPr>
    </w:p>
    <w:p w14:paraId="3EC4B5D0" w14:textId="71F0D266" w:rsidR="006B52B7" w:rsidRPr="00F21FB6" w:rsidRDefault="00531859" w:rsidP="00F21FB6">
      <w:pPr>
        <w:rPr>
          <w:rFonts w:ascii="Times New Roman" w:eastAsia="Times New Roman" w:hAnsi="Times New Roman" w:cs="Times New Roman"/>
          <w:b/>
        </w:rPr>
      </w:pPr>
      <w:r>
        <w:br w:type="page"/>
      </w:r>
    </w:p>
    <w:p w14:paraId="16DD02D0" w14:textId="58DCDF22" w:rsidR="009957EC" w:rsidRPr="00F70904" w:rsidRDefault="00D1442A" w:rsidP="00185220">
      <w:pPr>
        <w:pStyle w:val="Heading3"/>
        <w:rPr>
          <w:lang w:val="id-ID"/>
        </w:rPr>
      </w:pPr>
      <w:bookmarkStart w:id="129" w:name="_Toc51503871"/>
      <w:r>
        <w:lastRenderedPageBreak/>
        <w:t>5.1.5</w:t>
      </w:r>
      <w:r>
        <w:rPr>
          <w:rFonts w:ascii="Arial" w:eastAsia="Arial" w:hAnsi="Arial" w:cs="Arial"/>
        </w:rPr>
        <w:t xml:space="preserve"> </w:t>
      </w:r>
      <w:r>
        <w:t xml:space="preserve">Lapisan Model </w:t>
      </w:r>
      <w:r w:rsidR="00F70904">
        <w:rPr>
          <w:i/>
          <w:lang w:val="id-ID"/>
        </w:rPr>
        <w:t>Invoice</w:t>
      </w:r>
      <w:bookmarkEnd w:id="129"/>
    </w:p>
    <w:p w14:paraId="2990D4A1" w14:textId="50C50D9B" w:rsidR="00F70904" w:rsidRDefault="00F70904" w:rsidP="00C32958">
      <w:pPr>
        <w:spacing w:after="12" w:line="248" w:lineRule="auto"/>
        <w:ind w:right="26" w:firstLine="284"/>
        <w:jc w:val="both"/>
      </w:pPr>
      <w:r w:rsidRPr="00AF0EF0">
        <w:rPr>
          <w:rFonts w:ascii="Times New Roman" w:eastAsia="Times New Roman" w:hAnsi="Times New Roman" w:cs="Times New Roman"/>
          <w:lang w:val="id-ID"/>
        </w:rPr>
        <w:t xml:space="preserve">Implementasi lapisan model untuk </w:t>
      </w:r>
      <w:r w:rsidRPr="00F70904">
        <w:rPr>
          <w:rFonts w:ascii="Times New Roman" w:eastAsia="Times New Roman" w:hAnsi="Times New Roman" w:cs="Times New Roman"/>
          <w:i/>
          <w:iCs/>
          <w:lang w:val="id-ID"/>
        </w:rPr>
        <w:t>Invoice</w:t>
      </w:r>
      <w:r>
        <w:rPr>
          <w:rFonts w:ascii="Times New Roman" w:eastAsia="Times New Roman" w:hAnsi="Times New Roman" w:cs="Times New Roman"/>
          <w:lang w:val="id-ID"/>
        </w:rPr>
        <w:t xml:space="preserve"> Termin PKS</w:t>
      </w:r>
      <w:r w:rsidRPr="00AF0EF0">
        <w:rPr>
          <w:rFonts w:ascii="Times New Roman" w:eastAsia="Times New Roman" w:hAnsi="Times New Roman" w:cs="Times New Roman"/>
          <w:lang w:val="id-ID"/>
        </w:rPr>
        <w:t xml:space="preserve"> adalah sebagai berikut.</w:t>
      </w:r>
      <w:r w:rsidRPr="00AF0EF0">
        <w:rPr>
          <w:rFonts w:ascii="Times New Roman" w:eastAsia="Times New Roman" w:hAnsi="Times New Roman" w:cs="Times New Roman"/>
        </w:rPr>
        <w:t xml:space="preserve"> </w:t>
      </w:r>
      <w:r>
        <w:rPr>
          <w:rFonts w:ascii="Times New Roman" w:eastAsia="Times New Roman" w:hAnsi="Times New Roman" w:cs="Times New Roman"/>
          <w:color w:val="FF0000"/>
        </w:rPr>
        <w:t xml:space="preserve"> </w:t>
      </w:r>
    </w:p>
    <w:p w14:paraId="19B13F74" w14:textId="77777777" w:rsidR="009957EC" w:rsidRDefault="00D1442A" w:rsidP="001C0919">
      <w:pPr>
        <w:spacing w:after="0"/>
        <w:ind w:right="26"/>
      </w:pPr>
      <w:r>
        <w:rPr>
          <w:rFonts w:ascii="Times New Roman" w:eastAsia="Times New Roman" w:hAnsi="Times New Roman" w:cs="Times New Roman"/>
          <w:color w:val="FF0000"/>
        </w:rPr>
        <w:t xml:space="preserve"> </w:t>
      </w:r>
    </w:p>
    <w:p w14:paraId="2E4C3BD4" w14:textId="771919E3" w:rsidR="00F43D2A" w:rsidRDefault="00BC3A47" w:rsidP="00F43D2A">
      <w:pPr>
        <w:pStyle w:val="Gambar"/>
      </w:pPr>
      <w:bookmarkStart w:id="130" w:name="_Toc51173211"/>
      <w:r>
        <w:t>Kode Sumber 5.</w:t>
      </w:r>
      <w:r w:rsidR="00F43D2A">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5</w:t>
      </w:r>
      <w:r>
        <w:rPr>
          <w:lang w:val="en-US"/>
        </w:rPr>
        <w:fldChar w:fldCharType="end"/>
      </w:r>
      <w:r w:rsidR="00F43D2A">
        <w:t xml:space="preserve"> </w:t>
      </w:r>
      <w:r w:rsidR="00F43D2A" w:rsidRPr="000A49AE">
        <w:t>Lapisan Model Invoice</w:t>
      </w:r>
      <w:bookmarkEnd w:id="130"/>
    </w:p>
    <w:tbl>
      <w:tblPr>
        <w:tblStyle w:val="TableGrid1"/>
        <w:tblW w:w="5245" w:type="dxa"/>
        <w:tblInd w:w="-5" w:type="dxa"/>
        <w:tblCellMar>
          <w:top w:w="32" w:type="dxa"/>
          <w:left w:w="108" w:type="dxa"/>
          <w:right w:w="93" w:type="dxa"/>
        </w:tblCellMar>
        <w:tblLook w:val="04A0" w:firstRow="1" w:lastRow="0" w:firstColumn="1" w:lastColumn="0" w:noHBand="0" w:noVBand="1"/>
      </w:tblPr>
      <w:tblGrid>
        <w:gridCol w:w="5245"/>
      </w:tblGrid>
      <w:tr w:rsidR="000B17B9" w14:paraId="7A29832C" w14:textId="77777777" w:rsidTr="00F43D2A">
        <w:trPr>
          <w:trHeight w:val="5070"/>
        </w:trPr>
        <w:tc>
          <w:tcPr>
            <w:tcW w:w="5245" w:type="dxa"/>
            <w:tcBorders>
              <w:top w:val="single" w:sz="4" w:space="0" w:color="000000"/>
              <w:left w:val="single" w:sz="4" w:space="0" w:color="000000"/>
              <w:bottom w:val="single" w:sz="4" w:space="0" w:color="000000"/>
              <w:right w:val="single" w:sz="4" w:space="0" w:color="000000"/>
            </w:tcBorders>
          </w:tcPr>
          <w:p w14:paraId="4623992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&lt;?php defined('BASEPATH') or exit('No direct script access allowed');</w:t>
            </w:r>
          </w:p>
          <w:p w14:paraId="5EB7667A" w14:textId="77777777" w:rsidR="00DC33D0" w:rsidRPr="00DC33D0" w:rsidRDefault="00DC33D0" w:rsidP="00DC33D0">
            <w:pPr>
              <w:ind w:right="26"/>
              <w:rPr>
                <w:rFonts w:ascii="Consolas" w:eastAsia="Consolas" w:hAnsi="Consolas" w:cs="Consolas"/>
                <w:sz w:val="16"/>
              </w:rPr>
            </w:pPr>
          </w:p>
          <w:p w14:paraId="3CE3331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class Invoice_model extends CI_Model</w:t>
            </w:r>
          </w:p>
          <w:p w14:paraId="732B818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w:t>
            </w:r>
          </w:p>
          <w:p w14:paraId="6714C3C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private $_table = "pembayaran";</w:t>
            </w:r>
          </w:p>
          <w:p w14:paraId="22A86C50" w14:textId="77777777" w:rsidR="00DC33D0" w:rsidRPr="00DC33D0" w:rsidRDefault="00DC33D0" w:rsidP="00DC33D0">
            <w:pPr>
              <w:ind w:right="26"/>
              <w:rPr>
                <w:rFonts w:ascii="Consolas" w:eastAsia="Consolas" w:hAnsi="Consolas" w:cs="Consolas"/>
                <w:sz w:val="16"/>
              </w:rPr>
            </w:pPr>
          </w:p>
          <w:p w14:paraId="324FEE90"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$INVOICE;</w:t>
            </w:r>
          </w:p>
          <w:p w14:paraId="3F7FD850"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$KODE_TERMIN;</w:t>
            </w:r>
          </w:p>
          <w:p w14:paraId="269A5246"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$TGL_INVOICE;</w:t>
            </w:r>
          </w:p>
          <w:p w14:paraId="09531FC6"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$INPUT_DATE;</w:t>
            </w:r>
          </w:p>
          <w:p w14:paraId="54F6A853" w14:textId="77777777" w:rsidR="00DC33D0" w:rsidRPr="00DC33D0" w:rsidRDefault="00DC33D0" w:rsidP="00DC33D0">
            <w:pPr>
              <w:ind w:right="26"/>
              <w:rPr>
                <w:rFonts w:ascii="Consolas" w:eastAsia="Consolas" w:hAnsi="Consolas" w:cs="Consolas"/>
                <w:sz w:val="16"/>
              </w:rPr>
            </w:pPr>
          </w:p>
          <w:p w14:paraId="15A4573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rules()</w:t>
            </w:r>
          </w:p>
          <w:p w14:paraId="5CB385E4"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6E2467A6"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w:t>
            </w:r>
          </w:p>
          <w:p w14:paraId="05A933C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4733550B"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'field' =&gt; 'INVOICE',</w:t>
            </w:r>
          </w:p>
          <w:p w14:paraId="17527059"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'label' =&gt; 'Invoice',</w:t>
            </w:r>
          </w:p>
          <w:p w14:paraId="50ACC8A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'rules' =&gt; 'required|is_unique[pembayaran.INVOICE]'</w:t>
            </w:r>
          </w:p>
          <w:p w14:paraId="0F9A324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298729C1" w14:textId="77777777" w:rsidR="00DC33D0" w:rsidRPr="00DC33D0" w:rsidRDefault="00DC33D0" w:rsidP="00DC33D0">
            <w:pPr>
              <w:ind w:right="26"/>
              <w:rPr>
                <w:rFonts w:ascii="Consolas" w:eastAsia="Consolas" w:hAnsi="Consolas" w:cs="Consolas"/>
                <w:sz w:val="16"/>
              </w:rPr>
            </w:pPr>
          </w:p>
          <w:p w14:paraId="41599CCB"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25E0DCC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'field' =&gt; 'KODE_TERMIN',</w:t>
            </w:r>
          </w:p>
          <w:p w14:paraId="3E81BD1E"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'label' =&gt; 'Kode Termin',</w:t>
            </w:r>
          </w:p>
          <w:p w14:paraId="1240FC0C"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'rules' =&gt; 'required'</w:t>
            </w:r>
          </w:p>
          <w:p w14:paraId="62120B29"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69430393" w14:textId="77777777" w:rsidR="00DC33D0" w:rsidRPr="00DC33D0" w:rsidRDefault="00DC33D0" w:rsidP="00DC33D0">
            <w:pPr>
              <w:ind w:right="26"/>
              <w:rPr>
                <w:rFonts w:ascii="Consolas" w:eastAsia="Consolas" w:hAnsi="Consolas" w:cs="Consolas"/>
                <w:sz w:val="16"/>
              </w:rPr>
            </w:pPr>
          </w:p>
          <w:p w14:paraId="4AED1CE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0579D4F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'field' =&gt; 'TGL_INVOICE',</w:t>
            </w:r>
          </w:p>
          <w:p w14:paraId="2DEB801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'label' =&gt; 'Tanggal Invoice',</w:t>
            </w:r>
          </w:p>
          <w:p w14:paraId="3E9DB7F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'rules' =&gt; 'required'</w:t>
            </w:r>
          </w:p>
          <w:p w14:paraId="43A74EC1"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04851BA8" w14:textId="77777777" w:rsidR="00DC33D0" w:rsidRPr="00DC33D0" w:rsidRDefault="00DC33D0" w:rsidP="00DC33D0">
            <w:pPr>
              <w:ind w:right="26"/>
              <w:rPr>
                <w:rFonts w:ascii="Consolas" w:eastAsia="Consolas" w:hAnsi="Consolas" w:cs="Consolas"/>
                <w:sz w:val="16"/>
              </w:rPr>
            </w:pPr>
          </w:p>
          <w:p w14:paraId="0182B1D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0DECFBE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5788268E" w14:textId="77777777" w:rsidR="00DC33D0" w:rsidRPr="00DC33D0" w:rsidRDefault="00DC33D0" w:rsidP="00DC33D0">
            <w:pPr>
              <w:ind w:right="26"/>
              <w:rPr>
                <w:rFonts w:ascii="Consolas" w:eastAsia="Consolas" w:hAnsi="Consolas" w:cs="Consolas"/>
                <w:sz w:val="16"/>
              </w:rPr>
            </w:pPr>
          </w:p>
          <w:p w14:paraId="1D3BFAEE"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getAll()</w:t>
            </w:r>
          </w:p>
          <w:p w14:paraId="2116367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6C33F09B"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lastRenderedPageBreak/>
              <w:t xml:space="preserve">        return $this-&gt;db-&gt;query('SELECT pembayaran.INVOICE, termin_pks.NO_PKS, pembayaran.TGL_INVOICE, termin_pks.TERMIN, termin_pks.NOMINAL, pks.NOMINAL_PKS</w:t>
            </w:r>
          </w:p>
          <w:p w14:paraId="1FA25CC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FROM termin_pks, pembayaran, pks</w:t>
            </w:r>
          </w:p>
          <w:p w14:paraId="32CEECEE"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WHERE termin_pks.KODE_TERMIN = pembayaran.KODE_TERMIN AND termin_pks.NO_PKS = pks.NO_PKS</w:t>
            </w:r>
          </w:p>
          <w:p w14:paraId="476432B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ORDER BY termin_pks.NO_PKS, termin_pks.TERMIN ASC')-&gt;result();</w:t>
            </w:r>
          </w:p>
          <w:p w14:paraId="69FB530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69AE041E" w14:textId="77777777" w:rsidR="00DC33D0" w:rsidRPr="00DC33D0" w:rsidRDefault="00DC33D0" w:rsidP="00DC33D0">
            <w:pPr>
              <w:ind w:right="26"/>
              <w:rPr>
                <w:rFonts w:ascii="Consolas" w:eastAsia="Consolas" w:hAnsi="Consolas" w:cs="Consolas"/>
                <w:sz w:val="16"/>
              </w:rPr>
            </w:pPr>
          </w:p>
          <w:p w14:paraId="53E0F06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getPagination($that = null, $limit, $start)</w:t>
            </w:r>
          </w:p>
          <w:p w14:paraId="777382C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256CBA3A"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$response = array();</w:t>
            </w:r>
          </w:p>
          <w:p w14:paraId="573103E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if (!empty($that) || $that == '0') {</w:t>
            </w:r>
          </w:p>
          <w:p w14:paraId="0E6ED384"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$this-&gt;db-&gt;select('*');</w:t>
            </w:r>
          </w:p>
          <w:p w14:paraId="4CB51D5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$this-&gt;db-&gt;like('pks.NO_PKS', $that, 'both');</w:t>
            </w:r>
          </w:p>
          <w:p w14:paraId="5B33306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$this-&gt;db-&gt;join('termin_pks', 'termin_pks.KODE_TERMIN = pembayaran.KODE_TERMIN');</w:t>
            </w:r>
          </w:p>
          <w:p w14:paraId="55D5AAA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$this-&gt;db-&gt;join('pks', 'pks.NO_PKS = termin_pks.NO_PKS');</w:t>
            </w:r>
          </w:p>
          <w:p w14:paraId="010189F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$this-&gt;db-&gt;order_by('pembayaran.INPUT_DATE', 'desc');</w:t>
            </w:r>
          </w:p>
          <w:p w14:paraId="33167769"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$this-&gt;db-&gt;get('pembayaran', $limit, $start)-&gt;result();</w:t>
            </w:r>
          </w:p>
          <w:p w14:paraId="7FEFD733"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2F1FC5F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 Select record</w:t>
            </w:r>
          </w:p>
          <w:p w14:paraId="70FB3FEB"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$this-&gt;db-&gt;select('*');</w:t>
            </w:r>
          </w:p>
          <w:p w14:paraId="71CFFF5F"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$this-&gt;db-&gt;join('termin_pks', 'termin_pks.KODE_TERMIN = pembayaran.KODE_TERMIN');</w:t>
            </w:r>
          </w:p>
          <w:p w14:paraId="5384DA0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$this-&gt;db-&gt;join('pks', 'pks.NO_PKS = termin_pks.NO_PKS');</w:t>
            </w:r>
          </w:p>
          <w:p w14:paraId="2AACCB0F"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$this-&gt;db-&gt;order_by('pembayaran.INPUT_DATE', 'desc');</w:t>
            </w:r>
          </w:p>
          <w:p w14:paraId="41F6BEB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$this-&gt;db-&gt;get('pembayaran', $limit, $start)-&gt;result();</w:t>
            </w:r>
          </w:p>
          <w:p w14:paraId="32002CA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4BBDF442" w14:textId="77777777" w:rsidR="00DC33D0" w:rsidRPr="00DC33D0" w:rsidRDefault="00DC33D0" w:rsidP="00DC33D0">
            <w:pPr>
              <w:ind w:right="26"/>
              <w:rPr>
                <w:rFonts w:ascii="Consolas" w:eastAsia="Consolas" w:hAnsi="Consolas" w:cs="Consolas"/>
                <w:sz w:val="16"/>
              </w:rPr>
            </w:pPr>
          </w:p>
          <w:p w14:paraId="51506FE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save()</w:t>
            </w:r>
          </w:p>
          <w:p w14:paraId="15E1C84A"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11CD6A6B"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$post = $this-&gt;input-&gt;post();</w:t>
            </w:r>
          </w:p>
          <w:p w14:paraId="107852CE"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$this-&gt;INVOICE = $post["INVOICE"];</w:t>
            </w:r>
          </w:p>
          <w:p w14:paraId="730D6AB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$this-&gt;KODE_TERMIN = $post["KODE_TERMIN"];</w:t>
            </w:r>
          </w:p>
          <w:p w14:paraId="64C321E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$this-&gt;TGL_INVOICE = $post["TGL_INVOICE"];</w:t>
            </w:r>
          </w:p>
          <w:p w14:paraId="2CF882D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$this-&gt;INPUT_DATE =  date("Y-m-d h:i:s");</w:t>
            </w:r>
          </w:p>
          <w:p w14:paraId="54C06FD6" w14:textId="77777777" w:rsidR="00DC33D0" w:rsidRPr="00DC33D0" w:rsidRDefault="00DC33D0" w:rsidP="00DC33D0">
            <w:pPr>
              <w:ind w:right="26"/>
              <w:rPr>
                <w:rFonts w:ascii="Consolas" w:eastAsia="Consolas" w:hAnsi="Consolas" w:cs="Consolas"/>
                <w:sz w:val="16"/>
              </w:rPr>
            </w:pPr>
          </w:p>
          <w:p w14:paraId="758F36A3"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$this-&gt;db-&gt;insert($this-&gt;_table, $this);</w:t>
            </w:r>
          </w:p>
          <w:p w14:paraId="122FF983"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lastRenderedPageBreak/>
              <w:t xml:space="preserve">    }</w:t>
            </w:r>
          </w:p>
          <w:p w14:paraId="5583D873" w14:textId="77777777" w:rsidR="00DC33D0" w:rsidRPr="00DC33D0" w:rsidRDefault="00DC33D0" w:rsidP="00DC33D0">
            <w:pPr>
              <w:ind w:right="26"/>
              <w:rPr>
                <w:rFonts w:ascii="Consolas" w:eastAsia="Consolas" w:hAnsi="Consolas" w:cs="Consolas"/>
                <w:sz w:val="16"/>
              </w:rPr>
            </w:pPr>
          </w:p>
          <w:p w14:paraId="3E13A704"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getThis($INVOICE)</w:t>
            </w:r>
          </w:p>
          <w:p w14:paraId="12FB2C3B"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48DC9CD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$this-&gt;db-&gt;get_where($this-&gt;_table, ["INVOICE" =&gt; $INVOICE])-&gt;row();</w:t>
            </w:r>
          </w:p>
          <w:p w14:paraId="527AA46C"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4602B0C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edit()</w:t>
            </w:r>
          </w:p>
          <w:p w14:paraId="7044B18F"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165CB10A"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$post = $this-&gt;input-&gt;post();</w:t>
            </w:r>
          </w:p>
          <w:p w14:paraId="7D008A4C"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$this-&gt;INVOICE = $post["INVOICE"];</w:t>
            </w:r>
          </w:p>
          <w:p w14:paraId="18C6724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$this-&gt;NO_PKS = $post["NO_PKS"];</w:t>
            </w:r>
          </w:p>
          <w:p w14:paraId="101A1024"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$this-&gt;TGL_INVOICE = $post["TGL_INVOICE"];</w:t>
            </w:r>
          </w:p>
          <w:p w14:paraId="52E9F77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$this-&gt;TERMIN = $post["TERMIN"];</w:t>
            </w:r>
          </w:p>
          <w:p w14:paraId="74C7678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$this-&gt;NOMINAL_BAYAR = $post["NOMINAL_BAYAR"];</w:t>
            </w:r>
          </w:p>
          <w:p w14:paraId="20DB4A9C"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$this-&gt;db-&gt;update($this-&gt;_table, $this, array('INVOICE' =&gt; $post['INVOICE']));</w:t>
            </w:r>
          </w:p>
          <w:p w14:paraId="17CA0EBA"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3DA3B70F" w14:textId="77777777" w:rsidR="00DC33D0" w:rsidRPr="00DC33D0" w:rsidRDefault="00DC33D0" w:rsidP="00DC33D0">
            <w:pPr>
              <w:ind w:right="26"/>
              <w:rPr>
                <w:rFonts w:ascii="Consolas" w:eastAsia="Consolas" w:hAnsi="Consolas" w:cs="Consolas"/>
                <w:sz w:val="16"/>
              </w:rPr>
            </w:pPr>
          </w:p>
          <w:p w14:paraId="4CB28AD9"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delete($INVOICE)</w:t>
            </w:r>
          </w:p>
          <w:p w14:paraId="78857CD9"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34137EC1"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$this-&gt;db-&gt;delete($this-&gt;_table, array("INVOICE" =&gt; $INVOICE));</w:t>
            </w:r>
          </w:p>
          <w:p w14:paraId="6AF2779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72E2047D" w14:textId="77777777" w:rsidR="00DC33D0" w:rsidRPr="00DC33D0" w:rsidRDefault="00DC33D0" w:rsidP="00DC33D0">
            <w:pPr>
              <w:ind w:right="26"/>
              <w:rPr>
                <w:rFonts w:ascii="Consolas" w:eastAsia="Consolas" w:hAnsi="Consolas" w:cs="Consolas"/>
                <w:sz w:val="16"/>
              </w:rPr>
            </w:pPr>
          </w:p>
          <w:p w14:paraId="63D3115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checktermin($NOPKS)</w:t>
            </w:r>
          </w:p>
          <w:p w14:paraId="334D200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 // return sisa termin</w:t>
            </w:r>
          </w:p>
          <w:p w14:paraId="30D29C30"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$status_unpaid = "UNPAID";</w:t>
            </w:r>
          </w:p>
          <w:p w14:paraId="1ABEA9A4"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$unpaid_stats = array("NO_PKS" =&gt; $NOPKS, "STATUS" =&gt; $status_unpaid);</w:t>
            </w:r>
          </w:p>
          <w:p w14:paraId="1F7EC801"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$this-&gt;db-&gt;select("TERMIN");</w:t>
            </w:r>
          </w:p>
          <w:p w14:paraId="5DCB968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$this-&gt;db-&gt;where($unpaid_stats);</w:t>
            </w:r>
          </w:p>
          <w:p w14:paraId="665A431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$this-&gt;db-&gt;order_by("TERMIN", 'asc');</w:t>
            </w:r>
          </w:p>
          <w:p w14:paraId="2FCC638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$this-&gt;db-&gt;limit(1);</w:t>
            </w:r>
          </w:p>
          <w:p w14:paraId="4F1234C3"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$checktermin = $this-&gt;db-&gt;get('termin');</w:t>
            </w:r>
          </w:p>
          <w:p w14:paraId="087F021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//jika tidak ada termin yang belum dibayar</w:t>
            </w:r>
          </w:p>
          <w:p w14:paraId="0B7F2F3B"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if (!empty($checktermin-&gt;num_row())) { //</w:t>
            </w:r>
          </w:p>
          <w:p w14:paraId="294390E0"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$checktermin; //termin yang belum di bayar</w:t>
            </w:r>
          </w:p>
          <w:p w14:paraId="20199BD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 else {</w:t>
            </w:r>
          </w:p>
          <w:p w14:paraId="117B94D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0; //termin 0</w:t>
            </w:r>
          </w:p>
          <w:p w14:paraId="4D09D5DE"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0D5E96B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00C8C7FF" w14:textId="77777777" w:rsidR="00DC33D0" w:rsidRPr="00DC33D0" w:rsidRDefault="00DC33D0" w:rsidP="00DC33D0">
            <w:pPr>
              <w:ind w:right="26"/>
              <w:rPr>
                <w:rFonts w:ascii="Consolas" w:eastAsia="Consolas" w:hAnsi="Consolas" w:cs="Consolas"/>
                <w:sz w:val="16"/>
              </w:rPr>
            </w:pPr>
          </w:p>
          <w:p w14:paraId="31AD2920"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seeThisTermin($nopks)</w:t>
            </w:r>
          </w:p>
          <w:p w14:paraId="5B0F7FE6"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7CAA86A3"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$this-&gt;db-&gt;from('termin_pks');</w:t>
            </w:r>
          </w:p>
          <w:p w14:paraId="34FC08E9"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$this-&gt;db-&gt;like('NO_PKS', $nopks, 'after');</w:t>
            </w:r>
          </w:p>
          <w:p w14:paraId="43EEA97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lastRenderedPageBreak/>
              <w:t xml:space="preserve">        $this-&gt;db-&gt;where('STATUS', "UNPAID");</w:t>
            </w:r>
          </w:p>
          <w:p w14:paraId="35E8E7E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$this-&gt;db-&gt;order_by('NO_PKS');</w:t>
            </w:r>
          </w:p>
          <w:p w14:paraId="4314FA9B"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$this-&gt;db-&gt;limit(4);</w:t>
            </w:r>
          </w:p>
          <w:p w14:paraId="16DEF1EA"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$this-&gt;db-&gt;get()-&gt;result();</w:t>
            </w:r>
          </w:p>
          <w:p w14:paraId="01F35D2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704A3F8B" w14:textId="77777777" w:rsidR="00DC33D0" w:rsidRPr="00DC33D0" w:rsidRDefault="00DC33D0" w:rsidP="00DC33D0">
            <w:pPr>
              <w:ind w:right="26"/>
              <w:rPr>
                <w:rFonts w:ascii="Consolas" w:eastAsia="Consolas" w:hAnsi="Consolas" w:cs="Consolas"/>
                <w:sz w:val="16"/>
              </w:rPr>
            </w:pPr>
          </w:p>
          <w:p w14:paraId="6B749A2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countquery($that = null)</w:t>
            </w:r>
          </w:p>
          <w:p w14:paraId="734BA9A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38B86EDE"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if (!empty($that) || $that == '0') {</w:t>
            </w:r>
          </w:p>
          <w:p w14:paraId="1682169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$this-&gt;db-&gt;select('count(INVOICE) as n_row');</w:t>
            </w:r>
          </w:p>
          <w:p w14:paraId="17A94D77"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$this-&gt;db-&gt;like('pks.NO_PKS', $that, 'both');</w:t>
            </w:r>
          </w:p>
          <w:p w14:paraId="550D80F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$this-&gt;db-&gt;join('termin_pks', 'termin_pks.KODE_TERMIN = pembayaran.KODE_TERMIN');</w:t>
            </w:r>
          </w:p>
          <w:p w14:paraId="02190FB9"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$this-&gt;db-&gt;join('pks', 'pks.NO_PKS = termin_pks.NO_PKS');</w:t>
            </w:r>
          </w:p>
          <w:p w14:paraId="167CE21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$this-&gt;db-&gt;order_by('pembayaran.INPUT_DATE', 'desc');</w:t>
            </w:r>
          </w:p>
          <w:p w14:paraId="4FFA0A1C"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$this-&gt;db-&gt;get('pembayaran')-&gt;result();</w:t>
            </w:r>
          </w:p>
          <w:p w14:paraId="4662B3C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5397D0CD"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 Select record</w:t>
            </w:r>
          </w:p>
          <w:p w14:paraId="02323DD1"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$this-&gt;db-&gt;select('count(INVOICE) as n_row');</w:t>
            </w:r>
          </w:p>
          <w:p w14:paraId="5C7A194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$this-&gt;db-&gt;join('termin_pks', 'termin_pks.KODE_TERMIN = pembayaran.KODE_TERMIN');</w:t>
            </w:r>
          </w:p>
          <w:p w14:paraId="53285B90"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$this-&gt;db-&gt;join('pks', 'pks.NO_PKS = termin_pks.NO_PKS');</w:t>
            </w:r>
          </w:p>
          <w:p w14:paraId="4E4D7895"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$this-&gt;db-&gt;order_by('pembayaran.INPUT_DATE', 'desc');</w:t>
            </w:r>
          </w:p>
          <w:p w14:paraId="0D17BABB"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return $this-&gt;db-&gt;get('pembayaran')-&gt;result();</w:t>
            </w:r>
          </w:p>
          <w:p w14:paraId="6263602A"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196D08FF" w14:textId="77777777" w:rsidR="00DC33D0" w:rsidRPr="00DC33D0" w:rsidRDefault="00DC33D0" w:rsidP="00DC33D0">
            <w:pPr>
              <w:ind w:right="26"/>
              <w:rPr>
                <w:rFonts w:ascii="Consolas" w:eastAsia="Consolas" w:hAnsi="Consolas" w:cs="Consolas"/>
                <w:sz w:val="16"/>
              </w:rPr>
            </w:pPr>
          </w:p>
          <w:p w14:paraId="06FEDB0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public function saveImport($data, $kode_termin)</w:t>
            </w:r>
          </w:p>
          <w:p w14:paraId="7A2584D0"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0C6527A3"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$this-&gt;INVOICE = $data["INVOICE"];</w:t>
            </w:r>
          </w:p>
          <w:p w14:paraId="1FAE464C"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$this-&gt;KODE_TERMIN = $kode_termin;</w:t>
            </w:r>
          </w:p>
          <w:p w14:paraId="7BCBA04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$this-&gt;TGL_INVOICE = $data["TGL_INVOICE"];</w:t>
            </w:r>
          </w:p>
          <w:p w14:paraId="4DD0DFB8"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$this-&gt;INPUT_DATE = $data["INPUT_DATE"];</w:t>
            </w:r>
          </w:p>
          <w:p w14:paraId="61236F88" w14:textId="77777777" w:rsidR="00DC33D0" w:rsidRPr="00DC33D0" w:rsidRDefault="00DC33D0" w:rsidP="00DC33D0">
            <w:pPr>
              <w:ind w:right="26"/>
              <w:rPr>
                <w:rFonts w:ascii="Consolas" w:eastAsia="Consolas" w:hAnsi="Consolas" w:cs="Consolas"/>
                <w:sz w:val="16"/>
              </w:rPr>
            </w:pPr>
          </w:p>
          <w:p w14:paraId="277A9E82"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$this-&gt;db-&gt;insert($this-&gt;_table, $this);</w:t>
            </w:r>
          </w:p>
          <w:p w14:paraId="261F9C7F" w14:textId="77777777" w:rsidR="00DC33D0" w:rsidRPr="00DC33D0" w:rsidRDefault="00DC33D0" w:rsidP="00DC33D0">
            <w:pPr>
              <w:ind w:right="26"/>
              <w:rPr>
                <w:rFonts w:ascii="Consolas" w:eastAsia="Consolas" w:hAnsi="Consolas" w:cs="Consolas"/>
                <w:sz w:val="16"/>
              </w:rPr>
            </w:pPr>
            <w:r w:rsidRPr="00DC33D0">
              <w:rPr>
                <w:rFonts w:ascii="Consolas" w:eastAsia="Consolas" w:hAnsi="Consolas" w:cs="Consolas"/>
                <w:sz w:val="16"/>
              </w:rPr>
              <w:t xml:space="preserve">    }</w:t>
            </w:r>
          </w:p>
          <w:p w14:paraId="31CC0005" w14:textId="25C3819D" w:rsidR="009957EC" w:rsidRDefault="00DC33D0" w:rsidP="00DC33D0">
            <w:pPr>
              <w:ind w:right="26"/>
            </w:pPr>
            <w:r w:rsidRPr="00DC33D0">
              <w:rPr>
                <w:rFonts w:ascii="Consolas" w:eastAsia="Consolas" w:hAnsi="Consolas" w:cs="Consolas"/>
                <w:sz w:val="16"/>
              </w:rPr>
              <w:t>}</w:t>
            </w:r>
          </w:p>
        </w:tc>
      </w:tr>
    </w:tbl>
    <w:p w14:paraId="259A3A81" w14:textId="77777777" w:rsidR="009957EC" w:rsidRDefault="009957EC" w:rsidP="001C0919">
      <w:pPr>
        <w:spacing w:after="0"/>
        <w:ind w:right="26"/>
      </w:pPr>
    </w:p>
    <w:p w14:paraId="552A37AA" w14:textId="5441D775" w:rsidR="009957EC" w:rsidRDefault="00D1442A" w:rsidP="00185220">
      <w:pPr>
        <w:pStyle w:val="Heading3"/>
      </w:pPr>
      <w:bookmarkStart w:id="131" w:name="_Toc51503872"/>
      <w:r>
        <w:t>5.1.6</w:t>
      </w:r>
      <w:r>
        <w:rPr>
          <w:rFonts w:ascii="Arial" w:eastAsia="Arial" w:hAnsi="Arial" w:cs="Arial"/>
        </w:rPr>
        <w:t xml:space="preserve"> </w:t>
      </w:r>
      <w:r>
        <w:t xml:space="preserve">Lapisan Model </w:t>
      </w:r>
      <w:r w:rsidR="00531859">
        <w:rPr>
          <w:lang w:val="id-ID"/>
        </w:rPr>
        <w:t>Vendor</w:t>
      </w:r>
      <w:bookmarkEnd w:id="131"/>
      <w:r>
        <w:t xml:space="preserve"> </w:t>
      </w:r>
    </w:p>
    <w:p w14:paraId="3CE53571" w14:textId="03EEDAC2" w:rsidR="009957EC" w:rsidRDefault="00F21FB6" w:rsidP="00C32958">
      <w:pPr>
        <w:spacing w:after="0"/>
        <w:ind w:right="26" w:firstLine="284"/>
        <w:rPr>
          <w:rFonts w:ascii="Times New Roman" w:eastAsia="Times New Roman" w:hAnsi="Times New Roman" w:cs="Times New Roman"/>
        </w:rPr>
      </w:pPr>
      <w:r w:rsidRPr="00AF0EF0">
        <w:rPr>
          <w:rFonts w:ascii="Times New Roman" w:eastAsia="Times New Roman" w:hAnsi="Times New Roman" w:cs="Times New Roman"/>
          <w:lang w:val="id-ID"/>
        </w:rPr>
        <w:t xml:space="preserve">Implementasi lapisan model untuk </w:t>
      </w:r>
      <w:r>
        <w:rPr>
          <w:rFonts w:ascii="Times New Roman" w:eastAsia="Times New Roman" w:hAnsi="Times New Roman" w:cs="Times New Roman"/>
          <w:lang w:val="id-ID"/>
        </w:rPr>
        <w:t>mengelola vendor</w:t>
      </w:r>
      <w:r w:rsidRPr="00AF0EF0">
        <w:rPr>
          <w:rFonts w:ascii="Times New Roman" w:eastAsia="Times New Roman" w:hAnsi="Times New Roman" w:cs="Times New Roman"/>
          <w:lang w:val="id-ID"/>
        </w:rPr>
        <w:t xml:space="preserve"> adalah sebagai berikut</w:t>
      </w:r>
      <w:r w:rsidR="00D1442A">
        <w:rPr>
          <w:rFonts w:ascii="Times New Roman" w:eastAsia="Times New Roman" w:hAnsi="Times New Roman" w:cs="Times New Roman"/>
        </w:rPr>
        <w:t xml:space="preserve"> </w:t>
      </w:r>
    </w:p>
    <w:p w14:paraId="47DE322B" w14:textId="728894FB" w:rsidR="00F43D2A" w:rsidRDefault="00F43D2A" w:rsidP="00957D91">
      <w:pPr>
        <w:pStyle w:val="Gambar"/>
      </w:pPr>
      <w:r>
        <w:rPr>
          <w:rFonts w:ascii="Times New Roman" w:eastAsia="Times New Roman" w:hAnsi="Times New Roman" w:cs="Times New Roman"/>
        </w:rPr>
        <w:br w:type="page"/>
      </w:r>
      <w:bookmarkStart w:id="132" w:name="_Toc51173212"/>
      <w:r w:rsidR="00BC3A47">
        <w:rPr>
          <w:rFonts w:ascii="Times New Roman" w:eastAsia="Times New Roman" w:hAnsi="Times New Roman" w:cs="Times New Roman"/>
        </w:rPr>
        <w:lastRenderedPageBreak/>
        <w:t>Kode Sumber 5.</w:t>
      </w:r>
      <w:r>
        <w:t xml:space="preserve"> </w:t>
      </w:r>
      <w:r w:rsidR="00C81A1A">
        <w:rPr>
          <w:lang w:val="en-US"/>
        </w:rPr>
        <w:t>5.</w:t>
      </w:r>
      <w:r w:rsidR="00BC3A47">
        <w:rPr>
          <w:lang w:val="en-US"/>
        </w:rPr>
        <w:fldChar w:fldCharType="begin"/>
      </w:r>
      <w:r w:rsidR="00BC3A47">
        <w:rPr>
          <w:lang w:val="en-US"/>
        </w:rPr>
        <w:instrText xml:space="preserve"> SEQ Kode_Sumber_5. \* ARABIC </w:instrText>
      </w:r>
      <w:r w:rsidR="00BC3A47">
        <w:rPr>
          <w:lang w:val="en-US"/>
        </w:rPr>
        <w:fldChar w:fldCharType="separate"/>
      </w:r>
      <w:r w:rsidR="00BF546C">
        <w:rPr>
          <w:noProof/>
          <w:lang w:val="en-US"/>
        </w:rPr>
        <w:t>6</w:t>
      </w:r>
      <w:r w:rsidR="00BC3A47">
        <w:rPr>
          <w:lang w:val="en-US"/>
        </w:rPr>
        <w:fldChar w:fldCharType="end"/>
      </w:r>
      <w:r>
        <w:t xml:space="preserve"> </w:t>
      </w:r>
      <w:r w:rsidRPr="00C463AF">
        <w:t>Lapisan Model Vendor</w:t>
      </w:r>
      <w:bookmarkEnd w:id="132"/>
    </w:p>
    <w:tbl>
      <w:tblPr>
        <w:tblStyle w:val="TableGrid1"/>
        <w:tblW w:w="5270" w:type="dxa"/>
        <w:tblInd w:w="-5" w:type="dxa"/>
        <w:tblCellMar>
          <w:top w:w="34" w:type="dxa"/>
          <w:left w:w="108" w:type="dxa"/>
          <w:right w:w="93" w:type="dxa"/>
        </w:tblCellMar>
        <w:tblLook w:val="04A0" w:firstRow="1" w:lastRow="0" w:firstColumn="1" w:lastColumn="0" w:noHBand="0" w:noVBand="1"/>
      </w:tblPr>
      <w:tblGrid>
        <w:gridCol w:w="5270"/>
      </w:tblGrid>
      <w:tr w:rsidR="000B17B9" w14:paraId="7AD79EFF" w14:textId="77777777" w:rsidTr="00F43D2A">
        <w:trPr>
          <w:trHeight w:val="4133"/>
        </w:trPr>
        <w:tc>
          <w:tcPr>
            <w:tcW w:w="5270" w:type="dxa"/>
            <w:tcBorders>
              <w:top w:val="single" w:sz="4" w:space="0" w:color="000000"/>
              <w:left w:val="single" w:sz="4" w:space="0" w:color="000000"/>
              <w:bottom w:val="single" w:sz="4" w:space="0" w:color="000000"/>
              <w:right w:val="single" w:sz="4" w:space="0" w:color="000000"/>
            </w:tcBorders>
          </w:tcPr>
          <w:p w14:paraId="3FA9149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&lt;?php defined('BASEPATH') or exit('No direct script access allowed');</w:t>
            </w:r>
          </w:p>
          <w:p w14:paraId="5488C89D" w14:textId="77777777" w:rsidR="000767D5" w:rsidRPr="000767D5" w:rsidRDefault="000767D5" w:rsidP="000767D5">
            <w:pPr>
              <w:spacing w:line="237" w:lineRule="auto"/>
              <w:ind w:right="26"/>
              <w:rPr>
                <w:rFonts w:ascii="Consolas" w:eastAsia="Consolas" w:hAnsi="Consolas" w:cs="Consolas"/>
                <w:sz w:val="16"/>
              </w:rPr>
            </w:pPr>
          </w:p>
          <w:p w14:paraId="1E85195C"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class Vendor_model extends CI_Model</w:t>
            </w:r>
          </w:p>
          <w:p w14:paraId="732AAE98"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w:t>
            </w:r>
          </w:p>
          <w:p w14:paraId="4778E4B2"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private $_table = "vendor";</w:t>
            </w:r>
          </w:p>
          <w:p w14:paraId="03EA54AA" w14:textId="77777777" w:rsidR="000767D5" w:rsidRPr="000767D5" w:rsidRDefault="000767D5" w:rsidP="000767D5">
            <w:pPr>
              <w:spacing w:line="237" w:lineRule="auto"/>
              <w:ind w:right="26"/>
              <w:rPr>
                <w:rFonts w:ascii="Consolas" w:eastAsia="Consolas" w:hAnsi="Consolas" w:cs="Consolas"/>
                <w:sz w:val="16"/>
              </w:rPr>
            </w:pPr>
          </w:p>
          <w:p w14:paraId="4FBEA29F"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$KODE_VENDOR;</w:t>
            </w:r>
          </w:p>
          <w:p w14:paraId="5F7195B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$nama_vendor;</w:t>
            </w:r>
          </w:p>
          <w:p w14:paraId="2388584E" w14:textId="77777777" w:rsidR="000767D5" w:rsidRPr="000767D5" w:rsidRDefault="000767D5" w:rsidP="000767D5">
            <w:pPr>
              <w:spacing w:line="237" w:lineRule="auto"/>
              <w:ind w:right="26"/>
              <w:rPr>
                <w:rFonts w:ascii="Consolas" w:eastAsia="Consolas" w:hAnsi="Consolas" w:cs="Consolas"/>
                <w:sz w:val="16"/>
              </w:rPr>
            </w:pPr>
          </w:p>
          <w:p w14:paraId="40B07A3C"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rules()</w:t>
            </w:r>
          </w:p>
          <w:p w14:paraId="4D4E17BA"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47F122CC"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w:t>
            </w:r>
          </w:p>
          <w:p w14:paraId="08D0B8FD"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4A558352"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'field' =&gt; 'nama_vendor',</w:t>
            </w:r>
          </w:p>
          <w:p w14:paraId="4D9BD09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'label' =&gt; 'Nama Vendor',</w:t>
            </w:r>
          </w:p>
          <w:p w14:paraId="6D9DBE44"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'rules' =&gt; 'trim|required|is_unique[vendor.nama_vendor]'</w:t>
            </w:r>
          </w:p>
          <w:p w14:paraId="5799243F"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2910744F"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774AB1F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079B5F6D" w14:textId="77777777" w:rsidR="000767D5" w:rsidRPr="000767D5" w:rsidRDefault="000767D5" w:rsidP="000767D5">
            <w:pPr>
              <w:spacing w:line="237" w:lineRule="auto"/>
              <w:ind w:right="26"/>
              <w:rPr>
                <w:rFonts w:ascii="Consolas" w:eastAsia="Consolas" w:hAnsi="Consolas" w:cs="Consolas"/>
                <w:sz w:val="16"/>
              </w:rPr>
            </w:pPr>
          </w:p>
          <w:p w14:paraId="6EA89FB4"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getAll()</w:t>
            </w:r>
          </w:p>
          <w:p w14:paraId="5603A4B1"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64D1EE2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$this-&gt;db-&gt;get($this-&gt;_table)-&gt;result();</w:t>
            </w:r>
          </w:p>
          <w:p w14:paraId="64A9E518"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64C6B9E2" w14:textId="77777777" w:rsidR="000767D5" w:rsidRPr="000767D5" w:rsidRDefault="000767D5" w:rsidP="000767D5">
            <w:pPr>
              <w:spacing w:line="237" w:lineRule="auto"/>
              <w:ind w:right="26"/>
              <w:rPr>
                <w:rFonts w:ascii="Consolas" w:eastAsia="Consolas" w:hAnsi="Consolas" w:cs="Consolas"/>
                <w:sz w:val="16"/>
              </w:rPr>
            </w:pPr>
          </w:p>
          <w:p w14:paraId="36D6101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getPagination($that = null, $limit, $start)</w:t>
            </w:r>
          </w:p>
          <w:p w14:paraId="4D33CE91"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578881D1"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$response = array();</w:t>
            </w:r>
          </w:p>
          <w:p w14:paraId="2AE91368"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if (!empty($that) || $that == '0') {</w:t>
            </w:r>
          </w:p>
          <w:p w14:paraId="4A9A4683"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$this-&gt;db-&gt;select('*');</w:t>
            </w:r>
          </w:p>
          <w:p w14:paraId="1B8FDF3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$this-&gt;db-&gt;like('nama_vendor', $that, 'both');</w:t>
            </w:r>
          </w:p>
          <w:p w14:paraId="79740438"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$this-&gt;db-&gt;order_by('nama_vendor', 'asc');</w:t>
            </w:r>
          </w:p>
          <w:p w14:paraId="72D2C91C"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$this-&gt;db-&gt;get('vendor', $limit, $start)-&gt;result();</w:t>
            </w:r>
          </w:p>
          <w:p w14:paraId="1B7A1F4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370D9944"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 Select record</w:t>
            </w:r>
          </w:p>
          <w:p w14:paraId="1FBD9654"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$this-&gt;db-&gt;select('*');</w:t>
            </w:r>
          </w:p>
          <w:p w14:paraId="473CD913"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$this-&gt;db-&gt;order_by('nama_vendor', 'asc');</w:t>
            </w:r>
          </w:p>
          <w:p w14:paraId="04608F77"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$this-&gt;db-&gt;get('vendor', $limit, $start)-&gt;result();</w:t>
            </w:r>
          </w:p>
          <w:p w14:paraId="076C6861"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64ED01CA" w14:textId="77777777" w:rsidR="000767D5" w:rsidRPr="000767D5" w:rsidRDefault="000767D5" w:rsidP="000767D5">
            <w:pPr>
              <w:spacing w:line="237" w:lineRule="auto"/>
              <w:ind w:right="26"/>
              <w:rPr>
                <w:rFonts w:ascii="Consolas" w:eastAsia="Consolas" w:hAnsi="Consolas" w:cs="Consolas"/>
                <w:sz w:val="16"/>
              </w:rPr>
            </w:pPr>
          </w:p>
          <w:p w14:paraId="736A9731"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update($vendor = null)</w:t>
            </w:r>
          </w:p>
          <w:p w14:paraId="5B3739D2"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lastRenderedPageBreak/>
              <w:t xml:space="preserve">    {</w:t>
            </w:r>
          </w:p>
          <w:p w14:paraId="70B2136A"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$post = $this-&gt;input-&gt;post();</w:t>
            </w:r>
          </w:p>
          <w:p w14:paraId="7A9FB973"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$this-&gt;KODE_VENDOR = $post["KODE_VENDOR"];</w:t>
            </w:r>
          </w:p>
          <w:p w14:paraId="5C9A590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$this-&gt;nama_vendor = $post["nama_vendor"];</w:t>
            </w:r>
          </w:p>
          <w:p w14:paraId="28554851"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$this-&gt;db-&gt;set("nama_vendor", $post["nama_vendor"]);</w:t>
            </w:r>
          </w:p>
          <w:p w14:paraId="6AC413C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$this-&gt;db-&gt;where("KODE_VENDOR", $post["KODE_VENDOR"]);</w:t>
            </w:r>
          </w:p>
          <w:p w14:paraId="7F38B181"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$this-&gt;db-&gt;update('vendor');</w:t>
            </w:r>
          </w:p>
          <w:p w14:paraId="3CFEA2B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$this-&gt;KODE_VENDOR;</w:t>
            </w:r>
          </w:p>
          <w:p w14:paraId="0FB616B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5791123D" w14:textId="77777777" w:rsidR="000767D5" w:rsidRPr="000767D5" w:rsidRDefault="000767D5" w:rsidP="000767D5">
            <w:pPr>
              <w:spacing w:line="237" w:lineRule="auto"/>
              <w:ind w:right="26"/>
              <w:rPr>
                <w:rFonts w:ascii="Consolas" w:eastAsia="Consolas" w:hAnsi="Consolas" w:cs="Consolas"/>
                <w:sz w:val="16"/>
              </w:rPr>
            </w:pPr>
          </w:p>
          <w:p w14:paraId="73757FC1" w14:textId="77777777" w:rsidR="000767D5" w:rsidRPr="000767D5" w:rsidRDefault="000767D5" w:rsidP="000767D5">
            <w:pPr>
              <w:spacing w:line="237" w:lineRule="auto"/>
              <w:ind w:right="26"/>
              <w:rPr>
                <w:rFonts w:ascii="Consolas" w:eastAsia="Consolas" w:hAnsi="Consolas" w:cs="Consolas"/>
                <w:sz w:val="16"/>
              </w:rPr>
            </w:pPr>
          </w:p>
          <w:p w14:paraId="7DB307E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save()</w:t>
            </w:r>
          </w:p>
          <w:p w14:paraId="5842D4E6"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16EE6D6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$post = $this-&gt;input-&gt;post();</w:t>
            </w:r>
          </w:p>
          <w:p w14:paraId="53E6ABFA"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$this-&gt;KODE_VENDOR = uniqid();</w:t>
            </w:r>
          </w:p>
          <w:p w14:paraId="5360873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$this-&gt;nama_vendor = $post["nama_vendor"];</w:t>
            </w:r>
          </w:p>
          <w:p w14:paraId="392F0F7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$this-&gt;db-&gt;insert($this-&gt;_table, $this);</w:t>
            </w:r>
          </w:p>
          <w:p w14:paraId="5D70DF3B"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$this-&gt;KODE_VENDOR;</w:t>
            </w:r>
          </w:p>
          <w:p w14:paraId="4E30D192"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41E4A089" w14:textId="77777777" w:rsidR="000767D5" w:rsidRPr="000767D5" w:rsidRDefault="000767D5" w:rsidP="000767D5">
            <w:pPr>
              <w:spacing w:line="237" w:lineRule="auto"/>
              <w:ind w:right="26"/>
              <w:rPr>
                <w:rFonts w:ascii="Consolas" w:eastAsia="Consolas" w:hAnsi="Consolas" w:cs="Consolas"/>
                <w:sz w:val="16"/>
              </w:rPr>
            </w:pPr>
          </w:p>
          <w:p w14:paraId="7AEF811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getById($kodev)</w:t>
            </w:r>
          </w:p>
          <w:p w14:paraId="5137F04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6A089732"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$this-&gt;db-&gt;get_where($this-&gt;_table, ["KODE_VENDOR" =&gt; $kodev])-&gt;row();</w:t>
            </w:r>
          </w:p>
          <w:p w14:paraId="669D5219"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3C63695E" w14:textId="77777777" w:rsidR="000767D5" w:rsidRPr="000767D5" w:rsidRDefault="000767D5" w:rsidP="000767D5">
            <w:pPr>
              <w:spacing w:line="237" w:lineRule="auto"/>
              <w:ind w:right="26"/>
              <w:rPr>
                <w:rFonts w:ascii="Consolas" w:eastAsia="Consolas" w:hAnsi="Consolas" w:cs="Consolas"/>
                <w:sz w:val="16"/>
              </w:rPr>
            </w:pPr>
          </w:p>
          <w:p w14:paraId="4CCDFE49"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getByNama($kodev)</w:t>
            </w:r>
          </w:p>
          <w:p w14:paraId="15A106C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5D8D7BA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$hasil = $this-&gt;db-&gt;get_where($this-&gt;_table, ["NAMA_VENDOR" =&gt; $kodev])-&gt;row();</w:t>
            </w:r>
          </w:p>
          <w:p w14:paraId="17CD5F1B"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$hasil-&gt;KODE_VENDOR;</w:t>
            </w:r>
          </w:p>
          <w:p w14:paraId="3CC65372"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1F7BFE94" w14:textId="77777777" w:rsidR="000767D5" w:rsidRPr="000767D5" w:rsidRDefault="000767D5" w:rsidP="000767D5">
            <w:pPr>
              <w:spacing w:line="237" w:lineRule="auto"/>
              <w:ind w:right="26"/>
              <w:rPr>
                <w:rFonts w:ascii="Consolas" w:eastAsia="Consolas" w:hAnsi="Consolas" w:cs="Consolas"/>
                <w:sz w:val="16"/>
              </w:rPr>
            </w:pPr>
          </w:p>
          <w:p w14:paraId="72E23626"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delete($kodev)</w:t>
            </w:r>
          </w:p>
          <w:p w14:paraId="6B444D7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365C72DF"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$this-&gt;db-&gt;delete($this-&gt;_table, array("KODE_VENDOR" =&gt; $kodev));</w:t>
            </w:r>
          </w:p>
          <w:p w14:paraId="13AFA81C"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54D0FE81" w14:textId="77777777" w:rsidR="000767D5" w:rsidRPr="000767D5" w:rsidRDefault="000767D5" w:rsidP="000767D5">
            <w:pPr>
              <w:spacing w:line="237" w:lineRule="auto"/>
              <w:ind w:right="26"/>
              <w:rPr>
                <w:rFonts w:ascii="Consolas" w:eastAsia="Consolas" w:hAnsi="Consolas" w:cs="Consolas"/>
                <w:sz w:val="16"/>
              </w:rPr>
            </w:pPr>
          </w:p>
          <w:p w14:paraId="70C08DE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updateStatusDel($vendor)</w:t>
            </w:r>
          </w:p>
          <w:p w14:paraId="260FC39C"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45D00D9D"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$this-&gt;db-&gt;select('STATUS');</w:t>
            </w:r>
          </w:p>
          <w:p w14:paraId="59A726FC"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 = $this-&gt;db-&gt;get_where('vendor', ['KODE_VENDOR' =&gt; $vendor])-&gt;result();</w:t>
            </w:r>
          </w:p>
          <w:p w14:paraId="7C8F8169"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$RN = $r[0]-&gt;STATUS;</w:t>
            </w:r>
          </w:p>
          <w:p w14:paraId="2864A09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$RN = $RN - 1;</w:t>
            </w:r>
          </w:p>
          <w:p w14:paraId="37729076"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lastRenderedPageBreak/>
              <w:t xml:space="preserve">        $this-&gt;db-&gt;set('STATUS', $RN);</w:t>
            </w:r>
          </w:p>
          <w:p w14:paraId="411CC826"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$this-&gt;db-&gt;where("KODE_VENDOR",  $vendor);</w:t>
            </w:r>
          </w:p>
          <w:p w14:paraId="08372603"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$this-&gt;db-&gt;update('vendor');</w:t>
            </w:r>
          </w:p>
          <w:p w14:paraId="46B9EA27"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6558A252" w14:textId="77777777" w:rsidR="000767D5" w:rsidRPr="000767D5" w:rsidRDefault="000767D5" w:rsidP="000767D5">
            <w:pPr>
              <w:spacing w:line="237" w:lineRule="auto"/>
              <w:ind w:right="26"/>
              <w:rPr>
                <w:rFonts w:ascii="Consolas" w:eastAsia="Consolas" w:hAnsi="Consolas" w:cs="Consolas"/>
                <w:sz w:val="16"/>
              </w:rPr>
            </w:pPr>
          </w:p>
          <w:p w14:paraId="145820EC"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updateStatusAdd()</w:t>
            </w:r>
          </w:p>
          <w:p w14:paraId="13F3BE4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08D65FCA"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$post = $this-&gt;input-&gt;post();</w:t>
            </w:r>
          </w:p>
          <w:p w14:paraId="2325874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$this-&gt;db-&gt;select('STATUS');</w:t>
            </w:r>
          </w:p>
          <w:p w14:paraId="71C264EF"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 = $this-&gt;db-&gt;get_where('vendor', ['KODE_VENDOR' =&gt; $post["nama_vendor"]])-&gt;result();</w:t>
            </w:r>
          </w:p>
          <w:p w14:paraId="49A717FD"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$RN = $r[0]-&gt;STATUS;</w:t>
            </w:r>
          </w:p>
          <w:p w14:paraId="2A5025CB"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$RN = $RN + 1;</w:t>
            </w:r>
          </w:p>
          <w:p w14:paraId="5FC6B143"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$this-&gt;db-&gt;set('STATUS', $RN);</w:t>
            </w:r>
          </w:p>
          <w:p w14:paraId="648B5358"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$this-&gt;db-&gt;where("KODE_VENDOR",  $post["nama_vendor"]);</w:t>
            </w:r>
          </w:p>
          <w:p w14:paraId="50094869"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$this-&gt;db-&gt;update('vendor');</w:t>
            </w:r>
          </w:p>
          <w:p w14:paraId="0F2BBE23"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1C29FDF6"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updateStatusDelEd($prevId)</w:t>
            </w:r>
          </w:p>
          <w:p w14:paraId="1200978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3BC171E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$this-&gt;db-&gt;select('STATUS');</w:t>
            </w:r>
          </w:p>
          <w:p w14:paraId="073C7C2D"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 = $this-&gt;db-&gt;get_where('vendor', ['KODE_VENDOR' =&gt; $prevId])-&gt;result();</w:t>
            </w:r>
          </w:p>
          <w:p w14:paraId="36746D1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$RN = $r[0]-&gt;STATUS;</w:t>
            </w:r>
          </w:p>
          <w:p w14:paraId="2B8AD62A"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$RN = $RN - 1;</w:t>
            </w:r>
          </w:p>
          <w:p w14:paraId="0846E0ED"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$this-&gt;db-&gt;set('STATUS', $RN);</w:t>
            </w:r>
          </w:p>
          <w:p w14:paraId="222FAB82"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$this-&gt;db-&gt;where("KODE_VENDOR", $prevId);</w:t>
            </w:r>
          </w:p>
          <w:p w14:paraId="19D351AD"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$this-&gt;db-&gt;update('vendor');</w:t>
            </w:r>
          </w:p>
          <w:p w14:paraId="5AF11D35"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6EFA5F68" w14:textId="77777777" w:rsidR="000767D5" w:rsidRPr="000767D5" w:rsidRDefault="000767D5" w:rsidP="000767D5">
            <w:pPr>
              <w:spacing w:line="237" w:lineRule="auto"/>
              <w:ind w:right="26"/>
              <w:rPr>
                <w:rFonts w:ascii="Consolas" w:eastAsia="Consolas" w:hAnsi="Consolas" w:cs="Consolas"/>
                <w:sz w:val="16"/>
              </w:rPr>
            </w:pPr>
          </w:p>
          <w:p w14:paraId="162AFAD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public function countquery($name = null)</w:t>
            </w:r>
          </w:p>
          <w:p w14:paraId="09E6C149"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7491CE8E"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if (!empty($name) || $name == '0') {</w:t>
            </w:r>
          </w:p>
          <w:p w14:paraId="18AE10E7"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$this-&gt;db-&gt;select('count(vendor.KODE_VENDOR) as n_row');</w:t>
            </w:r>
          </w:p>
          <w:p w14:paraId="68CB365F"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$this-&gt;db-&gt;like('vendor.nama_vendor', $name, 'both');</w:t>
            </w:r>
          </w:p>
          <w:p w14:paraId="56F1CD27"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$this-&gt;db-&gt;get('vendor')-&gt;result();</w:t>
            </w:r>
          </w:p>
          <w:p w14:paraId="15582790"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71F28358"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$this-&gt;db-&gt;select('count(vendor.KODE_VENDOR) as n_row');</w:t>
            </w:r>
          </w:p>
          <w:p w14:paraId="7FA5C478"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return $this-&gt;db-&gt;get('vendor')-&gt;result();</w:t>
            </w:r>
          </w:p>
          <w:p w14:paraId="156F3964" w14:textId="77777777" w:rsidR="000767D5" w:rsidRPr="000767D5" w:rsidRDefault="000767D5" w:rsidP="000767D5">
            <w:pPr>
              <w:spacing w:line="237" w:lineRule="auto"/>
              <w:ind w:right="26"/>
              <w:rPr>
                <w:rFonts w:ascii="Consolas" w:eastAsia="Consolas" w:hAnsi="Consolas" w:cs="Consolas"/>
                <w:sz w:val="16"/>
              </w:rPr>
            </w:pPr>
            <w:r w:rsidRPr="000767D5">
              <w:rPr>
                <w:rFonts w:ascii="Consolas" w:eastAsia="Consolas" w:hAnsi="Consolas" w:cs="Consolas"/>
                <w:sz w:val="16"/>
              </w:rPr>
              <w:t xml:space="preserve">    }</w:t>
            </w:r>
          </w:p>
          <w:p w14:paraId="17DFAC09" w14:textId="66F9664D" w:rsidR="009957EC" w:rsidRDefault="000767D5" w:rsidP="000767D5">
            <w:pPr>
              <w:ind w:right="26"/>
            </w:pPr>
            <w:r w:rsidRPr="000767D5">
              <w:rPr>
                <w:rFonts w:ascii="Consolas" w:eastAsia="Consolas" w:hAnsi="Consolas" w:cs="Consolas"/>
                <w:sz w:val="16"/>
              </w:rPr>
              <w:t>}</w:t>
            </w:r>
          </w:p>
        </w:tc>
      </w:tr>
    </w:tbl>
    <w:p w14:paraId="3CFB92A6" w14:textId="77777777" w:rsidR="000767D5" w:rsidRDefault="000767D5" w:rsidP="001C0919">
      <w:pPr>
        <w:pStyle w:val="Heading5"/>
        <w:ind w:left="0" w:right="26" w:firstLine="0"/>
      </w:pPr>
    </w:p>
    <w:p w14:paraId="33E90A67" w14:textId="51D1141A" w:rsidR="009957EC" w:rsidRPr="000767D5" w:rsidRDefault="00D1442A" w:rsidP="00185220">
      <w:pPr>
        <w:pStyle w:val="Heading3"/>
        <w:rPr>
          <w:lang w:val="id-ID"/>
        </w:rPr>
      </w:pPr>
      <w:bookmarkStart w:id="133" w:name="_Toc51503873"/>
      <w:r>
        <w:t>5.1.7</w:t>
      </w:r>
      <w:r>
        <w:rPr>
          <w:rFonts w:ascii="Arial" w:eastAsia="Arial" w:hAnsi="Arial" w:cs="Arial"/>
        </w:rPr>
        <w:t xml:space="preserve"> </w:t>
      </w:r>
      <w:r>
        <w:t xml:space="preserve">Lapisan Model </w:t>
      </w:r>
      <w:r w:rsidR="000767D5" w:rsidRPr="000767D5">
        <w:rPr>
          <w:iCs/>
          <w:lang w:val="id-ID"/>
        </w:rPr>
        <w:t xml:space="preserve">Jenis </w:t>
      </w:r>
      <w:r w:rsidR="000767D5" w:rsidRPr="00F21FB6">
        <w:rPr>
          <w:i/>
          <w:lang w:val="id-ID"/>
        </w:rPr>
        <w:t>Project</w:t>
      </w:r>
      <w:bookmarkEnd w:id="133"/>
    </w:p>
    <w:p w14:paraId="4F792B2C" w14:textId="19F7F88F" w:rsidR="003150DC" w:rsidRDefault="00F21FB6" w:rsidP="00C32958">
      <w:pPr>
        <w:spacing w:after="0"/>
        <w:ind w:right="26" w:firstLine="284"/>
        <w:rPr>
          <w:rFonts w:ascii="Times New Roman" w:eastAsia="Times New Roman" w:hAnsi="Times New Roman" w:cs="Times New Roman"/>
          <w:lang w:val="id-ID"/>
        </w:rPr>
      </w:pPr>
      <w:r w:rsidRPr="00AF0EF0">
        <w:rPr>
          <w:rFonts w:ascii="Times New Roman" w:eastAsia="Times New Roman" w:hAnsi="Times New Roman" w:cs="Times New Roman"/>
          <w:lang w:val="id-ID"/>
        </w:rPr>
        <w:t xml:space="preserve">Implementasi lapisan model untuk </w:t>
      </w:r>
      <w:r>
        <w:rPr>
          <w:rFonts w:ascii="Times New Roman" w:eastAsia="Times New Roman" w:hAnsi="Times New Roman" w:cs="Times New Roman"/>
          <w:lang w:val="id-ID"/>
        </w:rPr>
        <w:t xml:space="preserve">mengelola jenis </w:t>
      </w:r>
      <w:r w:rsidRPr="00F21FB6">
        <w:rPr>
          <w:rFonts w:ascii="Times New Roman" w:eastAsia="Times New Roman" w:hAnsi="Times New Roman" w:cs="Times New Roman"/>
          <w:i/>
          <w:iCs/>
          <w:lang w:val="id-ID"/>
        </w:rPr>
        <w:t>project</w:t>
      </w:r>
      <w:r w:rsidRPr="00AF0EF0">
        <w:rPr>
          <w:rFonts w:ascii="Times New Roman" w:eastAsia="Times New Roman" w:hAnsi="Times New Roman" w:cs="Times New Roman"/>
          <w:lang w:val="id-ID"/>
        </w:rPr>
        <w:t xml:space="preserve"> adalah sebagai berikut</w:t>
      </w:r>
    </w:p>
    <w:p w14:paraId="590754B3" w14:textId="77777777" w:rsidR="00C32958" w:rsidRDefault="00C32958" w:rsidP="00C32958">
      <w:pPr>
        <w:spacing w:after="0"/>
        <w:ind w:right="26" w:firstLine="284"/>
      </w:pPr>
    </w:p>
    <w:p w14:paraId="3CBAF630" w14:textId="5A366E3D" w:rsidR="00957D91" w:rsidRDefault="00BC3A47" w:rsidP="00371922">
      <w:pPr>
        <w:pStyle w:val="Gambar"/>
      </w:pPr>
      <w:bookmarkStart w:id="134" w:name="_Toc51173213"/>
      <w:r>
        <w:t>Kode Sumber 5.</w:t>
      </w:r>
      <w:r w:rsidR="00371922">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7</w:t>
      </w:r>
      <w:r>
        <w:rPr>
          <w:lang w:val="en-US"/>
        </w:rPr>
        <w:fldChar w:fldCharType="end"/>
      </w:r>
      <w:r w:rsidR="00371922">
        <w:t xml:space="preserve"> </w:t>
      </w:r>
      <w:r w:rsidR="00371922" w:rsidRPr="00BE7B1E">
        <w:t>Lapisan Model Jenis Project</w:t>
      </w:r>
      <w:bookmarkEnd w:id="134"/>
    </w:p>
    <w:tbl>
      <w:tblPr>
        <w:tblStyle w:val="TableGrid1"/>
        <w:tblW w:w="5245" w:type="dxa"/>
        <w:tblInd w:w="-5" w:type="dxa"/>
        <w:tblCellMar>
          <w:top w:w="32" w:type="dxa"/>
          <w:left w:w="108" w:type="dxa"/>
          <w:right w:w="93" w:type="dxa"/>
        </w:tblCellMar>
        <w:tblLook w:val="04A0" w:firstRow="1" w:lastRow="0" w:firstColumn="1" w:lastColumn="0" w:noHBand="0" w:noVBand="1"/>
      </w:tblPr>
      <w:tblGrid>
        <w:gridCol w:w="5245"/>
      </w:tblGrid>
      <w:tr w:rsidR="000B17B9" w:rsidRPr="003150DC" w14:paraId="69F63DAD" w14:textId="77777777" w:rsidTr="00AC1B2E">
        <w:trPr>
          <w:trHeight w:val="378"/>
        </w:trPr>
        <w:tc>
          <w:tcPr>
            <w:tcW w:w="5245" w:type="dxa"/>
            <w:tcBorders>
              <w:top w:val="single" w:sz="4" w:space="0" w:color="000000"/>
              <w:left w:val="single" w:sz="4" w:space="0" w:color="000000"/>
              <w:bottom w:val="single" w:sz="4" w:space="0" w:color="000000"/>
              <w:right w:val="single" w:sz="4" w:space="0" w:color="000000"/>
            </w:tcBorders>
          </w:tcPr>
          <w:p w14:paraId="29ECE4AE" w14:textId="77777777" w:rsidR="003150DC" w:rsidRPr="003150DC" w:rsidRDefault="003150DC" w:rsidP="003150DC">
            <w:pPr>
              <w:ind w:right="26"/>
              <w:rPr>
                <w:rFonts w:ascii="Consolas" w:hAnsi="Consolas"/>
                <w:sz w:val="16"/>
                <w:szCs w:val="16"/>
              </w:rPr>
            </w:pPr>
            <w:r w:rsidRPr="003150DC">
              <w:rPr>
                <w:rFonts w:ascii="Consolas" w:hAnsi="Consolas"/>
                <w:sz w:val="16"/>
                <w:szCs w:val="16"/>
              </w:rPr>
              <w:t>&lt;?php defined('BASEPATH') or exit('No direct script access allowed');</w:t>
            </w:r>
          </w:p>
          <w:p w14:paraId="000DBE48" w14:textId="77777777" w:rsidR="003150DC" w:rsidRPr="003150DC" w:rsidRDefault="003150DC" w:rsidP="003150DC">
            <w:pPr>
              <w:ind w:right="26"/>
              <w:rPr>
                <w:rFonts w:ascii="Consolas" w:hAnsi="Consolas"/>
                <w:sz w:val="16"/>
                <w:szCs w:val="16"/>
              </w:rPr>
            </w:pPr>
          </w:p>
          <w:p w14:paraId="2A49862E" w14:textId="77777777" w:rsidR="003150DC" w:rsidRPr="003150DC" w:rsidRDefault="003150DC" w:rsidP="003150DC">
            <w:pPr>
              <w:ind w:right="26"/>
              <w:rPr>
                <w:rFonts w:ascii="Consolas" w:hAnsi="Consolas"/>
                <w:sz w:val="16"/>
                <w:szCs w:val="16"/>
              </w:rPr>
            </w:pPr>
            <w:r w:rsidRPr="003150DC">
              <w:rPr>
                <w:rFonts w:ascii="Consolas" w:hAnsi="Consolas"/>
                <w:sz w:val="16"/>
                <w:szCs w:val="16"/>
              </w:rPr>
              <w:t>class JProject_model extends CI_Model</w:t>
            </w:r>
          </w:p>
          <w:p w14:paraId="61AD6B20" w14:textId="77777777" w:rsidR="003150DC" w:rsidRPr="003150DC" w:rsidRDefault="003150DC" w:rsidP="003150DC">
            <w:pPr>
              <w:ind w:right="26"/>
              <w:rPr>
                <w:rFonts w:ascii="Consolas" w:hAnsi="Consolas"/>
                <w:sz w:val="16"/>
                <w:szCs w:val="16"/>
              </w:rPr>
            </w:pPr>
            <w:r w:rsidRPr="003150DC">
              <w:rPr>
                <w:rFonts w:ascii="Consolas" w:hAnsi="Consolas"/>
                <w:sz w:val="16"/>
                <w:szCs w:val="16"/>
              </w:rPr>
              <w:t>{</w:t>
            </w:r>
          </w:p>
          <w:p w14:paraId="54F39EFD"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private $_table = "j_project";</w:t>
            </w:r>
          </w:p>
          <w:p w14:paraId="21272D20" w14:textId="77777777" w:rsidR="003150DC" w:rsidRPr="003150DC" w:rsidRDefault="003150DC" w:rsidP="003150DC">
            <w:pPr>
              <w:ind w:right="26"/>
              <w:rPr>
                <w:rFonts w:ascii="Consolas" w:hAnsi="Consolas"/>
                <w:sz w:val="16"/>
                <w:szCs w:val="16"/>
              </w:rPr>
            </w:pPr>
          </w:p>
          <w:p w14:paraId="76FAD699"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$KODE_JENISPROJECT;</w:t>
            </w:r>
          </w:p>
          <w:p w14:paraId="1007B1B5"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$jenis;</w:t>
            </w:r>
          </w:p>
          <w:p w14:paraId="123925A1"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$STATUS;</w:t>
            </w:r>
          </w:p>
          <w:p w14:paraId="35653FCC" w14:textId="77777777" w:rsidR="003150DC" w:rsidRPr="003150DC" w:rsidRDefault="003150DC" w:rsidP="003150DC">
            <w:pPr>
              <w:ind w:right="26"/>
              <w:rPr>
                <w:rFonts w:ascii="Consolas" w:hAnsi="Consolas"/>
                <w:sz w:val="16"/>
                <w:szCs w:val="16"/>
              </w:rPr>
            </w:pPr>
          </w:p>
          <w:p w14:paraId="084D3254"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rules()</w:t>
            </w:r>
          </w:p>
          <w:p w14:paraId="1490835B"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070BEE7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w:t>
            </w:r>
          </w:p>
          <w:p w14:paraId="6FC6F0E3"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3E142921"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'field' =&gt; 'jenis',</w:t>
            </w:r>
          </w:p>
          <w:p w14:paraId="267AA9C9"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'label' =&gt; 'jenis',</w:t>
            </w:r>
          </w:p>
          <w:p w14:paraId="4AD052D8"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'rules' =&gt; 'trim|required|is_unique[j_project.jenis]'</w:t>
            </w:r>
          </w:p>
          <w:p w14:paraId="3507059B"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696EDCAE"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5D14E317"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0558C812" w14:textId="77777777" w:rsidR="003150DC" w:rsidRPr="003150DC" w:rsidRDefault="003150DC" w:rsidP="003150DC">
            <w:pPr>
              <w:ind w:right="26"/>
              <w:rPr>
                <w:rFonts w:ascii="Consolas" w:hAnsi="Consolas"/>
                <w:sz w:val="16"/>
                <w:szCs w:val="16"/>
              </w:rPr>
            </w:pPr>
          </w:p>
          <w:p w14:paraId="39FFFE6E"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getAll()</w:t>
            </w:r>
          </w:p>
          <w:p w14:paraId="2CD09C07"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59FE78C1"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$this-&gt;db-&gt;get($this-&gt;_table)-&gt;result();</w:t>
            </w:r>
          </w:p>
          <w:p w14:paraId="126B778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3FD45F36" w14:textId="77777777" w:rsidR="003150DC" w:rsidRPr="003150DC" w:rsidRDefault="003150DC" w:rsidP="003150DC">
            <w:pPr>
              <w:ind w:right="26"/>
              <w:rPr>
                <w:rFonts w:ascii="Consolas" w:hAnsi="Consolas"/>
                <w:sz w:val="16"/>
                <w:szCs w:val="16"/>
              </w:rPr>
            </w:pPr>
          </w:p>
          <w:p w14:paraId="5155822B"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getPagination($that = null, $limit, $start)</w:t>
            </w:r>
          </w:p>
          <w:p w14:paraId="586F868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49880FBA"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$response = array();</w:t>
            </w:r>
          </w:p>
          <w:p w14:paraId="03D03EFF"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if (!empty($that) || $that == '0') {</w:t>
            </w:r>
          </w:p>
          <w:p w14:paraId="670D69BE"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$this-&gt;db-&gt;select('*');</w:t>
            </w:r>
          </w:p>
          <w:p w14:paraId="089E8534"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$this-&gt;db-&gt;like('jenis', $that, 'both');</w:t>
            </w:r>
          </w:p>
          <w:p w14:paraId="4468D3F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$this-&gt;db-&gt;order_by('jenis', 'asc');</w:t>
            </w:r>
          </w:p>
          <w:p w14:paraId="049772EF"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$this-&gt;db-&gt;get('j_project', $limit, $start)-&gt;result();</w:t>
            </w:r>
          </w:p>
          <w:p w14:paraId="4120FF0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29E3D4CE" w14:textId="77777777" w:rsidR="003150DC" w:rsidRPr="003150DC" w:rsidRDefault="003150DC" w:rsidP="003150DC">
            <w:pPr>
              <w:ind w:right="26"/>
              <w:rPr>
                <w:rFonts w:ascii="Consolas" w:hAnsi="Consolas"/>
                <w:sz w:val="16"/>
                <w:szCs w:val="16"/>
              </w:rPr>
            </w:pPr>
            <w:r w:rsidRPr="003150DC">
              <w:rPr>
                <w:rFonts w:ascii="Consolas" w:hAnsi="Consolas"/>
                <w:sz w:val="16"/>
                <w:szCs w:val="16"/>
              </w:rPr>
              <w:lastRenderedPageBreak/>
              <w:t xml:space="preserve">        // Select record</w:t>
            </w:r>
          </w:p>
          <w:p w14:paraId="2467BDF3"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$this-&gt;db-&gt;select('*');</w:t>
            </w:r>
          </w:p>
          <w:p w14:paraId="3AEEE85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$this-&gt;db-&gt;order_by('jenis', 'asc');</w:t>
            </w:r>
          </w:p>
          <w:p w14:paraId="7A5371D8"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$response = $this-&gt;db-&gt;get('j_project', $limit, $start)-&gt;result();</w:t>
            </w:r>
          </w:p>
          <w:p w14:paraId="6E43666C"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$response;</w:t>
            </w:r>
          </w:p>
          <w:p w14:paraId="2ABD4049"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3957FE85" w14:textId="77777777" w:rsidR="003150DC" w:rsidRPr="003150DC" w:rsidRDefault="003150DC" w:rsidP="003150DC">
            <w:pPr>
              <w:ind w:right="26"/>
              <w:rPr>
                <w:rFonts w:ascii="Consolas" w:hAnsi="Consolas"/>
                <w:sz w:val="16"/>
                <w:szCs w:val="16"/>
              </w:rPr>
            </w:pPr>
          </w:p>
          <w:p w14:paraId="7FCC1186"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save()</w:t>
            </w:r>
          </w:p>
          <w:p w14:paraId="52C9406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0DB7CF7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$post = $this-&gt;input-&gt;post();</w:t>
            </w:r>
          </w:p>
          <w:p w14:paraId="5F9DBB6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$this-&gt;KODE_JENISPROJECT = uniqid();</w:t>
            </w:r>
          </w:p>
          <w:p w14:paraId="412A3ADA"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$this-&gt;jenis = $post["jenis"];</w:t>
            </w:r>
          </w:p>
          <w:p w14:paraId="0C208308"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$this-&gt;STATUS = 0;</w:t>
            </w:r>
          </w:p>
          <w:p w14:paraId="564F8878"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$this-&gt;db-&gt;insert($this-&gt;_table, $this);</w:t>
            </w:r>
          </w:p>
          <w:p w14:paraId="4433572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$this-&gt;KODE_JENISPROJECT;</w:t>
            </w:r>
          </w:p>
          <w:p w14:paraId="00A290A4"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77939C85"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update($jenis = null)</w:t>
            </w:r>
          </w:p>
          <w:p w14:paraId="74E89C51"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1AC1BA8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$post = $this-&gt;input-&gt;post();</w:t>
            </w:r>
          </w:p>
          <w:p w14:paraId="151C89B5"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$this-&gt;KODE_JENISPROJECT = $post["KODE_JENISPROJECT"];</w:t>
            </w:r>
          </w:p>
          <w:p w14:paraId="02DBA9FE"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$this-&gt;jenis = $post["jenis"];</w:t>
            </w:r>
          </w:p>
          <w:p w14:paraId="40152275"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$this-&gt;db-&gt;set("jenis", $post["jenis"]);</w:t>
            </w:r>
          </w:p>
          <w:p w14:paraId="05D7AA4B"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$this-&gt;db-&gt;where("KODE_JENISPROJECT", $post["KODE_JENISPROJECT"]);</w:t>
            </w:r>
          </w:p>
          <w:p w14:paraId="3DACA3D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$this-&gt;db-&gt;update('j_project');</w:t>
            </w:r>
          </w:p>
          <w:p w14:paraId="23152E9E"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$this-&gt;KODE_JENISPROJECT;</w:t>
            </w:r>
          </w:p>
          <w:p w14:paraId="7EAA24E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6055E8DC" w14:textId="77777777" w:rsidR="003150DC" w:rsidRPr="003150DC" w:rsidRDefault="003150DC" w:rsidP="003150DC">
            <w:pPr>
              <w:ind w:right="26"/>
              <w:rPr>
                <w:rFonts w:ascii="Consolas" w:hAnsi="Consolas"/>
                <w:sz w:val="16"/>
                <w:szCs w:val="16"/>
              </w:rPr>
            </w:pPr>
          </w:p>
          <w:p w14:paraId="5AD33C6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getById($jenis_project)</w:t>
            </w:r>
          </w:p>
          <w:p w14:paraId="74C023C3"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0A28D778"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$this-&gt;db-&gt;get_where($this-&gt;_table, ["KODE_JENISPROJECT" =&gt; $jenis_project])-&gt;row();</w:t>
            </w:r>
          </w:p>
          <w:p w14:paraId="5BDED229"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0E31583F" w14:textId="77777777" w:rsidR="003150DC" w:rsidRPr="003150DC" w:rsidRDefault="003150DC" w:rsidP="003150DC">
            <w:pPr>
              <w:ind w:right="26"/>
              <w:rPr>
                <w:rFonts w:ascii="Consolas" w:hAnsi="Consolas"/>
                <w:sz w:val="16"/>
                <w:szCs w:val="16"/>
              </w:rPr>
            </w:pPr>
          </w:p>
          <w:p w14:paraId="16132B33"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getByNama($jenis_project)</w:t>
            </w:r>
          </w:p>
          <w:p w14:paraId="786D13D9"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0B9F614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$hasil = $this-&gt;db-&gt;get_where($this-&gt;_table, ["jenis" =&gt; $jenis_project])-&gt;row();</w:t>
            </w:r>
          </w:p>
          <w:p w14:paraId="7C6279A3"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$hasil-&gt;KODE_JENISPROJECT;</w:t>
            </w:r>
          </w:p>
          <w:p w14:paraId="68E1548E"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2775AC9F" w14:textId="77777777" w:rsidR="003150DC" w:rsidRPr="003150DC" w:rsidRDefault="003150DC" w:rsidP="003150DC">
            <w:pPr>
              <w:ind w:right="26"/>
              <w:rPr>
                <w:rFonts w:ascii="Consolas" w:hAnsi="Consolas"/>
                <w:sz w:val="16"/>
                <w:szCs w:val="16"/>
              </w:rPr>
            </w:pPr>
          </w:p>
          <w:p w14:paraId="686C0BDA"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delete($jenis_project)</w:t>
            </w:r>
          </w:p>
          <w:p w14:paraId="140F9DF6"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362BB23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$this-&gt;db-&gt;delete($this-&gt;_table, array("KODE_JENISPROJECT" =&gt; $jenis_project));</w:t>
            </w:r>
          </w:p>
          <w:p w14:paraId="455FFB1C"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0E313DF0" w14:textId="77777777" w:rsidR="003150DC" w:rsidRPr="003150DC" w:rsidRDefault="003150DC" w:rsidP="003150DC">
            <w:pPr>
              <w:ind w:right="26"/>
              <w:rPr>
                <w:rFonts w:ascii="Consolas" w:hAnsi="Consolas"/>
                <w:sz w:val="16"/>
                <w:szCs w:val="16"/>
              </w:rPr>
            </w:pPr>
          </w:p>
          <w:p w14:paraId="1221CEB9"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updateStatusDel($jenis_project)</w:t>
            </w:r>
          </w:p>
          <w:p w14:paraId="36043AF7"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5B56F291"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$post = $this-&gt;input-&gt;post();</w:t>
            </w:r>
          </w:p>
          <w:p w14:paraId="31A4808A"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$this-&gt;db-&gt;select('STATUS');</w:t>
            </w:r>
          </w:p>
          <w:p w14:paraId="0EE3FC23"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 = $this-&gt;db-&gt;get_where('j_project', ['KODE_JENISPROJECT' =&gt; $jenis_project])-&gt;result();</w:t>
            </w:r>
          </w:p>
          <w:p w14:paraId="5B4C819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$RN = $r[0]-&gt;STATUS;</w:t>
            </w:r>
          </w:p>
          <w:p w14:paraId="211349A8"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$RN = $RN - 1;</w:t>
            </w:r>
          </w:p>
          <w:p w14:paraId="7BFD6B6C"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$this-&gt;db-&gt;set('STATUS', $RN);</w:t>
            </w:r>
          </w:p>
          <w:p w14:paraId="440F13AF"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$this-&gt;db-&gt;where("KODE_JENISPROJECT", $jenis_project);</w:t>
            </w:r>
          </w:p>
          <w:p w14:paraId="1172E76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$this-&gt;db-&gt;update('j_project');</w:t>
            </w:r>
          </w:p>
          <w:p w14:paraId="00236708"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69345BDF" w14:textId="77777777" w:rsidR="003150DC" w:rsidRPr="003150DC" w:rsidRDefault="003150DC" w:rsidP="003150DC">
            <w:pPr>
              <w:ind w:right="26"/>
              <w:rPr>
                <w:rFonts w:ascii="Consolas" w:hAnsi="Consolas"/>
                <w:sz w:val="16"/>
                <w:szCs w:val="16"/>
              </w:rPr>
            </w:pPr>
          </w:p>
          <w:p w14:paraId="18B55C2C"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updateStatusAdd()</w:t>
            </w:r>
          </w:p>
          <w:p w14:paraId="009DC3E7"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3F71261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$post = $this-&gt;input-&gt;post();</w:t>
            </w:r>
          </w:p>
          <w:p w14:paraId="72CE605F"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$this-&gt;db-&gt;select('STATUS');</w:t>
            </w:r>
          </w:p>
          <w:p w14:paraId="72540E06"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 = $this-&gt;db-&gt;get_where('j_project', ['KODE_JENISPROJECT' =&gt; $post["jenis"]])-&gt;result();</w:t>
            </w:r>
          </w:p>
          <w:p w14:paraId="1DAB0394"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$RN = $r[0]-&gt;STATUS;</w:t>
            </w:r>
          </w:p>
          <w:p w14:paraId="44B500EF"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$RN = $RN + 1;</w:t>
            </w:r>
          </w:p>
          <w:p w14:paraId="6EF1A531"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$this-&gt;db-&gt;set('STATUS', $RN);;</w:t>
            </w:r>
          </w:p>
          <w:p w14:paraId="475B36DF"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$this-&gt;db-&gt;where("KODE_JENISPROJECT", $post["jenis"]);</w:t>
            </w:r>
          </w:p>
          <w:p w14:paraId="1154DC69"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$this-&gt;db-&gt;update('j_project');</w:t>
            </w:r>
          </w:p>
          <w:p w14:paraId="7F9861FC"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13F40972" w14:textId="77777777" w:rsidR="003150DC" w:rsidRPr="003150DC" w:rsidRDefault="003150DC" w:rsidP="003150DC">
            <w:pPr>
              <w:ind w:right="26"/>
              <w:rPr>
                <w:rFonts w:ascii="Consolas" w:hAnsi="Consolas"/>
                <w:sz w:val="16"/>
                <w:szCs w:val="16"/>
              </w:rPr>
            </w:pPr>
          </w:p>
          <w:p w14:paraId="141B087F"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updateStatusDelEd($prevId)</w:t>
            </w:r>
          </w:p>
          <w:p w14:paraId="6C21BECF"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65A200C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$this-&gt;db-&gt;select('STATUS');</w:t>
            </w:r>
          </w:p>
          <w:p w14:paraId="13041288"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 = $this-&gt;db-&gt;get_where('j_project', ['KODE_JENISPROJECT' =&gt; $prevId])-&gt;result();</w:t>
            </w:r>
          </w:p>
          <w:p w14:paraId="1E47AF25"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$RN = $r[0]-&gt;STATUS;</w:t>
            </w:r>
          </w:p>
          <w:p w14:paraId="3F16D9B6"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$RN = $RN - 1;</w:t>
            </w:r>
          </w:p>
          <w:p w14:paraId="6AAAE897"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$this-&gt;db-&gt;set('STATUS', $RN);;</w:t>
            </w:r>
          </w:p>
          <w:p w14:paraId="39A9E204"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$this-&gt;db-&gt;where("KODE_JENISPROJECT", $prevId);</w:t>
            </w:r>
          </w:p>
          <w:p w14:paraId="45508247"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$this-&gt;db-&gt;update('j_project');</w:t>
            </w:r>
          </w:p>
          <w:p w14:paraId="3CA2BAEE"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49EA0DD5"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public function countquery($name = null)</w:t>
            </w:r>
          </w:p>
          <w:p w14:paraId="3321884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28752AB0"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if (!empty($name) || $name == '0') {</w:t>
            </w:r>
          </w:p>
          <w:p w14:paraId="31F36C31"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$this-&gt;db-&gt;select('count(j_project.KODE_JENISPROJECT) as n_row');</w:t>
            </w:r>
          </w:p>
          <w:p w14:paraId="628A6DDD"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$this-&gt;db-&gt;like('j_project.jenis', $name, 'both');</w:t>
            </w:r>
          </w:p>
          <w:p w14:paraId="73A59DDC"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$this-&gt;db-&gt;get('j_project')-&gt;result();</w:t>
            </w:r>
          </w:p>
          <w:p w14:paraId="33A5F450" w14:textId="77777777" w:rsidR="003150DC" w:rsidRPr="003150DC" w:rsidRDefault="003150DC" w:rsidP="003150DC">
            <w:pPr>
              <w:ind w:right="26"/>
              <w:rPr>
                <w:rFonts w:ascii="Consolas" w:hAnsi="Consolas"/>
                <w:sz w:val="16"/>
                <w:szCs w:val="16"/>
              </w:rPr>
            </w:pPr>
            <w:r w:rsidRPr="003150DC">
              <w:rPr>
                <w:rFonts w:ascii="Consolas" w:hAnsi="Consolas"/>
                <w:sz w:val="16"/>
                <w:szCs w:val="16"/>
              </w:rPr>
              <w:lastRenderedPageBreak/>
              <w:t xml:space="preserve">        }</w:t>
            </w:r>
          </w:p>
          <w:p w14:paraId="009A706A"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$this-&gt;db-&gt;select('count(j_project.KODE_JENISPROJECT) as n_row');</w:t>
            </w:r>
          </w:p>
          <w:p w14:paraId="3FD753B2"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return $this-&gt;db-&gt;get('j_project')-&gt;result();</w:t>
            </w:r>
          </w:p>
          <w:p w14:paraId="42B2AE8E" w14:textId="77777777" w:rsidR="003150DC" w:rsidRPr="003150DC" w:rsidRDefault="003150DC" w:rsidP="003150DC">
            <w:pPr>
              <w:ind w:right="26"/>
              <w:rPr>
                <w:rFonts w:ascii="Consolas" w:hAnsi="Consolas"/>
                <w:sz w:val="16"/>
                <w:szCs w:val="16"/>
              </w:rPr>
            </w:pPr>
            <w:r w:rsidRPr="003150DC">
              <w:rPr>
                <w:rFonts w:ascii="Consolas" w:hAnsi="Consolas"/>
                <w:sz w:val="16"/>
                <w:szCs w:val="16"/>
              </w:rPr>
              <w:t xml:space="preserve">    }</w:t>
            </w:r>
          </w:p>
          <w:p w14:paraId="07F55623" w14:textId="5BDF4930" w:rsidR="003150DC" w:rsidRPr="003150DC" w:rsidRDefault="003150DC" w:rsidP="003150DC">
            <w:pPr>
              <w:ind w:right="26"/>
              <w:rPr>
                <w:rFonts w:ascii="Consolas" w:hAnsi="Consolas"/>
                <w:sz w:val="16"/>
                <w:szCs w:val="16"/>
              </w:rPr>
            </w:pPr>
            <w:r w:rsidRPr="003150DC">
              <w:rPr>
                <w:rFonts w:ascii="Consolas" w:hAnsi="Consolas"/>
                <w:sz w:val="16"/>
                <w:szCs w:val="16"/>
              </w:rPr>
              <w:t>}</w:t>
            </w:r>
          </w:p>
        </w:tc>
      </w:tr>
    </w:tbl>
    <w:p w14:paraId="0BDAE49C" w14:textId="52167EC9" w:rsidR="003150DC" w:rsidRDefault="003150DC" w:rsidP="000767D5">
      <w:pPr>
        <w:spacing w:after="0"/>
        <w:ind w:right="26"/>
        <w:sectPr w:rsidR="003150DC" w:rsidSect="00095A1F">
          <w:headerReference w:type="even" r:id="rId60"/>
          <w:headerReference w:type="default" r:id="rId61"/>
          <w:footerReference w:type="even" r:id="rId62"/>
          <w:footerReference w:type="default" r:id="rId63"/>
          <w:headerReference w:type="first" r:id="rId64"/>
          <w:footerReference w:type="first" r:id="rId65"/>
          <w:pgSz w:w="8390" w:h="11906"/>
          <w:pgMar w:top="1418" w:right="1701" w:bottom="1418" w:left="1418" w:header="720" w:footer="709" w:gutter="0"/>
          <w:pgNumType w:start="1"/>
          <w:cols w:space="720"/>
          <w:titlePg/>
          <w:docGrid w:linePitch="299"/>
        </w:sectPr>
      </w:pPr>
    </w:p>
    <w:p w14:paraId="7EBA9387" w14:textId="54EFF605" w:rsidR="00482923" w:rsidRDefault="00FC787E" w:rsidP="00AC1B2E">
      <w:pPr>
        <w:pStyle w:val="Heading3"/>
        <w:ind w:left="0" w:firstLine="0"/>
        <w:rPr>
          <w:lang w:val="id-ID"/>
        </w:rPr>
      </w:pPr>
      <w:bookmarkStart w:id="135" w:name="_Toc51503874"/>
      <w:r>
        <w:rPr>
          <w:lang w:val="id-ID"/>
        </w:rPr>
        <w:lastRenderedPageBreak/>
        <w:t xml:space="preserve">5.1.8 </w:t>
      </w:r>
      <w:r w:rsidR="00D1442A">
        <w:t xml:space="preserve">Implementasi </w:t>
      </w:r>
      <w:r w:rsidR="00EE217A">
        <w:rPr>
          <w:lang w:val="id-ID"/>
        </w:rPr>
        <w:t xml:space="preserve">Model </w:t>
      </w:r>
      <w:r w:rsidR="00482923">
        <w:rPr>
          <w:lang w:val="id-ID"/>
        </w:rPr>
        <w:t>Mutasi RBB</w:t>
      </w:r>
      <w:bookmarkEnd w:id="135"/>
    </w:p>
    <w:p w14:paraId="14BDFF00" w14:textId="60673E31" w:rsidR="006A77F4" w:rsidRPr="006A77F4" w:rsidRDefault="00F21FB6" w:rsidP="00F748C0">
      <w:pPr>
        <w:ind w:firstLine="284"/>
        <w:rPr>
          <w:lang w:val="id-ID"/>
        </w:rPr>
      </w:pPr>
      <w:r w:rsidRPr="00AF0EF0">
        <w:rPr>
          <w:rFonts w:ascii="Times New Roman" w:eastAsia="Times New Roman" w:hAnsi="Times New Roman" w:cs="Times New Roman"/>
          <w:lang w:val="id-ID"/>
        </w:rPr>
        <w:t xml:space="preserve">Implementasi lapisan model untuk </w:t>
      </w:r>
      <w:r>
        <w:rPr>
          <w:rFonts w:ascii="Times New Roman" w:eastAsia="Times New Roman" w:hAnsi="Times New Roman" w:cs="Times New Roman"/>
          <w:lang w:val="id-ID"/>
        </w:rPr>
        <w:t xml:space="preserve">mengatur anggaran </w:t>
      </w:r>
      <w:r w:rsidR="004536EF">
        <w:rPr>
          <w:rFonts w:ascii="Times New Roman" w:eastAsia="Times New Roman" w:hAnsi="Times New Roman" w:cs="Times New Roman"/>
          <w:lang w:val="id-ID"/>
        </w:rPr>
        <w:t xml:space="preserve">RBB </w:t>
      </w:r>
      <w:r w:rsidRPr="00AF0EF0">
        <w:rPr>
          <w:rFonts w:ascii="Times New Roman" w:eastAsia="Times New Roman" w:hAnsi="Times New Roman" w:cs="Times New Roman"/>
          <w:lang w:val="id-ID"/>
        </w:rPr>
        <w:t>adalah sebagai berikut</w:t>
      </w:r>
    </w:p>
    <w:p w14:paraId="33A649D9" w14:textId="5A0A1F36" w:rsidR="00946371" w:rsidRDefault="00BC3A47" w:rsidP="00946371">
      <w:pPr>
        <w:pStyle w:val="Gambar"/>
      </w:pPr>
      <w:bookmarkStart w:id="136" w:name="_Toc51173214"/>
      <w:r>
        <w:t>Kode Sumber 5.</w:t>
      </w:r>
      <w:r w:rsidR="0094637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8</w:t>
      </w:r>
      <w:r>
        <w:rPr>
          <w:lang w:val="en-US"/>
        </w:rPr>
        <w:fldChar w:fldCharType="end"/>
      </w:r>
      <w:r w:rsidR="00946371">
        <w:t xml:space="preserve"> </w:t>
      </w:r>
      <w:r w:rsidR="00946371" w:rsidRPr="00A6782F">
        <w:t>Implementasi Model Mutasi RBB</w:t>
      </w:r>
      <w:bookmarkEnd w:id="136"/>
    </w:p>
    <w:tbl>
      <w:tblPr>
        <w:tblStyle w:val="TableGrid"/>
        <w:tblW w:w="0" w:type="auto"/>
        <w:tblLook w:val="04A0" w:firstRow="1" w:lastRow="0" w:firstColumn="1" w:lastColumn="0" w:noHBand="0" w:noVBand="1"/>
      </w:tblPr>
      <w:tblGrid>
        <w:gridCol w:w="5261"/>
      </w:tblGrid>
      <w:tr w:rsidR="00FC787E" w:rsidRPr="006A77F4" w14:paraId="11F10978" w14:textId="77777777" w:rsidTr="00FC787E">
        <w:tc>
          <w:tcPr>
            <w:tcW w:w="5261" w:type="dxa"/>
          </w:tcPr>
          <w:p w14:paraId="0BFE1761"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&lt;?php defined('BASEPATH') or exit('No direct script access allowed');</w:t>
            </w:r>
          </w:p>
          <w:p w14:paraId="2DD3AD25" w14:textId="77777777" w:rsidR="006A77F4" w:rsidRPr="006A77F4" w:rsidRDefault="006A77F4" w:rsidP="006A77F4">
            <w:pPr>
              <w:rPr>
                <w:rFonts w:ascii="Consolas" w:hAnsi="Consolas"/>
                <w:sz w:val="16"/>
                <w:szCs w:val="16"/>
                <w:lang w:val="id-ID"/>
              </w:rPr>
            </w:pPr>
          </w:p>
          <w:p w14:paraId="2CA6342B"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class MutasiRBB_model extends CI_Model</w:t>
            </w:r>
          </w:p>
          <w:p w14:paraId="7F2C1349"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w:t>
            </w:r>
          </w:p>
          <w:p w14:paraId="58ECC42A"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private $_table = "mutasi_rbb";</w:t>
            </w:r>
          </w:p>
          <w:p w14:paraId="0E2E67C9" w14:textId="77777777" w:rsidR="006A77F4" w:rsidRPr="006A77F4" w:rsidRDefault="006A77F4" w:rsidP="006A77F4">
            <w:pPr>
              <w:rPr>
                <w:rFonts w:ascii="Consolas" w:hAnsi="Consolas"/>
                <w:sz w:val="16"/>
                <w:szCs w:val="16"/>
                <w:lang w:val="id-ID"/>
              </w:rPr>
            </w:pPr>
          </w:p>
          <w:p w14:paraId="25504C68"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public $KODE_MUTASI;</w:t>
            </w:r>
          </w:p>
          <w:p w14:paraId="14900913"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public $KODE_RBB;</w:t>
            </w:r>
          </w:p>
          <w:p w14:paraId="74B8E8D4"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public $NOMINAL;</w:t>
            </w:r>
          </w:p>
          <w:p w14:paraId="74C8FF6E"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public $KETERANGAN;</w:t>
            </w:r>
          </w:p>
          <w:p w14:paraId="5DFC06E3"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public $TGL_MUTASI;</w:t>
            </w:r>
          </w:p>
          <w:p w14:paraId="28A109E8" w14:textId="77777777" w:rsidR="006A77F4" w:rsidRPr="006A77F4" w:rsidRDefault="006A77F4" w:rsidP="006A77F4">
            <w:pPr>
              <w:rPr>
                <w:rFonts w:ascii="Consolas" w:hAnsi="Consolas"/>
                <w:sz w:val="16"/>
                <w:szCs w:val="16"/>
                <w:lang w:val="id-ID"/>
              </w:rPr>
            </w:pPr>
          </w:p>
          <w:p w14:paraId="4505E225"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public function rules()</w:t>
            </w:r>
          </w:p>
          <w:p w14:paraId="0DC18F9E"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55AF62A2"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return [</w:t>
            </w:r>
          </w:p>
          <w:p w14:paraId="4467D092"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5DB94435"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'field' =&gt; 'KODE_RBB',</w:t>
            </w:r>
          </w:p>
          <w:p w14:paraId="277A96EC"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'label' =&gt; 'Kode RBB',</w:t>
            </w:r>
          </w:p>
          <w:p w14:paraId="24FCA444"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'rules' =&gt; 'required'</w:t>
            </w:r>
          </w:p>
          <w:p w14:paraId="0B3697F4"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4870178C" w14:textId="77777777" w:rsidR="006A77F4" w:rsidRPr="006A77F4" w:rsidRDefault="006A77F4" w:rsidP="006A77F4">
            <w:pPr>
              <w:rPr>
                <w:rFonts w:ascii="Consolas" w:hAnsi="Consolas"/>
                <w:sz w:val="16"/>
                <w:szCs w:val="16"/>
                <w:lang w:val="id-ID"/>
              </w:rPr>
            </w:pPr>
          </w:p>
          <w:p w14:paraId="0F4440A3"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48705A79"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'field' =&gt; 'KETERANGAN',</w:t>
            </w:r>
          </w:p>
          <w:p w14:paraId="194BA2B6"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'label' =&gt; 'Keterangan',</w:t>
            </w:r>
          </w:p>
          <w:p w14:paraId="05ADCFED"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'rules' =&gt; 'required'</w:t>
            </w:r>
          </w:p>
          <w:p w14:paraId="780E6639"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5B74A293" w14:textId="77777777" w:rsidR="006A77F4" w:rsidRPr="006A77F4" w:rsidRDefault="006A77F4" w:rsidP="006A77F4">
            <w:pPr>
              <w:rPr>
                <w:rFonts w:ascii="Consolas" w:hAnsi="Consolas"/>
                <w:sz w:val="16"/>
                <w:szCs w:val="16"/>
                <w:lang w:val="id-ID"/>
              </w:rPr>
            </w:pPr>
          </w:p>
          <w:p w14:paraId="248DC3A3"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6D96FCB5"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'field' =&gt; 'NOMINAL',</w:t>
            </w:r>
          </w:p>
          <w:p w14:paraId="5469AA4F"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'label' =&gt; 'Nominal',</w:t>
            </w:r>
          </w:p>
          <w:p w14:paraId="74B76A98"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'rules' =&gt; 'required'</w:t>
            </w:r>
          </w:p>
          <w:p w14:paraId="3B813784"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673B84D0"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716312CD"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00D52A41" w14:textId="77777777" w:rsidR="006A77F4" w:rsidRPr="006A77F4" w:rsidRDefault="006A77F4" w:rsidP="006A77F4">
            <w:pPr>
              <w:rPr>
                <w:rFonts w:ascii="Consolas" w:hAnsi="Consolas"/>
                <w:sz w:val="16"/>
                <w:szCs w:val="16"/>
                <w:lang w:val="id-ID"/>
              </w:rPr>
            </w:pPr>
          </w:p>
          <w:p w14:paraId="0CC2A2C2"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public function getAll()</w:t>
            </w:r>
          </w:p>
          <w:p w14:paraId="21EAA739"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421E0445"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return $this-&gt;db-&gt;get($this-&gt;_table)-&gt;result();</w:t>
            </w:r>
          </w:p>
          <w:p w14:paraId="1496A2FF"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71F7DD36" w14:textId="77777777" w:rsidR="006A77F4" w:rsidRPr="006A77F4" w:rsidRDefault="006A77F4" w:rsidP="006A77F4">
            <w:pPr>
              <w:rPr>
                <w:rFonts w:ascii="Consolas" w:hAnsi="Consolas"/>
                <w:sz w:val="16"/>
                <w:szCs w:val="16"/>
                <w:lang w:val="id-ID"/>
              </w:rPr>
            </w:pPr>
          </w:p>
          <w:p w14:paraId="4CEE52E2"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lastRenderedPageBreak/>
              <w:t xml:space="preserve">    public function save()</w:t>
            </w:r>
          </w:p>
          <w:p w14:paraId="6DEE8217"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72018BF6"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$post = $this-&gt;input-&gt;post();</w:t>
            </w:r>
          </w:p>
          <w:p w14:paraId="406353E1"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$this-&gt;KODE_RBB = $post["KODE_RBB"];</w:t>
            </w:r>
          </w:p>
          <w:p w14:paraId="3D95ADCA"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$this-&gt;KODE_MUTASI = uniqid();</w:t>
            </w:r>
          </w:p>
          <w:p w14:paraId="3238EA10"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$this-&gt;NOMINAL = $post["NOMINAL"];</w:t>
            </w:r>
          </w:p>
          <w:p w14:paraId="4C782CD2"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$this-&gt;TGL_MUTASI = date('Y-m-d');</w:t>
            </w:r>
          </w:p>
          <w:p w14:paraId="395C594B"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$this-&gt;KETERANGAN = $post["KETERANGAN"];</w:t>
            </w:r>
          </w:p>
          <w:p w14:paraId="26DA6664"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$this-&gt;db-&gt;insert($this-&gt;_table, $this);</w:t>
            </w:r>
          </w:p>
          <w:p w14:paraId="2396E37F"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return $this-&gt;KODE_RBB;</w:t>
            </w:r>
          </w:p>
          <w:p w14:paraId="6EA23874"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605CB89E" w14:textId="77777777" w:rsidR="006A77F4" w:rsidRPr="006A77F4" w:rsidRDefault="006A77F4" w:rsidP="006A77F4">
            <w:pPr>
              <w:rPr>
                <w:rFonts w:ascii="Consolas" w:hAnsi="Consolas"/>
                <w:sz w:val="16"/>
                <w:szCs w:val="16"/>
                <w:lang w:val="id-ID"/>
              </w:rPr>
            </w:pPr>
          </w:p>
          <w:p w14:paraId="6023769D"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public function save_pks($data)</w:t>
            </w:r>
          </w:p>
          <w:p w14:paraId="4B8A507B"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143E6AA9"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$this-&gt;KODE_RBB = $data["KODE_RBB"];</w:t>
            </w:r>
          </w:p>
          <w:p w14:paraId="398E7F0E"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$this-&gt;KODE_MUTASI = uniqid();</w:t>
            </w:r>
          </w:p>
          <w:p w14:paraId="2AAD15A0"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$this-&gt;NOMINAL = $data["NOMINAL"];</w:t>
            </w:r>
          </w:p>
          <w:p w14:paraId="4D237749"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$this-&gt;TGL_MUTASI = date("Y-m-d h:i:s");</w:t>
            </w:r>
          </w:p>
          <w:p w14:paraId="64A41564"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$this-&gt;KETERANGAN = $data["NO_PKS"];</w:t>
            </w:r>
          </w:p>
          <w:p w14:paraId="05D5906C"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return $this-&gt;db-&gt;insert($this-&gt;_table, $this);</w:t>
            </w:r>
          </w:p>
          <w:p w14:paraId="6D1232B5"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6E3041C9" w14:textId="77777777" w:rsidR="006A77F4" w:rsidRPr="006A77F4" w:rsidRDefault="006A77F4" w:rsidP="006A77F4">
            <w:pPr>
              <w:rPr>
                <w:rFonts w:ascii="Consolas" w:hAnsi="Consolas"/>
                <w:sz w:val="16"/>
                <w:szCs w:val="16"/>
                <w:lang w:val="id-ID"/>
              </w:rPr>
            </w:pPr>
          </w:p>
          <w:p w14:paraId="4C58BBEC"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public function getById($KODERBB)</w:t>
            </w:r>
          </w:p>
          <w:p w14:paraId="032E28FA"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1CE6A2F0"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return $this-&gt;db-&gt;get_where($this-&gt;_table, ["KODE_RBB" =&gt; $KODERBB])-&gt;row();</w:t>
            </w:r>
          </w:p>
          <w:p w14:paraId="570599CB" w14:textId="77777777" w:rsidR="006A77F4" w:rsidRPr="006A77F4" w:rsidRDefault="006A77F4" w:rsidP="006A77F4">
            <w:pPr>
              <w:rPr>
                <w:rFonts w:ascii="Consolas" w:hAnsi="Consolas"/>
                <w:sz w:val="16"/>
                <w:szCs w:val="16"/>
                <w:lang w:val="id-ID"/>
              </w:rPr>
            </w:pPr>
            <w:r w:rsidRPr="006A77F4">
              <w:rPr>
                <w:rFonts w:ascii="Consolas" w:hAnsi="Consolas"/>
                <w:sz w:val="16"/>
                <w:szCs w:val="16"/>
                <w:lang w:val="id-ID"/>
              </w:rPr>
              <w:t xml:space="preserve">    }</w:t>
            </w:r>
          </w:p>
          <w:p w14:paraId="67CF2CA8" w14:textId="0CE9F1F7" w:rsidR="00FC787E" w:rsidRPr="006A77F4" w:rsidRDefault="006A77F4" w:rsidP="006A77F4">
            <w:pPr>
              <w:rPr>
                <w:rFonts w:ascii="Consolas" w:hAnsi="Consolas"/>
                <w:sz w:val="16"/>
                <w:szCs w:val="16"/>
                <w:lang w:val="id-ID"/>
              </w:rPr>
            </w:pPr>
            <w:r w:rsidRPr="006A77F4">
              <w:rPr>
                <w:rFonts w:ascii="Consolas" w:hAnsi="Consolas"/>
                <w:sz w:val="16"/>
                <w:szCs w:val="16"/>
                <w:lang w:val="id-ID"/>
              </w:rPr>
              <w:t>}</w:t>
            </w:r>
          </w:p>
        </w:tc>
      </w:tr>
    </w:tbl>
    <w:p w14:paraId="055970C5" w14:textId="77777777" w:rsidR="00FC787E" w:rsidRPr="00FC787E" w:rsidRDefault="00FC787E" w:rsidP="00FC787E">
      <w:pPr>
        <w:rPr>
          <w:lang w:val="id-ID"/>
        </w:rPr>
      </w:pPr>
    </w:p>
    <w:p w14:paraId="2E2BC333" w14:textId="6B36824C" w:rsidR="00FC787E" w:rsidRDefault="00FC787E" w:rsidP="00185220">
      <w:pPr>
        <w:pStyle w:val="Heading3"/>
        <w:rPr>
          <w:lang w:val="id-ID"/>
        </w:rPr>
      </w:pPr>
      <w:bookmarkStart w:id="137" w:name="_Toc51503875"/>
      <w:r>
        <w:rPr>
          <w:lang w:val="id-ID"/>
        </w:rPr>
        <w:t>5.1.9 Implementasi Model Laporan</w:t>
      </w:r>
      <w:bookmarkEnd w:id="137"/>
    </w:p>
    <w:p w14:paraId="253187C9" w14:textId="33EA08F0" w:rsidR="009116B2" w:rsidRPr="009116B2" w:rsidRDefault="009116B2" w:rsidP="00AC1B2E">
      <w:pPr>
        <w:ind w:firstLine="284"/>
        <w:rPr>
          <w:lang w:val="id-ID"/>
        </w:rPr>
      </w:pPr>
      <w:r w:rsidRPr="00AF0EF0">
        <w:rPr>
          <w:rFonts w:ascii="Times New Roman" w:eastAsia="Times New Roman" w:hAnsi="Times New Roman" w:cs="Times New Roman"/>
          <w:lang w:val="id-ID"/>
        </w:rPr>
        <w:t xml:space="preserve">Implementasi lapisan model untuk </w:t>
      </w:r>
      <w:r>
        <w:rPr>
          <w:rFonts w:ascii="Times New Roman" w:eastAsia="Times New Roman" w:hAnsi="Times New Roman" w:cs="Times New Roman"/>
          <w:lang w:val="id-ID"/>
        </w:rPr>
        <w:t>menu laporan</w:t>
      </w:r>
      <w:r w:rsidRPr="00AF0EF0">
        <w:rPr>
          <w:rFonts w:ascii="Times New Roman" w:eastAsia="Times New Roman" w:hAnsi="Times New Roman" w:cs="Times New Roman"/>
          <w:lang w:val="id-ID"/>
        </w:rPr>
        <w:t xml:space="preserve"> adalah sebagai berikut</w:t>
      </w:r>
    </w:p>
    <w:p w14:paraId="0CF1790B" w14:textId="6616AC4B" w:rsidR="00946371" w:rsidRDefault="00BC3A47" w:rsidP="00946371">
      <w:pPr>
        <w:pStyle w:val="Gambar"/>
      </w:pPr>
      <w:bookmarkStart w:id="138" w:name="_Toc51173215"/>
      <w:r>
        <w:t>Kode Sumber 5.</w:t>
      </w:r>
      <w:r w:rsidR="0094637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9</w:t>
      </w:r>
      <w:r>
        <w:rPr>
          <w:lang w:val="en-US"/>
        </w:rPr>
        <w:fldChar w:fldCharType="end"/>
      </w:r>
      <w:r w:rsidR="00946371">
        <w:t xml:space="preserve"> </w:t>
      </w:r>
      <w:r w:rsidR="00946371" w:rsidRPr="00F957EA">
        <w:t>Implementasi Model Laporan</w:t>
      </w:r>
      <w:bookmarkEnd w:id="138"/>
    </w:p>
    <w:tbl>
      <w:tblPr>
        <w:tblStyle w:val="TableGrid"/>
        <w:tblW w:w="0" w:type="auto"/>
        <w:tblLook w:val="04A0" w:firstRow="1" w:lastRow="0" w:firstColumn="1" w:lastColumn="0" w:noHBand="0" w:noVBand="1"/>
      </w:tblPr>
      <w:tblGrid>
        <w:gridCol w:w="5261"/>
      </w:tblGrid>
      <w:tr w:rsidR="00AE2768" w:rsidRPr="00AE2768" w14:paraId="2B009267" w14:textId="77777777" w:rsidTr="00AE2768">
        <w:tc>
          <w:tcPr>
            <w:tcW w:w="5261" w:type="dxa"/>
          </w:tcPr>
          <w:p w14:paraId="730A97D6"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&lt;?php defined('BASEPATH') or exit('No direct script access allowed');</w:t>
            </w:r>
          </w:p>
          <w:p w14:paraId="786FE932" w14:textId="77777777" w:rsidR="00AE2768" w:rsidRPr="00AE2768" w:rsidRDefault="00AE2768" w:rsidP="00AE2768">
            <w:pPr>
              <w:rPr>
                <w:rFonts w:ascii="Consolas" w:hAnsi="Consolas"/>
                <w:sz w:val="16"/>
                <w:szCs w:val="16"/>
                <w:lang w:val="id-ID"/>
              </w:rPr>
            </w:pPr>
          </w:p>
          <w:p w14:paraId="78521820"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class Laporan_model extends CI_Model</w:t>
            </w:r>
          </w:p>
          <w:p w14:paraId="0074724C"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w:t>
            </w:r>
          </w:p>
          <w:p w14:paraId="0E518C07"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public function getData($that = null)</w:t>
            </w:r>
          </w:p>
          <w:p w14:paraId="6975A7C8"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      </w:t>
            </w:r>
          </w:p>
          <w:p w14:paraId="61B294AF"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if (!empty($that) || $that=='0') {</w:t>
            </w:r>
          </w:p>
          <w:p w14:paraId="1AFEEAD2"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$query = $this-&gt;db-&gt;query("</w:t>
            </w:r>
          </w:p>
          <w:p w14:paraId="40834DAF"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SELECT * from rbb a </w:t>
            </w:r>
          </w:p>
          <w:p w14:paraId="084812C9"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INNER JOIN</w:t>
            </w:r>
          </w:p>
          <w:p w14:paraId="50056530"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lastRenderedPageBreak/>
              <w:t xml:space="preserve">                pks b on a.KODE_RBB = b.KODE_RBB</w:t>
            </w:r>
          </w:p>
          <w:p w14:paraId="7A07B6CE"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INNER JOIN</w:t>
            </w:r>
          </w:p>
          <w:p w14:paraId="14FCEAE9"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vendor v on v.KODE_VENDOR = b.NAMA_VENDOR</w:t>
            </w:r>
          </w:p>
          <w:p w14:paraId="45CC99AD"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INNER JOIN</w:t>
            </w:r>
          </w:p>
          <w:p w14:paraId="5530620E"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j_project j on j.KODE_JENISPROJECT = b.JENIS</w:t>
            </w:r>
          </w:p>
          <w:p w14:paraId="3C2E959E"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INNER JOIN</w:t>
            </w:r>
          </w:p>
          <w:p w14:paraId="622EA2C4"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termin_pks t on t.NO_PKS = b.NO_PKS</w:t>
            </w:r>
          </w:p>
          <w:p w14:paraId="32272746"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INNER JOIN </w:t>
            </w:r>
          </w:p>
          <w:p w14:paraId="231A7BC1"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pembayaran p on p.KODE_TERMIN = t.KODE_TERMIN</w:t>
            </w:r>
          </w:p>
          <w:p w14:paraId="4A0A4DFD"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WHERE</w:t>
            </w:r>
          </w:p>
          <w:p w14:paraId="085EC991"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a.KODE_RBB LIKE '%$that%' OR</w:t>
            </w:r>
          </w:p>
          <w:p w14:paraId="37676D4F"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a.NAMA_REK LIKE '%$that%' OR</w:t>
            </w:r>
          </w:p>
          <w:p w14:paraId="15D93AEE"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a.PROGRAM_KERJA LIKE '%$that%' OR</w:t>
            </w:r>
          </w:p>
          <w:p w14:paraId="49B67E06"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a.GL LIKE '%$that%' OR</w:t>
            </w:r>
          </w:p>
          <w:p w14:paraId="790D838B"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b.NAMA_PROJECT LIKE '%$that%' OR</w:t>
            </w:r>
          </w:p>
          <w:p w14:paraId="167C63C2"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v.nama_vendor LIKE '%$that%' OR</w:t>
            </w:r>
          </w:p>
          <w:p w14:paraId="3D0BD17C"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j.jenis LIKE '%$that%'</w:t>
            </w:r>
          </w:p>
          <w:p w14:paraId="09704AE1"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ORDER by p.TGL_INVOICE</w:t>
            </w:r>
          </w:p>
          <w:p w14:paraId="33F5627F" w14:textId="77777777" w:rsidR="00AE2768" w:rsidRPr="00AE2768" w:rsidRDefault="00AE2768" w:rsidP="00AE2768">
            <w:pPr>
              <w:rPr>
                <w:rFonts w:ascii="Consolas" w:hAnsi="Consolas"/>
                <w:sz w:val="16"/>
                <w:szCs w:val="16"/>
                <w:lang w:val="id-ID"/>
              </w:rPr>
            </w:pPr>
          </w:p>
          <w:p w14:paraId="67D063EC"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w:t>
            </w:r>
          </w:p>
          <w:p w14:paraId="40964102"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$sql = $query-&gt;result_array();</w:t>
            </w:r>
          </w:p>
          <w:p w14:paraId="5F48AF42"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return $sql;</w:t>
            </w:r>
          </w:p>
          <w:p w14:paraId="02786666" w14:textId="77777777" w:rsidR="00AE2768" w:rsidRPr="00AE2768" w:rsidRDefault="00AE2768" w:rsidP="00AE2768">
            <w:pPr>
              <w:rPr>
                <w:rFonts w:ascii="Consolas" w:hAnsi="Consolas"/>
                <w:sz w:val="16"/>
                <w:szCs w:val="16"/>
                <w:lang w:val="id-ID"/>
              </w:rPr>
            </w:pPr>
          </w:p>
          <w:p w14:paraId="5FFD0E5A"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w:t>
            </w:r>
          </w:p>
          <w:p w14:paraId="0A1C6E7D" w14:textId="77777777" w:rsidR="00AE2768" w:rsidRPr="00AE2768" w:rsidRDefault="00AE2768" w:rsidP="00AE2768">
            <w:pPr>
              <w:rPr>
                <w:rFonts w:ascii="Consolas" w:hAnsi="Consolas"/>
                <w:sz w:val="16"/>
                <w:szCs w:val="16"/>
                <w:lang w:val="id-ID"/>
              </w:rPr>
            </w:pPr>
          </w:p>
          <w:p w14:paraId="7FC76914"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else{</w:t>
            </w:r>
          </w:p>
          <w:p w14:paraId="201722E6"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 $database = mysqli_connect('localhost', 'root', '', 'bankbjb');</w:t>
            </w:r>
          </w:p>
          <w:p w14:paraId="32A28422"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$query = $this-&gt;db-&gt;query("</w:t>
            </w:r>
          </w:p>
          <w:p w14:paraId="1FB3D722"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SELECT * from rbb, pks, termin_pks, pembayaran, vendor, j_project</w:t>
            </w:r>
          </w:p>
          <w:p w14:paraId="5150F177"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WHERE</w:t>
            </w:r>
          </w:p>
          <w:p w14:paraId="294C5253"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rbb.KODE_RBB = pks.KODE_RBB AND</w:t>
            </w:r>
          </w:p>
          <w:p w14:paraId="6FFF09CC"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pks.NO_PKS = termin_pks.NO_PKS AND</w:t>
            </w:r>
          </w:p>
          <w:p w14:paraId="2627DA89"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termin_pks.KODE_TERMIN = pembayaran.KODE_TERMIN AND</w:t>
            </w:r>
          </w:p>
          <w:p w14:paraId="61F78452"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vendor.KODE_VENDOR = pks.NAMA_VENDOR AND</w:t>
            </w:r>
          </w:p>
          <w:p w14:paraId="6F9C33B9"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j_project.KODE_JENISPROJECT = pks.JENIS</w:t>
            </w:r>
          </w:p>
          <w:p w14:paraId="56793CA9"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GROUP BY rbb.KODE_RBB, pks.NO_PKS</w:t>
            </w:r>
          </w:p>
          <w:p w14:paraId="0419145D"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ORDER BY pembayaran.TGL_INVOICE</w:t>
            </w:r>
          </w:p>
          <w:p w14:paraId="512ED5A7"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limit 15</w:t>
            </w:r>
          </w:p>
          <w:p w14:paraId="0CC74568"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w:t>
            </w:r>
          </w:p>
          <w:p w14:paraId="53BE632C"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$sql = $query-&gt;result_array();</w:t>
            </w:r>
          </w:p>
          <w:p w14:paraId="49EF7842"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return $sql;</w:t>
            </w:r>
          </w:p>
          <w:p w14:paraId="02E55DB0"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w:t>
            </w:r>
          </w:p>
          <w:p w14:paraId="3447D705" w14:textId="77777777" w:rsidR="00AE2768" w:rsidRPr="00AE2768" w:rsidRDefault="00AE2768" w:rsidP="00AE2768">
            <w:pPr>
              <w:rPr>
                <w:rFonts w:ascii="Consolas" w:hAnsi="Consolas"/>
                <w:sz w:val="16"/>
                <w:szCs w:val="16"/>
                <w:lang w:val="id-ID"/>
              </w:rPr>
            </w:pPr>
          </w:p>
          <w:p w14:paraId="4310A97E" w14:textId="77777777" w:rsidR="00AE2768" w:rsidRPr="00AE2768" w:rsidRDefault="00AE2768" w:rsidP="00AE2768">
            <w:pPr>
              <w:rPr>
                <w:rFonts w:ascii="Consolas" w:hAnsi="Consolas"/>
                <w:sz w:val="16"/>
                <w:szCs w:val="16"/>
                <w:lang w:val="id-ID"/>
              </w:rPr>
            </w:pPr>
          </w:p>
          <w:p w14:paraId="4C22512D" w14:textId="77777777" w:rsidR="00AE2768" w:rsidRPr="00AE2768" w:rsidRDefault="00AE2768" w:rsidP="00AE2768">
            <w:pPr>
              <w:rPr>
                <w:rFonts w:ascii="Consolas" w:hAnsi="Consolas"/>
                <w:sz w:val="16"/>
                <w:szCs w:val="16"/>
                <w:lang w:val="id-ID"/>
              </w:rPr>
            </w:pPr>
            <w:r w:rsidRPr="00AE2768">
              <w:rPr>
                <w:rFonts w:ascii="Consolas" w:hAnsi="Consolas"/>
                <w:sz w:val="16"/>
                <w:szCs w:val="16"/>
                <w:lang w:val="id-ID"/>
              </w:rPr>
              <w:t xml:space="preserve">    }</w:t>
            </w:r>
          </w:p>
          <w:p w14:paraId="43C300C0" w14:textId="5B9117FE" w:rsidR="00AE2768" w:rsidRPr="00AE2768" w:rsidRDefault="00AE2768" w:rsidP="00AE2768">
            <w:pPr>
              <w:rPr>
                <w:rFonts w:ascii="Consolas" w:hAnsi="Consolas"/>
                <w:sz w:val="16"/>
                <w:szCs w:val="16"/>
                <w:lang w:val="id-ID"/>
              </w:rPr>
            </w:pPr>
            <w:r w:rsidRPr="00AE2768">
              <w:rPr>
                <w:rFonts w:ascii="Consolas" w:hAnsi="Consolas"/>
                <w:sz w:val="16"/>
                <w:szCs w:val="16"/>
                <w:lang w:val="id-ID"/>
              </w:rPr>
              <w:t>}</w:t>
            </w:r>
          </w:p>
        </w:tc>
      </w:tr>
    </w:tbl>
    <w:p w14:paraId="560A6958" w14:textId="77777777" w:rsidR="006A77F4" w:rsidRPr="006A77F4" w:rsidRDefault="006A77F4" w:rsidP="006A77F4">
      <w:pPr>
        <w:rPr>
          <w:lang w:val="id-ID"/>
        </w:rPr>
      </w:pPr>
    </w:p>
    <w:p w14:paraId="05A417E0" w14:textId="3465A9D1" w:rsidR="00FC787E" w:rsidRDefault="00FC787E" w:rsidP="00185220">
      <w:pPr>
        <w:pStyle w:val="Heading3"/>
        <w:rPr>
          <w:lang w:val="id-ID"/>
        </w:rPr>
      </w:pPr>
      <w:bookmarkStart w:id="139" w:name="_Toc51503876"/>
      <w:r>
        <w:rPr>
          <w:lang w:val="id-ID"/>
        </w:rPr>
        <w:t>5.1.10 Implementasi Model Import</w:t>
      </w:r>
      <w:bookmarkEnd w:id="139"/>
    </w:p>
    <w:p w14:paraId="3B308D78" w14:textId="7AC16F89" w:rsidR="009116B2" w:rsidRPr="009116B2" w:rsidRDefault="009116B2" w:rsidP="008C5359">
      <w:pPr>
        <w:ind w:firstLine="284"/>
        <w:rPr>
          <w:lang w:val="id-ID"/>
        </w:rPr>
      </w:pPr>
      <w:r w:rsidRPr="00AF0EF0">
        <w:rPr>
          <w:rFonts w:ascii="Times New Roman" w:eastAsia="Times New Roman" w:hAnsi="Times New Roman" w:cs="Times New Roman"/>
          <w:lang w:val="id-ID"/>
        </w:rPr>
        <w:t xml:space="preserve">Implementasi lapisan model untuk </w:t>
      </w:r>
      <w:r>
        <w:rPr>
          <w:rFonts w:ascii="Times New Roman" w:eastAsia="Times New Roman" w:hAnsi="Times New Roman" w:cs="Times New Roman"/>
          <w:lang w:val="id-ID"/>
        </w:rPr>
        <w:t>fitur mengimport</w:t>
      </w:r>
      <w:r w:rsidRPr="00AF0EF0">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data </w:t>
      </w:r>
      <w:r w:rsidRPr="00AF0EF0">
        <w:rPr>
          <w:rFonts w:ascii="Times New Roman" w:eastAsia="Times New Roman" w:hAnsi="Times New Roman" w:cs="Times New Roman"/>
          <w:lang w:val="id-ID"/>
        </w:rPr>
        <w:t>adalah sebagai berikut</w:t>
      </w:r>
      <w:r>
        <w:rPr>
          <w:rFonts w:ascii="Times New Roman" w:eastAsia="Times New Roman" w:hAnsi="Times New Roman" w:cs="Times New Roman"/>
          <w:lang w:val="id-ID"/>
        </w:rPr>
        <w:t>.</w:t>
      </w:r>
    </w:p>
    <w:p w14:paraId="7D344E04" w14:textId="60BBE62E" w:rsidR="00946371" w:rsidRDefault="00BC3A47" w:rsidP="00946371">
      <w:pPr>
        <w:pStyle w:val="Gambar"/>
      </w:pPr>
      <w:bookmarkStart w:id="140" w:name="_Toc51173216"/>
      <w:r>
        <w:t>Kode Sumber 5.</w:t>
      </w:r>
      <w:r w:rsidR="0094637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10</w:t>
      </w:r>
      <w:r>
        <w:rPr>
          <w:lang w:val="en-US"/>
        </w:rPr>
        <w:fldChar w:fldCharType="end"/>
      </w:r>
      <w:r w:rsidR="00946371">
        <w:t xml:space="preserve"> </w:t>
      </w:r>
      <w:r w:rsidR="00946371" w:rsidRPr="00985186">
        <w:t>Implementasi Model Import</w:t>
      </w:r>
      <w:bookmarkEnd w:id="140"/>
    </w:p>
    <w:tbl>
      <w:tblPr>
        <w:tblStyle w:val="TableGrid"/>
        <w:tblW w:w="0" w:type="auto"/>
        <w:tblLook w:val="04A0" w:firstRow="1" w:lastRow="0" w:firstColumn="1" w:lastColumn="0" w:noHBand="0" w:noVBand="1"/>
      </w:tblPr>
      <w:tblGrid>
        <w:gridCol w:w="5261"/>
      </w:tblGrid>
      <w:tr w:rsidR="00AE2768" w:rsidRPr="009C5894" w14:paraId="7F639AC5" w14:textId="77777777" w:rsidTr="00AE2768">
        <w:tc>
          <w:tcPr>
            <w:tcW w:w="5261" w:type="dxa"/>
          </w:tcPr>
          <w:p w14:paraId="6B2F8399"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&lt;?php if (!defined('BASEPATH')) exit('No direct script access allowed');</w:t>
            </w:r>
          </w:p>
          <w:p w14:paraId="18D8749A" w14:textId="77777777" w:rsidR="009C5894" w:rsidRPr="009C5894" w:rsidRDefault="009C5894" w:rsidP="009C5894">
            <w:pPr>
              <w:rPr>
                <w:rFonts w:ascii="Consolas" w:hAnsi="Consolas"/>
                <w:sz w:val="16"/>
                <w:szCs w:val="16"/>
                <w:lang w:val="id-ID"/>
              </w:rPr>
            </w:pPr>
          </w:p>
          <w:p w14:paraId="42FE00B3"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class Import_model extends CI_Model</w:t>
            </w:r>
          </w:p>
          <w:p w14:paraId="256DBB2E"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w:t>
            </w:r>
          </w:p>
          <w:p w14:paraId="7DB2999E"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private $_batchImport;</w:t>
            </w:r>
          </w:p>
          <w:p w14:paraId="47BC2E4C" w14:textId="77777777" w:rsidR="009C5894" w:rsidRPr="009C5894" w:rsidRDefault="009C5894" w:rsidP="009C5894">
            <w:pPr>
              <w:rPr>
                <w:rFonts w:ascii="Consolas" w:hAnsi="Consolas"/>
                <w:sz w:val="16"/>
                <w:szCs w:val="16"/>
                <w:lang w:val="id-ID"/>
              </w:rPr>
            </w:pPr>
          </w:p>
          <w:p w14:paraId="1948E2AB"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function setBatchImport($batchImport)</w:t>
            </w:r>
          </w:p>
          <w:p w14:paraId="1C2C716C"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7007F1A8"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echo 'megalosaurus';</w:t>
            </w:r>
          </w:p>
          <w:p w14:paraId="7BCEA76C"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$this-&gt;_batchImport = $batchImport;</w:t>
            </w:r>
          </w:p>
          <w:p w14:paraId="41F9E1EE"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2A5D3F81" w14:textId="77777777" w:rsidR="009C5894" w:rsidRPr="009C5894" w:rsidRDefault="009C5894" w:rsidP="009C5894">
            <w:pPr>
              <w:rPr>
                <w:rFonts w:ascii="Consolas" w:hAnsi="Consolas"/>
                <w:sz w:val="16"/>
                <w:szCs w:val="16"/>
                <w:lang w:val="id-ID"/>
              </w:rPr>
            </w:pPr>
          </w:p>
          <w:p w14:paraId="5659FBBF"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 save data</w:t>
            </w:r>
          </w:p>
          <w:p w14:paraId="551BBDF4"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function importData()</w:t>
            </w:r>
          </w:p>
          <w:p w14:paraId="2453253D"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24C868B5"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echo 'nodosaurus';</w:t>
            </w:r>
          </w:p>
          <w:p w14:paraId="3765AF89"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$data = $this-&gt;_batchImport;</w:t>
            </w:r>
          </w:p>
          <w:p w14:paraId="530BF50F"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$this-&gt;db-&gt;insert_batch('rbb', $data);</w:t>
            </w:r>
          </w:p>
          <w:p w14:paraId="0CC51592"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7FD942B3"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 get employee list</w:t>
            </w:r>
          </w:p>
          <w:p w14:paraId="4CE0C3DD"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function employeeList()</w:t>
            </w:r>
          </w:p>
          <w:p w14:paraId="65C6D26B"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17834A9C"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$this-&gt;db-&gt;select(array('e.id', 'e.first_name', 'e.last_name', 'e.email', 'e.dob', 'e.contact_no'));</w:t>
            </w:r>
          </w:p>
          <w:p w14:paraId="22D20031"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$this-&gt;db-&gt;from('rbb as e');</w:t>
            </w:r>
          </w:p>
          <w:p w14:paraId="6D5E1025"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$query = $this-&gt;db-&gt;get();</w:t>
            </w:r>
          </w:p>
          <w:p w14:paraId="4C9E4C0F"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return $query-&gt;result_array();</w:t>
            </w:r>
          </w:p>
          <w:p w14:paraId="6FD8B596"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49488D5A" w14:textId="67BB2909" w:rsidR="00AE2768" w:rsidRPr="009C5894" w:rsidRDefault="009C5894" w:rsidP="009C5894">
            <w:pPr>
              <w:rPr>
                <w:rFonts w:ascii="Consolas" w:hAnsi="Consolas"/>
                <w:sz w:val="16"/>
                <w:szCs w:val="16"/>
                <w:lang w:val="id-ID"/>
              </w:rPr>
            </w:pPr>
            <w:r w:rsidRPr="009C5894">
              <w:rPr>
                <w:rFonts w:ascii="Consolas" w:hAnsi="Consolas"/>
                <w:sz w:val="16"/>
                <w:szCs w:val="16"/>
                <w:lang w:val="id-ID"/>
              </w:rPr>
              <w:t>}</w:t>
            </w:r>
          </w:p>
        </w:tc>
      </w:tr>
    </w:tbl>
    <w:p w14:paraId="064A1021" w14:textId="77777777" w:rsidR="00AE2768" w:rsidRPr="00AE2768" w:rsidRDefault="00AE2768" w:rsidP="00AE2768">
      <w:pPr>
        <w:rPr>
          <w:lang w:val="id-ID"/>
        </w:rPr>
      </w:pPr>
    </w:p>
    <w:p w14:paraId="6ABD8F2B" w14:textId="69E0CB16" w:rsidR="009957EC" w:rsidRDefault="00FC787E" w:rsidP="00185220">
      <w:pPr>
        <w:pStyle w:val="Heading3"/>
        <w:rPr>
          <w:lang w:val="id-ID"/>
        </w:rPr>
      </w:pPr>
      <w:bookmarkStart w:id="141" w:name="_Toc51503877"/>
      <w:r>
        <w:rPr>
          <w:lang w:val="id-ID"/>
        </w:rPr>
        <w:lastRenderedPageBreak/>
        <w:t>5.1.11 Implementasi Model Log</w:t>
      </w:r>
      <w:bookmarkEnd w:id="141"/>
    </w:p>
    <w:p w14:paraId="6FDBEF9E" w14:textId="065D09D0" w:rsidR="009116B2" w:rsidRPr="009116B2" w:rsidRDefault="009116B2" w:rsidP="008C5359">
      <w:pPr>
        <w:ind w:firstLine="284"/>
        <w:rPr>
          <w:lang w:val="id-ID"/>
        </w:rPr>
      </w:pPr>
      <w:r w:rsidRPr="00AF0EF0">
        <w:rPr>
          <w:rFonts w:ascii="Times New Roman" w:eastAsia="Times New Roman" w:hAnsi="Times New Roman" w:cs="Times New Roman"/>
          <w:lang w:val="id-ID"/>
        </w:rPr>
        <w:t xml:space="preserve">Implementasi lapisan model untuk </w:t>
      </w:r>
      <w:r>
        <w:rPr>
          <w:rFonts w:ascii="Times New Roman" w:eastAsia="Times New Roman" w:hAnsi="Times New Roman" w:cs="Times New Roman"/>
          <w:lang w:val="id-ID"/>
        </w:rPr>
        <w:t xml:space="preserve">log </w:t>
      </w:r>
      <w:r w:rsidRPr="00AF0EF0">
        <w:rPr>
          <w:rFonts w:ascii="Times New Roman" w:eastAsia="Times New Roman" w:hAnsi="Times New Roman" w:cs="Times New Roman"/>
          <w:lang w:val="id-ID"/>
        </w:rPr>
        <w:t xml:space="preserve"> adalah sebagai berikut</w:t>
      </w:r>
    </w:p>
    <w:p w14:paraId="156B3197" w14:textId="02BBC933" w:rsidR="00946371" w:rsidRDefault="00BC3A47" w:rsidP="00946371">
      <w:pPr>
        <w:pStyle w:val="Gambar"/>
      </w:pPr>
      <w:bookmarkStart w:id="142" w:name="_Toc51173217"/>
      <w:r>
        <w:t>Kode Sumber 5.</w:t>
      </w:r>
      <w:r w:rsidR="0094637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11</w:t>
      </w:r>
      <w:r>
        <w:rPr>
          <w:lang w:val="en-US"/>
        </w:rPr>
        <w:fldChar w:fldCharType="end"/>
      </w:r>
      <w:r w:rsidR="00946371">
        <w:t xml:space="preserve"> </w:t>
      </w:r>
      <w:r w:rsidR="00946371" w:rsidRPr="00F706CD">
        <w:t>Implementasi Model Log</w:t>
      </w:r>
      <w:bookmarkEnd w:id="142"/>
    </w:p>
    <w:tbl>
      <w:tblPr>
        <w:tblStyle w:val="TableGrid"/>
        <w:tblW w:w="0" w:type="auto"/>
        <w:tblLook w:val="04A0" w:firstRow="1" w:lastRow="0" w:firstColumn="1" w:lastColumn="0" w:noHBand="0" w:noVBand="1"/>
      </w:tblPr>
      <w:tblGrid>
        <w:gridCol w:w="5261"/>
      </w:tblGrid>
      <w:tr w:rsidR="009C5894" w:rsidRPr="009C5894" w14:paraId="48ECC39D" w14:textId="77777777" w:rsidTr="009C5894">
        <w:tc>
          <w:tcPr>
            <w:tcW w:w="5261" w:type="dxa"/>
          </w:tcPr>
          <w:p w14:paraId="235C48CB"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&lt;?php defined('BASEPATH') or exit('No direct script access allowed');</w:t>
            </w:r>
          </w:p>
          <w:p w14:paraId="26616618" w14:textId="77777777" w:rsidR="009C5894" w:rsidRPr="009C5894" w:rsidRDefault="009C5894" w:rsidP="009C5894">
            <w:pPr>
              <w:rPr>
                <w:rFonts w:ascii="Consolas" w:hAnsi="Consolas"/>
                <w:sz w:val="16"/>
                <w:szCs w:val="16"/>
                <w:lang w:val="id-ID"/>
              </w:rPr>
            </w:pPr>
          </w:p>
          <w:p w14:paraId="0196721A"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class Log_model extends CI_Model</w:t>
            </w:r>
          </w:p>
          <w:p w14:paraId="03A3F896"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w:t>
            </w:r>
          </w:p>
          <w:p w14:paraId="44843B41"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private $_table = "log";</w:t>
            </w:r>
          </w:p>
          <w:p w14:paraId="1FE20AC2" w14:textId="77777777" w:rsidR="009C5894" w:rsidRPr="009C5894" w:rsidRDefault="009C5894" w:rsidP="009C5894">
            <w:pPr>
              <w:rPr>
                <w:rFonts w:ascii="Consolas" w:hAnsi="Consolas"/>
                <w:sz w:val="16"/>
                <w:szCs w:val="16"/>
                <w:lang w:val="id-ID"/>
              </w:rPr>
            </w:pPr>
          </w:p>
          <w:p w14:paraId="3DC37C68"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$id;</w:t>
            </w:r>
          </w:p>
          <w:p w14:paraId="0F888A03"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$USER;</w:t>
            </w:r>
          </w:p>
          <w:p w14:paraId="04233B9B"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$TGL_LOG;</w:t>
            </w:r>
          </w:p>
          <w:p w14:paraId="56B26AB8"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$TABLE_NAME;</w:t>
            </w:r>
          </w:p>
          <w:p w14:paraId="15B504A4"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$KODE_DATA;</w:t>
            </w:r>
          </w:p>
          <w:p w14:paraId="5C7FBB5A"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$ACTIVITY;</w:t>
            </w:r>
          </w:p>
          <w:p w14:paraId="2B43593E" w14:textId="77777777" w:rsidR="009C5894" w:rsidRPr="009C5894" w:rsidRDefault="009C5894" w:rsidP="009C5894">
            <w:pPr>
              <w:rPr>
                <w:rFonts w:ascii="Consolas" w:hAnsi="Consolas"/>
                <w:sz w:val="16"/>
                <w:szCs w:val="16"/>
                <w:lang w:val="id-ID"/>
              </w:rPr>
            </w:pPr>
          </w:p>
          <w:p w14:paraId="51C3686E"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function getAll()</w:t>
            </w:r>
          </w:p>
          <w:p w14:paraId="508A13AF"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5C22049A"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return $this-&gt;db-&gt;get($this-&gt;_table)-&gt;result();</w:t>
            </w:r>
          </w:p>
          <w:p w14:paraId="20177498"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3EE0AD3B" w14:textId="77777777" w:rsidR="009C5894" w:rsidRPr="009C5894" w:rsidRDefault="009C5894" w:rsidP="009C5894">
            <w:pPr>
              <w:rPr>
                <w:rFonts w:ascii="Consolas" w:hAnsi="Consolas"/>
                <w:sz w:val="16"/>
                <w:szCs w:val="16"/>
                <w:lang w:val="id-ID"/>
              </w:rPr>
            </w:pPr>
          </w:p>
          <w:p w14:paraId="4C628B3F"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public function save($data)</w:t>
            </w:r>
          </w:p>
          <w:p w14:paraId="7B84CF6B"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31162C6A"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$this-&gt;USER = $data["USER"];</w:t>
            </w:r>
          </w:p>
          <w:p w14:paraId="3AB2B1C1"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$this-&gt;TGL_LOG = date("Y-m-d h:i:s");</w:t>
            </w:r>
          </w:p>
          <w:p w14:paraId="745A0B62"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$this-&gt;TABLE_NAME = $data["TABLE_NAME"];</w:t>
            </w:r>
          </w:p>
          <w:p w14:paraId="3D739960"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$this-&gt;KODE_DATA = $data["KODE_DATA"];</w:t>
            </w:r>
          </w:p>
          <w:p w14:paraId="16CFCB93"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$this-&gt;ACTIVITY = $data["ACTIVITY"];</w:t>
            </w:r>
          </w:p>
          <w:p w14:paraId="3CC175C2" w14:textId="77777777" w:rsidR="009C5894" w:rsidRPr="009C5894" w:rsidRDefault="009C5894" w:rsidP="009C5894">
            <w:pPr>
              <w:rPr>
                <w:rFonts w:ascii="Consolas" w:hAnsi="Consolas"/>
                <w:sz w:val="16"/>
                <w:szCs w:val="16"/>
                <w:lang w:val="id-ID"/>
              </w:rPr>
            </w:pPr>
          </w:p>
          <w:p w14:paraId="64CF6585"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$this-&gt;db-&gt;insert($this-&gt;_table, $this);</w:t>
            </w:r>
          </w:p>
          <w:p w14:paraId="03769B8D" w14:textId="77777777" w:rsidR="009C5894" w:rsidRPr="009C5894" w:rsidRDefault="009C5894" w:rsidP="009C5894">
            <w:pPr>
              <w:rPr>
                <w:rFonts w:ascii="Consolas" w:hAnsi="Consolas"/>
                <w:sz w:val="16"/>
                <w:szCs w:val="16"/>
                <w:lang w:val="id-ID"/>
              </w:rPr>
            </w:pPr>
            <w:r w:rsidRPr="009C5894">
              <w:rPr>
                <w:rFonts w:ascii="Consolas" w:hAnsi="Consolas"/>
                <w:sz w:val="16"/>
                <w:szCs w:val="16"/>
                <w:lang w:val="id-ID"/>
              </w:rPr>
              <w:t xml:space="preserve">    }</w:t>
            </w:r>
          </w:p>
          <w:p w14:paraId="5E4CF200" w14:textId="783A29D7" w:rsidR="009C5894" w:rsidRPr="009C5894" w:rsidRDefault="009C5894" w:rsidP="009C5894">
            <w:pPr>
              <w:rPr>
                <w:rFonts w:ascii="Consolas" w:hAnsi="Consolas"/>
                <w:sz w:val="16"/>
                <w:szCs w:val="16"/>
                <w:lang w:val="id-ID"/>
              </w:rPr>
            </w:pPr>
            <w:r w:rsidRPr="009C5894">
              <w:rPr>
                <w:rFonts w:ascii="Consolas" w:hAnsi="Consolas"/>
                <w:sz w:val="16"/>
                <w:szCs w:val="16"/>
                <w:lang w:val="id-ID"/>
              </w:rPr>
              <w:t>}</w:t>
            </w:r>
          </w:p>
        </w:tc>
      </w:tr>
    </w:tbl>
    <w:p w14:paraId="3844EE43" w14:textId="77777777" w:rsidR="009C5894" w:rsidRPr="009C5894" w:rsidRDefault="009C5894" w:rsidP="009C5894">
      <w:pPr>
        <w:rPr>
          <w:lang w:val="id-ID"/>
        </w:rPr>
      </w:pPr>
    </w:p>
    <w:p w14:paraId="7DAB18E8" w14:textId="2C9DC4FE" w:rsidR="00ED16DA" w:rsidRPr="0014549C" w:rsidRDefault="00D1442A" w:rsidP="009F689E">
      <w:pPr>
        <w:pStyle w:val="Heading2"/>
        <w:rPr>
          <w:lang w:val="id-ID"/>
        </w:rPr>
      </w:pPr>
      <w:bookmarkStart w:id="143" w:name="_Toc51503878"/>
      <w:r>
        <w:t>5.2.</w:t>
      </w:r>
      <w:r>
        <w:rPr>
          <w:rFonts w:ascii="Arial" w:eastAsia="Arial" w:hAnsi="Arial" w:cs="Arial"/>
        </w:rPr>
        <w:t xml:space="preserve"> </w:t>
      </w:r>
      <w:r>
        <w:t xml:space="preserve">Implementasi Lapisan </w:t>
      </w:r>
      <w:r w:rsidR="0014549C">
        <w:rPr>
          <w:lang w:val="id-ID"/>
        </w:rPr>
        <w:t>Controller</w:t>
      </w:r>
      <w:bookmarkEnd w:id="143"/>
    </w:p>
    <w:p w14:paraId="5AADFD2D" w14:textId="23538184" w:rsidR="00D23156" w:rsidRDefault="003A3BC7" w:rsidP="008C5359">
      <w:pPr>
        <w:spacing w:after="12" w:line="248" w:lineRule="auto"/>
        <w:ind w:right="26" w:firstLine="284"/>
        <w:jc w:val="both"/>
        <w:rPr>
          <w:rFonts w:ascii="Times New Roman" w:hAnsi="Times New Roman" w:cs="Times New Roman"/>
        </w:rPr>
      </w:pPr>
      <w:r w:rsidRPr="003A3BC7">
        <w:rPr>
          <w:rFonts w:ascii="Times New Roman" w:hAnsi="Times New Roman" w:cs="Times New Roman"/>
        </w:rPr>
        <w:t xml:space="preserve">Implementasi pada lapisan </w:t>
      </w:r>
      <w:r w:rsidR="00206AF7">
        <w:rPr>
          <w:rFonts w:ascii="Times New Roman" w:hAnsi="Times New Roman" w:cs="Times New Roman"/>
        </w:rPr>
        <w:t>controller</w:t>
      </w:r>
      <w:r w:rsidRPr="003A3BC7">
        <w:rPr>
          <w:rFonts w:ascii="Times New Roman" w:hAnsi="Times New Roman" w:cs="Times New Roman"/>
        </w:rPr>
        <w:t xml:space="preserve"> adalah bagian yang menghubungkan model dan view. Berikut merupakan lapisan </w:t>
      </w:r>
      <w:r w:rsidR="00206AF7">
        <w:rPr>
          <w:rFonts w:ascii="Times New Roman" w:hAnsi="Times New Roman" w:cs="Times New Roman"/>
        </w:rPr>
        <w:t>controller</w:t>
      </w:r>
      <w:r w:rsidRPr="003A3BC7">
        <w:rPr>
          <w:rFonts w:ascii="Times New Roman" w:hAnsi="Times New Roman" w:cs="Times New Roman"/>
        </w:rPr>
        <w:t xml:space="preserve"> dari sistem finansial Bank BJB yang dikembangkan.</w:t>
      </w:r>
    </w:p>
    <w:p w14:paraId="3A23DC25" w14:textId="0FF23A29" w:rsidR="003A3BC7" w:rsidRPr="003A3BC7" w:rsidRDefault="00D23156" w:rsidP="00ED16DA">
      <w:pPr>
        <w:spacing w:after="12" w:line="248" w:lineRule="auto"/>
        <w:ind w:right="26"/>
        <w:jc w:val="both"/>
        <w:rPr>
          <w:rFonts w:ascii="Times New Roman" w:hAnsi="Times New Roman" w:cs="Times New Roman"/>
        </w:rPr>
      </w:pPr>
      <w:r w:rsidRPr="003A3BC7">
        <w:rPr>
          <w:rFonts w:ascii="Times New Roman" w:hAnsi="Times New Roman" w:cs="Times New Roman"/>
        </w:rPr>
        <w:t xml:space="preserve"> </w:t>
      </w:r>
    </w:p>
    <w:p w14:paraId="3B9A855D" w14:textId="681B0A1D" w:rsidR="009957EC" w:rsidRDefault="00D1442A" w:rsidP="00185220">
      <w:pPr>
        <w:pStyle w:val="Heading3"/>
        <w:rPr>
          <w:lang w:val="id-ID"/>
        </w:rPr>
      </w:pPr>
      <w:bookmarkStart w:id="144" w:name="_Toc51503879"/>
      <w:r>
        <w:lastRenderedPageBreak/>
        <w:t>5.2.</w:t>
      </w:r>
      <w:r w:rsidR="00ED16DA">
        <w:rPr>
          <w:lang w:val="id-ID"/>
        </w:rPr>
        <w:t>1</w:t>
      </w:r>
      <w:r>
        <w:rPr>
          <w:rFonts w:ascii="Arial" w:eastAsia="Arial" w:hAnsi="Arial" w:cs="Arial"/>
        </w:rPr>
        <w:t xml:space="preserve"> </w:t>
      </w:r>
      <w:r>
        <w:t xml:space="preserve">Implementasi </w:t>
      </w:r>
      <w:r w:rsidR="00206AF7">
        <w:rPr>
          <w:lang w:val="id-ID"/>
        </w:rPr>
        <w:t xml:space="preserve">Controller </w:t>
      </w:r>
      <w:r w:rsidR="002F3BBD">
        <w:rPr>
          <w:lang w:val="id-ID"/>
        </w:rPr>
        <w:t>Auth</w:t>
      </w:r>
      <w:bookmarkEnd w:id="144"/>
    </w:p>
    <w:p w14:paraId="3D335EFA" w14:textId="6DE7585E" w:rsidR="00ED16DA" w:rsidRPr="00124153" w:rsidRDefault="0012026D" w:rsidP="008C5359">
      <w:pPr>
        <w:ind w:firstLine="284"/>
        <w:rPr>
          <w:rFonts w:asciiTheme="majorBidi" w:hAnsiTheme="majorBidi" w:cstheme="majorBidi"/>
          <w:lang w:val="id-ID"/>
        </w:rPr>
      </w:pPr>
      <w:r w:rsidRPr="007857E2">
        <w:rPr>
          <w:rFonts w:asciiTheme="majorBidi" w:hAnsiTheme="majorBidi" w:cstheme="majorBidi"/>
          <w:lang w:val="id-ID"/>
        </w:rPr>
        <w:t xml:space="preserve">Implementasi </w:t>
      </w:r>
      <w:r w:rsidR="00D23156">
        <w:rPr>
          <w:rFonts w:ascii="Times New Roman" w:hAnsi="Times New Roman" w:cs="Times New Roman"/>
        </w:rPr>
        <w:t xml:space="preserve">lapisan </w:t>
      </w:r>
      <w:r w:rsidR="00206AF7">
        <w:rPr>
          <w:rFonts w:asciiTheme="majorBidi" w:hAnsiTheme="majorBidi" w:cstheme="majorBidi"/>
          <w:lang w:val="id-ID"/>
        </w:rPr>
        <w:t>controller</w:t>
      </w:r>
      <w:r w:rsidR="004D3426" w:rsidRPr="007857E2">
        <w:rPr>
          <w:rFonts w:asciiTheme="majorBidi" w:hAnsiTheme="majorBidi" w:cstheme="majorBidi"/>
          <w:lang w:val="id-ID"/>
        </w:rPr>
        <w:t xml:space="preserve"> </w:t>
      </w:r>
      <w:r w:rsidR="00D23156">
        <w:rPr>
          <w:rFonts w:ascii="Times New Roman" w:hAnsi="Times New Roman" w:cs="Times New Roman"/>
        </w:rPr>
        <w:t>untuk auth</w:t>
      </w:r>
      <w:r w:rsidR="004C59CF">
        <w:rPr>
          <w:rFonts w:ascii="Times New Roman" w:hAnsi="Times New Roman" w:cs="Times New Roman"/>
          <w:lang w:val="id-ID"/>
        </w:rPr>
        <w:t xml:space="preserve"> </w:t>
      </w:r>
      <w:r w:rsidR="004D3426" w:rsidRPr="007857E2">
        <w:rPr>
          <w:rFonts w:asciiTheme="majorBidi" w:hAnsiTheme="majorBidi" w:cstheme="majorBidi"/>
          <w:lang w:val="id-ID"/>
        </w:rPr>
        <w:t>sebagai berikut</w:t>
      </w:r>
      <w:r w:rsidR="007857E2" w:rsidRPr="007857E2">
        <w:rPr>
          <w:rFonts w:asciiTheme="majorBidi" w:hAnsiTheme="majorBidi" w:cstheme="majorBidi"/>
          <w:lang w:val="id-ID"/>
        </w:rPr>
        <w:t>.</w:t>
      </w:r>
    </w:p>
    <w:p w14:paraId="460FBF57" w14:textId="6A1F82AD" w:rsidR="00946371" w:rsidRDefault="00BC3A47" w:rsidP="00A447E1">
      <w:pPr>
        <w:pStyle w:val="Gambar"/>
      </w:pPr>
      <w:bookmarkStart w:id="145" w:name="_Toc51173218"/>
      <w:r>
        <w:t>Kode Sumber 5.</w:t>
      </w:r>
      <w:r w:rsidR="0094637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12</w:t>
      </w:r>
      <w:r>
        <w:rPr>
          <w:lang w:val="en-US"/>
        </w:rPr>
        <w:fldChar w:fldCharType="end"/>
      </w:r>
      <w:r w:rsidR="00946371">
        <w:t xml:space="preserve"> </w:t>
      </w:r>
      <w:r w:rsidR="00946371" w:rsidRPr="009D535D">
        <w:t>Implementasi Controller Auth</w:t>
      </w:r>
      <w:bookmarkEnd w:id="145"/>
    </w:p>
    <w:tbl>
      <w:tblPr>
        <w:tblStyle w:val="TableGrid"/>
        <w:tblW w:w="0" w:type="auto"/>
        <w:tblLook w:val="04A0" w:firstRow="1" w:lastRow="0" w:firstColumn="1" w:lastColumn="0" w:noHBand="0" w:noVBand="1"/>
      </w:tblPr>
      <w:tblGrid>
        <w:gridCol w:w="5261"/>
      </w:tblGrid>
      <w:tr w:rsidR="001F0711" w14:paraId="777BD674" w14:textId="77777777" w:rsidTr="001F0711">
        <w:tc>
          <w:tcPr>
            <w:tcW w:w="5261" w:type="dxa"/>
          </w:tcPr>
          <w:p w14:paraId="2439EA9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&lt;?php</w:t>
            </w:r>
          </w:p>
          <w:p w14:paraId="5CE85A4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defined('BASEPATH') or exit('No direct script access allowed');</w:t>
            </w:r>
          </w:p>
          <w:p w14:paraId="58DBFF9A" w14:textId="77777777" w:rsidR="001F0711" w:rsidRPr="00F21D34" w:rsidRDefault="001F0711" w:rsidP="001F0711">
            <w:pPr>
              <w:rPr>
                <w:rFonts w:ascii="Consolas" w:hAnsi="Consolas" w:cs="Times New Roman"/>
                <w:sz w:val="16"/>
                <w:szCs w:val="16"/>
              </w:rPr>
            </w:pPr>
          </w:p>
          <w:p w14:paraId="0AE99E6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class auth extends CI_Controller</w:t>
            </w:r>
          </w:p>
          <w:p w14:paraId="3F6F692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w:t>
            </w:r>
          </w:p>
          <w:p w14:paraId="3021E7C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__construct()</w:t>
            </w:r>
          </w:p>
          <w:p w14:paraId="1FC61C6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0E3D7EF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parent::__construct();</w:t>
            </w:r>
          </w:p>
          <w:p w14:paraId="683C2C0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$this-&gt;load-&gt;library('pagination');</w:t>
            </w:r>
          </w:p>
          <w:p w14:paraId="677317F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$this-&gt;load-&gt;model("Log_model");</w:t>
            </w:r>
          </w:p>
          <w:p w14:paraId="456C04E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$this-&gt;load-&gt;model("User_model");</w:t>
            </w:r>
          </w:p>
          <w:p w14:paraId="5C04CA0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$this-&gt;load-&gt;library('form_validation');</w:t>
            </w:r>
          </w:p>
          <w:p w14:paraId="3EC7BD5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$this-&gt;load-&gt;library('session');</w:t>
            </w:r>
          </w:p>
          <w:p w14:paraId="0FB7BF6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7366B26" w14:textId="77777777" w:rsidR="001F0711" w:rsidRPr="00F21D34" w:rsidRDefault="001F0711" w:rsidP="001F0711">
            <w:pPr>
              <w:rPr>
                <w:rFonts w:ascii="Consolas" w:hAnsi="Consolas" w:cs="Times New Roman"/>
                <w:sz w:val="16"/>
                <w:szCs w:val="16"/>
              </w:rPr>
            </w:pPr>
          </w:p>
          <w:p w14:paraId="1DB9420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index()</w:t>
            </w:r>
          </w:p>
          <w:p w14:paraId="672713B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612BE8A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($this-&gt;session-&gt;userdata('username')) {</w:t>
            </w:r>
          </w:p>
          <w:p w14:paraId="6C8A6AE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redirect('dashboard');</w:t>
            </w:r>
          </w:p>
          <w:p w14:paraId="1534C86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24F9348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07618E8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4A5258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0E9CD7FA" w14:textId="77777777" w:rsidR="001F0711" w:rsidRPr="00F21D34" w:rsidRDefault="001F0711" w:rsidP="001F0711">
            <w:pPr>
              <w:rPr>
                <w:rFonts w:ascii="Consolas" w:hAnsi="Consolas" w:cs="Times New Roman"/>
                <w:sz w:val="16"/>
                <w:szCs w:val="16"/>
              </w:rPr>
            </w:pPr>
          </w:p>
          <w:p w14:paraId="32164CF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login()</w:t>
            </w:r>
          </w:p>
          <w:p w14:paraId="1C92791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3A3C426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$title['title'] = 'Login';</w:t>
            </w:r>
          </w:p>
          <w:p w14:paraId="34CBEAC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($this-&gt;session-&gt;userdata('username')) {</w:t>
            </w:r>
          </w:p>
          <w:p w14:paraId="0DFA456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redirect('dashboard');</w:t>
            </w:r>
          </w:p>
          <w:p w14:paraId="554494D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30E1C6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$this-&gt;form_validation-&gt;set_rules('username', 'Username', 'trim|required');</w:t>
            </w:r>
          </w:p>
          <w:p w14:paraId="0F6536C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$this-&gt;form_validation-&gt;set_rules('password', 'Password', 'trim|required');</w:t>
            </w:r>
          </w:p>
          <w:p w14:paraId="38F4089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($this-&gt;form_validation-&gt;run() == false) {</w:t>
            </w:r>
          </w:p>
          <w:p w14:paraId="04FAC34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$this-&gt;load-&gt;view('templates/header', $title);</w:t>
            </w:r>
          </w:p>
          <w:p w14:paraId="232251A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$this-&gt;load-&gt;view('auth/login');</w:t>
            </w:r>
          </w:p>
          <w:p w14:paraId="76A2A1B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$this-&gt;load-&gt;view('templates/footer');</w:t>
            </w:r>
          </w:p>
          <w:p w14:paraId="58220E7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2D90EAB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$this-&gt;_login();</w:t>
            </w:r>
          </w:p>
          <w:p w14:paraId="2B89CE1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60B33C9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57293617" w14:textId="77777777" w:rsidR="001F0711" w:rsidRPr="00F21D34" w:rsidRDefault="001F0711" w:rsidP="001F0711">
            <w:pPr>
              <w:rPr>
                <w:rFonts w:ascii="Consolas" w:hAnsi="Consolas" w:cs="Times New Roman"/>
                <w:sz w:val="16"/>
                <w:szCs w:val="16"/>
              </w:rPr>
            </w:pPr>
          </w:p>
          <w:p w14:paraId="630CEF2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private function _login()</w:t>
            </w:r>
          </w:p>
          <w:p w14:paraId="023F094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754A4E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$username = $this-&gt;input-&gt;post('username');</w:t>
            </w:r>
          </w:p>
          <w:p w14:paraId="15478BF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$password = $this-&gt;input-&gt;post('password');</w:t>
            </w:r>
          </w:p>
          <w:p w14:paraId="74D13CD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$user = $this-&gt;db-&gt;get_where('user', ['USERNAME' =&gt; $username])-&gt;row_array();  //baca : select * dari tael user where email == $email  </w:t>
            </w:r>
          </w:p>
          <w:p w14:paraId="1A19356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($user) {</w:t>
            </w:r>
          </w:p>
          <w:p w14:paraId="54230DD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(password_verify($password, $user['PASSWORD'])) {</w:t>
            </w:r>
          </w:p>
          <w:p w14:paraId="5FD6748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 = [</w:t>
            </w:r>
          </w:p>
          <w:p w14:paraId="41422CB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'username' =&gt; $user['USERNAME'],</w:t>
            </w:r>
          </w:p>
          <w:p w14:paraId="22B9A2F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'role' =&gt; $user['ROLE']</w:t>
            </w:r>
          </w:p>
          <w:p w14:paraId="46AD088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772D5BD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$this-&gt;session-&gt;set_userdata($data);</w:t>
            </w:r>
          </w:p>
          <w:p w14:paraId="222837E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($user['ROLE'] == 'IT FINANCE') {</w:t>
            </w:r>
          </w:p>
          <w:p w14:paraId="7BF607D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redirect('dashboard');</w:t>
            </w:r>
          </w:p>
          <w:p w14:paraId="28988CC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elseif ($user['ROLE'] == 'GROUP HEAD') {</w:t>
            </w:r>
          </w:p>
          <w:p w14:paraId="7F5E039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redirect('dashboard');</w:t>
            </w:r>
          </w:p>
          <w:p w14:paraId="54BD7CE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046D358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alert-danger" role="alert"&gt; You are can not access with this account! &lt;/div&gt;');</w:t>
            </w:r>
          </w:p>
          <w:p w14:paraId="6CAB822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0AAD645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38EF4AC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4F1480B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alert-danger" role="alert"&gt; Wrong password&lt;/div&gt;');</w:t>
            </w:r>
          </w:p>
          <w:p w14:paraId="609AF72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3409352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60487DF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58156F6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alert-danger" role="alert"&gt; Account is not registered! &lt;/div&gt;');</w:t>
            </w:r>
          </w:p>
          <w:p w14:paraId="495FBA3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78782DE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35866AF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00C22A13" w14:textId="77777777" w:rsidR="001F0711" w:rsidRPr="00F21D34" w:rsidRDefault="001F0711" w:rsidP="001F0711">
            <w:pPr>
              <w:rPr>
                <w:rFonts w:ascii="Consolas" w:hAnsi="Consolas" w:cs="Times New Roman"/>
                <w:sz w:val="16"/>
                <w:szCs w:val="16"/>
              </w:rPr>
            </w:pPr>
          </w:p>
          <w:p w14:paraId="33D4D20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registration()</w:t>
            </w:r>
          </w:p>
          <w:p w14:paraId="068B0A9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F21842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$title['title'] = 'Registrasi Akun';</w:t>
            </w:r>
          </w:p>
          <w:p w14:paraId="63D8A19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$dataa['user'] = $this-&gt;db-&gt;get_where('user', ['USERNAME' =&gt; $this-&gt;session-&gt;userdata('username')])-&gt;row_array();</w:t>
            </w:r>
          </w:p>
          <w:p w14:paraId="08BB8A3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($dataa['user']['ROLE'] == 'IT FINANCE') {</w:t>
            </w:r>
          </w:p>
          <w:p w14:paraId="1DB1265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$this-&gt;form_validation-&gt;set_rules('role', 'Role', 'required|trim');</w:t>
            </w:r>
          </w:p>
          <w:p w14:paraId="30177A7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$this-&gt;form_validation-&gt;set_rules('nama', 'Nama', 'required|trim');</w:t>
            </w:r>
          </w:p>
          <w:p w14:paraId="0FC30CCB" w14:textId="77777777" w:rsidR="001F0711" w:rsidRPr="00F21D34" w:rsidRDefault="001F0711" w:rsidP="001F0711">
            <w:pPr>
              <w:rPr>
                <w:rFonts w:ascii="Consolas" w:hAnsi="Consolas" w:cs="Times New Roman"/>
                <w:sz w:val="16"/>
                <w:szCs w:val="16"/>
              </w:rPr>
            </w:pPr>
          </w:p>
          <w:p w14:paraId="48CE732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$this-&gt;form_validation-&gt;set_rules('username', 'Username', 'required|trim|is_unique[user.USERNAME]', [</w:t>
            </w:r>
          </w:p>
          <w:p w14:paraId="3323995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'is_unique' =&gt; 'This username has already registered!'</w:t>
            </w:r>
          </w:p>
          <w:p w14:paraId="77BEB56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6A4355D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$this-&gt;form_validation-&gt;set_rules('email', 'Email', 'required|trim|valid_email|is_unique[user.EMAIL]', [</w:t>
            </w:r>
          </w:p>
          <w:p w14:paraId="343FFB6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'is_unique' =&gt; 'This email has already registered!'</w:t>
            </w:r>
          </w:p>
          <w:p w14:paraId="159BAAE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0FF7502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$this-&gt;form_validation-&gt;set_rules('password1', 'Password', 'required|trim|min_length[6]|matches[password2]', [</w:t>
            </w:r>
          </w:p>
          <w:p w14:paraId="1DC9EC6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'matches' =&gt; 'Password tidak sesuai',</w:t>
            </w:r>
          </w:p>
          <w:p w14:paraId="667E691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'min_length' =&gt; 'Password terdiri dari minimal 6 karakter'</w:t>
            </w:r>
          </w:p>
          <w:p w14:paraId="1A93142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779638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$this-&gt;form_validation-&gt;set_rules('password2', 'Password', 'required|trim|matches[password1]');</w:t>
            </w:r>
          </w:p>
          <w:p w14:paraId="26ECFF5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($this-&gt;form_validation-&gt;run() == false) {</w:t>
            </w:r>
          </w:p>
          <w:p w14:paraId="6D0BEA9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$this-&gt;load-&gt;view('templates/header', $title);</w:t>
            </w:r>
          </w:p>
          <w:p w14:paraId="7D33A21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$this-&gt;load-&gt;view('templates/navbar', $dataa);</w:t>
            </w:r>
          </w:p>
          <w:p w14:paraId="40DDE9F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$this-&gt;load-&gt;view('auth/register');</w:t>
            </w:r>
          </w:p>
          <w:p w14:paraId="1C6505E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$this-&gt;load-&gt;view('templates/footer');</w:t>
            </w:r>
          </w:p>
          <w:p w14:paraId="6A9FC3E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0E2B917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 = [</w:t>
            </w:r>
          </w:p>
          <w:p w14:paraId="3877870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'ROLE' =&gt; $this-&gt;input-&gt;post('role'),</w:t>
            </w:r>
          </w:p>
          <w:p w14:paraId="5C84BFE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'NAMA' =&gt; $this-&gt;input-&gt;post('nama', true),</w:t>
            </w:r>
          </w:p>
          <w:p w14:paraId="6BC229D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'USERNAME' =&gt; htmlspecialchars($this-&gt;input-&gt;post('username', true)),</w:t>
            </w:r>
          </w:p>
          <w:p w14:paraId="12CC677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'EMAIL' =&gt; htmlspecialchars($this-&gt;input-&gt;post('email', true)),</w:t>
            </w:r>
          </w:p>
          <w:p w14:paraId="46AAF16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'PASSWORD' =&gt; password_hash($this-&gt;input-&gt;post('password1'), PASSWORD_BCRYPT)</w:t>
            </w:r>
          </w:p>
          <w:p w14:paraId="26FC428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w:t>
            </w:r>
          </w:p>
          <w:p w14:paraId="369118C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$this-&gt;db-&gt;insert('user', $data);</w:t>
            </w:r>
          </w:p>
          <w:p w14:paraId="777034B3" w14:textId="77777777" w:rsidR="001F0711" w:rsidRPr="00F21D34" w:rsidRDefault="001F0711" w:rsidP="001F0711">
            <w:pPr>
              <w:rPr>
                <w:rFonts w:ascii="Consolas" w:hAnsi="Consolas" w:cs="Times New Roman"/>
                <w:sz w:val="16"/>
                <w:szCs w:val="16"/>
              </w:rPr>
            </w:pPr>
          </w:p>
          <w:p w14:paraId="26A2AFE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ADD LOG</w:t>
            </w:r>
          </w:p>
          <w:p w14:paraId="4A4270D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$log = $this-&gt;Log_model;</w:t>
            </w:r>
          </w:p>
          <w:p w14:paraId="71F04FC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$data_log['USER'] = $dataa['user']['NAMA'];</w:t>
            </w:r>
          </w:p>
          <w:p w14:paraId="2B319DC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$data_log['TABLE_NAME'] = 'user';</w:t>
            </w:r>
          </w:p>
          <w:p w14:paraId="297E80F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$data_log['KODE_DATA'] = $this-&gt;input-&gt;post('username');</w:t>
            </w:r>
          </w:p>
          <w:p w14:paraId="7527050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$data_log['ACTIVITY'] = 'register';</w:t>
            </w:r>
          </w:p>
          <w:p w14:paraId="74F8FAA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$log-&gt;save($data_log);</w:t>
            </w:r>
          </w:p>
          <w:p w14:paraId="0EB54838" w14:textId="77777777" w:rsidR="001F0711" w:rsidRPr="00F21D34" w:rsidRDefault="001F0711" w:rsidP="001F0711">
            <w:pPr>
              <w:rPr>
                <w:rFonts w:ascii="Consolas" w:hAnsi="Consolas" w:cs="Times New Roman"/>
                <w:sz w:val="16"/>
                <w:szCs w:val="16"/>
              </w:rPr>
            </w:pPr>
          </w:p>
          <w:p w14:paraId="5BA0349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alert-success" role="alert"&gt; Akun berhasil dibuat. &lt;/div&gt;');</w:t>
            </w:r>
          </w:p>
          <w:p w14:paraId="2C0E005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redirect('auth/seeAllUser');</w:t>
            </w:r>
          </w:p>
          <w:p w14:paraId="3030A72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55898C4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elseif ($dataa['user']['ROLE'] == 'GROUP HEAD') {</w:t>
            </w:r>
          </w:p>
          <w:p w14:paraId="18D7B5C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redirect('dashboard');</w:t>
            </w:r>
          </w:p>
          <w:p w14:paraId="26660E7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34454C9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6197E52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B3F71D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6BFE5EE7" w14:textId="77777777" w:rsidR="001F0711" w:rsidRPr="00F21D34" w:rsidRDefault="001F0711" w:rsidP="001F0711">
            <w:pPr>
              <w:rPr>
                <w:rFonts w:ascii="Consolas" w:hAnsi="Consolas" w:cs="Times New Roman"/>
                <w:sz w:val="16"/>
                <w:szCs w:val="16"/>
              </w:rPr>
            </w:pPr>
          </w:p>
          <w:p w14:paraId="188BA70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seeAllUser()</w:t>
            </w:r>
          </w:p>
          <w:p w14:paraId="40945D3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6C7CE8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$title['title'] = 'Daftar Akun Pengguna';</w:t>
            </w:r>
          </w:p>
          <w:p w14:paraId="0A4A236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$dataa['user'] = $this-&gt;db-&gt;get_where('user', ['USERNAME' =&gt; $this-&gt;session-&gt;userdata('username')])-&gt;row_array();</w:t>
            </w:r>
          </w:p>
          <w:p w14:paraId="593DCA0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($dataa['user']['ROLE'] == 'IT FINANCE') {</w:t>
            </w:r>
          </w:p>
          <w:p w14:paraId="327CB960" w14:textId="77777777" w:rsidR="001F0711" w:rsidRPr="00F21D34" w:rsidRDefault="001F0711" w:rsidP="001F0711">
            <w:pPr>
              <w:rPr>
                <w:rFonts w:ascii="Consolas" w:hAnsi="Consolas" w:cs="Times New Roman"/>
                <w:sz w:val="16"/>
                <w:szCs w:val="16"/>
              </w:rPr>
            </w:pPr>
          </w:p>
          <w:p w14:paraId="75E0663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$title['title'] = 'Daftar Akun Pengguna';</w:t>
            </w:r>
          </w:p>
          <w:p w14:paraId="3CBF7EF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Config pagination</w:t>
            </w:r>
          </w:p>
          <w:p w14:paraId="1975A75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$config['base_url'] = base_url('auth/seeAllUser');</w:t>
            </w:r>
          </w:p>
          <w:p w14:paraId="51A25D0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$config['per_page'] = 20;</w:t>
            </w:r>
          </w:p>
          <w:p w14:paraId="5CD7788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$config["uri_segment"] = 3;</w:t>
            </w:r>
          </w:p>
          <w:p w14:paraId="5137F2F0" w14:textId="77777777" w:rsidR="001F0711" w:rsidRPr="00F21D34" w:rsidRDefault="001F0711" w:rsidP="001F0711">
            <w:pPr>
              <w:rPr>
                <w:rFonts w:ascii="Consolas" w:hAnsi="Consolas" w:cs="Times New Roman"/>
                <w:sz w:val="16"/>
                <w:szCs w:val="16"/>
              </w:rPr>
            </w:pPr>
          </w:p>
          <w:p w14:paraId="6A6FD2D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Pagination style</w:t>
            </w:r>
          </w:p>
          <w:p w14:paraId="5EF8E41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$config['first_link']       = 'First';</w:t>
            </w:r>
          </w:p>
          <w:p w14:paraId="0D53199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$config['last_link']        = 'Last';</w:t>
            </w:r>
          </w:p>
          <w:p w14:paraId="4809FB3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$config['next_link']        = 'Next';</w:t>
            </w:r>
          </w:p>
          <w:p w14:paraId="41F757C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$config['prev_link']        = 'Prev';</w:t>
            </w:r>
          </w:p>
          <w:p w14:paraId="48EE5AB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$config['full_tag_open']    = '&lt;div class="pagging text-center"&gt;&lt;nav&gt;&lt;ul class="pagination justify-content-center"&gt;';</w:t>
            </w:r>
          </w:p>
          <w:p w14:paraId="7B1BAD0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$config['full_tag_close']   = '&lt;/ul&gt;&lt;/nav&gt;&lt;/div&gt;';</w:t>
            </w:r>
          </w:p>
          <w:p w14:paraId="6FCA7B8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$config['num_tag_open']     = '&lt;li class="page-item"&gt;&lt;span class="page-link"&gt;';</w:t>
            </w:r>
          </w:p>
          <w:p w14:paraId="45F1BFB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$config['num_tag_close']    = '&lt;/span&gt;&lt;/li&gt;';</w:t>
            </w:r>
          </w:p>
          <w:p w14:paraId="66538E1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$config['cur_tag_open']     = '&lt;li class="page-item active"&gt;&lt;span class="page-link"&gt;';</w:t>
            </w:r>
          </w:p>
          <w:p w14:paraId="2E7EE95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$config['cur_tag_close']    = '&lt;span class="sr-only"&gt;(current)&lt;/span&gt;&lt;/span&gt;&lt;/li&gt;';</w:t>
            </w:r>
          </w:p>
          <w:p w14:paraId="55C97D8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$config['next_tag_open']    = '&lt;li class="page-item"&gt;&lt;span class="page-link"&gt;';</w:t>
            </w:r>
          </w:p>
          <w:p w14:paraId="2DE25BB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$config['next_tagl_close']  = '&lt;span aria-hidden="true"&gt;&amp;raquo;&lt;/span&gt;&lt;/span&gt;&lt;/li&gt;';</w:t>
            </w:r>
          </w:p>
          <w:p w14:paraId="5FE679D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$config['prev_tag_open']    = '&lt;li class="page-item"&gt;&lt;span class="page-link"&gt;';</w:t>
            </w:r>
          </w:p>
          <w:p w14:paraId="27DD039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$config['prev_tagl_close']  = '&lt;/span&gt;Next&lt;/li&gt;';</w:t>
            </w:r>
          </w:p>
          <w:p w14:paraId="64DEE96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$config['first_tag_open']   = '&lt;li class="page-item"&gt;&lt;span class="page-link"&gt;';</w:t>
            </w:r>
          </w:p>
          <w:p w14:paraId="56AD0DC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$config['first_tagl_close'] = '&lt;/span&gt;&lt;/li&gt;';</w:t>
            </w:r>
          </w:p>
          <w:p w14:paraId="47F7553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$config['last_tag_open']    = '&lt;li class="page-item"&gt;&lt;span class="page-link"&gt;';</w:t>
            </w:r>
          </w:p>
          <w:p w14:paraId="768C7CA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$config['last_tagl_close']  = '&lt;/span&gt;&lt;/li&gt;';</w:t>
            </w:r>
          </w:p>
          <w:p w14:paraId="06975842" w14:textId="77777777" w:rsidR="001F0711" w:rsidRPr="00F21D34" w:rsidRDefault="001F0711" w:rsidP="001F0711">
            <w:pPr>
              <w:rPr>
                <w:rFonts w:ascii="Consolas" w:hAnsi="Consolas" w:cs="Times New Roman"/>
                <w:sz w:val="16"/>
                <w:szCs w:val="16"/>
              </w:rPr>
            </w:pPr>
          </w:p>
          <w:p w14:paraId="77218F0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$data['page'] = ($this-&gt;uri-&gt;segment(3)) ? $this-&gt;uri-&gt;segment(3) : 0;</w:t>
            </w:r>
          </w:p>
          <w:p w14:paraId="5D77E796" w14:textId="77777777" w:rsidR="001F0711" w:rsidRPr="00F21D34" w:rsidRDefault="001F0711" w:rsidP="001F0711">
            <w:pPr>
              <w:rPr>
                <w:rFonts w:ascii="Consolas" w:hAnsi="Consolas" w:cs="Times New Roman"/>
                <w:sz w:val="16"/>
                <w:szCs w:val="16"/>
              </w:rPr>
            </w:pPr>
          </w:p>
          <w:p w14:paraId="5BFC579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(!empty($this-&gt;input-&gt;post('Search'))) {</w:t>
            </w:r>
          </w:p>
          <w:p w14:paraId="7AB9C7A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$id = $this-&gt;input-&gt;post('searchById');</w:t>
            </w:r>
          </w:p>
          <w:p w14:paraId="442D0C3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$this-&gt;session-&gt;set_flashdata(array("search_user" =&gt; $id));</w:t>
            </w:r>
          </w:p>
          <w:p w14:paraId="0F39620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$data['search'] = $id;</w:t>
            </w:r>
          </w:p>
          <w:p w14:paraId="2772A98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$n_row = $this-&gt;User_model-&gt;countquery($id)[0]-&gt;n_row;</w:t>
            </w:r>
          </w:p>
          <w:p w14:paraId="74DE1A4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$config['total_rows'] = $n_row;</w:t>
            </w:r>
          </w:p>
          <w:p w14:paraId="07A2C9C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$data['page'] = 0;</w:t>
            </w:r>
          </w:p>
          <w:p w14:paraId="0B244CF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0AAA2A0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($this-&gt;session-&gt;flashdata('search_user') != NULL) {</w:t>
            </w:r>
          </w:p>
          <w:p w14:paraId="3D1B172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$data['search'] = $this-&gt;session-&gt;flashdata('search_user');</w:t>
            </w:r>
          </w:p>
          <w:p w14:paraId="5353E70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$n_row = $this-&gt;User_model-&gt;countquery($data['search'])[0]-&gt;n_row;</w:t>
            </w:r>
          </w:p>
          <w:p w14:paraId="54D278F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$config['total_rows'] = $n_row;</w:t>
            </w:r>
          </w:p>
          <w:p w14:paraId="297786E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697E35D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$data['search'] = '';</w:t>
            </w:r>
          </w:p>
          <w:p w14:paraId="29E4334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$config['total_rows'] = $this-&gt;db-&gt;count_all('user');</w:t>
            </w:r>
          </w:p>
          <w:p w14:paraId="328EF64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318B5F2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ACD648E" w14:textId="77777777" w:rsidR="001F0711" w:rsidRPr="00F21D34" w:rsidRDefault="001F0711" w:rsidP="001F0711">
            <w:pPr>
              <w:rPr>
                <w:rFonts w:ascii="Consolas" w:hAnsi="Consolas" w:cs="Times New Roman"/>
                <w:sz w:val="16"/>
                <w:szCs w:val="16"/>
              </w:rPr>
            </w:pPr>
          </w:p>
          <w:p w14:paraId="4497872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$choice = $config["total_rows"] / $config["per_page"];</w:t>
            </w:r>
          </w:p>
          <w:p w14:paraId="0429E9A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$config["num_links"] = floor($choice);</w:t>
            </w:r>
          </w:p>
          <w:p w14:paraId="56F4408B" w14:textId="77777777" w:rsidR="001F0711" w:rsidRPr="00F21D34" w:rsidRDefault="001F0711" w:rsidP="001F0711">
            <w:pPr>
              <w:rPr>
                <w:rFonts w:ascii="Consolas" w:hAnsi="Consolas" w:cs="Times New Roman"/>
                <w:sz w:val="16"/>
                <w:szCs w:val="16"/>
              </w:rPr>
            </w:pPr>
          </w:p>
          <w:p w14:paraId="735CEEC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$data['list'] = $this-&gt;User_model-&gt;getPagination($data['search'], $config["per_page"], $data['page']);</w:t>
            </w:r>
          </w:p>
          <w:p w14:paraId="4F416A23" w14:textId="77777777" w:rsidR="001F0711" w:rsidRPr="00F21D34" w:rsidRDefault="001F0711" w:rsidP="001F0711">
            <w:pPr>
              <w:rPr>
                <w:rFonts w:ascii="Consolas" w:hAnsi="Consolas" w:cs="Times New Roman"/>
                <w:sz w:val="16"/>
                <w:szCs w:val="16"/>
              </w:rPr>
            </w:pPr>
          </w:p>
          <w:p w14:paraId="1B91A7B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//initialize pagination and create</w:t>
            </w:r>
          </w:p>
          <w:p w14:paraId="3DDCF47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$this-&gt;pagination-&gt;initialize($config);</w:t>
            </w:r>
          </w:p>
          <w:p w14:paraId="609C891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$data['pagination'] = $this-&gt;pagination-&gt;create_links();</w:t>
            </w:r>
          </w:p>
          <w:p w14:paraId="7045540F" w14:textId="77777777" w:rsidR="001F0711" w:rsidRPr="00F21D34" w:rsidRDefault="001F0711" w:rsidP="001F0711">
            <w:pPr>
              <w:rPr>
                <w:rFonts w:ascii="Consolas" w:hAnsi="Consolas" w:cs="Times New Roman"/>
                <w:sz w:val="16"/>
                <w:szCs w:val="16"/>
              </w:rPr>
            </w:pPr>
          </w:p>
          <w:p w14:paraId="2EB6AF9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$data['user'] = $this-&gt;db-&gt;get_where('user', ['USERNAME' =&gt; $this-&gt;session-&gt;userdata('username')])-&gt;row_array();</w:t>
            </w:r>
          </w:p>
          <w:p w14:paraId="317A521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$this-&gt;load-&gt;view('templates/header.php', $title);</w:t>
            </w:r>
          </w:p>
          <w:p w14:paraId="3CAB7B2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$this-&gt;load-&gt;view('templates/navbar.php', $data);</w:t>
            </w:r>
          </w:p>
          <w:p w14:paraId="19A0F96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$this-&gt;load-&gt;view('auth/index', $data);</w:t>
            </w:r>
          </w:p>
          <w:p w14:paraId="4F8D145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$this-&gt;load-&gt;view('templates/footer.php');</w:t>
            </w:r>
          </w:p>
          <w:p w14:paraId="7252870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6313ED1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redirect("dashboard");</w:t>
            </w:r>
          </w:p>
          <w:p w14:paraId="0E7A7C0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0BF4934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0C3AF63" w14:textId="77777777" w:rsidR="001F0711" w:rsidRPr="00F21D34" w:rsidRDefault="001F0711" w:rsidP="001F0711">
            <w:pPr>
              <w:rPr>
                <w:rFonts w:ascii="Consolas" w:hAnsi="Consolas" w:cs="Times New Roman"/>
                <w:sz w:val="16"/>
                <w:szCs w:val="16"/>
              </w:rPr>
            </w:pPr>
          </w:p>
          <w:p w14:paraId="2E2C4E9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delete($username)</w:t>
            </w:r>
          </w:p>
          <w:p w14:paraId="74CEF63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2C8077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$data['user'] = $this-&gt;db-&gt;get_where('user', ['USERNAME' =&gt; $this-&gt;session-&gt;userdata('username')])-&gt;row_array();</w:t>
            </w:r>
          </w:p>
          <w:p w14:paraId="0ED2A99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($data['user']['USERNAME'] == $username) {</w:t>
            </w:r>
          </w:p>
          <w:p w14:paraId="42C18F8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alert-danger" role="alert"&gt;Anda tidak bisa menghapus akun yang anda gunakan saat ini&lt;/div&gt;');</w:t>
            </w:r>
          </w:p>
          <w:p w14:paraId="16ACF1D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redirect('auth/seeAllUser');</w:t>
            </w:r>
          </w:p>
          <w:p w14:paraId="03C5670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if ($data['user']['ROLE'] == 'IT FINANCE') {</w:t>
            </w:r>
          </w:p>
          <w:p w14:paraId="470DF5F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$this-&gt;User_model-&gt;delete($username);</w:t>
            </w:r>
          </w:p>
          <w:p w14:paraId="7DA20C0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$this-&gt;session-&gt;set_flashdata('message', '&lt;div class="alert alert-success" role="alert"&gt; Data berhasil dihapus.&lt;/div&gt;');</w:t>
            </w:r>
          </w:p>
          <w:p w14:paraId="4CB52A3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redirect('auth/seeAllUser');</w:t>
            </w:r>
          </w:p>
          <w:p w14:paraId="5D212B3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5C83AF6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redirect('auth/seeAllUser');</w:t>
            </w:r>
          </w:p>
          <w:p w14:paraId="42ECD4C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2AB2E9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C26D9A1" w14:textId="77777777" w:rsidR="001F0711" w:rsidRPr="00F21D34" w:rsidRDefault="001F0711" w:rsidP="001F0711">
            <w:pPr>
              <w:rPr>
                <w:rFonts w:ascii="Consolas" w:hAnsi="Consolas" w:cs="Times New Roman"/>
                <w:sz w:val="16"/>
                <w:szCs w:val="16"/>
              </w:rPr>
            </w:pPr>
          </w:p>
          <w:p w14:paraId="0977C49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logout()</w:t>
            </w:r>
          </w:p>
          <w:p w14:paraId="52BE8DA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734E337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$this-&gt;session-&gt;unset_userdata('username');</w:t>
            </w:r>
          </w:p>
          <w:p w14:paraId="1A191B3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$this-&gt;session-&gt;unset_userdata('role');</w:t>
            </w:r>
          </w:p>
          <w:p w14:paraId="5037109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alert-success" role="alert"&gt; You have been logout. &lt;/div&gt;');</w:t>
            </w:r>
          </w:p>
          <w:p w14:paraId="6B84160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redirect('dashboard');</w:t>
            </w:r>
          </w:p>
          <w:p w14:paraId="454D9B4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D49D392" w14:textId="77777777" w:rsidR="001F0711" w:rsidRPr="00F21D34" w:rsidRDefault="001F0711" w:rsidP="001F0711">
            <w:pPr>
              <w:rPr>
                <w:rFonts w:ascii="Consolas" w:hAnsi="Consolas" w:cs="Times New Roman"/>
                <w:sz w:val="16"/>
                <w:szCs w:val="16"/>
              </w:rPr>
            </w:pPr>
          </w:p>
          <w:p w14:paraId="2446626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blocked()</w:t>
            </w:r>
          </w:p>
          <w:p w14:paraId="3B39E58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372668C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$this-&gt;load-&gt;view('auth/block');</w:t>
            </w:r>
          </w:p>
          <w:p w14:paraId="578E1E6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0231A1FA" w14:textId="77777777" w:rsidR="001F0711" w:rsidRPr="00F21D34" w:rsidRDefault="001F0711" w:rsidP="001F0711">
            <w:pPr>
              <w:rPr>
                <w:rFonts w:ascii="Consolas" w:hAnsi="Consolas" w:cs="Times New Roman"/>
                <w:sz w:val="16"/>
                <w:szCs w:val="16"/>
              </w:rPr>
            </w:pPr>
          </w:p>
          <w:p w14:paraId="451FA2A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1. Unutk menampilkan form email untuk ganti password</w:t>
            </w:r>
          </w:p>
          <w:p w14:paraId="69AFA84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forgot()</w:t>
            </w:r>
          </w:p>
          <w:p w14:paraId="12D8755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519EBD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$title['title'] = 'Lupa Password';</w:t>
            </w:r>
          </w:p>
          <w:p w14:paraId="1E784B4E" w14:textId="77777777" w:rsidR="001F0711" w:rsidRPr="00F21D34" w:rsidRDefault="001F0711" w:rsidP="001F0711">
            <w:pPr>
              <w:rPr>
                <w:rFonts w:ascii="Consolas" w:hAnsi="Consolas" w:cs="Times New Roman"/>
                <w:sz w:val="16"/>
                <w:szCs w:val="16"/>
              </w:rPr>
            </w:pPr>
          </w:p>
          <w:p w14:paraId="07EDA06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$this-&gt;form_validation-&gt;set_rules('email', 'Email', 'required|trim|valid_email');</w:t>
            </w:r>
          </w:p>
          <w:p w14:paraId="422FDB5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($this-&gt;form_validation-&gt;run() == false) {</w:t>
            </w:r>
          </w:p>
          <w:p w14:paraId="40FFB5A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$this-&gt;load-&gt;view('templates/header.php', $title);</w:t>
            </w:r>
          </w:p>
          <w:p w14:paraId="2CE9E32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$this-&gt;load-&gt;view('auth/forgot');</w:t>
            </w:r>
          </w:p>
          <w:p w14:paraId="23BCFEB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$this-&gt;load-&gt;view('templates/footer.php');</w:t>
            </w:r>
          </w:p>
          <w:p w14:paraId="2484129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79C8E99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$email = $this-&gt;input-&gt;post('email');</w:t>
            </w:r>
          </w:p>
          <w:p w14:paraId="2BB71AE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$user = $this-&gt;db-&gt;get_where('user', ['email' =&gt; $email])-&gt;row_array();</w:t>
            </w:r>
          </w:p>
          <w:p w14:paraId="2A90EFB5" w14:textId="77777777" w:rsidR="001F0711" w:rsidRPr="00F21D34" w:rsidRDefault="001F0711" w:rsidP="001F0711">
            <w:pPr>
              <w:rPr>
                <w:rFonts w:ascii="Consolas" w:hAnsi="Consolas" w:cs="Times New Roman"/>
                <w:sz w:val="16"/>
                <w:szCs w:val="16"/>
              </w:rPr>
            </w:pPr>
          </w:p>
          <w:p w14:paraId="1548C50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($user) {</w:t>
            </w:r>
          </w:p>
          <w:p w14:paraId="23BB61F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$token = base64_encode(openssl_random_pseudo_bytes(32));</w:t>
            </w:r>
          </w:p>
          <w:p w14:paraId="66A9A14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$user_token = [</w:t>
            </w:r>
          </w:p>
          <w:p w14:paraId="149C561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'email' =&gt; $email,</w:t>
            </w:r>
          </w:p>
          <w:p w14:paraId="4C9F868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'token' =&gt; $token,</w:t>
            </w:r>
          </w:p>
          <w:p w14:paraId="1EF8982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'date_created' =&gt; date("Y-m-d h:i:s")</w:t>
            </w:r>
          </w:p>
          <w:p w14:paraId="41F2B37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6DCA4A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$this-&gt;db-&gt;insert('user_token', $user_token);</w:t>
            </w:r>
          </w:p>
          <w:p w14:paraId="29A5067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$this-&gt;_sendEmail($token);</w:t>
            </w:r>
          </w:p>
          <w:p w14:paraId="3AF4CEE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alert-success" role="alert"&gt;Email terkirim! Silahkan periksa email untuk mengubah password&lt;/div&gt;');</w:t>
            </w:r>
          </w:p>
          <w:p w14:paraId="5CB15F8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1BABD84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2A94E1C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alert-danger" role="alert"&gt;Email tidak terdaftar&lt;/div&gt;');</w:t>
            </w:r>
          </w:p>
          <w:p w14:paraId="2CA65BC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051C660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2D83920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2B86152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51E711C6" w14:textId="77777777" w:rsidR="001F0711" w:rsidRPr="00F21D34" w:rsidRDefault="001F0711" w:rsidP="001F0711">
            <w:pPr>
              <w:rPr>
                <w:rFonts w:ascii="Consolas" w:hAnsi="Consolas" w:cs="Times New Roman"/>
                <w:sz w:val="16"/>
                <w:szCs w:val="16"/>
              </w:rPr>
            </w:pPr>
          </w:p>
          <w:p w14:paraId="28A1BC2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3. untuk mengecek apakah email dan token yang diakses user dari email benar</w:t>
            </w:r>
          </w:p>
          <w:p w14:paraId="5FBB511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resetPassword()</w:t>
            </w:r>
          </w:p>
          <w:p w14:paraId="30220EE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25A1CAC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$email = $this-&gt;input-&gt;get('email');</w:t>
            </w:r>
          </w:p>
          <w:p w14:paraId="4AEDADA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$token = $this-&gt;input-&gt;get('token');</w:t>
            </w:r>
          </w:p>
          <w:p w14:paraId="1B2BCCB1" w14:textId="77777777" w:rsidR="001F0711" w:rsidRPr="00F21D34" w:rsidRDefault="001F0711" w:rsidP="001F0711">
            <w:pPr>
              <w:rPr>
                <w:rFonts w:ascii="Consolas" w:hAnsi="Consolas" w:cs="Times New Roman"/>
                <w:sz w:val="16"/>
                <w:szCs w:val="16"/>
              </w:rPr>
            </w:pPr>
          </w:p>
          <w:p w14:paraId="7A5860C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$user = $this-&gt;db-&gt;get_where('user', ['email' =&gt; $email])-&gt;row_array();</w:t>
            </w:r>
          </w:p>
          <w:p w14:paraId="2B8611F5" w14:textId="77777777" w:rsidR="001F0711" w:rsidRPr="00F21D34" w:rsidRDefault="001F0711" w:rsidP="001F0711">
            <w:pPr>
              <w:rPr>
                <w:rFonts w:ascii="Consolas" w:hAnsi="Consolas" w:cs="Times New Roman"/>
                <w:sz w:val="16"/>
                <w:szCs w:val="16"/>
              </w:rPr>
            </w:pPr>
          </w:p>
          <w:p w14:paraId="516B9F1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($user) {</w:t>
            </w:r>
          </w:p>
          <w:p w14:paraId="28C44E2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$user_token = $this-&gt;db-&gt;get_where('user_token', ['token' =&gt; $token])-&gt;row_array();</w:t>
            </w:r>
          </w:p>
          <w:p w14:paraId="0DF77C4D" w14:textId="77777777" w:rsidR="001F0711" w:rsidRPr="00F21D34" w:rsidRDefault="001F0711" w:rsidP="001F0711">
            <w:pPr>
              <w:rPr>
                <w:rFonts w:ascii="Consolas" w:hAnsi="Consolas" w:cs="Times New Roman"/>
                <w:sz w:val="16"/>
                <w:szCs w:val="16"/>
              </w:rPr>
            </w:pPr>
          </w:p>
          <w:p w14:paraId="6A683DA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($user_token) {</w:t>
            </w:r>
          </w:p>
          <w:p w14:paraId="3C1346C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$this-&gt;session-&gt;set_userdata('reset_email', $email);</w:t>
            </w:r>
          </w:p>
          <w:p w14:paraId="4A8E2E5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$this-&gt;session-&gt;set_flashdata('token', $token);</w:t>
            </w:r>
          </w:p>
          <w:p w14:paraId="4B94530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$this-&gt;changePassword();</w:t>
            </w:r>
          </w:p>
          <w:p w14:paraId="144175A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2E4B602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alert-danger" role="alert"&gt;Ubah password gagal! Token salah&lt;/div&gt;');</w:t>
            </w:r>
          </w:p>
          <w:p w14:paraId="1CB4CC3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5F0BA3E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5C9C0F7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6A0B133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$this-&gt;session-&gt;set_flashdata('message', '&lt;div class="alert alert-danger" role="alert"&gt;Ubah password gagal! Email tidak terdaftar&lt;/div&gt;');</w:t>
            </w:r>
          </w:p>
          <w:p w14:paraId="45EBFE0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097DAB2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351C227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3629ED3" w14:textId="77777777" w:rsidR="001F0711" w:rsidRPr="00F21D34" w:rsidRDefault="001F0711" w:rsidP="001F0711">
            <w:pPr>
              <w:rPr>
                <w:rFonts w:ascii="Consolas" w:hAnsi="Consolas" w:cs="Times New Roman"/>
                <w:sz w:val="16"/>
                <w:szCs w:val="16"/>
              </w:rPr>
            </w:pPr>
          </w:p>
          <w:p w14:paraId="4973C09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2. untuk mengirim email</w:t>
            </w:r>
          </w:p>
          <w:p w14:paraId="78B06D0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_sendEmail($token)</w:t>
            </w:r>
          </w:p>
          <w:p w14:paraId="2354396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712C034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$config = [</w:t>
            </w:r>
          </w:p>
          <w:p w14:paraId="4087B91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'protocol' =&gt; 'smtp',</w:t>
            </w:r>
          </w:p>
          <w:p w14:paraId="31D403E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'smtp_host' =&gt; 'ssl://smtp.googlemail.com',</w:t>
            </w:r>
          </w:p>
          <w:p w14:paraId="2DA7051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'smtp_user' =&gt; 'finance.bankbjb@gmail.com',</w:t>
            </w:r>
          </w:p>
          <w:p w14:paraId="7B7A4DF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'smtp_pass' =&gt; 'bjblantai3',</w:t>
            </w:r>
          </w:p>
          <w:p w14:paraId="1E0CFE8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'smtp_port' =&gt; '465',</w:t>
            </w:r>
          </w:p>
          <w:p w14:paraId="738E458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'mailtype' =&gt; 'html',</w:t>
            </w:r>
          </w:p>
          <w:p w14:paraId="340F4CB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'charset' =&gt; 'utf-8',</w:t>
            </w:r>
          </w:p>
          <w:p w14:paraId="49FF440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'newline' =&gt; "\r\n"</w:t>
            </w:r>
          </w:p>
          <w:p w14:paraId="60E18CD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7E42AAE" w14:textId="77777777" w:rsidR="001F0711" w:rsidRPr="00F21D34" w:rsidRDefault="001F0711" w:rsidP="001F0711">
            <w:pPr>
              <w:rPr>
                <w:rFonts w:ascii="Consolas" w:hAnsi="Consolas" w:cs="Times New Roman"/>
                <w:sz w:val="16"/>
                <w:szCs w:val="16"/>
              </w:rPr>
            </w:pPr>
          </w:p>
          <w:p w14:paraId="17463F9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$this-&gt;load-&gt;library('email', $config);</w:t>
            </w:r>
          </w:p>
          <w:p w14:paraId="7D031ACF" w14:textId="77777777" w:rsidR="001F0711" w:rsidRPr="00F21D34" w:rsidRDefault="001F0711" w:rsidP="001F0711">
            <w:pPr>
              <w:rPr>
                <w:rFonts w:ascii="Consolas" w:hAnsi="Consolas" w:cs="Times New Roman"/>
                <w:sz w:val="16"/>
                <w:szCs w:val="16"/>
              </w:rPr>
            </w:pPr>
          </w:p>
          <w:p w14:paraId="7B2880E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$this-&gt;email-&gt;from('finance.bankbjb@gmail.com', 'Finance Bank BJB');</w:t>
            </w:r>
          </w:p>
          <w:p w14:paraId="5BE68BD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$this-&gt;email-&gt;to($this-&gt;input-&gt;post('email'));</w:t>
            </w:r>
          </w:p>
          <w:p w14:paraId="368E9FAD" w14:textId="77777777" w:rsidR="001F0711" w:rsidRPr="00F21D34" w:rsidRDefault="001F0711" w:rsidP="001F0711">
            <w:pPr>
              <w:rPr>
                <w:rFonts w:ascii="Consolas" w:hAnsi="Consolas" w:cs="Times New Roman"/>
                <w:sz w:val="16"/>
                <w:szCs w:val="16"/>
              </w:rPr>
            </w:pPr>
          </w:p>
          <w:p w14:paraId="1890860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$this-&gt;email-&gt;subject('Reset Password');</w:t>
            </w:r>
          </w:p>
          <w:p w14:paraId="7B721CF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$this-&gt;email-&gt;message('Click link berikut untuk mengubah password : &lt;a href="' . base_url() . 'auth/resetPassword?email=' . $this-&gt;input-&gt;post('email') . '&amp;token=' . urlencode($token) . '"&gt;Ubah Password&lt;/a&gt;');</w:t>
            </w:r>
          </w:p>
          <w:p w14:paraId="63CD536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$this-&gt;email-&gt;message('</w:t>
            </w:r>
          </w:p>
          <w:p w14:paraId="5706121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EF14E4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&lt;!DOCTYPE html</w:t>
            </w:r>
          </w:p>
          <w:p w14:paraId="2A55DE8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"-//W3C//DTD XHTML 1.0 Transitional//EN" "http://www.w3.org/TR/xhtml1/DTD/xhtml1-transitional.dtd"&gt;</w:t>
            </w:r>
          </w:p>
          <w:p w14:paraId="3B46B2D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&lt;html xmlns="http://www.w3.org/1999/xhtml"&gt;</w:t>
            </w:r>
          </w:p>
          <w:p w14:paraId="2248AF9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&lt;head&gt;</w:t>
            </w:r>
          </w:p>
          <w:p w14:paraId="5985E00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&lt;meta http-equiv="Content-Type" content="text/html; charset=UTF-8" /&gt;</w:t>
            </w:r>
          </w:p>
          <w:p w14:paraId="7FEFEC5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&lt;title&gt;HTML Email&lt;/title&gt;</w:t>
            </w:r>
          </w:p>
          <w:p w14:paraId="3249CAB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&lt;meta name="viewport" content="width=device-width, initial-scale=1.0" /&gt;</w:t>
            </w:r>
          </w:p>
          <w:p w14:paraId="53F2F93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&lt;/head&gt;</w:t>
            </w:r>
          </w:p>
          <w:p w14:paraId="2B5097C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&lt;body style="margin: 0; padding: 0;"&gt;</w:t>
            </w:r>
          </w:p>
          <w:p w14:paraId="4DDBF92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&lt;table align="center" border="0" cellpadding="0" cellspacing="0" width="600" style="border-collapse: collapse;"&gt;</w:t>
            </w:r>
          </w:p>
          <w:p w14:paraId="0AF2F03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&lt;tr&gt;</w:t>
            </w:r>
          </w:p>
          <w:p w14:paraId="24F54E2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&lt;td align="center" bgcolor="#767c91"</w:t>
            </w:r>
          </w:p>
          <w:p w14:paraId="71C443D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style="padding: 40px 0 30px 0; font-family: sans-serif; color: white; font-weight: bold; font-size: 25px;"&gt;</w:t>
            </w:r>
          </w:p>
          <w:p w14:paraId="116CBF1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Reset Password</w:t>
            </w:r>
          </w:p>
          <w:p w14:paraId="13EACF2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&lt;/td&gt;</w:t>
            </w:r>
          </w:p>
          <w:p w14:paraId="321A258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&lt;/tr&gt;</w:t>
            </w:r>
          </w:p>
          <w:p w14:paraId="301E400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&lt;tr&gt;</w:t>
            </w:r>
          </w:p>
          <w:p w14:paraId="138BF94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&lt;td bgcolor="#f7f7f7" style="padding: 40px 30px 40px 30px;"&gt;</w:t>
            </w:r>
          </w:p>
          <w:p w14:paraId="7BE8033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&lt;table border="0" cellpadding="0" cellspacing="0" width="100%"&gt;</w:t>
            </w:r>
          </w:p>
          <w:p w14:paraId="0ED06C0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&lt;tr&gt;</w:t>
            </w:r>
          </w:p>
          <w:p w14:paraId="6CCD764D"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&lt;td </w:t>
            </w:r>
          </w:p>
          <w:p w14:paraId="21404A6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style="letter-spacing: .5px; color: #3f4b81; font-family: Arial, Helvetica, sans-serif, sans-serif; font-size: 14px; font-weight: bold;"&gt;</w:t>
            </w:r>
          </w:p>
          <w:p w14:paraId="3A742B8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Baru-baru ini terdapat permintaan untuk mengubah password anda. Silakan klik tombol di bawah untuk mengubah password </w:t>
            </w:r>
          </w:p>
          <w:p w14:paraId="15B61A5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&lt;/td&gt;</w:t>
            </w:r>
          </w:p>
          <w:p w14:paraId="061DDFC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&lt;/tr&gt;</w:t>
            </w:r>
          </w:p>
          <w:p w14:paraId="431E195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&lt;hr&gt;</w:t>
            </w:r>
          </w:p>
          <w:p w14:paraId="74BF5F8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&lt;tr&gt;</w:t>
            </w:r>
          </w:p>
          <w:p w14:paraId="6CC14D2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&lt;td align="center"&gt;</w:t>
            </w:r>
          </w:p>
          <w:p w14:paraId="4EB8F21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&lt;br&gt;</w:t>
            </w:r>
          </w:p>
          <w:p w14:paraId="282BFCA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&lt;a href="' . base_url() . 'auth/resetPassword?email=' . $this-&gt;input-&gt;post('email') . '&amp;token=' . urlencode($token) . '"&gt;&lt;button style="background-color: #204d95;</w:t>
            </w:r>
          </w:p>
          <w:p w14:paraId="3A88512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border: none;</w:t>
            </w:r>
          </w:p>
          <w:p w14:paraId="1A9E581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color: white;</w:t>
            </w:r>
          </w:p>
          <w:p w14:paraId="47A6BED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padding: 15px 32px;</w:t>
            </w:r>
          </w:p>
          <w:p w14:paraId="62F4902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text-align: center;</w:t>
            </w:r>
          </w:p>
          <w:p w14:paraId="5B4A212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text-decoration: none;</w:t>
            </w:r>
          </w:p>
          <w:p w14:paraId="45E67C8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display: inline-block;</w:t>
            </w:r>
          </w:p>
          <w:p w14:paraId="3643489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font-size: 14px;"&gt;Ubah Password&lt;/button&gt;&lt;/a&gt;</w:t>
            </w:r>
          </w:p>
          <w:p w14:paraId="4E43A52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&lt;/td&gt;</w:t>
            </w:r>
          </w:p>
          <w:p w14:paraId="14230DF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&lt;/tr&gt;</w:t>
            </w:r>
          </w:p>
          <w:p w14:paraId="1FDBF6A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&lt;/table&gt;</w:t>
            </w:r>
          </w:p>
          <w:p w14:paraId="54914AE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&lt;/td&gt;</w:t>
            </w:r>
          </w:p>
          <w:p w14:paraId="64F3D75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&lt;/tr&gt;</w:t>
            </w:r>
          </w:p>
          <w:p w14:paraId="7998E065"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&lt;/table&gt;</w:t>
            </w:r>
          </w:p>
          <w:p w14:paraId="78E580F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&lt;/body&gt;</w:t>
            </w:r>
          </w:p>
          <w:p w14:paraId="1790A04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&lt;/html&gt;</w:t>
            </w:r>
          </w:p>
          <w:p w14:paraId="22628277"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3833D690" w14:textId="77777777" w:rsidR="001F0711" w:rsidRPr="00F21D34" w:rsidRDefault="001F0711" w:rsidP="001F0711">
            <w:pPr>
              <w:rPr>
                <w:rFonts w:ascii="Consolas" w:hAnsi="Consolas" w:cs="Times New Roman"/>
                <w:sz w:val="16"/>
                <w:szCs w:val="16"/>
              </w:rPr>
            </w:pPr>
          </w:p>
          <w:p w14:paraId="37BB292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($this-&gt;email-&gt;send()) {</w:t>
            </w:r>
          </w:p>
          <w:p w14:paraId="2226AB0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return true;</w:t>
            </w:r>
          </w:p>
          <w:p w14:paraId="407B76D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5B8C084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echo $this-&gt;email-&gt;print_debugger();</w:t>
            </w:r>
          </w:p>
          <w:p w14:paraId="262564C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die;</w:t>
            </w:r>
          </w:p>
          <w:p w14:paraId="039804D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79FF01D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46F7D0AE" w14:textId="77777777" w:rsidR="001F0711" w:rsidRPr="00F21D34" w:rsidRDefault="001F0711" w:rsidP="001F0711">
            <w:pPr>
              <w:rPr>
                <w:rFonts w:ascii="Consolas" w:hAnsi="Consolas" w:cs="Times New Roman"/>
                <w:sz w:val="16"/>
                <w:szCs w:val="16"/>
              </w:rPr>
            </w:pPr>
          </w:p>
          <w:p w14:paraId="2C0D890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4. menyimpan password baru</w:t>
            </w:r>
          </w:p>
          <w:p w14:paraId="1E4F18B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public function changePassword()</w:t>
            </w:r>
          </w:p>
          <w:p w14:paraId="5B73839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798BF54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(!$this-&gt;session-&gt;userdata('reset_email')) {</w:t>
            </w:r>
          </w:p>
          <w:p w14:paraId="094E3C5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196E172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2F7AC71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$this-&gt;form_validation-&gt;set_rules('password1', 'Password', 'required|trim|min_length[6]|matches[password2]', [</w:t>
            </w:r>
          </w:p>
          <w:p w14:paraId="1434F01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'matches' =&gt; 'Password tidak sesuai',</w:t>
            </w:r>
          </w:p>
          <w:p w14:paraId="4DEA517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'min_length' =&gt; 'Password terdiri dari minimal 6 karakter'</w:t>
            </w:r>
          </w:p>
          <w:p w14:paraId="3143BF7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0F14D01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$this-&gt;form_validation-&gt;set_rules('password2', 'Password', 'required|trim|matches[password1]', []);</w:t>
            </w:r>
          </w:p>
          <w:p w14:paraId="2C7EA02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$pass_lama = $this-&gt;User_model-&gt;getByEmail($this-&gt;session-&gt;userdata('reset_email'));</w:t>
            </w:r>
          </w:p>
          <w:p w14:paraId="10D29D56"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if ($this-&gt;form_validation-&gt;run() == false) {</w:t>
            </w:r>
          </w:p>
          <w:p w14:paraId="7AEAA35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$title['title'] = 'Ubah Password';</w:t>
            </w:r>
          </w:p>
          <w:p w14:paraId="1688215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$this-&gt;load-&gt;view('templates/header.php', $title);</w:t>
            </w:r>
          </w:p>
          <w:p w14:paraId="7F72A73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$this-&gt;load-&gt;view('auth/ubah');</w:t>
            </w:r>
          </w:p>
          <w:p w14:paraId="6C86E3A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$this-&gt;load-&gt;view('templates/footer.php');</w:t>
            </w:r>
          </w:p>
          <w:p w14:paraId="0DD8F19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if (password_verify($this-&gt;input-&gt;post('password1'), $pass_lama['PASSWORD'])) {</w:t>
            </w:r>
          </w:p>
          <w:p w14:paraId="56B7DE1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$title['title'] = 'Ubah Password';</w:t>
            </w:r>
          </w:p>
          <w:p w14:paraId="66CF8B0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alert-danger" role="alert"&gt;Password baru sama dengan password lama&lt;/div&gt;');</w:t>
            </w:r>
          </w:p>
          <w:p w14:paraId="43150BEB"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$this-&gt;load-&gt;view('templates/header.php', $title);</w:t>
            </w:r>
          </w:p>
          <w:p w14:paraId="19770CB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$this-&gt;load-&gt;view('auth/ubah');</w:t>
            </w:r>
          </w:p>
          <w:p w14:paraId="072E9F5F"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$this-&gt;load-&gt;view('templates/footer.php');</w:t>
            </w:r>
          </w:p>
          <w:p w14:paraId="22A4B46A"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 else {</w:t>
            </w:r>
          </w:p>
          <w:p w14:paraId="23AA0320"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$password = password_hash($this-&gt;input-&gt;post('password1'), PASSWORD_BCRYPT);</w:t>
            </w:r>
          </w:p>
          <w:p w14:paraId="4C46BA7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lastRenderedPageBreak/>
              <w:t xml:space="preserve">            $email = $this-&gt;session-&gt;userdata('reset_email');</w:t>
            </w:r>
          </w:p>
          <w:p w14:paraId="506B5665" w14:textId="77777777" w:rsidR="001F0711" w:rsidRPr="00F21D34" w:rsidRDefault="001F0711" w:rsidP="001F0711">
            <w:pPr>
              <w:rPr>
                <w:rFonts w:ascii="Consolas" w:hAnsi="Consolas" w:cs="Times New Roman"/>
                <w:sz w:val="16"/>
                <w:szCs w:val="16"/>
              </w:rPr>
            </w:pPr>
          </w:p>
          <w:p w14:paraId="40DE3643"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$this-&gt;db-&gt;set('PASSWORD', $password);</w:t>
            </w:r>
          </w:p>
          <w:p w14:paraId="27D46C7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$this-&gt;db-&gt;where('EMAIL', $email);</w:t>
            </w:r>
          </w:p>
          <w:p w14:paraId="1B5155E4"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$this-&gt;db-&gt;update('user');</w:t>
            </w:r>
          </w:p>
          <w:p w14:paraId="1A58C4B4" w14:textId="77777777" w:rsidR="001F0711" w:rsidRPr="00F21D34" w:rsidRDefault="001F0711" w:rsidP="001F0711">
            <w:pPr>
              <w:rPr>
                <w:rFonts w:ascii="Consolas" w:hAnsi="Consolas" w:cs="Times New Roman"/>
                <w:sz w:val="16"/>
                <w:szCs w:val="16"/>
              </w:rPr>
            </w:pPr>
          </w:p>
          <w:p w14:paraId="5A7EDBB2"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$this-&gt;session-&gt;unset_userdata('reset_email');</w:t>
            </w:r>
          </w:p>
          <w:p w14:paraId="4FBF1F3E" w14:textId="77777777" w:rsidR="001F0711" w:rsidRPr="00F21D34" w:rsidRDefault="001F0711" w:rsidP="001F0711">
            <w:pPr>
              <w:rPr>
                <w:rFonts w:ascii="Consolas" w:hAnsi="Consolas" w:cs="Times New Roman"/>
                <w:sz w:val="16"/>
                <w:szCs w:val="16"/>
              </w:rPr>
            </w:pPr>
          </w:p>
          <w:p w14:paraId="721E76B8"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$this-&gt;User_model-&gt;deletetoken($this-&gt;session-&gt;flashdata('token'));</w:t>
            </w:r>
          </w:p>
          <w:p w14:paraId="15BD71F3" w14:textId="77777777" w:rsidR="001F0711" w:rsidRPr="00F21D34" w:rsidRDefault="001F0711" w:rsidP="001F0711">
            <w:pPr>
              <w:rPr>
                <w:rFonts w:ascii="Consolas" w:hAnsi="Consolas" w:cs="Times New Roman"/>
                <w:sz w:val="16"/>
                <w:szCs w:val="16"/>
              </w:rPr>
            </w:pPr>
          </w:p>
          <w:p w14:paraId="1FC9298E"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$this-&gt;session-&gt;set_flashdata('message', '&lt;div class="alert alert-success" role="alert"&gt;Ubah password berhasil!&lt;/div&gt;');</w:t>
            </w:r>
          </w:p>
          <w:p w14:paraId="034C01DC"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redirect('login');</w:t>
            </w:r>
          </w:p>
          <w:p w14:paraId="15EFFD29"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32CFD621" w14:textId="77777777" w:rsidR="001F0711" w:rsidRPr="00F21D34" w:rsidRDefault="001F0711" w:rsidP="001F0711">
            <w:pPr>
              <w:rPr>
                <w:rFonts w:ascii="Consolas" w:hAnsi="Consolas" w:cs="Times New Roman"/>
                <w:sz w:val="16"/>
                <w:szCs w:val="16"/>
              </w:rPr>
            </w:pPr>
            <w:r w:rsidRPr="00F21D34">
              <w:rPr>
                <w:rFonts w:ascii="Consolas" w:hAnsi="Consolas" w:cs="Times New Roman"/>
                <w:sz w:val="16"/>
                <w:szCs w:val="16"/>
              </w:rPr>
              <w:t xml:space="preserve">    }</w:t>
            </w:r>
          </w:p>
          <w:p w14:paraId="1EEFFAF9" w14:textId="6A567E5C" w:rsidR="001F0711" w:rsidRDefault="001F0711" w:rsidP="001F0711">
            <w:pPr>
              <w:rPr>
                <w:rFonts w:ascii="Times New Roman" w:hAnsi="Times New Roman" w:cs="Times New Roman"/>
              </w:rPr>
            </w:pPr>
            <w:r w:rsidRPr="00F21D34">
              <w:rPr>
                <w:rFonts w:ascii="Consolas" w:hAnsi="Consolas" w:cs="Times New Roman"/>
                <w:sz w:val="16"/>
                <w:szCs w:val="16"/>
              </w:rPr>
              <w:t>}</w:t>
            </w:r>
          </w:p>
        </w:tc>
      </w:tr>
    </w:tbl>
    <w:p w14:paraId="073757A2" w14:textId="5614C27B" w:rsidR="00F21D34" w:rsidRPr="00D23156" w:rsidRDefault="00F21D34" w:rsidP="00ED16DA">
      <w:pPr>
        <w:rPr>
          <w:rFonts w:ascii="Times New Roman" w:hAnsi="Times New Roman" w:cs="Times New Roman"/>
        </w:rPr>
      </w:pPr>
    </w:p>
    <w:p w14:paraId="74BB50A5" w14:textId="5CBD0823" w:rsidR="00AC3635" w:rsidRDefault="00D1442A" w:rsidP="00F71C4D">
      <w:pPr>
        <w:pStyle w:val="Heading3"/>
        <w:rPr>
          <w:lang w:val="en-US"/>
        </w:rPr>
      </w:pPr>
      <w:bookmarkStart w:id="146" w:name="_Toc51503880"/>
      <w:r w:rsidRPr="00736593">
        <w:t>5.</w:t>
      </w:r>
      <w:r w:rsidR="00AC3635">
        <w:t>2.</w:t>
      </w:r>
      <w:r w:rsidR="00F01CE2">
        <w:rPr>
          <w:lang w:val="en-US"/>
        </w:rPr>
        <w:t>2</w:t>
      </w:r>
      <w:r w:rsidR="00AC3635">
        <w:rPr>
          <w:rFonts w:ascii="Arial" w:eastAsia="Arial" w:hAnsi="Arial" w:cs="Arial"/>
        </w:rPr>
        <w:t xml:space="preserve"> </w:t>
      </w:r>
      <w:r w:rsidR="00AC3635">
        <w:t xml:space="preserve">Implementasi </w:t>
      </w:r>
      <w:r w:rsidR="00206AF7">
        <w:rPr>
          <w:lang w:val="id-ID"/>
        </w:rPr>
        <w:t>Controller</w:t>
      </w:r>
      <w:r w:rsidR="00206AF7">
        <w:rPr>
          <w:lang w:val="en-US"/>
        </w:rPr>
        <w:t xml:space="preserve"> </w:t>
      </w:r>
      <w:r w:rsidR="009D32A4">
        <w:rPr>
          <w:lang w:val="en-US"/>
        </w:rPr>
        <w:t>Import</w:t>
      </w:r>
      <w:bookmarkEnd w:id="146"/>
    </w:p>
    <w:p w14:paraId="39426FA8" w14:textId="53432E45" w:rsidR="00E94A30" w:rsidRDefault="00A93DBF" w:rsidP="000B4701">
      <w:pPr>
        <w:ind w:firstLine="284"/>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w:t>
      </w:r>
      <w:r w:rsidR="00E94A30">
        <w:rPr>
          <w:rFonts w:ascii="Times New Roman" w:hAnsi="Times New Roman" w:cs="Times New Roman"/>
        </w:rPr>
        <w:t>import</w:t>
      </w:r>
      <w:r>
        <w:rPr>
          <w:rFonts w:ascii="Times New Roman" w:hAnsi="Times New Roman" w:cs="Times New Roman"/>
        </w:rPr>
        <w:t xml:space="preserve"> sebagai berikut.</w:t>
      </w:r>
    </w:p>
    <w:p w14:paraId="723E85B5" w14:textId="38D3CA30" w:rsidR="00A447E1" w:rsidRDefault="00BC3A47" w:rsidP="00A447E1">
      <w:pPr>
        <w:pStyle w:val="Gambar"/>
      </w:pPr>
      <w:bookmarkStart w:id="147" w:name="_Toc51173219"/>
      <w:r>
        <w:t>Kode Sumber 5.</w:t>
      </w:r>
      <w:r w:rsidR="00A447E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13</w:t>
      </w:r>
      <w:r>
        <w:rPr>
          <w:lang w:val="en-US"/>
        </w:rPr>
        <w:fldChar w:fldCharType="end"/>
      </w:r>
      <w:r w:rsidR="00A447E1">
        <w:t xml:space="preserve"> </w:t>
      </w:r>
      <w:r w:rsidR="00A447E1" w:rsidRPr="000C7D47">
        <w:t>Implementasi Controller Import</w:t>
      </w:r>
      <w:bookmarkEnd w:id="147"/>
    </w:p>
    <w:tbl>
      <w:tblPr>
        <w:tblStyle w:val="TableGrid"/>
        <w:tblW w:w="0" w:type="auto"/>
        <w:tblLook w:val="04A0" w:firstRow="1" w:lastRow="0" w:firstColumn="1" w:lastColumn="0" w:noHBand="0" w:noVBand="1"/>
      </w:tblPr>
      <w:tblGrid>
        <w:gridCol w:w="5261"/>
      </w:tblGrid>
      <w:tr w:rsidR="00E94A30" w14:paraId="5B82C304" w14:textId="77777777" w:rsidTr="00E94A30">
        <w:tc>
          <w:tcPr>
            <w:tcW w:w="5261" w:type="dxa"/>
          </w:tcPr>
          <w:p w14:paraId="690A9F5E" w14:textId="77777777" w:rsidR="002C2244" w:rsidRPr="00504E0C" w:rsidRDefault="002C2244" w:rsidP="002C2244">
            <w:pPr>
              <w:rPr>
                <w:rFonts w:ascii="Consolas" w:hAnsi="Consolas"/>
                <w:sz w:val="16"/>
                <w:szCs w:val="16"/>
              </w:rPr>
            </w:pPr>
            <w:r w:rsidRPr="00504E0C">
              <w:rPr>
                <w:rFonts w:ascii="Consolas" w:hAnsi="Consolas"/>
                <w:sz w:val="16"/>
                <w:szCs w:val="16"/>
              </w:rPr>
              <w:t>&lt;?php defined('BASEPATH') or exit('No direct script access allowed');</w:t>
            </w:r>
          </w:p>
          <w:p w14:paraId="5790CEC9" w14:textId="77777777" w:rsidR="002C2244" w:rsidRPr="00504E0C" w:rsidRDefault="002C2244" w:rsidP="002C2244">
            <w:pPr>
              <w:rPr>
                <w:rFonts w:ascii="Consolas" w:hAnsi="Consolas"/>
                <w:sz w:val="16"/>
                <w:szCs w:val="16"/>
              </w:rPr>
            </w:pPr>
          </w:p>
          <w:p w14:paraId="6959D59A" w14:textId="77777777" w:rsidR="002C2244" w:rsidRPr="00504E0C" w:rsidRDefault="002C2244" w:rsidP="002C2244">
            <w:pPr>
              <w:rPr>
                <w:rFonts w:ascii="Consolas" w:hAnsi="Consolas"/>
                <w:sz w:val="16"/>
                <w:szCs w:val="16"/>
              </w:rPr>
            </w:pPr>
            <w:r w:rsidRPr="00504E0C">
              <w:rPr>
                <w:rFonts w:ascii="Consolas" w:hAnsi="Consolas"/>
                <w:sz w:val="16"/>
                <w:szCs w:val="16"/>
              </w:rPr>
              <w:t>use PhpOffice\PhpSpreadsheet\Spreadsheet;</w:t>
            </w:r>
          </w:p>
          <w:p w14:paraId="366453F5" w14:textId="77777777" w:rsidR="002C2244" w:rsidRPr="00504E0C" w:rsidRDefault="002C2244" w:rsidP="002C2244">
            <w:pPr>
              <w:rPr>
                <w:rFonts w:ascii="Consolas" w:hAnsi="Consolas"/>
                <w:sz w:val="16"/>
                <w:szCs w:val="16"/>
              </w:rPr>
            </w:pPr>
          </w:p>
          <w:p w14:paraId="41F59DC5" w14:textId="77777777" w:rsidR="002C2244" w:rsidRPr="00504E0C" w:rsidRDefault="002C2244" w:rsidP="002C2244">
            <w:pPr>
              <w:rPr>
                <w:rFonts w:ascii="Consolas" w:hAnsi="Consolas"/>
                <w:sz w:val="16"/>
                <w:szCs w:val="16"/>
              </w:rPr>
            </w:pPr>
            <w:r w:rsidRPr="00504E0C">
              <w:rPr>
                <w:rFonts w:ascii="Consolas" w:hAnsi="Consolas"/>
                <w:sz w:val="16"/>
                <w:szCs w:val="16"/>
              </w:rPr>
              <w:t>class import extends CI_Controller</w:t>
            </w:r>
          </w:p>
          <w:p w14:paraId="06B25826" w14:textId="77777777" w:rsidR="002C2244" w:rsidRPr="00504E0C" w:rsidRDefault="002C2244" w:rsidP="002C2244">
            <w:pPr>
              <w:rPr>
                <w:rFonts w:ascii="Consolas" w:hAnsi="Consolas"/>
                <w:sz w:val="16"/>
                <w:szCs w:val="16"/>
              </w:rPr>
            </w:pPr>
            <w:r w:rsidRPr="00504E0C">
              <w:rPr>
                <w:rFonts w:ascii="Consolas" w:hAnsi="Consolas"/>
                <w:sz w:val="16"/>
                <w:szCs w:val="16"/>
              </w:rPr>
              <w:t>{</w:t>
            </w:r>
          </w:p>
          <w:p w14:paraId="02EC6B8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public function __construct()</w:t>
            </w:r>
          </w:p>
          <w:p w14:paraId="42E58C4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7B4289A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parent::__construct();</w:t>
            </w:r>
          </w:p>
          <w:p w14:paraId="42A6EB8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$this-&gt;load-&gt;model('RBB_model');</w:t>
            </w:r>
          </w:p>
          <w:p w14:paraId="18A6BEF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$this-&gt;load-&gt;model('Pks_model');</w:t>
            </w:r>
          </w:p>
          <w:p w14:paraId="4FF8B530"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$this-&gt;load-&gt;model('JProject_model');</w:t>
            </w:r>
          </w:p>
          <w:p w14:paraId="134BD9C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$this-&gt;load-&gt;model('Vendor_model');</w:t>
            </w:r>
          </w:p>
          <w:p w14:paraId="5FEDFA2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$this-&gt;load-&gt;model('Termin_model');</w:t>
            </w:r>
          </w:p>
          <w:p w14:paraId="47A3CFF0"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$this-&gt;load-&gt;model('Invoice_model');</w:t>
            </w:r>
          </w:p>
          <w:p w14:paraId="726D157B"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$this-&gt;load-&gt;library('form_validation');</w:t>
            </w:r>
          </w:p>
          <w:p w14:paraId="5DDE141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2BB541F9" w14:textId="77777777" w:rsidR="002C2244" w:rsidRPr="00504E0C" w:rsidRDefault="002C2244" w:rsidP="002C2244">
            <w:pPr>
              <w:rPr>
                <w:rFonts w:ascii="Consolas" w:hAnsi="Consolas"/>
                <w:sz w:val="16"/>
                <w:szCs w:val="16"/>
              </w:rPr>
            </w:pPr>
          </w:p>
          <w:p w14:paraId="63B0A6DA" w14:textId="77777777" w:rsidR="002C2244" w:rsidRPr="00504E0C" w:rsidRDefault="002C2244" w:rsidP="002C2244">
            <w:pPr>
              <w:rPr>
                <w:rFonts w:ascii="Consolas" w:hAnsi="Consolas"/>
                <w:sz w:val="16"/>
                <w:szCs w:val="16"/>
              </w:rPr>
            </w:pPr>
            <w:r w:rsidRPr="00504E0C">
              <w:rPr>
                <w:rFonts w:ascii="Consolas" w:hAnsi="Consolas"/>
                <w:sz w:val="16"/>
                <w:szCs w:val="16"/>
              </w:rPr>
              <w:lastRenderedPageBreak/>
              <w:t xml:space="preserve">    public function import_rbb()</w:t>
            </w:r>
          </w:p>
          <w:p w14:paraId="0AFDD84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475F08E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$this-&gt;load-&gt;view('import/rbb');</w:t>
            </w:r>
          </w:p>
          <w:p w14:paraId="23E4D84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1D4A50F9" w14:textId="77777777" w:rsidR="002C2244" w:rsidRPr="00504E0C" w:rsidRDefault="002C2244" w:rsidP="002C2244">
            <w:pPr>
              <w:rPr>
                <w:rFonts w:ascii="Consolas" w:hAnsi="Consolas"/>
                <w:sz w:val="16"/>
                <w:szCs w:val="16"/>
              </w:rPr>
            </w:pPr>
          </w:p>
          <w:p w14:paraId="47111BE0"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public function rbb()</w:t>
            </w:r>
          </w:p>
          <w:p w14:paraId="76673BC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716D7EE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$file_mimes = array('text/x-comma-separated-values', 'text/comma-separated-values', 'application/octet-stream', 'application/vnd.ms-excel', 'application/x-csv', 'text/x-csv', 'text/csv', 'application/csv', 'application/excel', 'application/vnd.msexcel', 'text/plain', 'application/vnd.openxmlformats-officedocument.spreadsheetml.sheet');</w:t>
            </w:r>
          </w:p>
          <w:p w14:paraId="10AB8CD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(isset($_FILES['upload_file']['name']) &amp;&amp; in_array($_FILES['upload_file']['type'], $file_mimes)) {</w:t>
            </w:r>
          </w:p>
          <w:p w14:paraId="2046CAE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$arr_file = explode('.', $_FILES['upload_file']['name']);</w:t>
            </w:r>
          </w:p>
          <w:p w14:paraId="56E1EB1C"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$extension = end($arr_file);</w:t>
            </w:r>
          </w:p>
          <w:p w14:paraId="3405750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('csv' == $extension) {</w:t>
            </w:r>
          </w:p>
          <w:p w14:paraId="5068526E"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$reader = new \PhpOffice\PhpSpreadsheet\Reader\Csv();</w:t>
            </w:r>
          </w:p>
          <w:p w14:paraId="4D2F369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w:t>
            </w:r>
          </w:p>
          <w:p w14:paraId="274DA5D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$reader = new \PhpOffice\PhpSpreadsheet\Reader\Xlsx();</w:t>
            </w:r>
          </w:p>
          <w:p w14:paraId="68DF9C9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6587403E"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$spreadsheet = $reader-&gt;load($_FILES['upload_file']['tmp_name']);</w:t>
            </w:r>
          </w:p>
          <w:p w14:paraId="10B8803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$allDataInSheet = $spreadsheet-&gt;getActiveSheet()-&gt;toArray();</w:t>
            </w:r>
          </w:p>
          <w:p w14:paraId="111C655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$flag = 0;</w:t>
            </w:r>
          </w:p>
          <w:p w14:paraId="0968E23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foreach ($allDataInSheet as $dataInSheet) {</w:t>
            </w:r>
          </w:p>
          <w:p w14:paraId="17BB64D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($flag == 1) {</w:t>
            </w:r>
          </w:p>
          <w:p w14:paraId="0B189EE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foreach ($dataInSheet as $key =&gt; $value) {</w:t>
            </w:r>
          </w:p>
          <w:p w14:paraId="4A94644C"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($key == 0) {</w:t>
            </w:r>
          </w:p>
          <w:p w14:paraId="39D89EC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$data['KODE_RBB'] = $value;</w:t>
            </w:r>
          </w:p>
          <w:p w14:paraId="4650636E"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1) {</w:t>
            </w:r>
          </w:p>
          <w:p w14:paraId="150347B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$data['PROGRAM_KERJA'] = $value;</w:t>
            </w:r>
          </w:p>
          <w:p w14:paraId="39E2AEF0"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2) {</w:t>
            </w:r>
          </w:p>
          <w:p w14:paraId="485E124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$data['ANGGARAN'] = $value;</w:t>
            </w:r>
          </w:p>
          <w:p w14:paraId="5BEF95D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3) {</w:t>
            </w:r>
          </w:p>
          <w:p w14:paraId="115347F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$data['GL'] = $value;</w:t>
            </w:r>
          </w:p>
          <w:p w14:paraId="42FCD52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4) {</w:t>
            </w:r>
          </w:p>
          <w:p w14:paraId="788A0DC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$data['NAMA_REK'] = $value;</w:t>
            </w:r>
          </w:p>
          <w:p w14:paraId="633ECE7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5) {</w:t>
            </w:r>
          </w:p>
          <w:p w14:paraId="7B82FF18" w14:textId="77777777" w:rsidR="002C2244" w:rsidRPr="00504E0C" w:rsidRDefault="002C2244" w:rsidP="002C2244">
            <w:pPr>
              <w:rPr>
                <w:rFonts w:ascii="Consolas" w:hAnsi="Consolas"/>
                <w:sz w:val="16"/>
                <w:szCs w:val="16"/>
              </w:rPr>
            </w:pPr>
            <w:r w:rsidRPr="00504E0C">
              <w:rPr>
                <w:rFonts w:ascii="Consolas" w:hAnsi="Consolas"/>
                <w:sz w:val="16"/>
                <w:szCs w:val="16"/>
              </w:rPr>
              <w:lastRenderedPageBreak/>
              <w:t xml:space="preserve">                            $data['SISA_ANGGARAN'] = $value;</w:t>
            </w:r>
          </w:p>
          <w:p w14:paraId="6B813C7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57F8BDA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7C907A3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$this-&gt;RBB_model-&gt;saveImport($data);</w:t>
            </w:r>
          </w:p>
          <w:p w14:paraId="4DADAC4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w:t>
            </w:r>
          </w:p>
          <w:p w14:paraId="1AB71C6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foreach ($dataInSheet as $key =&gt; $value) {</w:t>
            </w:r>
          </w:p>
          <w:p w14:paraId="7DC9518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2F49145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$flag = 1;</w:t>
            </w:r>
          </w:p>
          <w:p w14:paraId="219E09E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46EF850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6DCFB67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$this-&gt;session-&gt;set_flashdata('message', '&lt;div class="alert alert-success" role="alert"&gt; Import Berhasil &lt;/div&gt;');</w:t>
            </w:r>
          </w:p>
          <w:p w14:paraId="5497A0F0"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redirect('rbb');</w:t>
            </w:r>
          </w:p>
          <w:p w14:paraId="5805E98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75DCF82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3928994E" w14:textId="77777777" w:rsidR="002C2244" w:rsidRPr="00504E0C" w:rsidRDefault="002C2244" w:rsidP="002C2244">
            <w:pPr>
              <w:rPr>
                <w:rFonts w:ascii="Consolas" w:hAnsi="Consolas"/>
                <w:sz w:val="16"/>
                <w:szCs w:val="16"/>
              </w:rPr>
            </w:pPr>
          </w:p>
          <w:p w14:paraId="658E148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public function import_pks()</w:t>
            </w:r>
          </w:p>
          <w:p w14:paraId="16B6A56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77F383BB"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$this-&gt;load-&gt;view('import/pks');</w:t>
            </w:r>
          </w:p>
          <w:p w14:paraId="541182A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3ECF6730" w14:textId="77777777" w:rsidR="002C2244" w:rsidRPr="00504E0C" w:rsidRDefault="002C2244" w:rsidP="002C2244">
            <w:pPr>
              <w:rPr>
                <w:rFonts w:ascii="Consolas" w:hAnsi="Consolas"/>
                <w:sz w:val="16"/>
                <w:szCs w:val="16"/>
              </w:rPr>
            </w:pPr>
          </w:p>
          <w:p w14:paraId="35B680B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public function pks()</w:t>
            </w:r>
          </w:p>
          <w:p w14:paraId="3573E17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399E546C"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$file_mimes = array('text/x-comma-separated-values', 'text/comma-separated-values', 'application/octet-stream', 'application/vnd.ms-excel', 'application/x-csv', 'text/x-csv', 'text/csv', 'application/csv', 'application/excel', 'application/vnd.msexcel', 'text/plain', 'application/vnd.openxmlformats-officedocument.spreadsheetml.sheet');</w:t>
            </w:r>
          </w:p>
          <w:p w14:paraId="0A198F2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(isset($_FILES['upload_file']['name']) &amp;&amp; in_array($_FILES['upload_file']['type'], $file_mimes)) {</w:t>
            </w:r>
          </w:p>
          <w:p w14:paraId="11965FF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$arr_file = explode('.', $_FILES['upload_file']['name']);</w:t>
            </w:r>
          </w:p>
          <w:p w14:paraId="50EBECBB"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$extension = end($arr_file);</w:t>
            </w:r>
          </w:p>
          <w:p w14:paraId="05E59AA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('csv' == $extension) {</w:t>
            </w:r>
          </w:p>
          <w:p w14:paraId="546AAE8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$reader = new \PhpOffice\PhpSpreadsheet\Reader\Csv();</w:t>
            </w:r>
          </w:p>
          <w:p w14:paraId="1BB6D4F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w:t>
            </w:r>
          </w:p>
          <w:p w14:paraId="5015436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$reader = new \PhpOffice\PhpSpreadsheet\Reader\Xlsx();</w:t>
            </w:r>
          </w:p>
          <w:p w14:paraId="5AC886C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59E8A7B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$spreadsheet = $reader-&gt;load($_FILES['upload_file']['tmp_name']);</w:t>
            </w:r>
          </w:p>
          <w:p w14:paraId="4D76DC44" w14:textId="77777777" w:rsidR="002C2244" w:rsidRPr="00504E0C" w:rsidRDefault="002C2244" w:rsidP="002C2244">
            <w:pPr>
              <w:rPr>
                <w:rFonts w:ascii="Consolas" w:hAnsi="Consolas"/>
                <w:sz w:val="16"/>
                <w:szCs w:val="16"/>
              </w:rPr>
            </w:pPr>
            <w:r w:rsidRPr="00504E0C">
              <w:rPr>
                <w:rFonts w:ascii="Consolas" w:hAnsi="Consolas"/>
                <w:sz w:val="16"/>
                <w:szCs w:val="16"/>
              </w:rPr>
              <w:lastRenderedPageBreak/>
              <w:t xml:space="preserve">            $allDataInSheet = $spreadsheet-&gt;getActiveSheet()-&gt;toArray();</w:t>
            </w:r>
          </w:p>
          <w:p w14:paraId="63ECECCD" w14:textId="77777777" w:rsidR="002C2244" w:rsidRPr="00504E0C" w:rsidRDefault="002C2244" w:rsidP="002C2244">
            <w:pPr>
              <w:rPr>
                <w:rFonts w:ascii="Consolas" w:hAnsi="Consolas"/>
                <w:sz w:val="16"/>
                <w:szCs w:val="16"/>
              </w:rPr>
            </w:pPr>
          </w:p>
          <w:p w14:paraId="134554FC"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$flag = 0;</w:t>
            </w:r>
          </w:p>
          <w:p w14:paraId="65D9F939" w14:textId="77777777" w:rsidR="002C2244" w:rsidRPr="00504E0C" w:rsidRDefault="002C2244" w:rsidP="002C2244">
            <w:pPr>
              <w:rPr>
                <w:rFonts w:ascii="Consolas" w:hAnsi="Consolas"/>
                <w:sz w:val="16"/>
                <w:szCs w:val="16"/>
              </w:rPr>
            </w:pPr>
          </w:p>
          <w:p w14:paraId="763AE9F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foreach ($allDataInSheet as $dataInSheet) {</w:t>
            </w:r>
          </w:p>
          <w:p w14:paraId="4D2E2535" w14:textId="77777777" w:rsidR="002C2244" w:rsidRPr="00504E0C" w:rsidRDefault="002C2244" w:rsidP="002C2244">
            <w:pPr>
              <w:rPr>
                <w:rFonts w:ascii="Consolas" w:hAnsi="Consolas"/>
                <w:sz w:val="16"/>
                <w:szCs w:val="16"/>
              </w:rPr>
            </w:pPr>
          </w:p>
          <w:p w14:paraId="7E564DEC"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($flag == 1) {</w:t>
            </w:r>
          </w:p>
          <w:p w14:paraId="4FF8579C"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foreach ($dataInSheet as $key =&gt; $value) {</w:t>
            </w:r>
          </w:p>
          <w:p w14:paraId="0545E5B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($key == 0) {</w:t>
            </w:r>
          </w:p>
          <w:p w14:paraId="6589B85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$data['NO_PKS'] = $value;</w:t>
            </w:r>
          </w:p>
          <w:p w14:paraId="6F71401C"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1) {</w:t>
            </w:r>
          </w:p>
          <w:p w14:paraId="66B56AF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$data['KODE_RBB'] = $value;</w:t>
            </w:r>
          </w:p>
          <w:p w14:paraId="58D50B5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2) {</w:t>
            </w:r>
          </w:p>
          <w:p w14:paraId="0021471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$data['JENIS'] = $this-&gt;JProject_model-&gt;getByNama($value);</w:t>
            </w:r>
          </w:p>
          <w:p w14:paraId="17B0736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3) {</w:t>
            </w:r>
          </w:p>
          <w:p w14:paraId="6748058B"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$data['KODE_PROJECT'] = $value;</w:t>
            </w:r>
          </w:p>
          <w:p w14:paraId="5109868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4) {</w:t>
            </w:r>
          </w:p>
          <w:p w14:paraId="757A138C"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$data['NAMA_PROJECT'] = $value;</w:t>
            </w:r>
          </w:p>
          <w:p w14:paraId="674CD86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5) {</w:t>
            </w:r>
          </w:p>
          <w:p w14:paraId="0A16825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$data['TGL_PKS'] = $value;</w:t>
            </w:r>
          </w:p>
          <w:p w14:paraId="1C923F4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6) {</w:t>
            </w:r>
          </w:p>
          <w:p w14:paraId="31928F8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$data['NOMINAL_PKS'] = $value;</w:t>
            </w:r>
          </w:p>
          <w:p w14:paraId="5E996790"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7) {</w:t>
            </w:r>
          </w:p>
          <w:p w14:paraId="3E26F5A0"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$data['NAMA_VENDOR'] = $this-&gt;Vendor_model-&gt;getByNama($value);</w:t>
            </w:r>
          </w:p>
          <w:p w14:paraId="77A9CDB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8) {</w:t>
            </w:r>
          </w:p>
          <w:p w14:paraId="484505F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$data['SISA_ANGGARAN'] = $value;</w:t>
            </w:r>
          </w:p>
          <w:p w14:paraId="1B01FE7E"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368CD8A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545F5C7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$data['INPUT_USER'] = $this-&gt;db-&gt;get_where('user', ['USERNAME' =&gt; $this-&gt;session-&gt;userdata('username')])-&gt;row_array();</w:t>
            </w:r>
          </w:p>
          <w:p w14:paraId="696A77F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$data['INPUT_DATE'] = date("Y-m-d h:i:s");</w:t>
            </w:r>
          </w:p>
          <w:p w14:paraId="34888CC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$this-&gt;Pks_model-&gt;saveImport($data);</w:t>
            </w:r>
          </w:p>
          <w:p w14:paraId="758C9C0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$this-&gt;RBB_model-&gt;sisa_subtr($data['KODE_RBB'], $data['NOMINAL_PKS']);</w:t>
            </w:r>
          </w:p>
          <w:p w14:paraId="2E4AC98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w:t>
            </w:r>
          </w:p>
          <w:p w14:paraId="06222C2B"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foreach ($dataInSheet as $key =&gt; $value) {</w:t>
            </w:r>
          </w:p>
          <w:p w14:paraId="6805253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2871A6A5" w14:textId="77777777" w:rsidR="002C2244" w:rsidRPr="00504E0C" w:rsidRDefault="002C2244" w:rsidP="002C2244">
            <w:pPr>
              <w:rPr>
                <w:rFonts w:ascii="Consolas" w:hAnsi="Consolas"/>
                <w:sz w:val="16"/>
                <w:szCs w:val="16"/>
              </w:rPr>
            </w:pPr>
            <w:r w:rsidRPr="00504E0C">
              <w:rPr>
                <w:rFonts w:ascii="Consolas" w:hAnsi="Consolas"/>
                <w:sz w:val="16"/>
                <w:szCs w:val="16"/>
              </w:rPr>
              <w:lastRenderedPageBreak/>
              <w:t xml:space="preserve">                    $flag = 1;</w:t>
            </w:r>
          </w:p>
          <w:p w14:paraId="2B12BE7E"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0922A43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1103A86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$this-&gt;session-&gt;set_flashdata('message', '&lt;div class="alert alert-success" role="alert"&gt; Import Berhasil &lt;/div&gt;');</w:t>
            </w:r>
          </w:p>
          <w:p w14:paraId="5460550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redirect('pks');</w:t>
            </w:r>
          </w:p>
          <w:p w14:paraId="0EA9DC2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2570C23B"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71D80C06" w14:textId="77777777" w:rsidR="002C2244" w:rsidRPr="00504E0C" w:rsidRDefault="002C2244" w:rsidP="002C2244">
            <w:pPr>
              <w:rPr>
                <w:rFonts w:ascii="Consolas" w:hAnsi="Consolas"/>
                <w:sz w:val="16"/>
                <w:szCs w:val="16"/>
              </w:rPr>
            </w:pPr>
          </w:p>
          <w:p w14:paraId="0852440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public function import_invoice()</w:t>
            </w:r>
          </w:p>
          <w:p w14:paraId="5708B88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049AFF4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$this-&gt;load-&gt;view('import/invoice');</w:t>
            </w:r>
          </w:p>
          <w:p w14:paraId="494065DE"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4690C107" w14:textId="77777777" w:rsidR="002C2244" w:rsidRPr="00504E0C" w:rsidRDefault="002C2244" w:rsidP="002C2244">
            <w:pPr>
              <w:rPr>
                <w:rFonts w:ascii="Consolas" w:hAnsi="Consolas"/>
                <w:sz w:val="16"/>
                <w:szCs w:val="16"/>
              </w:rPr>
            </w:pPr>
          </w:p>
          <w:p w14:paraId="3A49F90B"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public function invoice()</w:t>
            </w:r>
          </w:p>
          <w:p w14:paraId="42E3EA1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3C9979E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$file_mimes = array('text/x-comma-separated-values', 'text/comma-separated-values', 'application/octet-stream', 'application/vnd.ms-excel', 'application/x-csv', 'text/x-csv', 'text/csv', 'application/csv', 'application/excel', 'application/vnd.msexcel', 'text/plain', 'application/vnd.openxmlformats-officedocument.spreadsheetml.sheet');</w:t>
            </w:r>
          </w:p>
          <w:p w14:paraId="66E6A08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(isset($_FILES['upload_file']['name']) &amp;&amp; in_array($_FILES['upload_file']['type'], $file_mimes)) {</w:t>
            </w:r>
          </w:p>
          <w:p w14:paraId="38A966C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$arr_file = explode('.', $_FILES['upload_file']['name']);</w:t>
            </w:r>
          </w:p>
          <w:p w14:paraId="55D8FDA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$extension = end($arr_file);</w:t>
            </w:r>
          </w:p>
          <w:p w14:paraId="0087678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('csv' == $extension) {</w:t>
            </w:r>
          </w:p>
          <w:p w14:paraId="659A7B0E"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$reader = new \PhpOffice\PhpSpreadsheet\Reader\Csv();</w:t>
            </w:r>
          </w:p>
          <w:p w14:paraId="726FB4F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w:t>
            </w:r>
          </w:p>
          <w:p w14:paraId="427DFD6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$reader = new \PhpOffice\PhpSpreadsheet\Reader\Xlsx();</w:t>
            </w:r>
          </w:p>
          <w:p w14:paraId="766E857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090349E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$spreadsheet = $reader-&gt;load($_FILES['upload_file']['tmp_name']);</w:t>
            </w:r>
          </w:p>
          <w:p w14:paraId="5E35E4D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$allDataInSheet = $spreadsheet-&gt;getActiveSheet()-&gt;toArray();</w:t>
            </w:r>
          </w:p>
          <w:p w14:paraId="5498534F" w14:textId="77777777" w:rsidR="002C2244" w:rsidRPr="00504E0C" w:rsidRDefault="002C2244" w:rsidP="002C2244">
            <w:pPr>
              <w:rPr>
                <w:rFonts w:ascii="Consolas" w:hAnsi="Consolas"/>
                <w:sz w:val="16"/>
                <w:szCs w:val="16"/>
              </w:rPr>
            </w:pPr>
          </w:p>
          <w:p w14:paraId="72C0E3A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$flag = 0;</w:t>
            </w:r>
          </w:p>
          <w:p w14:paraId="6CEB45DA" w14:textId="77777777" w:rsidR="002C2244" w:rsidRPr="00504E0C" w:rsidRDefault="002C2244" w:rsidP="002C2244">
            <w:pPr>
              <w:rPr>
                <w:rFonts w:ascii="Consolas" w:hAnsi="Consolas"/>
                <w:sz w:val="16"/>
                <w:szCs w:val="16"/>
              </w:rPr>
            </w:pPr>
          </w:p>
          <w:p w14:paraId="18E3AC8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foreach ($allDataInSheet as $dataInSheet) {</w:t>
            </w:r>
          </w:p>
          <w:p w14:paraId="715E0237" w14:textId="77777777" w:rsidR="002C2244" w:rsidRPr="00504E0C" w:rsidRDefault="002C2244" w:rsidP="002C2244">
            <w:pPr>
              <w:rPr>
                <w:rFonts w:ascii="Consolas" w:hAnsi="Consolas"/>
                <w:sz w:val="16"/>
                <w:szCs w:val="16"/>
              </w:rPr>
            </w:pPr>
          </w:p>
          <w:p w14:paraId="3E87F60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($flag == 1) {</w:t>
            </w:r>
          </w:p>
          <w:p w14:paraId="00F598A7" w14:textId="77777777" w:rsidR="002C2244" w:rsidRPr="00504E0C" w:rsidRDefault="002C2244" w:rsidP="002C2244">
            <w:pPr>
              <w:rPr>
                <w:rFonts w:ascii="Consolas" w:hAnsi="Consolas"/>
                <w:sz w:val="16"/>
                <w:szCs w:val="16"/>
              </w:rPr>
            </w:pPr>
            <w:r w:rsidRPr="00504E0C">
              <w:rPr>
                <w:rFonts w:ascii="Consolas" w:hAnsi="Consolas"/>
                <w:sz w:val="16"/>
                <w:szCs w:val="16"/>
              </w:rPr>
              <w:lastRenderedPageBreak/>
              <w:t xml:space="preserve">                    foreach ($dataInSheet as $key =&gt; $value) {</w:t>
            </w:r>
          </w:p>
          <w:p w14:paraId="68EDDDB0"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($key == 0) {</w:t>
            </w:r>
          </w:p>
          <w:p w14:paraId="085E8A6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$data['NO_PKS'] = $value;</w:t>
            </w:r>
          </w:p>
          <w:p w14:paraId="2DF11C3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1) {</w:t>
            </w:r>
          </w:p>
          <w:p w14:paraId="15D5232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($value == 'Tahap I') {</w:t>
            </w:r>
          </w:p>
          <w:p w14:paraId="2CB37F7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1;</w:t>
            </w:r>
          </w:p>
          <w:p w14:paraId="7D2CE2D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II') {</w:t>
            </w:r>
          </w:p>
          <w:p w14:paraId="3E068B2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2;</w:t>
            </w:r>
          </w:p>
          <w:p w14:paraId="1C150A3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III') {</w:t>
            </w:r>
          </w:p>
          <w:p w14:paraId="6E34EE6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3;</w:t>
            </w:r>
          </w:p>
          <w:p w14:paraId="7FAA3E1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IV') {</w:t>
            </w:r>
          </w:p>
          <w:p w14:paraId="411C77AE"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4;</w:t>
            </w:r>
          </w:p>
          <w:p w14:paraId="7C28362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V') {</w:t>
            </w:r>
          </w:p>
          <w:p w14:paraId="2DB1B41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5;</w:t>
            </w:r>
          </w:p>
          <w:p w14:paraId="15565BAE"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VI') {</w:t>
            </w:r>
          </w:p>
          <w:p w14:paraId="2D07D1B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6;</w:t>
            </w:r>
          </w:p>
          <w:p w14:paraId="2005397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VII') {</w:t>
            </w:r>
          </w:p>
          <w:p w14:paraId="037A57DC"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7;</w:t>
            </w:r>
          </w:p>
          <w:p w14:paraId="07894D4B"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VIII') {</w:t>
            </w:r>
          </w:p>
          <w:p w14:paraId="3966FCD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8;</w:t>
            </w:r>
          </w:p>
          <w:p w14:paraId="3EFE2EE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IX') {</w:t>
            </w:r>
          </w:p>
          <w:p w14:paraId="385A1E3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9;</w:t>
            </w:r>
          </w:p>
          <w:p w14:paraId="744737E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X') {</w:t>
            </w:r>
          </w:p>
          <w:p w14:paraId="6B3914D3"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10;</w:t>
            </w:r>
          </w:p>
          <w:p w14:paraId="07E0D69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XI') {</w:t>
            </w:r>
          </w:p>
          <w:p w14:paraId="5794528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11;</w:t>
            </w:r>
          </w:p>
          <w:p w14:paraId="702E639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XII') {</w:t>
            </w:r>
          </w:p>
          <w:p w14:paraId="3EB0CA8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12;</w:t>
            </w:r>
          </w:p>
          <w:p w14:paraId="1F55F841"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XIII') {</w:t>
            </w:r>
          </w:p>
          <w:p w14:paraId="4021A85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13;</w:t>
            </w:r>
          </w:p>
          <w:p w14:paraId="6643B31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XIV') {</w:t>
            </w:r>
          </w:p>
          <w:p w14:paraId="4E3AA75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$data['TERMIN'] = 14;</w:t>
            </w:r>
          </w:p>
          <w:p w14:paraId="3B32859B"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($value == 'Tahap XV') {</w:t>
            </w:r>
          </w:p>
          <w:p w14:paraId="1C3C4C59" w14:textId="77777777" w:rsidR="002C2244" w:rsidRPr="00504E0C" w:rsidRDefault="002C2244" w:rsidP="002C2244">
            <w:pPr>
              <w:rPr>
                <w:rFonts w:ascii="Consolas" w:hAnsi="Consolas"/>
                <w:sz w:val="16"/>
                <w:szCs w:val="16"/>
              </w:rPr>
            </w:pPr>
            <w:r w:rsidRPr="00504E0C">
              <w:rPr>
                <w:rFonts w:ascii="Consolas" w:hAnsi="Consolas"/>
                <w:sz w:val="16"/>
                <w:szCs w:val="16"/>
              </w:rPr>
              <w:lastRenderedPageBreak/>
              <w:t xml:space="preserve">                                $data['TERMIN'] = 15;</w:t>
            </w:r>
          </w:p>
          <w:p w14:paraId="5049BF4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383C1BE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2) {</w:t>
            </w:r>
          </w:p>
          <w:p w14:paraId="7507323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$data['TGL_TERMIN'] = $value;</w:t>
            </w:r>
          </w:p>
          <w:p w14:paraId="301EB59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3) {</w:t>
            </w:r>
          </w:p>
          <w:p w14:paraId="2528FF2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$data['NOMINAL'] = $value;</w:t>
            </w:r>
          </w:p>
          <w:p w14:paraId="30D155D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4) {</w:t>
            </w:r>
          </w:p>
          <w:p w14:paraId="69D69DF9"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if ($value == 'SUDAH TERBAYARKAN') {</w:t>
            </w:r>
          </w:p>
          <w:p w14:paraId="6977523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$data['STATUS'] = 'PAID';</w:t>
            </w:r>
          </w:p>
          <w:p w14:paraId="219AE6D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w:t>
            </w:r>
          </w:p>
          <w:p w14:paraId="4E97C46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$data['STATUS'] = 'UNPAID';</w:t>
            </w:r>
          </w:p>
          <w:p w14:paraId="2F55FFD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1144372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5) {</w:t>
            </w:r>
          </w:p>
          <w:p w14:paraId="010432B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$data['INVOICE'] = $value;</w:t>
            </w:r>
          </w:p>
          <w:p w14:paraId="191ACA7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6) {</w:t>
            </w:r>
          </w:p>
          <w:p w14:paraId="33D5CFE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$data['TGL_INVOICE'] = $value;</w:t>
            </w:r>
          </w:p>
          <w:p w14:paraId="2C94ED3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7) {</w:t>
            </w:r>
          </w:p>
          <w:p w14:paraId="685D9D4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$data['GL'] = $value;</w:t>
            </w:r>
          </w:p>
          <w:p w14:paraId="6A678EC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if ($key == 8) {</w:t>
            </w:r>
          </w:p>
          <w:p w14:paraId="21DCA87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$data['KATEGORI'] = $value;</w:t>
            </w:r>
          </w:p>
          <w:p w14:paraId="29374D4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499C35D2"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08C9866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$data['INPUT_DATE'] = date("Y-m-d h:i:s");</w:t>
            </w:r>
          </w:p>
          <w:p w14:paraId="363580A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$kode_termin = $this-&gt;Termin_model-&gt;saveImport($data);</w:t>
            </w:r>
          </w:p>
          <w:p w14:paraId="3D951D5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$this-&gt;Invoice_model-&gt;saveImport($data, $kode_termin);</w:t>
            </w:r>
          </w:p>
          <w:p w14:paraId="1C94A0C7"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 else {</w:t>
            </w:r>
          </w:p>
          <w:p w14:paraId="0CE8AEEA"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foreach ($dataInSheet as $key =&gt; $value) {</w:t>
            </w:r>
          </w:p>
          <w:p w14:paraId="558AF87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4F6A9C36"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$flag = 1;</w:t>
            </w:r>
          </w:p>
          <w:p w14:paraId="47F7992F"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00BC8A8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5C1BFAF8"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$this-&gt;session-&gt;set_flashdata('message', '&lt;div class="alert alert-success" role="alert"&gt; Import Berhasil &lt;/div&gt;');</w:t>
            </w:r>
          </w:p>
          <w:p w14:paraId="3877DB54"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redirect('termin');</w:t>
            </w:r>
          </w:p>
          <w:p w14:paraId="692605A5"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72B38CDD" w14:textId="77777777" w:rsidR="002C2244" w:rsidRPr="00504E0C" w:rsidRDefault="002C2244" w:rsidP="002C2244">
            <w:pPr>
              <w:rPr>
                <w:rFonts w:ascii="Consolas" w:hAnsi="Consolas"/>
                <w:sz w:val="16"/>
                <w:szCs w:val="16"/>
              </w:rPr>
            </w:pPr>
            <w:r w:rsidRPr="00504E0C">
              <w:rPr>
                <w:rFonts w:ascii="Consolas" w:hAnsi="Consolas"/>
                <w:sz w:val="16"/>
                <w:szCs w:val="16"/>
              </w:rPr>
              <w:t xml:space="preserve">    }</w:t>
            </w:r>
          </w:p>
          <w:p w14:paraId="28338504" w14:textId="6D2FF923" w:rsidR="00E94A30" w:rsidRDefault="002C2244" w:rsidP="002C2244">
            <w:r w:rsidRPr="00504E0C">
              <w:rPr>
                <w:rFonts w:ascii="Consolas" w:hAnsi="Consolas"/>
                <w:sz w:val="16"/>
                <w:szCs w:val="16"/>
              </w:rPr>
              <w:t>}</w:t>
            </w:r>
          </w:p>
        </w:tc>
      </w:tr>
    </w:tbl>
    <w:p w14:paraId="543F1939" w14:textId="77777777" w:rsidR="00A93DBF" w:rsidRPr="00A93DBF" w:rsidRDefault="00A93DBF" w:rsidP="00A93DBF"/>
    <w:p w14:paraId="2EFCC3A2" w14:textId="31794109" w:rsidR="007C6AF3" w:rsidRPr="007C6AF3" w:rsidRDefault="00F01CE2" w:rsidP="00F71C4D">
      <w:pPr>
        <w:pStyle w:val="Heading3"/>
        <w:rPr>
          <w:lang w:val="en-US"/>
        </w:rPr>
      </w:pPr>
      <w:bookmarkStart w:id="148" w:name="_Toc51503881"/>
      <w:r>
        <w:lastRenderedPageBreak/>
        <w:t>5.2.</w:t>
      </w:r>
      <w:r>
        <w:rPr>
          <w:lang w:val="en-US"/>
        </w:rPr>
        <w:t>3</w:t>
      </w:r>
      <w:r>
        <w:rPr>
          <w:rFonts w:ascii="Arial" w:eastAsia="Arial" w:hAnsi="Arial" w:cs="Arial"/>
        </w:rPr>
        <w:t xml:space="preserve"> </w:t>
      </w:r>
      <w:r>
        <w:t xml:space="preserve">Implementasi </w:t>
      </w:r>
      <w:r w:rsidR="00206AF7">
        <w:t>Controller</w:t>
      </w:r>
      <w:r>
        <w:t xml:space="preserve"> </w:t>
      </w:r>
      <w:r w:rsidR="00850F11">
        <w:rPr>
          <w:lang w:val="en-US"/>
        </w:rPr>
        <w:t>Invoice</w:t>
      </w:r>
      <w:bookmarkEnd w:id="148"/>
    </w:p>
    <w:p w14:paraId="3CCD6FBB" w14:textId="66E594E0" w:rsidR="007C6AF3" w:rsidRPr="007C6AF3" w:rsidRDefault="007C6AF3" w:rsidP="000B4701">
      <w:pPr>
        <w:ind w:firstLine="284"/>
        <w:jc w:val="both"/>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invoice sebagai berikut.</w:t>
      </w:r>
    </w:p>
    <w:p w14:paraId="48282C1B" w14:textId="11AB1069" w:rsidR="00A447E1" w:rsidRDefault="00BC3A47" w:rsidP="00A447E1">
      <w:pPr>
        <w:pStyle w:val="Gambar"/>
      </w:pPr>
      <w:bookmarkStart w:id="149" w:name="_Toc51173220"/>
      <w:r>
        <w:t>Kode Sumber 5.</w:t>
      </w:r>
      <w:r w:rsidR="00A447E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14</w:t>
      </w:r>
      <w:r>
        <w:rPr>
          <w:lang w:val="en-US"/>
        </w:rPr>
        <w:fldChar w:fldCharType="end"/>
      </w:r>
      <w:r w:rsidR="00A447E1">
        <w:t xml:space="preserve"> </w:t>
      </w:r>
      <w:r w:rsidR="00A447E1" w:rsidRPr="00B77A39">
        <w:t>Implementasi Controller Invoice</w:t>
      </w:r>
      <w:bookmarkEnd w:id="149"/>
    </w:p>
    <w:tbl>
      <w:tblPr>
        <w:tblStyle w:val="TableGrid"/>
        <w:tblW w:w="0" w:type="auto"/>
        <w:tblLook w:val="04A0" w:firstRow="1" w:lastRow="0" w:firstColumn="1" w:lastColumn="0" w:noHBand="0" w:noVBand="1"/>
      </w:tblPr>
      <w:tblGrid>
        <w:gridCol w:w="5261"/>
      </w:tblGrid>
      <w:tr w:rsidR="001B5A73" w14:paraId="008A688E" w14:textId="77777777" w:rsidTr="001B5A73">
        <w:tc>
          <w:tcPr>
            <w:tcW w:w="5261" w:type="dxa"/>
          </w:tcPr>
          <w:p w14:paraId="7CFEB83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&lt;?php</w:t>
            </w:r>
          </w:p>
          <w:p w14:paraId="52EEACF0" w14:textId="77777777" w:rsidR="007C6AF3" w:rsidRPr="007C6AF3" w:rsidRDefault="007C6AF3" w:rsidP="007C6AF3">
            <w:pPr>
              <w:rPr>
                <w:rFonts w:ascii="Consolas" w:hAnsi="Consolas"/>
                <w:sz w:val="16"/>
                <w:szCs w:val="16"/>
                <w:lang w:val="en-US"/>
              </w:rPr>
            </w:pPr>
          </w:p>
          <w:p w14:paraId="296D569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defined('BASEPATH') or exit('No direct script access allowed');</w:t>
            </w:r>
          </w:p>
          <w:p w14:paraId="62A0C6A9" w14:textId="77777777" w:rsidR="007C6AF3" w:rsidRPr="007C6AF3" w:rsidRDefault="007C6AF3" w:rsidP="007C6AF3">
            <w:pPr>
              <w:rPr>
                <w:rFonts w:ascii="Consolas" w:hAnsi="Consolas"/>
                <w:sz w:val="16"/>
                <w:szCs w:val="16"/>
                <w:lang w:val="en-US"/>
              </w:rPr>
            </w:pPr>
          </w:p>
          <w:p w14:paraId="4CF22460"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class Invoice extends CI_Controller</w:t>
            </w:r>
          </w:p>
          <w:p w14:paraId="006A4EB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w:t>
            </w:r>
          </w:p>
          <w:p w14:paraId="0959B1A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public function __construct()</w:t>
            </w:r>
          </w:p>
          <w:p w14:paraId="5100DC8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29185D34"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parent::__construct();</w:t>
            </w:r>
          </w:p>
          <w:p w14:paraId="26BC5A5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(!$this-&gt;session-&gt;userdata('username')) {</w:t>
            </w:r>
          </w:p>
          <w:p w14:paraId="22E1F21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redirect('login');</w:t>
            </w:r>
          </w:p>
          <w:p w14:paraId="5111A204"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2C8153BD"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$this-&gt;load-&gt;library('pagination');</w:t>
            </w:r>
          </w:p>
          <w:p w14:paraId="78763CC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$this-&gt;load-&gt;model("Invoice_model");</w:t>
            </w:r>
          </w:p>
          <w:p w14:paraId="6B072E5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$this-&gt;load-&gt;model("Termin_model");</w:t>
            </w:r>
          </w:p>
          <w:p w14:paraId="0D8A479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$this-&gt;load-&gt;model("Pks_model");</w:t>
            </w:r>
          </w:p>
          <w:p w14:paraId="0CE8CF9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$this-&gt;load-&gt;model("Log_model");</w:t>
            </w:r>
          </w:p>
          <w:p w14:paraId="5A715B27"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$this-&gt;load-&gt;library('form_validation');</w:t>
            </w:r>
          </w:p>
          <w:p w14:paraId="49C2CBF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5116E884" w14:textId="77777777" w:rsidR="007C6AF3" w:rsidRPr="007C6AF3" w:rsidRDefault="007C6AF3" w:rsidP="007C6AF3">
            <w:pPr>
              <w:rPr>
                <w:rFonts w:ascii="Consolas" w:hAnsi="Consolas"/>
                <w:sz w:val="16"/>
                <w:szCs w:val="16"/>
                <w:lang w:val="en-US"/>
              </w:rPr>
            </w:pPr>
          </w:p>
          <w:p w14:paraId="76E2F57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public function index()</w:t>
            </w:r>
          </w:p>
          <w:p w14:paraId="7BF04E3D"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4CF6835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$title['title'] = 'Invoice';</w:t>
            </w:r>
          </w:p>
          <w:p w14:paraId="281A0404" w14:textId="77777777" w:rsidR="007C6AF3" w:rsidRPr="007C6AF3" w:rsidRDefault="007C6AF3" w:rsidP="007C6AF3">
            <w:pPr>
              <w:rPr>
                <w:rFonts w:ascii="Consolas" w:hAnsi="Consolas"/>
                <w:sz w:val="16"/>
                <w:szCs w:val="16"/>
                <w:lang w:val="en-US"/>
              </w:rPr>
            </w:pPr>
          </w:p>
          <w:p w14:paraId="0918CBA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Config pagination</w:t>
            </w:r>
          </w:p>
          <w:p w14:paraId="174949A4"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$config['base_url'] = base_url('Invoice/index');</w:t>
            </w:r>
          </w:p>
          <w:p w14:paraId="719AE41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$config['per_page'] = 20;</w:t>
            </w:r>
          </w:p>
          <w:p w14:paraId="5E2DBD3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$config["uri_segment"] = 3;</w:t>
            </w:r>
          </w:p>
          <w:p w14:paraId="1BC1E0D9" w14:textId="77777777" w:rsidR="007C6AF3" w:rsidRPr="007C6AF3" w:rsidRDefault="007C6AF3" w:rsidP="007C6AF3">
            <w:pPr>
              <w:rPr>
                <w:rFonts w:ascii="Consolas" w:hAnsi="Consolas"/>
                <w:sz w:val="16"/>
                <w:szCs w:val="16"/>
                <w:lang w:val="en-US"/>
              </w:rPr>
            </w:pPr>
          </w:p>
          <w:p w14:paraId="77DB98D4"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Pagination style</w:t>
            </w:r>
          </w:p>
          <w:p w14:paraId="3E82FF77"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$config['first_link']       = 'First';</w:t>
            </w:r>
          </w:p>
          <w:p w14:paraId="428F5B3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$config['last_link']        = 'Last';</w:t>
            </w:r>
          </w:p>
          <w:p w14:paraId="10AAFE70"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$config['next_link']        = 'Next';</w:t>
            </w:r>
          </w:p>
          <w:p w14:paraId="0AEFBDA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$config['prev_link']        = 'Prev';</w:t>
            </w:r>
          </w:p>
          <w:p w14:paraId="2A4C1EB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$config['full_tag_open']    = '&lt;div class="pagging text-center"&gt;&lt;nav&gt;&lt;ul class="pagination justify-content-center"&gt;';</w:t>
            </w:r>
          </w:p>
          <w:p w14:paraId="4542306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$config['full_tag_close']   = '&lt;/ul&gt;&lt;/nav&gt;&lt;/div&gt;';</w:t>
            </w:r>
          </w:p>
          <w:p w14:paraId="17480A4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lastRenderedPageBreak/>
              <w:t xml:space="preserve">        $config['num_tag_open']     = '&lt;li class="page-item"&gt;&lt;span class="page-link"&gt;';</w:t>
            </w:r>
          </w:p>
          <w:p w14:paraId="41BE3ED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$config['num_tag_close']    = '&lt;/span&gt;&lt;/li&gt;';</w:t>
            </w:r>
          </w:p>
          <w:p w14:paraId="3A7DDF80"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$config['cur_tag_open']     = '&lt;li class="page-item active"&gt;&lt;span class="page-link"&gt;';</w:t>
            </w:r>
          </w:p>
          <w:p w14:paraId="09F4151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$config['cur_tag_close']    = '&lt;span class="sr-only"&gt;(current)&lt;/span&gt;&lt;/span&gt;&lt;/li&gt;';</w:t>
            </w:r>
          </w:p>
          <w:p w14:paraId="73D9897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$config['next_tag_open']    = '&lt;li class="page-item"&gt;&lt;span class="page-link"&gt;';</w:t>
            </w:r>
          </w:p>
          <w:p w14:paraId="7B7B74F7"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$config['next_tagl_close']  = '&lt;span aria-hidden="true"&gt;&amp;raquo;&lt;/span&gt;&lt;/span&gt;&lt;/li&gt;';</w:t>
            </w:r>
          </w:p>
          <w:p w14:paraId="4A4326B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$config['prev_tag_open']    = '&lt;li class="page-item"&gt;&lt;span class="page-link"&gt;';</w:t>
            </w:r>
          </w:p>
          <w:p w14:paraId="0D31CFA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$config['prev_tagl_close']  = '&lt;/span&gt;Next&lt;/li&gt;';</w:t>
            </w:r>
          </w:p>
          <w:p w14:paraId="4AF79C2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$config['first_tag_open']   = '&lt;li class="page-item"&gt;&lt;span class="page-link"&gt;';</w:t>
            </w:r>
          </w:p>
          <w:p w14:paraId="182E21E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$config['first_tagl_close'] = '&lt;/span&gt;&lt;/li&gt;';</w:t>
            </w:r>
          </w:p>
          <w:p w14:paraId="3CD7EC1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$config['last_tag_open']    = '&lt;li class="page-item"&gt;&lt;span class="page-link"&gt;';</w:t>
            </w:r>
          </w:p>
          <w:p w14:paraId="428A1A2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$config['last_tagl_close']  = '&lt;/span&gt;&lt;/li&gt;';</w:t>
            </w:r>
          </w:p>
          <w:p w14:paraId="47195F05" w14:textId="77777777" w:rsidR="007C6AF3" w:rsidRPr="007C6AF3" w:rsidRDefault="007C6AF3" w:rsidP="007C6AF3">
            <w:pPr>
              <w:rPr>
                <w:rFonts w:ascii="Consolas" w:hAnsi="Consolas"/>
                <w:sz w:val="16"/>
                <w:szCs w:val="16"/>
                <w:lang w:val="en-US"/>
              </w:rPr>
            </w:pPr>
          </w:p>
          <w:p w14:paraId="335F266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$data['page'] = ($this-&gt;uri-&gt;segment(3)) ? $this-&gt;uri-&gt;segment(3) : 0;</w:t>
            </w:r>
          </w:p>
          <w:p w14:paraId="6450D9E4" w14:textId="77777777" w:rsidR="007C6AF3" w:rsidRPr="007C6AF3" w:rsidRDefault="007C6AF3" w:rsidP="007C6AF3">
            <w:pPr>
              <w:rPr>
                <w:rFonts w:ascii="Consolas" w:hAnsi="Consolas"/>
                <w:sz w:val="16"/>
                <w:szCs w:val="16"/>
                <w:lang w:val="en-US"/>
              </w:rPr>
            </w:pPr>
          </w:p>
          <w:p w14:paraId="0CC3DA9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(!empty($this-&gt;input-&gt;post('Search'))) {</w:t>
            </w:r>
          </w:p>
          <w:p w14:paraId="50A4C53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$id = $this-&gt;input-&gt;post('searchById');</w:t>
            </w:r>
          </w:p>
          <w:p w14:paraId="5C2FA9D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$this-&gt;session-&gt;set_flashdata(array("search_invoice" =&gt; $id));</w:t>
            </w:r>
          </w:p>
          <w:p w14:paraId="2B92D660"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$data['search'] = $id;</w:t>
            </w:r>
          </w:p>
          <w:p w14:paraId="3B36E8B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$n_row = $this-&gt;Invoice_model-&gt;countquery($id)[0]-&gt;n_row;</w:t>
            </w:r>
          </w:p>
          <w:p w14:paraId="448B2F3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$config['total_rows'] = $n_row;</w:t>
            </w:r>
          </w:p>
          <w:p w14:paraId="2A9E3BCD"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$data['page'] = 0;</w:t>
            </w:r>
          </w:p>
          <w:p w14:paraId="1368E88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else {</w:t>
            </w:r>
          </w:p>
          <w:p w14:paraId="3AACB68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($this-&gt;session-&gt;flashdata('search_invoice') != NULL) {</w:t>
            </w:r>
          </w:p>
          <w:p w14:paraId="0EE3BAE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$data['search'] = $this-&gt;session-&gt;flashdata('search_invoice');</w:t>
            </w:r>
          </w:p>
          <w:p w14:paraId="51850F0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$n_row = $this-&gt;Invoice_model-&gt;countquery($data['search'])[0]-&gt;n_row;</w:t>
            </w:r>
          </w:p>
          <w:p w14:paraId="789F19DF"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$config['total_rows'] = $n_row;</w:t>
            </w:r>
          </w:p>
          <w:p w14:paraId="0AB06A0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else {</w:t>
            </w:r>
          </w:p>
          <w:p w14:paraId="2CE0B60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$data['search'] = '';</w:t>
            </w:r>
          </w:p>
          <w:p w14:paraId="43B3434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$config['total_rows'] = $this-&gt;db-&gt;count_all('pembayaran');</w:t>
            </w:r>
          </w:p>
          <w:p w14:paraId="4F29628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01B6679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4DB086F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lastRenderedPageBreak/>
              <w:t xml:space="preserve">        $choice = $config["total_rows"] / $config["per_page"];</w:t>
            </w:r>
          </w:p>
          <w:p w14:paraId="083752CF"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$config["num_links"] = floor($choice);</w:t>
            </w:r>
          </w:p>
          <w:p w14:paraId="4D7090D6" w14:textId="77777777" w:rsidR="007C6AF3" w:rsidRPr="007C6AF3" w:rsidRDefault="007C6AF3" w:rsidP="007C6AF3">
            <w:pPr>
              <w:rPr>
                <w:rFonts w:ascii="Consolas" w:hAnsi="Consolas"/>
                <w:sz w:val="16"/>
                <w:szCs w:val="16"/>
                <w:lang w:val="en-US"/>
              </w:rPr>
            </w:pPr>
          </w:p>
          <w:p w14:paraId="7271401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$data['invoice'] = $this-&gt;Invoice_model-&gt;getPagination($data['search'], $config["per_page"], $data['page']);</w:t>
            </w:r>
          </w:p>
          <w:p w14:paraId="7DB40D0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$data['user'] = $this-&gt;db-&gt;get_where('user', ['USERNAME' =&gt; $this-&gt;session-&gt;userdata('username')])-&gt;row_array();</w:t>
            </w:r>
          </w:p>
          <w:p w14:paraId="7F652773" w14:textId="77777777" w:rsidR="007C6AF3" w:rsidRPr="007C6AF3" w:rsidRDefault="007C6AF3" w:rsidP="007C6AF3">
            <w:pPr>
              <w:rPr>
                <w:rFonts w:ascii="Consolas" w:hAnsi="Consolas"/>
                <w:sz w:val="16"/>
                <w:szCs w:val="16"/>
                <w:lang w:val="en-US"/>
              </w:rPr>
            </w:pPr>
          </w:p>
          <w:p w14:paraId="66A7597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$this-&gt;pagination-&gt;initialize($config);</w:t>
            </w:r>
          </w:p>
          <w:p w14:paraId="3D21143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$data['pagination'] = $this-&gt;pagination-&gt;create_links();</w:t>
            </w:r>
          </w:p>
          <w:p w14:paraId="39112280" w14:textId="77777777" w:rsidR="007C6AF3" w:rsidRPr="007C6AF3" w:rsidRDefault="007C6AF3" w:rsidP="007C6AF3">
            <w:pPr>
              <w:rPr>
                <w:rFonts w:ascii="Consolas" w:hAnsi="Consolas"/>
                <w:sz w:val="16"/>
                <w:szCs w:val="16"/>
                <w:lang w:val="en-US"/>
              </w:rPr>
            </w:pPr>
          </w:p>
          <w:p w14:paraId="61655BE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$this-&gt;load-&gt;view('templates/header.php', $title);</w:t>
            </w:r>
          </w:p>
          <w:p w14:paraId="08834067"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$this-&gt;load-&gt;view('templates/navbar.php', $data);</w:t>
            </w:r>
          </w:p>
          <w:p w14:paraId="2E4A6B9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$this-&gt;load-&gt;view("Invoice/invoice", $data);</w:t>
            </w:r>
          </w:p>
          <w:p w14:paraId="780E2DD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$this-&gt;load-&gt;view('templates/footer.php');</w:t>
            </w:r>
          </w:p>
          <w:p w14:paraId="53023EF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183769AC" w14:textId="77777777" w:rsidR="007C6AF3" w:rsidRPr="007C6AF3" w:rsidRDefault="007C6AF3" w:rsidP="007C6AF3">
            <w:pPr>
              <w:rPr>
                <w:rFonts w:ascii="Consolas" w:hAnsi="Consolas"/>
                <w:sz w:val="16"/>
                <w:szCs w:val="16"/>
                <w:lang w:val="en-US"/>
              </w:rPr>
            </w:pPr>
          </w:p>
          <w:p w14:paraId="20DDA55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public function add()</w:t>
            </w:r>
          </w:p>
          <w:p w14:paraId="721C6A0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471D22B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$title['title'] = 'Add Invoice';</w:t>
            </w:r>
          </w:p>
          <w:p w14:paraId="43CA27C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$data['user'] = $this-&gt;db-&gt;get_where('user', ['USERNAME' =&gt; $this-&gt;session-&gt;userdata('username')])-&gt;row_array();</w:t>
            </w:r>
          </w:p>
          <w:p w14:paraId="3D6551A4"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($data['user']['ROLE'] == 'IT FINANCE') {</w:t>
            </w:r>
          </w:p>
          <w:p w14:paraId="72F9D19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$post = $this-&gt;input-&gt;post();</w:t>
            </w:r>
          </w:p>
          <w:p w14:paraId="74E9DBCD"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$invoice = $this-&gt;Invoice_model;</w:t>
            </w:r>
          </w:p>
          <w:p w14:paraId="4AA23AC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$termin = $this-&gt;Termin_model;</w:t>
            </w:r>
          </w:p>
          <w:p w14:paraId="4CB61FD7"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$pks = $this-&gt;Pks_model;</w:t>
            </w:r>
          </w:p>
          <w:p w14:paraId="01F0476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$validation = $this-&gt;form_validation;</w:t>
            </w:r>
          </w:p>
          <w:p w14:paraId="79EF50F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$validation-&gt;set_rules($invoice-&gt;rules());</w:t>
            </w:r>
          </w:p>
          <w:p w14:paraId="6D030AAC" w14:textId="77777777" w:rsidR="007C6AF3" w:rsidRPr="007C6AF3" w:rsidRDefault="007C6AF3" w:rsidP="007C6AF3">
            <w:pPr>
              <w:rPr>
                <w:rFonts w:ascii="Consolas" w:hAnsi="Consolas"/>
                <w:sz w:val="16"/>
                <w:szCs w:val="16"/>
                <w:lang w:val="en-US"/>
              </w:rPr>
            </w:pPr>
          </w:p>
          <w:p w14:paraId="28BD56B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($validation-&gt;run()) {</w:t>
            </w:r>
          </w:p>
          <w:p w14:paraId="02B418B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(count($termin-&gt;hasntBeenPaid($post["nopks"])) &lt; 1) { //kalau ada data di pks=udah lunas</w:t>
            </w:r>
          </w:p>
          <w:p w14:paraId="5225492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$this-&gt;session-&gt;set_flashdata('message', '&lt;div class="alert alert-danger" role="alert"&gt;Invoice PKS sudah lunas&lt;/div&gt;');</w:t>
            </w:r>
          </w:p>
          <w:p w14:paraId="7B75004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redirect('invoice/add');</w:t>
            </w:r>
          </w:p>
          <w:p w14:paraId="52981508"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2F6BB623" w14:textId="77777777" w:rsidR="007C6AF3" w:rsidRPr="007C6AF3" w:rsidRDefault="007C6AF3" w:rsidP="007C6AF3">
            <w:pPr>
              <w:rPr>
                <w:rFonts w:ascii="Consolas" w:hAnsi="Consolas"/>
                <w:sz w:val="16"/>
                <w:szCs w:val="16"/>
                <w:lang w:val="en-US"/>
              </w:rPr>
            </w:pPr>
          </w:p>
          <w:p w14:paraId="52373B9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$no_pks = $termin-&gt;sisaAnggaran($post['KODE_TERMIN']);</w:t>
            </w:r>
          </w:p>
          <w:p w14:paraId="2BF54E98" w14:textId="77777777" w:rsidR="007C6AF3" w:rsidRPr="007C6AF3" w:rsidRDefault="007C6AF3" w:rsidP="007C6AF3">
            <w:pPr>
              <w:rPr>
                <w:rFonts w:ascii="Consolas" w:hAnsi="Consolas"/>
                <w:sz w:val="16"/>
                <w:szCs w:val="16"/>
                <w:lang w:val="en-US"/>
              </w:rPr>
            </w:pPr>
          </w:p>
          <w:p w14:paraId="7CD4EF0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$data_pks = $pks-&gt;getById($no_pks['NO_PKS']);</w:t>
            </w:r>
          </w:p>
          <w:p w14:paraId="0FE339F6" w14:textId="77777777" w:rsidR="007C6AF3" w:rsidRPr="007C6AF3" w:rsidRDefault="007C6AF3" w:rsidP="007C6AF3">
            <w:pPr>
              <w:rPr>
                <w:rFonts w:ascii="Consolas" w:hAnsi="Consolas"/>
                <w:sz w:val="16"/>
                <w:szCs w:val="16"/>
                <w:lang w:val="en-US"/>
              </w:rPr>
            </w:pPr>
          </w:p>
          <w:p w14:paraId="1B33586D"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$sisa = $data_pks['SISA_ANGGARAN'] - $post['NOMINAL'];</w:t>
            </w:r>
          </w:p>
          <w:p w14:paraId="1BD42112" w14:textId="77777777" w:rsidR="007C6AF3" w:rsidRPr="007C6AF3" w:rsidRDefault="007C6AF3" w:rsidP="007C6AF3">
            <w:pPr>
              <w:rPr>
                <w:rFonts w:ascii="Consolas" w:hAnsi="Consolas"/>
                <w:sz w:val="16"/>
                <w:szCs w:val="16"/>
                <w:lang w:val="en-US"/>
              </w:rPr>
            </w:pPr>
          </w:p>
          <w:p w14:paraId="3405705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($sisa &gt;= 0) {</w:t>
            </w:r>
          </w:p>
          <w:p w14:paraId="4FB40B1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$invoice-&gt;save();</w:t>
            </w:r>
          </w:p>
          <w:p w14:paraId="491ADF8D"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$termin-&gt;paid($post["KODE_TERMIN"]);</w:t>
            </w:r>
          </w:p>
          <w:p w14:paraId="26FF0EC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$this-&gt;db-&gt;set('sisa_anggaran', $sisa);</w:t>
            </w:r>
          </w:p>
          <w:p w14:paraId="21E680A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$this-&gt;db-&gt;where('no_pks', $no_pks['NO_PKS']);</w:t>
            </w:r>
          </w:p>
          <w:p w14:paraId="22E2150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$this-&gt;db-&gt;update('pks');</w:t>
            </w:r>
          </w:p>
          <w:p w14:paraId="564E8F21" w14:textId="77777777" w:rsidR="007C6AF3" w:rsidRPr="007C6AF3" w:rsidRDefault="007C6AF3" w:rsidP="007C6AF3">
            <w:pPr>
              <w:rPr>
                <w:rFonts w:ascii="Consolas" w:hAnsi="Consolas"/>
                <w:sz w:val="16"/>
                <w:szCs w:val="16"/>
                <w:lang w:val="en-US"/>
              </w:rPr>
            </w:pPr>
          </w:p>
          <w:p w14:paraId="1ED5C50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ADD LOG</w:t>
            </w:r>
          </w:p>
          <w:p w14:paraId="09F531F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$log = $this-&gt;Log_model;</w:t>
            </w:r>
          </w:p>
          <w:p w14:paraId="1E8A3A4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$data_log['USER'] = $data['user']['NAMA'];</w:t>
            </w:r>
          </w:p>
          <w:p w14:paraId="37E9969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$data_log['TABLE_NAME'] = 'invoice';</w:t>
            </w:r>
          </w:p>
          <w:p w14:paraId="17423968"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$data_log['KODE_DATA'] = $this-&gt;input-&gt;post('INVOICE');</w:t>
            </w:r>
          </w:p>
          <w:p w14:paraId="62A1008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$data_log['ACTIVITY'] = 'add';</w:t>
            </w:r>
          </w:p>
          <w:p w14:paraId="559D37C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$log-&gt;save($data_log);</w:t>
            </w:r>
          </w:p>
          <w:p w14:paraId="0B71516B" w14:textId="77777777" w:rsidR="007C6AF3" w:rsidRPr="007C6AF3" w:rsidRDefault="007C6AF3" w:rsidP="007C6AF3">
            <w:pPr>
              <w:rPr>
                <w:rFonts w:ascii="Consolas" w:hAnsi="Consolas"/>
                <w:sz w:val="16"/>
                <w:szCs w:val="16"/>
                <w:lang w:val="en-US"/>
              </w:rPr>
            </w:pPr>
          </w:p>
          <w:p w14:paraId="154D28F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$this-&gt;session-&gt;set_flashdata('message', '&lt;div class="alert alert-success" role="alert"&gt;Data berhasil disimpan&lt;/div&gt;');</w:t>
            </w:r>
          </w:p>
          <w:p w14:paraId="4C29ADA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redirect('Invoice');</w:t>
            </w:r>
          </w:p>
          <w:p w14:paraId="75F7A74C"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else {</w:t>
            </w:r>
          </w:p>
          <w:p w14:paraId="38DA015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$this-&gt;session-&gt;set_flashdata('message', '&lt;div class="alert alert-danger" role="alert"&gt;Nominal Invoice melebihi sisa anggaran PKS. Harap cek kembali nominal termin yang akan dibayarkan&lt;/div&gt;');</w:t>
            </w:r>
          </w:p>
          <w:p w14:paraId="1E71AA97"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$this-&gt;load-&gt;view('templates/header.php', $title);</w:t>
            </w:r>
          </w:p>
          <w:p w14:paraId="09AA29B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$this-&gt;load-&gt;view('templates/navbar.php', $data);</w:t>
            </w:r>
          </w:p>
          <w:p w14:paraId="60100B0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$this-&gt;load-&gt;view("Invoice/create_invoice", $data);</w:t>
            </w:r>
          </w:p>
          <w:p w14:paraId="6284F84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$this-&gt;load-&gt;view('templates/footer.php', $data);</w:t>
            </w:r>
          </w:p>
          <w:p w14:paraId="223637C7"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1506A1A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else {</w:t>
            </w:r>
          </w:p>
          <w:p w14:paraId="3A74BE77"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$this-&gt;load-&gt;view('templates/header.php', $title);</w:t>
            </w:r>
          </w:p>
          <w:p w14:paraId="2BBBAE8D"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lastRenderedPageBreak/>
              <w:t xml:space="preserve">                $this-&gt;load-&gt;view('templates/navbar.php', $data);</w:t>
            </w:r>
          </w:p>
          <w:p w14:paraId="5A24307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$this-&gt;load-&gt;view("Invoice/create_invoice", $data);</w:t>
            </w:r>
          </w:p>
          <w:p w14:paraId="3964058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$this-&gt;load-&gt;view('templates/footer.php', $data);</w:t>
            </w:r>
          </w:p>
          <w:p w14:paraId="4D34934F"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75042F4A" w14:textId="77777777" w:rsidR="007C6AF3" w:rsidRPr="007C6AF3" w:rsidRDefault="007C6AF3" w:rsidP="007C6AF3">
            <w:pPr>
              <w:rPr>
                <w:rFonts w:ascii="Consolas" w:hAnsi="Consolas"/>
                <w:sz w:val="16"/>
                <w:szCs w:val="16"/>
                <w:lang w:val="en-US"/>
              </w:rPr>
            </w:pPr>
          </w:p>
          <w:p w14:paraId="3C9711CF"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(empty($this-&gt;input-&gt;post('termin')) &amp;&amp; !empty($this-&gt;input-&gt;post('nopks'))) {</w:t>
            </w:r>
          </w:p>
          <w:p w14:paraId="0A9309A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$this-&gt;session-&gt;set_flashdata('message', '&lt;div class="alert alert-danger" role="alert"&gt;Invoice PKS sudah lunas atau tidak ditemukan&lt;/div&gt;');</w:t>
            </w:r>
          </w:p>
          <w:p w14:paraId="45E5B17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redirect('Invoice/add');</w:t>
            </w:r>
          </w:p>
          <w:p w14:paraId="17D5263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6728414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else {</w:t>
            </w:r>
          </w:p>
          <w:p w14:paraId="0E5E3D0F"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redirect('invoice');</w:t>
            </w:r>
          </w:p>
          <w:p w14:paraId="5059154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0491504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55C1A2B0" w14:textId="77777777" w:rsidR="007C6AF3" w:rsidRPr="007C6AF3" w:rsidRDefault="007C6AF3" w:rsidP="007C6AF3">
            <w:pPr>
              <w:rPr>
                <w:rFonts w:ascii="Consolas" w:hAnsi="Consolas"/>
                <w:sz w:val="16"/>
                <w:szCs w:val="16"/>
                <w:lang w:val="en-US"/>
              </w:rPr>
            </w:pPr>
          </w:p>
          <w:p w14:paraId="008B0D30" w14:textId="77777777" w:rsidR="007C6AF3" w:rsidRPr="007C6AF3" w:rsidRDefault="007C6AF3" w:rsidP="007C6AF3">
            <w:pPr>
              <w:rPr>
                <w:rFonts w:ascii="Consolas" w:hAnsi="Consolas"/>
                <w:sz w:val="16"/>
                <w:szCs w:val="16"/>
                <w:lang w:val="en-US"/>
              </w:rPr>
            </w:pPr>
          </w:p>
          <w:p w14:paraId="71859658"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public function delete($invoice = null)</w:t>
            </w:r>
          </w:p>
          <w:p w14:paraId="2CE598BF"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7F21904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$data['user'] = $this-&gt;db-&gt;get_where('user', ['USERNAME' =&gt; $this-&gt;session-&gt;userdata('username')])-&gt;row_array();</w:t>
            </w:r>
          </w:p>
          <w:p w14:paraId="45A808A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($data['user']['ROLE'] == 'IT FINANCE') {</w:t>
            </w:r>
          </w:p>
          <w:p w14:paraId="5A6085A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(!isset($invoice)) show_404();</w:t>
            </w:r>
          </w:p>
          <w:p w14:paraId="43F4E84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($this-&gt;Invoice_model-&gt;delete($invoice)) {</w:t>
            </w:r>
          </w:p>
          <w:p w14:paraId="257EFE7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ADD LOG</w:t>
            </w:r>
          </w:p>
          <w:p w14:paraId="13F54146"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$log = $this-&gt;Log_model;</w:t>
            </w:r>
          </w:p>
          <w:p w14:paraId="42D5E1B0"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$data_log['USER'] = $data['user']['NAMA'];</w:t>
            </w:r>
          </w:p>
          <w:p w14:paraId="223FECD0"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$data_log['TABLE_NAME'] = 'invoice';</w:t>
            </w:r>
          </w:p>
          <w:p w14:paraId="096CB32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$data_log['KODE_DATA'] = $this-&gt;input-&gt;post('INVOICE');</w:t>
            </w:r>
          </w:p>
          <w:p w14:paraId="2A2236A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$data_log['ACTIVITY'] = 'add';</w:t>
            </w:r>
          </w:p>
          <w:p w14:paraId="7D97DA84"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$log-&gt;save($data_log);</w:t>
            </w:r>
          </w:p>
          <w:p w14:paraId="45A6F416" w14:textId="77777777" w:rsidR="007C6AF3" w:rsidRPr="007C6AF3" w:rsidRDefault="007C6AF3" w:rsidP="007C6AF3">
            <w:pPr>
              <w:rPr>
                <w:rFonts w:ascii="Consolas" w:hAnsi="Consolas"/>
                <w:sz w:val="16"/>
                <w:szCs w:val="16"/>
                <w:lang w:val="en-US"/>
              </w:rPr>
            </w:pPr>
          </w:p>
          <w:p w14:paraId="30EECCD4"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redirect(site_url('Invoice'));</w:t>
            </w:r>
          </w:p>
          <w:p w14:paraId="5434BCE0"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063ED1B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 else {</w:t>
            </w:r>
          </w:p>
          <w:p w14:paraId="33011CDF"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redirect('Invoice');</w:t>
            </w:r>
          </w:p>
          <w:p w14:paraId="4CBD6F5A"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1A65AF7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4A08D43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function search()</w:t>
            </w:r>
          </w:p>
          <w:p w14:paraId="4FC27BCD"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7314534B"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if (isset($_GET['nim'])) {</w:t>
            </w:r>
          </w:p>
          <w:p w14:paraId="6DCC4CB2"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lastRenderedPageBreak/>
              <w:t xml:space="preserve">            $this-&gt;load-&gt;model("Termin_model");</w:t>
            </w:r>
          </w:p>
          <w:p w14:paraId="51A72A98"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$res = $this-&gt;Termin_model-&gt;seeThisTermin2($_GET['nim']);</w:t>
            </w:r>
          </w:p>
          <w:p w14:paraId="1519F2A5"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$arr_res   = array(</w:t>
            </w:r>
          </w:p>
          <w:p w14:paraId="1F7E6D3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'NOPKS' =&gt; $res["NO_PKS"],</w:t>
            </w:r>
          </w:p>
          <w:p w14:paraId="5030EFE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'kodetermin' =&gt; $res["KODE_TERMIN"],</w:t>
            </w:r>
          </w:p>
          <w:p w14:paraId="00708D13"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'termin' =&gt; $res["TERMIN"],</w:t>
            </w:r>
          </w:p>
          <w:p w14:paraId="78E0B3B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'nominal' =&gt; $res["NOMINAL"]</w:t>
            </w:r>
          </w:p>
          <w:p w14:paraId="5F5A8A6E"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2F7D9061"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echo json_encode($arr_res);</w:t>
            </w:r>
          </w:p>
          <w:p w14:paraId="7F189AB9"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6DF4A1F7" w14:textId="77777777" w:rsidR="007C6AF3" w:rsidRPr="007C6AF3" w:rsidRDefault="007C6AF3" w:rsidP="007C6AF3">
            <w:pPr>
              <w:rPr>
                <w:rFonts w:ascii="Consolas" w:hAnsi="Consolas"/>
                <w:sz w:val="16"/>
                <w:szCs w:val="16"/>
                <w:lang w:val="en-US"/>
              </w:rPr>
            </w:pPr>
            <w:r w:rsidRPr="007C6AF3">
              <w:rPr>
                <w:rFonts w:ascii="Consolas" w:hAnsi="Consolas"/>
                <w:sz w:val="16"/>
                <w:szCs w:val="16"/>
                <w:lang w:val="en-US"/>
              </w:rPr>
              <w:t xml:space="preserve">    }</w:t>
            </w:r>
          </w:p>
          <w:p w14:paraId="7992671B" w14:textId="5CF67D2F" w:rsidR="001B5A73" w:rsidRDefault="007C6AF3" w:rsidP="007C6AF3">
            <w:pPr>
              <w:rPr>
                <w:lang w:val="en-US"/>
              </w:rPr>
            </w:pPr>
            <w:r w:rsidRPr="007C6AF3">
              <w:rPr>
                <w:rFonts w:ascii="Consolas" w:hAnsi="Consolas"/>
                <w:sz w:val="16"/>
                <w:szCs w:val="16"/>
                <w:lang w:val="en-US"/>
              </w:rPr>
              <w:t>}</w:t>
            </w:r>
          </w:p>
        </w:tc>
      </w:tr>
    </w:tbl>
    <w:p w14:paraId="7D76270F" w14:textId="77777777" w:rsidR="001B5A73" w:rsidRPr="001B5A73" w:rsidRDefault="001B5A73" w:rsidP="001B5A73">
      <w:pPr>
        <w:rPr>
          <w:lang w:val="en-US"/>
        </w:rPr>
      </w:pPr>
    </w:p>
    <w:p w14:paraId="70BAEE53" w14:textId="1838AA87" w:rsidR="009D32A4" w:rsidRDefault="009D32A4" w:rsidP="00F71C4D">
      <w:pPr>
        <w:pStyle w:val="Heading3"/>
        <w:rPr>
          <w:lang w:val="en-US"/>
        </w:rPr>
      </w:pPr>
      <w:bookmarkStart w:id="150" w:name="_Toc51503882"/>
      <w:r>
        <w:t>5.2.</w:t>
      </w:r>
      <w:r>
        <w:rPr>
          <w:lang w:val="en-US"/>
        </w:rPr>
        <w:t>4</w:t>
      </w:r>
      <w:r>
        <w:rPr>
          <w:rFonts w:ascii="Arial" w:eastAsia="Arial" w:hAnsi="Arial" w:cs="Arial"/>
        </w:rPr>
        <w:t xml:space="preserve"> </w:t>
      </w:r>
      <w:r>
        <w:t xml:space="preserve">Implementasi </w:t>
      </w:r>
      <w:r w:rsidR="00206AF7">
        <w:t>Controller</w:t>
      </w:r>
      <w:r>
        <w:t xml:space="preserve"> </w:t>
      </w:r>
      <w:r w:rsidR="00850F11">
        <w:rPr>
          <w:lang w:val="en-US"/>
        </w:rPr>
        <w:t>Jenis Project</w:t>
      </w:r>
      <w:bookmarkEnd w:id="150"/>
    </w:p>
    <w:p w14:paraId="61CAED09" w14:textId="0B8717AE" w:rsidR="00753F8A" w:rsidRDefault="00753F8A" w:rsidP="000B4701">
      <w:pPr>
        <w:ind w:firstLine="284"/>
        <w:jc w:val="both"/>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jenis project sebagai berikut.</w:t>
      </w:r>
    </w:p>
    <w:p w14:paraId="49B11845" w14:textId="070F9901" w:rsidR="00A447E1" w:rsidRDefault="00BC3A47" w:rsidP="00A447E1">
      <w:pPr>
        <w:pStyle w:val="Gambar"/>
      </w:pPr>
      <w:bookmarkStart w:id="151" w:name="_Toc51173221"/>
      <w:r>
        <w:t>Kode Sumber 5.</w:t>
      </w:r>
      <w:r w:rsidR="00A447E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15</w:t>
      </w:r>
      <w:r>
        <w:rPr>
          <w:lang w:val="en-US"/>
        </w:rPr>
        <w:fldChar w:fldCharType="end"/>
      </w:r>
      <w:r w:rsidR="00A447E1">
        <w:t xml:space="preserve"> </w:t>
      </w:r>
      <w:r w:rsidR="00A447E1" w:rsidRPr="00547D29">
        <w:t>Implementasi Controller Jenis Project</w:t>
      </w:r>
      <w:bookmarkEnd w:id="151"/>
    </w:p>
    <w:tbl>
      <w:tblPr>
        <w:tblStyle w:val="TableGrid"/>
        <w:tblW w:w="0" w:type="auto"/>
        <w:tblLook w:val="04A0" w:firstRow="1" w:lastRow="0" w:firstColumn="1" w:lastColumn="0" w:noHBand="0" w:noVBand="1"/>
      </w:tblPr>
      <w:tblGrid>
        <w:gridCol w:w="5261"/>
      </w:tblGrid>
      <w:tr w:rsidR="00F6021F" w14:paraId="567A925D" w14:textId="77777777" w:rsidTr="00F6021F">
        <w:tc>
          <w:tcPr>
            <w:tcW w:w="5261" w:type="dxa"/>
          </w:tcPr>
          <w:p w14:paraId="464B4D1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&lt;?php</w:t>
            </w:r>
          </w:p>
          <w:p w14:paraId="51D8FF83" w14:textId="77777777" w:rsidR="00BF356D" w:rsidRPr="00BF356D" w:rsidRDefault="00BF356D" w:rsidP="00BF356D">
            <w:pPr>
              <w:jc w:val="both"/>
              <w:rPr>
                <w:rFonts w:ascii="Consolas" w:hAnsi="Consolas" w:cs="Times New Roman"/>
                <w:sz w:val="16"/>
                <w:szCs w:val="16"/>
              </w:rPr>
            </w:pPr>
          </w:p>
          <w:p w14:paraId="0CCF191D"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defined('BASEPATH') or exit('No direct script access allowed');</w:t>
            </w:r>
          </w:p>
          <w:p w14:paraId="00031CD2" w14:textId="77777777" w:rsidR="00BF356D" w:rsidRPr="00BF356D" w:rsidRDefault="00BF356D" w:rsidP="00BF356D">
            <w:pPr>
              <w:jc w:val="both"/>
              <w:rPr>
                <w:rFonts w:ascii="Consolas" w:hAnsi="Consolas" w:cs="Times New Roman"/>
                <w:sz w:val="16"/>
                <w:szCs w:val="16"/>
              </w:rPr>
            </w:pPr>
          </w:p>
          <w:p w14:paraId="1275490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class JProject extends CI_Controller</w:t>
            </w:r>
          </w:p>
          <w:p w14:paraId="387E855B"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w:t>
            </w:r>
          </w:p>
          <w:p w14:paraId="68CEBB20"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public function __construct()</w:t>
            </w:r>
          </w:p>
          <w:p w14:paraId="5DEDB2A9"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02EBD6C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parent::__construct();</w:t>
            </w:r>
          </w:p>
          <w:p w14:paraId="2C9BAB3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if (!$this-&gt;session-&gt;userdata('username')) {</w:t>
            </w:r>
          </w:p>
          <w:p w14:paraId="6B055BA4"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redirect('login');</w:t>
            </w:r>
          </w:p>
          <w:p w14:paraId="4799858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67A596D7"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$this-&gt;load-&gt;library('pagination');</w:t>
            </w:r>
          </w:p>
          <w:p w14:paraId="5698926B"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$this-&gt;load-&gt;model("JProject_model");</w:t>
            </w:r>
          </w:p>
          <w:p w14:paraId="3635E45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$this-&gt;load-&gt;model("Log_model");</w:t>
            </w:r>
          </w:p>
          <w:p w14:paraId="4C84E246"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$this-&gt;load-&gt;library('form_validation');</w:t>
            </w:r>
          </w:p>
          <w:p w14:paraId="20E9720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36C7F47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public function index()</w:t>
            </w:r>
          </w:p>
          <w:p w14:paraId="2FF98FF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14147BF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$title['title'] = 'Jenis Project';</w:t>
            </w:r>
          </w:p>
          <w:p w14:paraId="70E4F4B8"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$data['user'] = $this-&gt;db-&gt;get_where('user', ['USERNAME' =&gt; $this-&gt;session-&gt;userdata('username')])-&gt;row_array();</w:t>
            </w:r>
          </w:p>
          <w:p w14:paraId="1A8D1AF3" w14:textId="77777777" w:rsidR="00BF356D" w:rsidRPr="00BF356D" w:rsidRDefault="00BF356D" w:rsidP="00BF356D">
            <w:pPr>
              <w:jc w:val="both"/>
              <w:rPr>
                <w:rFonts w:ascii="Consolas" w:hAnsi="Consolas" w:cs="Times New Roman"/>
                <w:sz w:val="16"/>
                <w:szCs w:val="16"/>
              </w:rPr>
            </w:pPr>
          </w:p>
          <w:p w14:paraId="324FA988"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$data['counter'] = 1;</w:t>
            </w:r>
          </w:p>
          <w:p w14:paraId="3527844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Config pagination</w:t>
            </w:r>
          </w:p>
          <w:p w14:paraId="480B32C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$config['base_url'] = base_url('JProject/index');</w:t>
            </w:r>
          </w:p>
          <w:p w14:paraId="70A8981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$config['per_page'] = 20;</w:t>
            </w:r>
          </w:p>
          <w:p w14:paraId="0EE0B934"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$config["uri_segment"] = 3;</w:t>
            </w:r>
          </w:p>
          <w:p w14:paraId="5E2DAE92" w14:textId="77777777" w:rsidR="00BF356D" w:rsidRPr="00BF356D" w:rsidRDefault="00BF356D" w:rsidP="00BF356D">
            <w:pPr>
              <w:jc w:val="both"/>
              <w:rPr>
                <w:rFonts w:ascii="Consolas" w:hAnsi="Consolas" w:cs="Times New Roman"/>
                <w:sz w:val="16"/>
                <w:szCs w:val="16"/>
              </w:rPr>
            </w:pPr>
          </w:p>
          <w:p w14:paraId="198EF71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Pagination style</w:t>
            </w:r>
          </w:p>
          <w:p w14:paraId="1CAA4EA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$config['first_link']       = 'First';</w:t>
            </w:r>
          </w:p>
          <w:p w14:paraId="4C991F7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$config['last_link']        = 'Last';</w:t>
            </w:r>
          </w:p>
          <w:p w14:paraId="2958B8D3"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$config['next_link']        = 'Next';</w:t>
            </w:r>
          </w:p>
          <w:p w14:paraId="4BB75104"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$config['prev_link']        = 'Prev';</w:t>
            </w:r>
          </w:p>
          <w:p w14:paraId="52ABE28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$config['full_tag_open']    = '&lt;div class="pagging text-center"&gt;&lt;nav&gt;&lt;ul class="pagination justify-content-center"&gt;';</w:t>
            </w:r>
          </w:p>
          <w:p w14:paraId="271EAB0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$config['full_tag_close']   = '&lt;/ul&gt;&lt;/nav&gt;&lt;/div&gt;';</w:t>
            </w:r>
          </w:p>
          <w:p w14:paraId="5E946F7B"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$config['num_tag_open']     = '&lt;li class="page-item"&gt;&lt;span class="page-link"&gt;';</w:t>
            </w:r>
          </w:p>
          <w:p w14:paraId="7F859B2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$config['num_tag_close']    = '&lt;/span&gt;&lt;/li&gt;';</w:t>
            </w:r>
          </w:p>
          <w:p w14:paraId="439DD600"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$config['cur_tag_open']     = '&lt;li class="page-item active"&gt;&lt;span class="page-link"&gt;';</w:t>
            </w:r>
          </w:p>
          <w:p w14:paraId="192785B6"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$config['cur_tag_close']    = '&lt;span class="sr-only"&gt;(current)&lt;/span&gt;&lt;/span&gt;&lt;/li&gt;';</w:t>
            </w:r>
          </w:p>
          <w:p w14:paraId="1C414414"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$config['next_tag_open']    = '&lt;li class="page-item"&gt;&lt;span class="page-link"&gt;';</w:t>
            </w:r>
          </w:p>
          <w:p w14:paraId="0EDD662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$config['next_tagl_close']  = '&lt;span aria-hidden="true"&gt;&amp;raquo;&lt;/span&gt;&lt;/span&gt;&lt;/li&gt;';</w:t>
            </w:r>
          </w:p>
          <w:p w14:paraId="5EA459B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$config['prev_tag_open']    = '&lt;li class="page-item"&gt;&lt;span class="page-link"&gt;';</w:t>
            </w:r>
          </w:p>
          <w:p w14:paraId="62132EED"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$config['prev_tagl_close']  = '&lt;/span&gt;Next&lt;/li&gt;';</w:t>
            </w:r>
          </w:p>
          <w:p w14:paraId="14FC2BB1"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$config['first_tag_open']   = '&lt;li class="page-item"&gt;&lt;span class="page-link"&gt;';</w:t>
            </w:r>
          </w:p>
          <w:p w14:paraId="2924E6DD"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$config['first_tagl_close'] = '&lt;/span&gt;&lt;/li&gt;';</w:t>
            </w:r>
          </w:p>
          <w:p w14:paraId="07B983A8"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$config['last_tag_open']    = '&lt;li class="page-item"&gt;&lt;span class="page-link"&gt;';</w:t>
            </w:r>
          </w:p>
          <w:p w14:paraId="72FC6F90"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$config['last_tagl_close']  = '&lt;/span&gt;&lt;/li&gt;';</w:t>
            </w:r>
          </w:p>
          <w:p w14:paraId="5950D59B" w14:textId="77777777" w:rsidR="00BF356D" w:rsidRPr="00BF356D" w:rsidRDefault="00BF356D" w:rsidP="00BF356D">
            <w:pPr>
              <w:jc w:val="both"/>
              <w:rPr>
                <w:rFonts w:ascii="Consolas" w:hAnsi="Consolas" w:cs="Times New Roman"/>
                <w:sz w:val="16"/>
                <w:szCs w:val="16"/>
              </w:rPr>
            </w:pPr>
          </w:p>
          <w:p w14:paraId="0D1F838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$data['page'] = ($this-&gt;uri-&gt;segment(3)) ? $this-&gt;uri-&gt;segment(3) : 0;</w:t>
            </w:r>
          </w:p>
          <w:p w14:paraId="0D05EBA6" w14:textId="77777777" w:rsidR="00BF356D" w:rsidRPr="00BF356D" w:rsidRDefault="00BF356D" w:rsidP="00BF356D">
            <w:pPr>
              <w:jc w:val="both"/>
              <w:rPr>
                <w:rFonts w:ascii="Consolas" w:hAnsi="Consolas" w:cs="Times New Roman"/>
                <w:sz w:val="16"/>
                <w:szCs w:val="16"/>
              </w:rPr>
            </w:pPr>
          </w:p>
          <w:p w14:paraId="372E00B8"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if (!empty($this-&gt;input-&gt;post('Search'))) {</w:t>
            </w:r>
          </w:p>
          <w:p w14:paraId="7ADE5C4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$id = $this-&gt;input-&gt;post('searchById');</w:t>
            </w:r>
          </w:p>
          <w:p w14:paraId="3F86C39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$this-&gt;session-&gt;set_flashdata(array("search_jp" =&gt; $id));</w:t>
            </w:r>
          </w:p>
          <w:p w14:paraId="30097F4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$data["search"] = $id;</w:t>
            </w:r>
          </w:p>
          <w:p w14:paraId="7765567B"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$n_row = $this-&gt;JProject_model-&gt;countquery($id)[0]-&gt;n_row;</w:t>
            </w:r>
          </w:p>
          <w:p w14:paraId="05B39EA7"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$config['total_rows'] = $n_row;</w:t>
            </w:r>
          </w:p>
          <w:p w14:paraId="56DA2AC8"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lastRenderedPageBreak/>
              <w:t xml:space="preserve">            $data['page'] = 0;</w:t>
            </w:r>
          </w:p>
          <w:p w14:paraId="0AA82AC1"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else {</w:t>
            </w:r>
          </w:p>
          <w:p w14:paraId="707CD76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if ($this-&gt;session-&gt;flashdata('search_jp') != NULL) {</w:t>
            </w:r>
          </w:p>
          <w:p w14:paraId="0060411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$data['search'] = $this-&gt;session-&gt;flashdata('search_jp');</w:t>
            </w:r>
          </w:p>
          <w:p w14:paraId="07AEE67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$n_row = $this-&gt;JProject_model-&gt;countquery($data['search'])[0]-&gt;n_row;</w:t>
            </w:r>
          </w:p>
          <w:p w14:paraId="5BCBBFB7"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$config['total_rows'] = $n_row;</w:t>
            </w:r>
          </w:p>
          <w:p w14:paraId="3286B3F3"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else {</w:t>
            </w:r>
          </w:p>
          <w:p w14:paraId="74B2521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$data['search'] = '';</w:t>
            </w:r>
          </w:p>
          <w:p w14:paraId="7803E38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$config['total_rows'] = $this-&gt;db-&gt;count_all('j_project');</w:t>
            </w:r>
          </w:p>
          <w:p w14:paraId="483D2556"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6CCE25FD"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3B943B4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$choice = $config["total_rows"] / $config["per_page"];</w:t>
            </w:r>
          </w:p>
          <w:p w14:paraId="40B2905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$config["num_links"] = floor($choice);</w:t>
            </w:r>
          </w:p>
          <w:p w14:paraId="1D5773DB" w14:textId="77777777" w:rsidR="00BF356D" w:rsidRPr="00BF356D" w:rsidRDefault="00BF356D" w:rsidP="00BF356D">
            <w:pPr>
              <w:jc w:val="both"/>
              <w:rPr>
                <w:rFonts w:ascii="Consolas" w:hAnsi="Consolas" w:cs="Times New Roman"/>
                <w:sz w:val="16"/>
                <w:szCs w:val="16"/>
              </w:rPr>
            </w:pPr>
          </w:p>
          <w:p w14:paraId="3F0458C6"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$data['user'] = $this-&gt;db-&gt;get_where('user', ['USERNAME' =&gt; $this-&gt;session-&gt;userdata('username')])-&gt;row_array();</w:t>
            </w:r>
          </w:p>
          <w:p w14:paraId="24CE70F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$data['jenis'] = $this-&gt;JProject_model-&gt;getPagination($data['search'], $config["per_page"], $data['page']);</w:t>
            </w:r>
          </w:p>
          <w:p w14:paraId="1ED0365B" w14:textId="77777777" w:rsidR="00BF356D" w:rsidRPr="00BF356D" w:rsidRDefault="00BF356D" w:rsidP="00BF356D">
            <w:pPr>
              <w:jc w:val="both"/>
              <w:rPr>
                <w:rFonts w:ascii="Consolas" w:hAnsi="Consolas" w:cs="Times New Roman"/>
                <w:sz w:val="16"/>
                <w:szCs w:val="16"/>
              </w:rPr>
            </w:pPr>
          </w:p>
          <w:p w14:paraId="34C2023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$this-&gt;pagination-&gt;initialize($config);</w:t>
            </w:r>
          </w:p>
          <w:p w14:paraId="11DD05C7"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$data['pagination'] = $this-&gt;pagination-&gt;create_links();</w:t>
            </w:r>
          </w:p>
          <w:p w14:paraId="6733636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$data['counter'] = $data['page'];</w:t>
            </w:r>
          </w:p>
          <w:p w14:paraId="397A5F62" w14:textId="77777777" w:rsidR="00BF356D" w:rsidRPr="00BF356D" w:rsidRDefault="00BF356D" w:rsidP="00BF356D">
            <w:pPr>
              <w:jc w:val="both"/>
              <w:rPr>
                <w:rFonts w:ascii="Consolas" w:hAnsi="Consolas" w:cs="Times New Roman"/>
                <w:sz w:val="16"/>
                <w:szCs w:val="16"/>
              </w:rPr>
            </w:pPr>
          </w:p>
          <w:p w14:paraId="26AA0613"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$this-&gt;load-&gt;view('templates/header.php', $title);</w:t>
            </w:r>
          </w:p>
          <w:p w14:paraId="63B7C7B7"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$this-&gt;load-&gt;view('templates/navbar.php', $data);</w:t>
            </w:r>
          </w:p>
          <w:p w14:paraId="1C7595E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$this-&gt;load-&gt;view("IT_FINANCE/jenis_project", $data);</w:t>
            </w:r>
          </w:p>
          <w:p w14:paraId="6604209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$this-&gt;load-&gt;view('templates/footer.php');</w:t>
            </w:r>
          </w:p>
          <w:p w14:paraId="47626B96"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25C63E93"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public function edit()</w:t>
            </w:r>
          </w:p>
          <w:p w14:paraId="415B4227"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6505A736"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$data['user'] = $this-&gt;db-&gt;get_where('user', ['USERNAME' =&gt; $this-&gt;session-&gt;userdata('username')])-&gt;row_array();</w:t>
            </w:r>
          </w:p>
          <w:p w14:paraId="24ECA2AD" w14:textId="77777777" w:rsidR="00BF356D" w:rsidRPr="00BF356D" w:rsidRDefault="00BF356D" w:rsidP="00BF356D">
            <w:pPr>
              <w:jc w:val="both"/>
              <w:rPr>
                <w:rFonts w:ascii="Consolas" w:hAnsi="Consolas" w:cs="Times New Roman"/>
                <w:sz w:val="16"/>
                <w:szCs w:val="16"/>
              </w:rPr>
            </w:pPr>
          </w:p>
          <w:p w14:paraId="25299B7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$jp = $this-&gt;JProject_model;</w:t>
            </w:r>
          </w:p>
          <w:p w14:paraId="483D1AA9"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$validation = $this-&gt;form_validation;</w:t>
            </w:r>
          </w:p>
          <w:p w14:paraId="6B34B2B6"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$validation-&gt;set_rules($jp-&gt;rules());</w:t>
            </w:r>
          </w:p>
          <w:p w14:paraId="5FB8F0D8"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if ($validation-&gt;run() == TRUE) {</w:t>
            </w:r>
          </w:p>
          <w:p w14:paraId="54FC6AB4"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lastRenderedPageBreak/>
              <w:t xml:space="preserve">            if ($data['user']['ROLE'] == 'IT FINANCE') {</w:t>
            </w:r>
          </w:p>
          <w:p w14:paraId="72966C3B"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$var = 1;</w:t>
            </w:r>
          </w:p>
          <w:p w14:paraId="0FC30268"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$kode_jp = $jp-&gt;update();</w:t>
            </w:r>
          </w:p>
          <w:p w14:paraId="474003B5" w14:textId="77777777" w:rsidR="00BF356D" w:rsidRPr="00BF356D" w:rsidRDefault="00BF356D" w:rsidP="00BF356D">
            <w:pPr>
              <w:jc w:val="both"/>
              <w:rPr>
                <w:rFonts w:ascii="Consolas" w:hAnsi="Consolas" w:cs="Times New Roman"/>
                <w:sz w:val="16"/>
                <w:szCs w:val="16"/>
              </w:rPr>
            </w:pPr>
          </w:p>
          <w:p w14:paraId="7DDB0BD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ADD LOG</w:t>
            </w:r>
          </w:p>
          <w:p w14:paraId="57635109"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$log = $this-&gt;Log_model;</w:t>
            </w:r>
          </w:p>
          <w:p w14:paraId="1828BD2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$data_log['USER'] = $data['user']['NAMA'];</w:t>
            </w:r>
          </w:p>
          <w:p w14:paraId="6DEE71A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$data_log['TABLE_NAME'] = 'j_project';</w:t>
            </w:r>
          </w:p>
          <w:p w14:paraId="6F8B6C6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$data_log['KODE_DATA'] = $kode_jp;</w:t>
            </w:r>
          </w:p>
          <w:p w14:paraId="52CBCAE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$data_log['ACTIVITY'] = 'edit';</w:t>
            </w:r>
          </w:p>
          <w:p w14:paraId="6F3394A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$log-&gt;save($data_log);</w:t>
            </w:r>
          </w:p>
          <w:p w14:paraId="28DB7063" w14:textId="77777777" w:rsidR="00BF356D" w:rsidRPr="00BF356D" w:rsidRDefault="00BF356D" w:rsidP="00BF356D">
            <w:pPr>
              <w:jc w:val="both"/>
              <w:rPr>
                <w:rFonts w:ascii="Consolas" w:hAnsi="Consolas" w:cs="Times New Roman"/>
                <w:sz w:val="16"/>
                <w:szCs w:val="16"/>
              </w:rPr>
            </w:pPr>
          </w:p>
          <w:p w14:paraId="0573610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$this-&gt;session-&gt;set_flashdata('success', 'Data berhasil diubah');</w:t>
            </w:r>
          </w:p>
          <w:p w14:paraId="365D3171"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else {</w:t>
            </w:r>
          </w:p>
          <w:p w14:paraId="303E79D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redirect('jenis_project');</w:t>
            </w:r>
          </w:p>
          <w:p w14:paraId="67D60DD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19DEDDC9"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15EF1D39"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redirect('jenis_project');</w:t>
            </w:r>
          </w:p>
          <w:p w14:paraId="1140C5D6"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7CF26A12" w14:textId="77777777" w:rsidR="00BF356D" w:rsidRPr="00BF356D" w:rsidRDefault="00BF356D" w:rsidP="00BF356D">
            <w:pPr>
              <w:jc w:val="both"/>
              <w:rPr>
                <w:rFonts w:ascii="Consolas" w:hAnsi="Consolas" w:cs="Times New Roman"/>
                <w:sz w:val="16"/>
                <w:szCs w:val="16"/>
              </w:rPr>
            </w:pPr>
          </w:p>
          <w:p w14:paraId="7ADC31B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public function add()</w:t>
            </w:r>
          </w:p>
          <w:p w14:paraId="6C6D33F1"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346E9060"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$data['user'] = $this-&gt;db-&gt;get_where('user', ['USERNAME' =&gt; $this-&gt;session-&gt;userdata('username')])-&gt;row_array();</w:t>
            </w:r>
          </w:p>
          <w:p w14:paraId="10A5750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if ($data['user']['ROLE'] == 'IT FINANCE') {</w:t>
            </w:r>
          </w:p>
          <w:p w14:paraId="3687C30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$jenis = $this-&gt;JProject_model;</w:t>
            </w:r>
          </w:p>
          <w:p w14:paraId="11516E1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$validation = $this-&gt;form_validation;</w:t>
            </w:r>
          </w:p>
          <w:p w14:paraId="7BF9F319"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$validation-&gt;set_rules($jenis-&gt;rules());</w:t>
            </w:r>
          </w:p>
          <w:p w14:paraId="3EEFF87F" w14:textId="77777777" w:rsidR="00BF356D" w:rsidRPr="00BF356D" w:rsidRDefault="00BF356D" w:rsidP="00BF356D">
            <w:pPr>
              <w:jc w:val="both"/>
              <w:rPr>
                <w:rFonts w:ascii="Consolas" w:hAnsi="Consolas" w:cs="Times New Roman"/>
                <w:sz w:val="16"/>
                <w:szCs w:val="16"/>
              </w:rPr>
            </w:pPr>
          </w:p>
          <w:p w14:paraId="171D0811"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if ($validation-&gt;run() == TRUE) {</w:t>
            </w:r>
          </w:p>
          <w:p w14:paraId="4FCB252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$kode_jenis = $jenis-&gt;save();</w:t>
            </w:r>
          </w:p>
          <w:p w14:paraId="3F5E279C" w14:textId="77777777" w:rsidR="00BF356D" w:rsidRPr="00BF356D" w:rsidRDefault="00BF356D" w:rsidP="00BF356D">
            <w:pPr>
              <w:jc w:val="both"/>
              <w:rPr>
                <w:rFonts w:ascii="Consolas" w:hAnsi="Consolas" w:cs="Times New Roman"/>
                <w:sz w:val="16"/>
                <w:szCs w:val="16"/>
              </w:rPr>
            </w:pPr>
          </w:p>
          <w:p w14:paraId="1A22539B"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ADD LOG</w:t>
            </w:r>
          </w:p>
          <w:p w14:paraId="31EE232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$log = $this-&gt;Log_model;</w:t>
            </w:r>
          </w:p>
          <w:p w14:paraId="17C81BDD"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$data_log['USER'] = $data['user']['NAMA'];</w:t>
            </w:r>
          </w:p>
          <w:p w14:paraId="72E1AEB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$data_log['TABLE_NAME'] = 'jenis project';</w:t>
            </w:r>
          </w:p>
          <w:p w14:paraId="56F7D27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$data_log['KODE_DATA'] = $kode_jenis;</w:t>
            </w:r>
          </w:p>
          <w:p w14:paraId="7C51ACA4"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$data_log['ACTIVITY'] = 'add';</w:t>
            </w:r>
          </w:p>
          <w:p w14:paraId="6458FD1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$log-&gt;save($data_log);</w:t>
            </w:r>
          </w:p>
          <w:p w14:paraId="44F37DAE" w14:textId="77777777" w:rsidR="00BF356D" w:rsidRPr="00BF356D" w:rsidRDefault="00BF356D" w:rsidP="00BF356D">
            <w:pPr>
              <w:jc w:val="both"/>
              <w:rPr>
                <w:rFonts w:ascii="Consolas" w:hAnsi="Consolas" w:cs="Times New Roman"/>
                <w:sz w:val="16"/>
                <w:szCs w:val="16"/>
              </w:rPr>
            </w:pPr>
          </w:p>
          <w:p w14:paraId="4C2959D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$this-&gt;session-&gt;set_flashdata('success', 'Berhasil disimpan');</w:t>
            </w:r>
          </w:p>
          <w:p w14:paraId="69699BC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else {</w:t>
            </w:r>
          </w:p>
          <w:p w14:paraId="138ACE8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lastRenderedPageBreak/>
              <w:t xml:space="preserve">                $this-&gt;session-&gt;set_flashdata('failed', 'Data yang dimasukan kosong atau sudah ada');</w:t>
            </w:r>
          </w:p>
          <w:p w14:paraId="4F210C32"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41DDB221"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redirect('jenis_project');</w:t>
            </w:r>
          </w:p>
          <w:p w14:paraId="71077F44"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else {</w:t>
            </w:r>
          </w:p>
          <w:p w14:paraId="47AA4764"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redirect('dashboard');</w:t>
            </w:r>
          </w:p>
          <w:p w14:paraId="6A81B28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0CABA24B"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2F7DCD45" w14:textId="77777777" w:rsidR="00BF356D" w:rsidRPr="00BF356D" w:rsidRDefault="00BF356D" w:rsidP="00BF356D">
            <w:pPr>
              <w:jc w:val="both"/>
              <w:rPr>
                <w:rFonts w:ascii="Consolas" w:hAnsi="Consolas" w:cs="Times New Roman"/>
                <w:sz w:val="16"/>
                <w:szCs w:val="16"/>
              </w:rPr>
            </w:pPr>
          </w:p>
          <w:p w14:paraId="0838A87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public function delete($jenis = null)</w:t>
            </w:r>
          </w:p>
          <w:p w14:paraId="00A45D6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3CA0601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$data['user'] = $this-&gt;db-&gt;get_where('user', ['USERNAME' =&gt; $this-&gt;session-&gt;userdata('username')])-&gt;row_array();</w:t>
            </w:r>
          </w:p>
          <w:p w14:paraId="6F93D947"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if (empty("jenis")) redirect('jproject');</w:t>
            </w:r>
          </w:p>
          <w:p w14:paraId="16036C8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$thisdata = $this-&gt;JProject_model-&gt;getById($jenis);</w:t>
            </w:r>
          </w:p>
          <w:p w14:paraId="1C6875DB"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if ($thisdata-&gt;STATUS &lt; 1) {</w:t>
            </w:r>
          </w:p>
          <w:p w14:paraId="6E7E061B"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ADD LOG</w:t>
            </w:r>
          </w:p>
          <w:p w14:paraId="73BD38CF"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$log = $this-&gt;Log_model;</w:t>
            </w:r>
          </w:p>
          <w:p w14:paraId="3D3958E8"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$data_log['USER'] = $data['user']['NAMA'];</w:t>
            </w:r>
          </w:p>
          <w:p w14:paraId="5C1491EC"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$data_log['TABLE_NAME'] = 'jenis project';</w:t>
            </w:r>
          </w:p>
          <w:p w14:paraId="1C2EFC2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$data_log['KODE_DATA'] = $jenis;</w:t>
            </w:r>
          </w:p>
          <w:p w14:paraId="518D2456"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$data_log['ACTIVITY'] = 'delete';</w:t>
            </w:r>
          </w:p>
          <w:p w14:paraId="2EB7D6DA"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$log-&gt;save($data_log);</w:t>
            </w:r>
          </w:p>
          <w:p w14:paraId="5DBA3A57" w14:textId="77777777" w:rsidR="00BF356D" w:rsidRPr="00BF356D" w:rsidRDefault="00BF356D" w:rsidP="00BF356D">
            <w:pPr>
              <w:jc w:val="both"/>
              <w:rPr>
                <w:rFonts w:ascii="Consolas" w:hAnsi="Consolas" w:cs="Times New Roman"/>
                <w:sz w:val="16"/>
                <w:szCs w:val="16"/>
              </w:rPr>
            </w:pPr>
          </w:p>
          <w:p w14:paraId="4C5D10F1"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$this-&gt;JProject_model-&gt;delete($jenis);</w:t>
            </w:r>
          </w:p>
          <w:p w14:paraId="295FD8A0"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$this-&gt;session-&gt;set_flashdata('success', 'Data berhasil dihapus');</w:t>
            </w:r>
          </w:p>
          <w:p w14:paraId="5D063B41"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 else {</w:t>
            </w:r>
          </w:p>
          <w:p w14:paraId="531C113E"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$this-&gt;session-&gt;set_flashdata('failed', 'Gagal menghapus data. Jenis project sedang digunakan.');</w:t>
            </w:r>
          </w:p>
          <w:p w14:paraId="76CE4F30"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63C0D235"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redirect('jproject');</w:t>
            </w:r>
          </w:p>
          <w:p w14:paraId="774D1923" w14:textId="77777777" w:rsidR="00BF356D" w:rsidRPr="00BF356D" w:rsidRDefault="00BF356D" w:rsidP="00BF356D">
            <w:pPr>
              <w:jc w:val="both"/>
              <w:rPr>
                <w:rFonts w:ascii="Consolas" w:hAnsi="Consolas" w:cs="Times New Roman"/>
                <w:sz w:val="16"/>
                <w:szCs w:val="16"/>
              </w:rPr>
            </w:pPr>
            <w:r w:rsidRPr="00BF356D">
              <w:rPr>
                <w:rFonts w:ascii="Consolas" w:hAnsi="Consolas" w:cs="Times New Roman"/>
                <w:sz w:val="16"/>
                <w:szCs w:val="16"/>
              </w:rPr>
              <w:t xml:space="preserve">    }</w:t>
            </w:r>
          </w:p>
          <w:p w14:paraId="30EEDBFF" w14:textId="63CA4468" w:rsidR="00F6021F" w:rsidRDefault="00BF356D" w:rsidP="00BF356D">
            <w:pPr>
              <w:jc w:val="both"/>
              <w:rPr>
                <w:rFonts w:ascii="Times New Roman" w:hAnsi="Times New Roman" w:cs="Times New Roman"/>
              </w:rPr>
            </w:pPr>
            <w:r w:rsidRPr="00BF356D">
              <w:rPr>
                <w:rFonts w:ascii="Consolas" w:hAnsi="Consolas" w:cs="Times New Roman"/>
                <w:sz w:val="16"/>
                <w:szCs w:val="16"/>
              </w:rPr>
              <w:t>}</w:t>
            </w:r>
          </w:p>
        </w:tc>
      </w:tr>
    </w:tbl>
    <w:p w14:paraId="19FEDF58" w14:textId="77777777" w:rsidR="00753F8A" w:rsidRPr="00753F8A" w:rsidRDefault="00753F8A" w:rsidP="00753F8A"/>
    <w:p w14:paraId="24592DDA" w14:textId="2A7C7C52" w:rsidR="00850F11" w:rsidRDefault="00850F11" w:rsidP="00B9189B">
      <w:pPr>
        <w:pStyle w:val="Heading3"/>
        <w:rPr>
          <w:lang w:val="en-US"/>
        </w:rPr>
      </w:pPr>
      <w:bookmarkStart w:id="152" w:name="_Toc51503883"/>
      <w:r>
        <w:t>5.2.</w:t>
      </w:r>
      <w:r w:rsidR="00A93DBF">
        <w:rPr>
          <w:lang w:val="en-US"/>
        </w:rPr>
        <w:t>5</w:t>
      </w:r>
      <w:r>
        <w:rPr>
          <w:rFonts w:ascii="Arial" w:eastAsia="Arial" w:hAnsi="Arial" w:cs="Arial"/>
        </w:rPr>
        <w:t xml:space="preserve"> </w:t>
      </w:r>
      <w:r>
        <w:t xml:space="preserve">Implementasi </w:t>
      </w:r>
      <w:r w:rsidR="00206AF7">
        <w:t>Controller</w:t>
      </w:r>
      <w:r>
        <w:t xml:space="preserve"> </w:t>
      </w:r>
      <w:r>
        <w:rPr>
          <w:lang w:val="en-US"/>
        </w:rPr>
        <w:t>Laporan</w:t>
      </w:r>
      <w:bookmarkEnd w:id="152"/>
    </w:p>
    <w:p w14:paraId="2F4AF128" w14:textId="722A2E8B" w:rsidR="00753F8A" w:rsidRDefault="00753F8A" w:rsidP="000B4701">
      <w:pPr>
        <w:ind w:firstLine="284"/>
        <w:jc w:val="both"/>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w:t>
      </w:r>
      <w:r w:rsidR="00F6021F">
        <w:rPr>
          <w:rFonts w:ascii="Times New Roman" w:hAnsi="Times New Roman" w:cs="Times New Roman"/>
        </w:rPr>
        <w:t>laporan</w:t>
      </w:r>
      <w:r>
        <w:rPr>
          <w:rFonts w:ascii="Times New Roman" w:hAnsi="Times New Roman" w:cs="Times New Roman"/>
        </w:rPr>
        <w:t xml:space="preserve"> sebagai berikut.</w:t>
      </w:r>
    </w:p>
    <w:p w14:paraId="2F7A9631" w14:textId="62655DD9" w:rsidR="00A447E1" w:rsidRDefault="00BC3A47" w:rsidP="00A447E1">
      <w:pPr>
        <w:pStyle w:val="Gambar"/>
      </w:pPr>
      <w:bookmarkStart w:id="153" w:name="_Toc51173222"/>
      <w:r>
        <w:t>Kode Sumber 5.</w:t>
      </w:r>
      <w:r w:rsidR="00A447E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16</w:t>
      </w:r>
      <w:r>
        <w:rPr>
          <w:lang w:val="en-US"/>
        </w:rPr>
        <w:fldChar w:fldCharType="end"/>
      </w:r>
      <w:r w:rsidR="00A447E1">
        <w:t xml:space="preserve"> </w:t>
      </w:r>
      <w:r w:rsidR="00A447E1" w:rsidRPr="00F13507">
        <w:t>Implementasi Controller Laporan</w:t>
      </w:r>
      <w:bookmarkEnd w:id="153"/>
    </w:p>
    <w:tbl>
      <w:tblPr>
        <w:tblStyle w:val="TableGrid"/>
        <w:tblW w:w="0" w:type="auto"/>
        <w:tblLook w:val="04A0" w:firstRow="1" w:lastRow="0" w:firstColumn="1" w:lastColumn="0" w:noHBand="0" w:noVBand="1"/>
      </w:tblPr>
      <w:tblGrid>
        <w:gridCol w:w="5261"/>
      </w:tblGrid>
      <w:tr w:rsidR="00F6021F" w14:paraId="726FF775" w14:textId="77777777" w:rsidTr="00F6021F">
        <w:tc>
          <w:tcPr>
            <w:tcW w:w="5261" w:type="dxa"/>
          </w:tcPr>
          <w:p w14:paraId="377A6530" w14:textId="77777777" w:rsidR="00B07BC9" w:rsidRPr="00B07BC9" w:rsidRDefault="00B07BC9" w:rsidP="00B07BC9">
            <w:pPr>
              <w:rPr>
                <w:rFonts w:ascii="Consolas" w:hAnsi="Consolas"/>
                <w:sz w:val="16"/>
                <w:szCs w:val="16"/>
              </w:rPr>
            </w:pPr>
            <w:r w:rsidRPr="00B07BC9">
              <w:rPr>
                <w:rFonts w:ascii="Consolas" w:hAnsi="Consolas"/>
                <w:sz w:val="16"/>
                <w:szCs w:val="16"/>
              </w:rPr>
              <w:t>&lt;?php</w:t>
            </w:r>
          </w:p>
          <w:p w14:paraId="6D88B648" w14:textId="77777777" w:rsidR="00B07BC9" w:rsidRPr="00B07BC9" w:rsidRDefault="00B07BC9" w:rsidP="00B07BC9">
            <w:pPr>
              <w:rPr>
                <w:rFonts w:ascii="Consolas" w:hAnsi="Consolas"/>
                <w:sz w:val="16"/>
                <w:szCs w:val="16"/>
              </w:rPr>
            </w:pPr>
          </w:p>
          <w:p w14:paraId="30C5CBD0" w14:textId="77777777" w:rsidR="00B07BC9" w:rsidRPr="00B07BC9" w:rsidRDefault="00B07BC9" w:rsidP="00B07BC9">
            <w:pPr>
              <w:rPr>
                <w:rFonts w:ascii="Consolas" w:hAnsi="Consolas"/>
                <w:sz w:val="16"/>
                <w:szCs w:val="16"/>
              </w:rPr>
            </w:pPr>
            <w:r w:rsidRPr="00B07BC9">
              <w:rPr>
                <w:rFonts w:ascii="Consolas" w:hAnsi="Consolas"/>
                <w:sz w:val="16"/>
                <w:szCs w:val="16"/>
              </w:rPr>
              <w:t>use PhpOffice\PhpSpreadsheet\Spreadsheet;</w:t>
            </w:r>
          </w:p>
          <w:p w14:paraId="2F28B485" w14:textId="77777777" w:rsidR="00B07BC9" w:rsidRPr="00B07BC9" w:rsidRDefault="00B07BC9" w:rsidP="00B07BC9">
            <w:pPr>
              <w:rPr>
                <w:rFonts w:ascii="Consolas" w:hAnsi="Consolas"/>
                <w:sz w:val="16"/>
                <w:szCs w:val="16"/>
              </w:rPr>
            </w:pPr>
            <w:r w:rsidRPr="00B07BC9">
              <w:rPr>
                <w:rFonts w:ascii="Consolas" w:hAnsi="Consolas"/>
                <w:sz w:val="16"/>
                <w:szCs w:val="16"/>
              </w:rPr>
              <w:lastRenderedPageBreak/>
              <w:t>use PhpOffice\PhpSpreadsheet\Writer\Xlsx;</w:t>
            </w:r>
          </w:p>
          <w:p w14:paraId="47A21082" w14:textId="77777777" w:rsidR="00B07BC9" w:rsidRPr="00B07BC9" w:rsidRDefault="00B07BC9" w:rsidP="00B07BC9">
            <w:pPr>
              <w:rPr>
                <w:rFonts w:ascii="Consolas" w:hAnsi="Consolas"/>
                <w:sz w:val="16"/>
                <w:szCs w:val="16"/>
              </w:rPr>
            </w:pPr>
          </w:p>
          <w:p w14:paraId="2F601BED" w14:textId="77777777" w:rsidR="00B07BC9" w:rsidRPr="00B07BC9" w:rsidRDefault="00B07BC9" w:rsidP="00B07BC9">
            <w:pPr>
              <w:rPr>
                <w:rFonts w:ascii="Consolas" w:hAnsi="Consolas"/>
                <w:sz w:val="16"/>
                <w:szCs w:val="16"/>
              </w:rPr>
            </w:pPr>
            <w:r w:rsidRPr="00B07BC9">
              <w:rPr>
                <w:rFonts w:ascii="Consolas" w:hAnsi="Consolas"/>
                <w:sz w:val="16"/>
                <w:szCs w:val="16"/>
              </w:rPr>
              <w:t>defined('BASEPATH') or exit('No direct script access allowed');</w:t>
            </w:r>
          </w:p>
          <w:p w14:paraId="151C1EA1" w14:textId="77777777" w:rsidR="00B07BC9" w:rsidRPr="00B07BC9" w:rsidRDefault="00B07BC9" w:rsidP="00B07BC9">
            <w:pPr>
              <w:rPr>
                <w:rFonts w:ascii="Consolas" w:hAnsi="Consolas"/>
                <w:sz w:val="16"/>
                <w:szCs w:val="16"/>
              </w:rPr>
            </w:pPr>
          </w:p>
          <w:p w14:paraId="72CFBD8F" w14:textId="77777777" w:rsidR="00B07BC9" w:rsidRPr="00B07BC9" w:rsidRDefault="00B07BC9" w:rsidP="00B07BC9">
            <w:pPr>
              <w:rPr>
                <w:rFonts w:ascii="Consolas" w:hAnsi="Consolas"/>
                <w:sz w:val="16"/>
                <w:szCs w:val="16"/>
              </w:rPr>
            </w:pPr>
            <w:r w:rsidRPr="00B07BC9">
              <w:rPr>
                <w:rFonts w:ascii="Consolas" w:hAnsi="Consolas"/>
                <w:sz w:val="16"/>
                <w:szCs w:val="16"/>
              </w:rPr>
              <w:t>class Laporan extends CI_Controller</w:t>
            </w:r>
          </w:p>
          <w:p w14:paraId="26A80432" w14:textId="77777777" w:rsidR="00B07BC9" w:rsidRPr="00B07BC9" w:rsidRDefault="00B07BC9" w:rsidP="00B07BC9">
            <w:pPr>
              <w:rPr>
                <w:rFonts w:ascii="Consolas" w:hAnsi="Consolas"/>
                <w:sz w:val="16"/>
                <w:szCs w:val="16"/>
              </w:rPr>
            </w:pPr>
            <w:r w:rsidRPr="00B07BC9">
              <w:rPr>
                <w:rFonts w:ascii="Consolas" w:hAnsi="Consolas"/>
                <w:sz w:val="16"/>
                <w:szCs w:val="16"/>
              </w:rPr>
              <w:t>{</w:t>
            </w:r>
          </w:p>
          <w:p w14:paraId="16B5C5B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public function __construct()</w:t>
            </w:r>
          </w:p>
          <w:p w14:paraId="566E9EE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6CD2B7D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parent::__construct();</w:t>
            </w:r>
          </w:p>
          <w:p w14:paraId="6AE3AE96" w14:textId="77777777" w:rsidR="00B07BC9" w:rsidRPr="00B07BC9" w:rsidRDefault="00B07BC9" w:rsidP="00B07BC9">
            <w:pPr>
              <w:rPr>
                <w:rFonts w:ascii="Consolas" w:hAnsi="Consolas"/>
                <w:sz w:val="16"/>
                <w:szCs w:val="16"/>
              </w:rPr>
            </w:pPr>
          </w:p>
          <w:p w14:paraId="3BAD9785"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if (!$this-&gt;session-&gt;userdata('username')) {</w:t>
            </w:r>
          </w:p>
          <w:p w14:paraId="0D9A99DE"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redirect('login');</w:t>
            </w:r>
          </w:p>
          <w:p w14:paraId="7F0D973C"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476FE4D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$this-&gt;load-&gt;model("Laporan_model");</w:t>
            </w:r>
          </w:p>
          <w:p w14:paraId="2AAAD251"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$this-&gt;load-&gt;library('form_validation');</w:t>
            </w:r>
          </w:p>
          <w:p w14:paraId="7653287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6F446286" w14:textId="77777777" w:rsidR="00B07BC9" w:rsidRPr="00B07BC9" w:rsidRDefault="00B07BC9" w:rsidP="00B07BC9">
            <w:pPr>
              <w:rPr>
                <w:rFonts w:ascii="Consolas" w:hAnsi="Consolas"/>
                <w:sz w:val="16"/>
                <w:szCs w:val="16"/>
              </w:rPr>
            </w:pPr>
          </w:p>
          <w:p w14:paraId="2D84B44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public function index()</w:t>
            </w:r>
          </w:p>
          <w:p w14:paraId="5704DC89"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708D5E51"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$title['title'] = 'Laporan';</w:t>
            </w:r>
          </w:p>
          <w:p w14:paraId="7A682E8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$data['user'] = $this-&gt;db-&gt;get_where('user', ['USERNAME' =&gt; $this-&gt;session-&gt;userdata('username')])-&gt;row_array();</w:t>
            </w:r>
          </w:p>
          <w:p w14:paraId="09CCE60E"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if (!empty($this-&gt;input-&gt;post('Search'))) {</w:t>
            </w:r>
          </w:p>
          <w:p w14:paraId="14A25CD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$res = $this-&gt;Laporan_model-&gt;getData($this-&gt;input-&gt;post('searchById'));</w:t>
            </w:r>
          </w:p>
          <w:p w14:paraId="33CF541B"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$data['table'] = $res;</w:t>
            </w:r>
          </w:p>
          <w:p w14:paraId="33DA60A8"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$data['keyword_'] = $this-&gt;input-&gt;post('searchById');</w:t>
            </w:r>
          </w:p>
          <w:p w14:paraId="5BBAE67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 else {</w:t>
            </w:r>
          </w:p>
          <w:p w14:paraId="2C296B55"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$res = $this-&gt;Laporan_model-&gt;getData();</w:t>
            </w:r>
          </w:p>
          <w:p w14:paraId="4C076383"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$data['table'] = $res;</w:t>
            </w:r>
          </w:p>
          <w:p w14:paraId="528164F1"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$data['keyword_'] = '';</w:t>
            </w:r>
          </w:p>
          <w:p w14:paraId="490A4EE9"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2B8226EC"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$this-&gt;load-&gt;view('templates/header.php', $title);</w:t>
            </w:r>
          </w:p>
          <w:p w14:paraId="3B1C034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$this-&gt;load-&gt;view('templates/navbar.php', $data);</w:t>
            </w:r>
          </w:p>
          <w:p w14:paraId="3CB58E15"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$this-&gt;load-&gt;view('Laporan/laporan', $data);</w:t>
            </w:r>
          </w:p>
          <w:p w14:paraId="1C18A1A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$this-&gt;load-&gt;view('templates/footer.php');</w:t>
            </w:r>
          </w:p>
          <w:p w14:paraId="77FF792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1ED8EC46" w14:textId="77777777" w:rsidR="00B07BC9" w:rsidRPr="00B07BC9" w:rsidRDefault="00B07BC9" w:rsidP="00B07BC9">
            <w:pPr>
              <w:rPr>
                <w:rFonts w:ascii="Consolas" w:hAnsi="Consolas"/>
                <w:sz w:val="16"/>
                <w:szCs w:val="16"/>
              </w:rPr>
            </w:pPr>
          </w:p>
          <w:p w14:paraId="02ECF80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public function form_export()</w:t>
            </w:r>
          </w:p>
          <w:p w14:paraId="57F2BED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168F0EDA"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$title['title'] = 'Laporan';</w:t>
            </w:r>
          </w:p>
          <w:p w14:paraId="0939912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$data['user'] = $this-&gt;db-&gt;get_where('user', ['USERNAME' =&gt; $this-&gt;session-&gt;userdata('username')])-&gt;row_array();</w:t>
            </w:r>
          </w:p>
          <w:p w14:paraId="00820B04" w14:textId="77777777" w:rsidR="00B07BC9" w:rsidRPr="00B07BC9" w:rsidRDefault="00B07BC9" w:rsidP="00B07BC9">
            <w:pPr>
              <w:rPr>
                <w:rFonts w:ascii="Consolas" w:hAnsi="Consolas"/>
                <w:sz w:val="16"/>
                <w:szCs w:val="16"/>
              </w:rPr>
            </w:pPr>
            <w:r w:rsidRPr="00B07BC9">
              <w:rPr>
                <w:rFonts w:ascii="Consolas" w:hAnsi="Consolas"/>
                <w:sz w:val="16"/>
                <w:szCs w:val="16"/>
              </w:rPr>
              <w:lastRenderedPageBreak/>
              <w:t xml:space="preserve">        $this-&gt;load-&gt;view('templates/header.php', $title);</w:t>
            </w:r>
          </w:p>
          <w:p w14:paraId="17ED526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$this-&gt;load-&gt;view('templates/navbar.php', $data);</w:t>
            </w:r>
          </w:p>
          <w:p w14:paraId="067DF004"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$this-&gt;load-&gt;view('Laporan/form_laporan', $data);</w:t>
            </w:r>
          </w:p>
          <w:p w14:paraId="286D7ED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$this-&gt;load-&gt;view('templates/footer.php');</w:t>
            </w:r>
          </w:p>
          <w:p w14:paraId="0BA7D4D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409CE5F4" w14:textId="77777777" w:rsidR="00B07BC9" w:rsidRPr="00B07BC9" w:rsidRDefault="00B07BC9" w:rsidP="00B07BC9">
            <w:pPr>
              <w:rPr>
                <w:rFonts w:ascii="Consolas" w:hAnsi="Consolas"/>
                <w:sz w:val="16"/>
                <w:szCs w:val="16"/>
              </w:rPr>
            </w:pPr>
          </w:p>
          <w:p w14:paraId="5E2E996B"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public function laporan_pdf()</w:t>
            </w:r>
          </w:p>
          <w:p w14:paraId="3CC082E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40699F85"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if ($this-&gt;input-&gt;post('submit')) {</w:t>
            </w:r>
          </w:p>
          <w:p w14:paraId="2F198A7C" w14:textId="77777777" w:rsidR="00B07BC9" w:rsidRPr="00B07BC9" w:rsidRDefault="00B07BC9" w:rsidP="00B07BC9">
            <w:pPr>
              <w:rPr>
                <w:rFonts w:ascii="Consolas" w:hAnsi="Consolas"/>
                <w:sz w:val="16"/>
                <w:szCs w:val="16"/>
              </w:rPr>
            </w:pPr>
          </w:p>
          <w:p w14:paraId="01E2705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$res = $this-&gt;input-&gt;post('keyword');</w:t>
            </w:r>
          </w:p>
          <w:p w14:paraId="66FD9E43"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$data['table'] = $this-&gt;Laporan_model-&gt;getData($res);</w:t>
            </w:r>
          </w:p>
          <w:p w14:paraId="2AAD618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 else {</w:t>
            </w:r>
          </w:p>
          <w:p w14:paraId="58848709"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$data['table'] = $this-&gt;Laporan_model-&gt;getData();</w:t>
            </w:r>
          </w:p>
          <w:p w14:paraId="6F3D472C"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1CE05A33"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$this-&gt;load-&gt;view('Laporan/laporan_pdf', $data);</w:t>
            </w:r>
          </w:p>
          <w:p w14:paraId="65F109B4"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6B0E1A8D" w14:textId="77777777" w:rsidR="00B07BC9" w:rsidRPr="00B07BC9" w:rsidRDefault="00B07BC9" w:rsidP="00B07BC9">
            <w:pPr>
              <w:rPr>
                <w:rFonts w:ascii="Consolas" w:hAnsi="Consolas"/>
                <w:sz w:val="16"/>
                <w:szCs w:val="16"/>
              </w:rPr>
            </w:pPr>
          </w:p>
          <w:p w14:paraId="171D7D19"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public function export()</w:t>
            </w:r>
          </w:p>
          <w:p w14:paraId="6154F4E2"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134362E9"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$data['table'] = $res;</w:t>
            </w:r>
          </w:p>
          <w:p w14:paraId="1B365233" w14:textId="77777777" w:rsidR="00B07BC9" w:rsidRPr="00B07BC9" w:rsidRDefault="00B07BC9" w:rsidP="00B07BC9">
            <w:pPr>
              <w:rPr>
                <w:rFonts w:ascii="Consolas" w:hAnsi="Consolas"/>
                <w:sz w:val="16"/>
                <w:szCs w:val="16"/>
              </w:rPr>
            </w:pPr>
          </w:p>
          <w:p w14:paraId="0DFC21EE"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$mpdf = new \Mpdf\Mpdf(['format' =&gt; 'A4-L']);</w:t>
            </w:r>
          </w:p>
          <w:p w14:paraId="1CAE722B"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$mpdf-&gt;SetHTMLFooter('</w:t>
            </w:r>
          </w:p>
          <w:p w14:paraId="6B5E92C4"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&lt;table width="100%" style="vertical-align: bottom; font-family: serif; font-size: 8pt; color: #000000; font-weight: bold; font-style: italic;"&gt;</w:t>
            </w:r>
          </w:p>
          <w:p w14:paraId="26315D6B"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&lt;tr&gt;</w:t>
            </w:r>
          </w:p>
          <w:p w14:paraId="4ED9A138"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&lt;td width="33%"&gt;{DATE j-m-Y}&lt;/td&gt;</w:t>
            </w:r>
          </w:p>
          <w:p w14:paraId="0E0AC8E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&lt;td width="33%" align="center"&gt;{PAGENO}/{nbpg}&lt;/td&gt;</w:t>
            </w:r>
          </w:p>
          <w:p w14:paraId="4EC9D414"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&lt;td width="33%" style="text-align: right;"&gt;Bank BJB&lt;/td&gt;</w:t>
            </w:r>
          </w:p>
          <w:p w14:paraId="2FD9E9C5"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&lt;/tr&gt;</w:t>
            </w:r>
          </w:p>
          <w:p w14:paraId="55E9F0A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&lt;/table&gt;');</w:t>
            </w:r>
          </w:p>
          <w:p w14:paraId="0AC0FD99" w14:textId="77777777" w:rsidR="00B07BC9" w:rsidRPr="00B07BC9" w:rsidRDefault="00B07BC9" w:rsidP="00B07BC9">
            <w:pPr>
              <w:rPr>
                <w:rFonts w:ascii="Consolas" w:hAnsi="Consolas"/>
                <w:sz w:val="16"/>
                <w:szCs w:val="16"/>
              </w:rPr>
            </w:pPr>
          </w:p>
          <w:p w14:paraId="28CD976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$html = $this-&gt;load-&gt;view('Laporan/laporan_pdf', $data, true);</w:t>
            </w:r>
          </w:p>
          <w:p w14:paraId="7235DC19"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$mpdf-&gt;WriteHTML($html);</w:t>
            </w:r>
          </w:p>
          <w:p w14:paraId="1749A631"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$mpdf-&gt;Output();</w:t>
            </w:r>
          </w:p>
          <w:p w14:paraId="7F796A0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6FE6AD7E" w14:textId="77777777" w:rsidR="00B07BC9" w:rsidRPr="00B07BC9" w:rsidRDefault="00B07BC9" w:rsidP="00B07BC9">
            <w:pPr>
              <w:rPr>
                <w:rFonts w:ascii="Consolas" w:hAnsi="Consolas"/>
                <w:sz w:val="16"/>
                <w:szCs w:val="16"/>
              </w:rPr>
            </w:pPr>
          </w:p>
          <w:p w14:paraId="7F9AB84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public function exportAsExcel()</w:t>
            </w:r>
          </w:p>
          <w:p w14:paraId="6D9C5F38"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22FDE90C"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if ($this-&gt;input-&gt;post('submit')) {</w:t>
            </w:r>
          </w:p>
          <w:p w14:paraId="01E23506" w14:textId="77777777" w:rsidR="00B07BC9" w:rsidRPr="00B07BC9" w:rsidRDefault="00B07BC9" w:rsidP="00B07BC9">
            <w:pPr>
              <w:rPr>
                <w:rFonts w:ascii="Consolas" w:hAnsi="Consolas"/>
                <w:sz w:val="16"/>
                <w:szCs w:val="16"/>
              </w:rPr>
            </w:pPr>
            <w:r w:rsidRPr="00B07BC9">
              <w:rPr>
                <w:rFonts w:ascii="Consolas" w:hAnsi="Consolas"/>
                <w:sz w:val="16"/>
                <w:szCs w:val="16"/>
              </w:rPr>
              <w:lastRenderedPageBreak/>
              <w:t xml:space="preserve">            $data_laporan = $this-&gt;input-&gt;post('keyword');</w:t>
            </w:r>
          </w:p>
          <w:p w14:paraId="5E18DB7A"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$data_laporan = $this-&gt;Laporan_model-&gt;getData($data_laporan);</w:t>
            </w:r>
          </w:p>
          <w:p w14:paraId="7AA8CF48"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 else {</w:t>
            </w:r>
          </w:p>
          <w:p w14:paraId="3924E695"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$data_laporan = $this-&gt;Laporan_model-&gt;getData();</w:t>
            </w:r>
          </w:p>
          <w:p w14:paraId="57AEAB7C"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62F5873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header('Content-type: application/vnd.ms-excel');</w:t>
            </w:r>
          </w:p>
          <w:p w14:paraId="00513AA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$tgl = getdate(date("U"));</w:t>
            </w:r>
          </w:p>
          <w:p w14:paraId="4743BAD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header('Content-Disposition: attachment; filename="Laporan ' . $tgl['mday'] . '_' . $tgl['mon'] . '_' . $tgl['year'] . ' .xlsx"');</w:t>
            </w:r>
          </w:p>
          <w:p w14:paraId="0C6376FE"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$spreadsheet = new Spreadsheet();</w:t>
            </w:r>
          </w:p>
          <w:p w14:paraId="5ED8A891"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 = $spreadsheet-&gt;getActiveSheet();</w:t>
            </w:r>
          </w:p>
          <w:p w14:paraId="38C7A8A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$object-&gt;setCellValue('A1', 'Kode RBB');</w:t>
            </w:r>
          </w:p>
          <w:p w14:paraId="5E9DF0AC"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$object-&gt;setCellValue('B1', 'Program Kerja');</w:t>
            </w:r>
          </w:p>
          <w:p w14:paraId="6C26E6CD"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$object-&gt;setCellValue('C1', 'Anggaran');</w:t>
            </w:r>
          </w:p>
          <w:p w14:paraId="2B712B0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$object-&gt;setCellValue('D1', 'GL');</w:t>
            </w:r>
          </w:p>
          <w:p w14:paraId="2F8C7C64"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$object-&gt;setCellValue('E1', 'Nama Rekening');</w:t>
            </w:r>
          </w:p>
          <w:p w14:paraId="3B8CE1CB"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$object-&gt;setCellValue('F1', 'No. PKS');</w:t>
            </w:r>
          </w:p>
          <w:p w14:paraId="26BEFDF1"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$object-&gt;setCellValue('G1', 'Jenis Project');</w:t>
            </w:r>
          </w:p>
          <w:p w14:paraId="0820CE3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$object-&gt;setCellValue('H1', 'Kode Project');</w:t>
            </w:r>
          </w:p>
          <w:p w14:paraId="6D92AD6C"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$object-&gt;setCellValue('I1', 'Nama Project');</w:t>
            </w:r>
          </w:p>
          <w:p w14:paraId="2F140BF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$object-&gt;setCellValue('J1', 'Tgl. PKS');</w:t>
            </w:r>
          </w:p>
          <w:p w14:paraId="2F1B9C6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$object-&gt;setCellValue('K1', 'Nominal PKS');</w:t>
            </w:r>
          </w:p>
          <w:p w14:paraId="514D0D6A"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$object-&gt;setCellValue('L1', 'Nama Vendor');</w:t>
            </w:r>
          </w:p>
          <w:p w14:paraId="1408731A"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$object-&gt;setCellValue('M1', 'No Invoice');</w:t>
            </w:r>
          </w:p>
          <w:p w14:paraId="23346CE3"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$object-&gt;setCellValue('N1', 'Termin');</w:t>
            </w:r>
          </w:p>
          <w:p w14:paraId="2D41FC09"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$object-&gt;setCellValue('O1', 'Nominal');</w:t>
            </w:r>
          </w:p>
          <w:p w14:paraId="576EA841"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$object-&gt;setCellValue('P1', 'Tgl. Invoice');</w:t>
            </w:r>
          </w:p>
          <w:p w14:paraId="4B39AE4A" w14:textId="77777777" w:rsidR="00B07BC9" w:rsidRPr="00B07BC9" w:rsidRDefault="00B07BC9" w:rsidP="00B07BC9">
            <w:pPr>
              <w:rPr>
                <w:rFonts w:ascii="Consolas" w:hAnsi="Consolas"/>
                <w:sz w:val="16"/>
                <w:szCs w:val="16"/>
              </w:rPr>
            </w:pPr>
          </w:p>
          <w:p w14:paraId="7EE01D34"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$i = 2;</w:t>
            </w:r>
          </w:p>
          <w:p w14:paraId="76CD494D"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$no = 1;</w:t>
            </w:r>
          </w:p>
          <w:p w14:paraId="3C82011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foreach ($data_laporan as $row) {</w:t>
            </w:r>
          </w:p>
          <w:p w14:paraId="62709B68"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$object-&gt;setCellValue('A' . $i, $row["KODE_RBB"]);</w:t>
            </w:r>
          </w:p>
          <w:p w14:paraId="1506CCA3"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$object-&gt;setCellValue('B' . $i, $row["PROGRAM_KERJA"]);</w:t>
            </w:r>
          </w:p>
          <w:p w14:paraId="40E53340"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$object-&gt;setCellValue('C' . $i, $row["ANGGARAN"]);</w:t>
            </w:r>
          </w:p>
          <w:p w14:paraId="33EBF445"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$object-&gt;setCellValue('D' . $i, $row["GL"]);</w:t>
            </w:r>
          </w:p>
          <w:p w14:paraId="7E06C29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$object-&gt;setCellValue('E' . $i, $row["NAMA_REK"]);</w:t>
            </w:r>
          </w:p>
          <w:p w14:paraId="64653982"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$object-&gt;setCellValue('F' . $i, $row['NO_PKS']);</w:t>
            </w:r>
          </w:p>
          <w:p w14:paraId="1A5C11DC"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$object-&gt;setCellValue('G' . $i, $row['jenis']);</w:t>
            </w:r>
          </w:p>
          <w:p w14:paraId="5925F266" w14:textId="77777777" w:rsidR="00B07BC9" w:rsidRPr="00B07BC9" w:rsidRDefault="00B07BC9" w:rsidP="00B07BC9">
            <w:pPr>
              <w:rPr>
                <w:rFonts w:ascii="Consolas" w:hAnsi="Consolas"/>
                <w:sz w:val="16"/>
                <w:szCs w:val="16"/>
              </w:rPr>
            </w:pPr>
            <w:r w:rsidRPr="00B07BC9">
              <w:rPr>
                <w:rFonts w:ascii="Consolas" w:hAnsi="Consolas"/>
                <w:sz w:val="16"/>
                <w:szCs w:val="16"/>
              </w:rPr>
              <w:lastRenderedPageBreak/>
              <w:t xml:space="preserve">            $object-&gt;setCellValue('H' . $i, $row['KODE_PROJECT']);</w:t>
            </w:r>
          </w:p>
          <w:p w14:paraId="1FD105DA"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$object-&gt;setCellValue('I' . $i, $row['NAMA_PROJECT']);</w:t>
            </w:r>
          </w:p>
          <w:p w14:paraId="30DA4B05"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$object-&gt;setCellValue('J' . $i, $row['TGL_PKS']);</w:t>
            </w:r>
          </w:p>
          <w:p w14:paraId="417CDBF4"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$object-&gt;setCellValue('K' . $i, $row['NOMINAL_PKS']);</w:t>
            </w:r>
          </w:p>
          <w:p w14:paraId="6E0EF103"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$object-&gt;setCellValue('L' . $i, $row['nama_vendor']);</w:t>
            </w:r>
          </w:p>
          <w:p w14:paraId="4E40E3F8"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$object-&gt;setCellValue('M' . $i, $row['INVOICE']);</w:t>
            </w:r>
          </w:p>
          <w:p w14:paraId="2A767FE1"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$object-&gt;setCellValue('N' . $i, $row['TERMIN']);</w:t>
            </w:r>
          </w:p>
          <w:p w14:paraId="1F14ABF6"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$object-&gt;setCellValue('O' . $i, $row['NOMINAL']);</w:t>
            </w:r>
          </w:p>
          <w:p w14:paraId="7715D24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$object-&gt;setCellValue('P' . $i, $row['TGL_INVOICE']);</w:t>
            </w:r>
          </w:p>
          <w:p w14:paraId="1B3207A7"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$i++;</w:t>
            </w:r>
          </w:p>
          <w:p w14:paraId="695C5B52"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172847D6" w14:textId="77777777" w:rsidR="00B07BC9" w:rsidRPr="00B07BC9" w:rsidRDefault="00B07BC9" w:rsidP="00B07BC9">
            <w:pPr>
              <w:rPr>
                <w:rFonts w:ascii="Consolas" w:hAnsi="Consolas"/>
                <w:sz w:val="16"/>
                <w:szCs w:val="16"/>
              </w:rPr>
            </w:pPr>
          </w:p>
          <w:p w14:paraId="7F58978F"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$writer = new Xlsx($spreadsheet);</w:t>
            </w:r>
          </w:p>
          <w:p w14:paraId="04BB3958"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$writer-&gt;save('php://output');</w:t>
            </w:r>
          </w:p>
          <w:p w14:paraId="1D93AA21" w14:textId="77777777" w:rsidR="00B07BC9" w:rsidRPr="00B07BC9" w:rsidRDefault="00B07BC9" w:rsidP="00B07BC9">
            <w:pPr>
              <w:rPr>
                <w:rFonts w:ascii="Consolas" w:hAnsi="Consolas"/>
                <w:sz w:val="16"/>
                <w:szCs w:val="16"/>
              </w:rPr>
            </w:pPr>
            <w:r w:rsidRPr="00B07BC9">
              <w:rPr>
                <w:rFonts w:ascii="Consolas" w:hAnsi="Consolas"/>
                <w:sz w:val="16"/>
                <w:szCs w:val="16"/>
              </w:rPr>
              <w:t xml:space="preserve">    }</w:t>
            </w:r>
          </w:p>
          <w:p w14:paraId="54A5A9CD" w14:textId="44F28091" w:rsidR="00F6021F" w:rsidRDefault="00B07BC9" w:rsidP="00B07BC9">
            <w:r w:rsidRPr="00B07BC9">
              <w:rPr>
                <w:rFonts w:ascii="Consolas" w:hAnsi="Consolas"/>
                <w:sz w:val="16"/>
                <w:szCs w:val="16"/>
              </w:rPr>
              <w:t>}</w:t>
            </w:r>
          </w:p>
        </w:tc>
      </w:tr>
    </w:tbl>
    <w:p w14:paraId="25DD2115" w14:textId="77777777" w:rsidR="00753F8A" w:rsidRPr="00753F8A" w:rsidRDefault="00753F8A" w:rsidP="00753F8A"/>
    <w:p w14:paraId="61C80D21" w14:textId="1154B0F0" w:rsidR="00850F11" w:rsidRDefault="00850F11" w:rsidP="00B9189B">
      <w:pPr>
        <w:pStyle w:val="Heading3"/>
        <w:rPr>
          <w:lang w:val="en-US"/>
        </w:rPr>
      </w:pPr>
      <w:bookmarkStart w:id="154" w:name="_Toc51503884"/>
      <w:r>
        <w:t>5.2.</w:t>
      </w:r>
      <w:r w:rsidR="00A93DBF">
        <w:rPr>
          <w:lang w:val="en-US"/>
        </w:rPr>
        <w:t>6</w:t>
      </w:r>
      <w:r>
        <w:rPr>
          <w:rFonts w:ascii="Arial" w:eastAsia="Arial" w:hAnsi="Arial" w:cs="Arial"/>
        </w:rPr>
        <w:t xml:space="preserve"> </w:t>
      </w:r>
      <w:r>
        <w:t xml:space="preserve">Implementasi </w:t>
      </w:r>
      <w:r w:rsidR="00206AF7">
        <w:t>Controller</w:t>
      </w:r>
      <w:r>
        <w:t xml:space="preserve"> </w:t>
      </w:r>
      <w:r>
        <w:rPr>
          <w:lang w:val="en-US"/>
        </w:rPr>
        <w:t>Mutasi RBB</w:t>
      </w:r>
      <w:bookmarkEnd w:id="154"/>
    </w:p>
    <w:p w14:paraId="2D88FE3A" w14:textId="279510E3" w:rsidR="00F6021F" w:rsidRDefault="00F6021F" w:rsidP="000B4701">
      <w:pPr>
        <w:ind w:firstLine="284"/>
        <w:jc w:val="both"/>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mutase RBB sebagai berikut.</w:t>
      </w:r>
    </w:p>
    <w:p w14:paraId="05103FE6" w14:textId="4473ADC5" w:rsidR="00A447E1" w:rsidRDefault="00BC3A47" w:rsidP="00A447E1">
      <w:pPr>
        <w:pStyle w:val="Gambar"/>
      </w:pPr>
      <w:bookmarkStart w:id="155" w:name="_Toc51173223"/>
      <w:r>
        <w:t>Kode Sumber 5.</w:t>
      </w:r>
      <w:r w:rsidR="00A447E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17</w:t>
      </w:r>
      <w:r>
        <w:rPr>
          <w:lang w:val="en-US"/>
        </w:rPr>
        <w:fldChar w:fldCharType="end"/>
      </w:r>
      <w:r w:rsidR="00A447E1">
        <w:t xml:space="preserve"> </w:t>
      </w:r>
      <w:r w:rsidR="00A447E1" w:rsidRPr="00603050">
        <w:t>Implementasi Controller Mutasi RBB</w:t>
      </w:r>
      <w:bookmarkEnd w:id="155"/>
    </w:p>
    <w:tbl>
      <w:tblPr>
        <w:tblStyle w:val="TableGrid"/>
        <w:tblW w:w="0" w:type="auto"/>
        <w:tblLook w:val="04A0" w:firstRow="1" w:lastRow="0" w:firstColumn="1" w:lastColumn="0" w:noHBand="0" w:noVBand="1"/>
      </w:tblPr>
      <w:tblGrid>
        <w:gridCol w:w="5261"/>
      </w:tblGrid>
      <w:tr w:rsidR="00FE24B7" w14:paraId="368CC1A8" w14:textId="77777777" w:rsidTr="00FE24B7">
        <w:tc>
          <w:tcPr>
            <w:tcW w:w="5261" w:type="dxa"/>
          </w:tcPr>
          <w:p w14:paraId="66249CD9" w14:textId="77777777" w:rsidR="00B361E1" w:rsidRPr="00B361E1" w:rsidRDefault="00B361E1" w:rsidP="00B361E1">
            <w:pPr>
              <w:rPr>
                <w:rFonts w:ascii="Consolas" w:hAnsi="Consolas"/>
                <w:sz w:val="16"/>
                <w:szCs w:val="16"/>
              </w:rPr>
            </w:pPr>
            <w:r w:rsidRPr="00B361E1">
              <w:rPr>
                <w:rFonts w:ascii="Consolas" w:hAnsi="Consolas"/>
                <w:sz w:val="16"/>
                <w:szCs w:val="16"/>
              </w:rPr>
              <w:t>&lt;?php</w:t>
            </w:r>
          </w:p>
          <w:p w14:paraId="25A2171C" w14:textId="77777777" w:rsidR="00B361E1" w:rsidRPr="00B361E1" w:rsidRDefault="00B361E1" w:rsidP="00B361E1">
            <w:pPr>
              <w:rPr>
                <w:rFonts w:ascii="Consolas" w:hAnsi="Consolas"/>
                <w:sz w:val="16"/>
                <w:szCs w:val="16"/>
              </w:rPr>
            </w:pPr>
          </w:p>
          <w:p w14:paraId="565D64B0" w14:textId="77777777" w:rsidR="00B361E1" w:rsidRPr="00B361E1" w:rsidRDefault="00B361E1" w:rsidP="00B361E1">
            <w:pPr>
              <w:rPr>
                <w:rFonts w:ascii="Consolas" w:hAnsi="Consolas"/>
                <w:sz w:val="16"/>
                <w:szCs w:val="16"/>
              </w:rPr>
            </w:pPr>
            <w:r w:rsidRPr="00B361E1">
              <w:rPr>
                <w:rFonts w:ascii="Consolas" w:hAnsi="Consolas"/>
                <w:sz w:val="16"/>
                <w:szCs w:val="16"/>
              </w:rPr>
              <w:t>defined('BASEPATH') or exit('No direct script access allowed');</w:t>
            </w:r>
          </w:p>
          <w:p w14:paraId="57EC93C5" w14:textId="77777777" w:rsidR="00B361E1" w:rsidRPr="00B361E1" w:rsidRDefault="00B361E1" w:rsidP="00B361E1">
            <w:pPr>
              <w:rPr>
                <w:rFonts w:ascii="Consolas" w:hAnsi="Consolas"/>
                <w:sz w:val="16"/>
                <w:szCs w:val="16"/>
              </w:rPr>
            </w:pPr>
          </w:p>
          <w:p w14:paraId="29EDD29F" w14:textId="77777777" w:rsidR="00B361E1" w:rsidRPr="00B361E1" w:rsidRDefault="00B361E1" w:rsidP="00B361E1">
            <w:pPr>
              <w:rPr>
                <w:rFonts w:ascii="Consolas" w:hAnsi="Consolas"/>
                <w:sz w:val="16"/>
                <w:szCs w:val="16"/>
              </w:rPr>
            </w:pPr>
            <w:r w:rsidRPr="00B361E1">
              <w:rPr>
                <w:rFonts w:ascii="Consolas" w:hAnsi="Consolas"/>
                <w:sz w:val="16"/>
                <w:szCs w:val="16"/>
              </w:rPr>
              <w:t>class Mutasi_RBB extends CI_Controller</w:t>
            </w:r>
          </w:p>
          <w:p w14:paraId="23B5E060" w14:textId="77777777" w:rsidR="00B361E1" w:rsidRPr="00B361E1" w:rsidRDefault="00B361E1" w:rsidP="00B361E1">
            <w:pPr>
              <w:rPr>
                <w:rFonts w:ascii="Consolas" w:hAnsi="Consolas"/>
                <w:sz w:val="16"/>
                <w:szCs w:val="16"/>
              </w:rPr>
            </w:pPr>
            <w:r w:rsidRPr="00B361E1">
              <w:rPr>
                <w:rFonts w:ascii="Consolas" w:hAnsi="Consolas"/>
                <w:sz w:val="16"/>
                <w:szCs w:val="16"/>
              </w:rPr>
              <w:t>{</w:t>
            </w:r>
          </w:p>
          <w:p w14:paraId="136D88B6"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public function __construct()</w:t>
            </w:r>
          </w:p>
          <w:p w14:paraId="6C226CAE"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7FB042BF"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parent::__construct();</w:t>
            </w:r>
          </w:p>
          <w:p w14:paraId="27FD9D30" w14:textId="77777777" w:rsidR="00B361E1" w:rsidRPr="00B361E1" w:rsidRDefault="00B361E1" w:rsidP="00B361E1">
            <w:pPr>
              <w:rPr>
                <w:rFonts w:ascii="Consolas" w:hAnsi="Consolas"/>
                <w:sz w:val="16"/>
                <w:szCs w:val="16"/>
              </w:rPr>
            </w:pPr>
          </w:p>
          <w:p w14:paraId="47840165"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if (!$this-&gt;session-&gt;userdata('username')) {</w:t>
            </w:r>
          </w:p>
          <w:p w14:paraId="2E365A0E"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redirect('login');</w:t>
            </w:r>
          </w:p>
          <w:p w14:paraId="7629A72B"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36FF25E4" w14:textId="77777777" w:rsidR="00B361E1" w:rsidRPr="00B361E1" w:rsidRDefault="00B361E1" w:rsidP="00B361E1">
            <w:pPr>
              <w:rPr>
                <w:rFonts w:ascii="Consolas" w:hAnsi="Consolas"/>
                <w:sz w:val="16"/>
                <w:szCs w:val="16"/>
              </w:rPr>
            </w:pPr>
          </w:p>
          <w:p w14:paraId="755D6CAC"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$this-&gt;load-&gt;model("MutasiRBB_model");</w:t>
            </w:r>
          </w:p>
          <w:p w14:paraId="1C1F0251"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$this-&gt;load-&gt;model("RBB_model");</w:t>
            </w:r>
          </w:p>
          <w:p w14:paraId="6CA88C67"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$this-&gt;load-&gt;model("Log_model");</w:t>
            </w:r>
          </w:p>
          <w:p w14:paraId="191F475A"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$this-&gt;load-&gt;library('form_validation');</w:t>
            </w:r>
          </w:p>
          <w:p w14:paraId="60010BF4"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23347BB0" w14:textId="77777777" w:rsidR="00B361E1" w:rsidRPr="00B361E1" w:rsidRDefault="00B361E1" w:rsidP="00B361E1">
            <w:pPr>
              <w:rPr>
                <w:rFonts w:ascii="Consolas" w:hAnsi="Consolas"/>
                <w:sz w:val="16"/>
                <w:szCs w:val="16"/>
              </w:rPr>
            </w:pPr>
          </w:p>
          <w:p w14:paraId="2F79E5EE"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public function index()</w:t>
            </w:r>
          </w:p>
          <w:p w14:paraId="7276B0E0"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4E6C8446"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$title['title'] = 'Mutasi RBB';</w:t>
            </w:r>
          </w:p>
          <w:p w14:paraId="341B57DC"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$data["mutasirbb"] = $this-&gt;MutasiRBB_model-&gt;getAll();</w:t>
            </w:r>
          </w:p>
          <w:p w14:paraId="18065204"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$data['user'] = $this-&gt;db-&gt;get_where('user', ['USERNAME' =&gt; $this-&gt;session-&gt;userdata('username')])-&gt;row_array();</w:t>
            </w:r>
          </w:p>
          <w:p w14:paraId="458514AE"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$this-&gt;load-&gt;view('templates/header.php', $title);</w:t>
            </w:r>
          </w:p>
          <w:p w14:paraId="1D773E04"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$this-&gt;load-&gt;view('templates/navbar.php', $data);</w:t>
            </w:r>
          </w:p>
          <w:p w14:paraId="0292DB06"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$this-&gt;load-&gt;view("Mutasi_RBB/add_mutasi_rbb", $data);</w:t>
            </w:r>
          </w:p>
          <w:p w14:paraId="56E9382A"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$this-&gt;load-&gt;view('templates/footer.php');</w:t>
            </w:r>
          </w:p>
          <w:p w14:paraId="4C1C8BEF"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7E313726" w14:textId="77777777" w:rsidR="00B361E1" w:rsidRPr="00B361E1" w:rsidRDefault="00B361E1" w:rsidP="00B361E1">
            <w:pPr>
              <w:rPr>
                <w:rFonts w:ascii="Consolas" w:hAnsi="Consolas"/>
                <w:sz w:val="16"/>
                <w:szCs w:val="16"/>
              </w:rPr>
            </w:pPr>
          </w:p>
          <w:p w14:paraId="411D9927"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public function Penyesuaian_RBB()</w:t>
            </w:r>
          </w:p>
          <w:p w14:paraId="278939D2"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567C0029"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$title['title'] = 'Penyesuaian RBB';</w:t>
            </w:r>
          </w:p>
          <w:p w14:paraId="6E1EFAAF"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$data['user'] = $this-&gt;db-&gt;get_where('user', ['USERNAME' =&gt; $this-&gt;session-&gt;userdata('username')])-&gt;row_array();</w:t>
            </w:r>
          </w:p>
          <w:p w14:paraId="35840AF4" w14:textId="77777777" w:rsidR="00B361E1" w:rsidRPr="00B361E1" w:rsidRDefault="00B361E1" w:rsidP="00B361E1">
            <w:pPr>
              <w:rPr>
                <w:rFonts w:ascii="Consolas" w:hAnsi="Consolas"/>
                <w:sz w:val="16"/>
                <w:szCs w:val="16"/>
              </w:rPr>
            </w:pPr>
          </w:p>
          <w:p w14:paraId="25A50464"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if ($data['user']['ROLE'] == 'IT FINANCE') {</w:t>
            </w:r>
          </w:p>
          <w:p w14:paraId="46A62A53"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$mutasi_rbb = $this-&gt;MutasiRBB_model;</w:t>
            </w:r>
          </w:p>
          <w:p w14:paraId="6FB27C41"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$rbb = $this-&gt;RBB_model;</w:t>
            </w:r>
          </w:p>
          <w:p w14:paraId="2D55BC1B"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$validation = $this-&gt;form_validation;</w:t>
            </w:r>
          </w:p>
          <w:p w14:paraId="4D1E2044"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$validation-&gt;set_rules($mutasi_rbb-&gt;rules());</w:t>
            </w:r>
          </w:p>
          <w:p w14:paraId="17C89CFC" w14:textId="77777777" w:rsidR="00B361E1" w:rsidRPr="00B361E1" w:rsidRDefault="00B361E1" w:rsidP="00B361E1">
            <w:pPr>
              <w:rPr>
                <w:rFonts w:ascii="Consolas" w:hAnsi="Consolas"/>
                <w:sz w:val="16"/>
                <w:szCs w:val="16"/>
              </w:rPr>
            </w:pPr>
          </w:p>
          <w:p w14:paraId="063B1F94"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if ($validation-&gt;run() == TRUE) {</w:t>
            </w:r>
          </w:p>
          <w:p w14:paraId="253734CD"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if ($rbb-&gt;isExist() == FALSE) {</w:t>
            </w:r>
          </w:p>
          <w:p w14:paraId="51F1739D"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$this-&gt;session-&gt;set_flashdata('failed', 'RBB tidak ditemukan');</w:t>
            </w:r>
          </w:p>
          <w:p w14:paraId="36ED3164"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redirect('mutasi_rbb/Penyesuaian_RBB');</w:t>
            </w:r>
          </w:p>
          <w:p w14:paraId="448C9D9F"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6187C3DC"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if ($rbb-&gt;sych() == FALSE) {</w:t>
            </w:r>
          </w:p>
          <w:p w14:paraId="3071CCBA"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$this-&gt;session-&gt;set_flashdata('failed', 'Anggaran baru kurang dari total PKS');</w:t>
            </w:r>
          </w:p>
          <w:p w14:paraId="18C7D470" w14:textId="77777777" w:rsidR="00B361E1" w:rsidRPr="00B361E1" w:rsidRDefault="00B361E1" w:rsidP="00B361E1">
            <w:pPr>
              <w:rPr>
                <w:rFonts w:ascii="Consolas" w:hAnsi="Consolas"/>
                <w:sz w:val="16"/>
                <w:szCs w:val="16"/>
              </w:rPr>
            </w:pPr>
            <w:r w:rsidRPr="00B361E1">
              <w:rPr>
                <w:rFonts w:ascii="Consolas" w:hAnsi="Consolas"/>
                <w:sz w:val="16"/>
                <w:szCs w:val="16"/>
              </w:rPr>
              <w:lastRenderedPageBreak/>
              <w:t xml:space="preserve">                    redirect('mutasi_rbb/Penyesuaian_RBB');</w:t>
            </w:r>
          </w:p>
          <w:p w14:paraId="452D907F"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000D40BE"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$kode_rbb = $mutasi_rbb-&gt;save();</w:t>
            </w:r>
          </w:p>
          <w:p w14:paraId="17795C05" w14:textId="77777777" w:rsidR="00B361E1" w:rsidRPr="00B361E1" w:rsidRDefault="00B361E1" w:rsidP="00B361E1">
            <w:pPr>
              <w:rPr>
                <w:rFonts w:ascii="Consolas" w:hAnsi="Consolas"/>
                <w:sz w:val="16"/>
                <w:szCs w:val="16"/>
              </w:rPr>
            </w:pPr>
          </w:p>
          <w:p w14:paraId="25CBD8A0"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 ADD LOG</w:t>
            </w:r>
          </w:p>
          <w:p w14:paraId="18424B16"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$log = $this-&gt;Log_model;</w:t>
            </w:r>
          </w:p>
          <w:p w14:paraId="42474DE7"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$data_log['USER'] = $data['user']['NAMA'];</w:t>
            </w:r>
          </w:p>
          <w:p w14:paraId="448478A0"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$data_log['TABLE_NAME'] = 'mutasi_rbb';</w:t>
            </w:r>
          </w:p>
          <w:p w14:paraId="29146692"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$data_log['KODE_DATA'] = $kode_rbb;</w:t>
            </w:r>
          </w:p>
          <w:p w14:paraId="0EAFBDB8"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$data_log['ACTIVITY'] = 'add';</w:t>
            </w:r>
          </w:p>
          <w:p w14:paraId="070DE4AF"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$log-&gt;save($data_log);</w:t>
            </w:r>
          </w:p>
          <w:p w14:paraId="3B0AC0D3" w14:textId="77777777" w:rsidR="00B361E1" w:rsidRPr="00B361E1" w:rsidRDefault="00B361E1" w:rsidP="00B361E1">
            <w:pPr>
              <w:rPr>
                <w:rFonts w:ascii="Consolas" w:hAnsi="Consolas"/>
                <w:sz w:val="16"/>
                <w:szCs w:val="16"/>
              </w:rPr>
            </w:pPr>
          </w:p>
          <w:p w14:paraId="269441C9"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$this-&gt;session-&gt;set_flashdata('message', '&lt;div class="alert alert-success" role="alert"&gt; Behasil disimpan &lt;/div&gt;');</w:t>
            </w:r>
          </w:p>
          <w:p w14:paraId="20AC7B69"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redirect('rbb');</w:t>
            </w:r>
          </w:p>
          <w:p w14:paraId="14073840"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74059F34"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$this-&gt;load-&gt;view('templates/header.php', $title);</w:t>
            </w:r>
          </w:p>
          <w:p w14:paraId="16B97153"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$this-&gt;load-&gt;view('templates/navbar.php', $data);</w:t>
            </w:r>
          </w:p>
          <w:p w14:paraId="633D3220"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$this-&gt;load-&gt;view("Mutasi_RBB/add_mutasi_rbb", $mutasi_rbb);</w:t>
            </w:r>
          </w:p>
          <w:p w14:paraId="3DB8DF93"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$this-&gt;load-&gt;view('templates/footer.php');</w:t>
            </w:r>
          </w:p>
          <w:p w14:paraId="7865DE18"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 else {</w:t>
            </w:r>
          </w:p>
          <w:p w14:paraId="77063ACC"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redirect('Mutasi_RBB');</w:t>
            </w:r>
          </w:p>
          <w:p w14:paraId="450A9C85"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43237042" w14:textId="77777777" w:rsidR="00B361E1" w:rsidRPr="00B361E1" w:rsidRDefault="00B361E1" w:rsidP="00B361E1">
            <w:pPr>
              <w:rPr>
                <w:rFonts w:ascii="Consolas" w:hAnsi="Consolas"/>
                <w:sz w:val="16"/>
                <w:szCs w:val="16"/>
              </w:rPr>
            </w:pPr>
            <w:r w:rsidRPr="00B361E1">
              <w:rPr>
                <w:rFonts w:ascii="Consolas" w:hAnsi="Consolas"/>
                <w:sz w:val="16"/>
                <w:szCs w:val="16"/>
              </w:rPr>
              <w:t xml:space="preserve">    }</w:t>
            </w:r>
          </w:p>
          <w:p w14:paraId="414CB371" w14:textId="41967AEE" w:rsidR="00FE24B7" w:rsidRDefault="00B361E1" w:rsidP="00B361E1">
            <w:r w:rsidRPr="00B361E1">
              <w:rPr>
                <w:rFonts w:ascii="Consolas" w:hAnsi="Consolas"/>
                <w:sz w:val="16"/>
                <w:szCs w:val="16"/>
              </w:rPr>
              <w:t>}</w:t>
            </w:r>
          </w:p>
        </w:tc>
      </w:tr>
    </w:tbl>
    <w:p w14:paraId="63AAE110" w14:textId="77777777" w:rsidR="00F6021F" w:rsidRPr="00F6021F" w:rsidRDefault="00F6021F" w:rsidP="00F6021F"/>
    <w:p w14:paraId="45FFCE28" w14:textId="7E745475" w:rsidR="00850F11" w:rsidRDefault="00850F11" w:rsidP="00B9189B">
      <w:pPr>
        <w:pStyle w:val="Heading3"/>
        <w:rPr>
          <w:lang w:val="en-US"/>
        </w:rPr>
      </w:pPr>
      <w:bookmarkStart w:id="156" w:name="_Toc51503885"/>
      <w:r>
        <w:t>5.2.</w:t>
      </w:r>
      <w:r w:rsidR="00A93DBF">
        <w:rPr>
          <w:lang w:val="en-US"/>
        </w:rPr>
        <w:t>7</w:t>
      </w:r>
      <w:r>
        <w:rPr>
          <w:rFonts w:ascii="Arial" w:eastAsia="Arial" w:hAnsi="Arial" w:cs="Arial"/>
        </w:rPr>
        <w:t xml:space="preserve"> </w:t>
      </w:r>
      <w:r>
        <w:t xml:space="preserve">Implementasi </w:t>
      </w:r>
      <w:r w:rsidR="00206AF7">
        <w:t>Controller</w:t>
      </w:r>
      <w:r>
        <w:t xml:space="preserve"> </w:t>
      </w:r>
      <w:r w:rsidR="00A93DBF">
        <w:rPr>
          <w:lang w:val="en-US"/>
        </w:rPr>
        <w:t>PKS</w:t>
      </w:r>
      <w:bookmarkEnd w:id="156"/>
    </w:p>
    <w:p w14:paraId="3B7632EF" w14:textId="529BA697" w:rsidR="00FE24B7" w:rsidRDefault="00FE24B7" w:rsidP="000B4701">
      <w:pPr>
        <w:ind w:firstLine="284"/>
        <w:jc w:val="both"/>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PKS sebagai berikut.</w:t>
      </w:r>
    </w:p>
    <w:p w14:paraId="0F186549" w14:textId="2C1FA387" w:rsidR="00A447E1" w:rsidRDefault="00BC3A47" w:rsidP="00A447E1">
      <w:pPr>
        <w:pStyle w:val="Gambar"/>
      </w:pPr>
      <w:bookmarkStart w:id="157" w:name="_Toc51173224"/>
      <w:r>
        <w:t>Kode Sumber 5.</w:t>
      </w:r>
      <w:r w:rsidR="00A447E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18</w:t>
      </w:r>
      <w:r>
        <w:rPr>
          <w:lang w:val="en-US"/>
        </w:rPr>
        <w:fldChar w:fldCharType="end"/>
      </w:r>
      <w:r w:rsidR="00A447E1">
        <w:t xml:space="preserve"> </w:t>
      </w:r>
      <w:r w:rsidR="00A447E1" w:rsidRPr="002B4508">
        <w:t>Implementasi Controller PKS</w:t>
      </w:r>
      <w:bookmarkEnd w:id="157"/>
    </w:p>
    <w:tbl>
      <w:tblPr>
        <w:tblStyle w:val="TableGrid"/>
        <w:tblW w:w="0" w:type="auto"/>
        <w:tblLook w:val="04A0" w:firstRow="1" w:lastRow="0" w:firstColumn="1" w:lastColumn="0" w:noHBand="0" w:noVBand="1"/>
      </w:tblPr>
      <w:tblGrid>
        <w:gridCol w:w="5261"/>
      </w:tblGrid>
      <w:tr w:rsidR="00FE24B7" w14:paraId="568CF8AF" w14:textId="77777777" w:rsidTr="00FE24B7">
        <w:tc>
          <w:tcPr>
            <w:tcW w:w="5261" w:type="dxa"/>
          </w:tcPr>
          <w:p w14:paraId="3D193763" w14:textId="77777777" w:rsidR="008F69EF" w:rsidRPr="008F69EF" w:rsidRDefault="008F69EF" w:rsidP="008F69EF">
            <w:pPr>
              <w:rPr>
                <w:rFonts w:ascii="Consolas" w:hAnsi="Consolas"/>
                <w:sz w:val="16"/>
                <w:szCs w:val="16"/>
              </w:rPr>
            </w:pPr>
            <w:r w:rsidRPr="008F69EF">
              <w:rPr>
                <w:rFonts w:ascii="Consolas" w:hAnsi="Consolas"/>
                <w:sz w:val="16"/>
                <w:szCs w:val="16"/>
              </w:rPr>
              <w:t>&lt;?php</w:t>
            </w:r>
          </w:p>
          <w:p w14:paraId="0B6E9F1E" w14:textId="77777777" w:rsidR="008F69EF" w:rsidRPr="008F69EF" w:rsidRDefault="008F69EF" w:rsidP="008F69EF">
            <w:pPr>
              <w:rPr>
                <w:rFonts w:ascii="Consolas" w:hAnsi="Consolas"/>
                <w:sz w:val="16"/>
                <w:szCs w:val="16"/>
              </w:rPr>
            </w:pPr>
            <w:r w:rsidRPr="008F69EF">
              <w:rPr>
                <w:rFonts w:ascii="Consolas" w:hAnsi="Consolas"/>
                <w:sz w:val="16"/>
                <w:szCs w:val="16"/>
              </w:rPr>
              <w:t>defined('BASEPATH') or exit('No direct script access allowed');</w:t>
            </w:r>
          </w:p>
          <w:p w14:paraId="2DDB06AF" w14:textId="77777777" w:rsidR="008F69EF" w:rsidRPr="008F69EF" w:rsidRDefault="008F69EF" w:rsidP="008F69EF">
            <w:pPr>
              <w:rPr>
                <w:rFonts w:ascii="Consolas" w:hAnsi="Consolas"/>
                <w:sz w:val="16"/>
                <w:szCs w:val="16"/>
              </w:rPr>
            </w:pPr>
          </w:p>
          <w:p w14:paraId="469C37AC" w14:textId="77777777" w:rsidR="008F69EF" w:rsidRPr="008F69EF" w:rsidRDefault="008F69EF" w:rsidP="008F69EF">
            <w:pPr>
              <w:rPr>
                <w:rFonts w:ascii="Consolas" w:hAnsi="Consolas"/>
                <w:sz w:val="16"/>
                <w:szCs w:val="16"/>
              </w:rPr>
            </w:pPr>
            <w:r w:rsidRPr="008F69EF">
              <w:rPr>
                <w:rFonts w:ascii="Consolas" w:hAnsi="Consolas"/>
                <w:sz w:val="16"/>
                <w:szCs w:val="16"/>
              </w:rPr>
              <w:t>class pks extends CI_Controller</w:t>
            </w:r>
          </w:p>
          <w:p w14:paraId="7210A1FD" w14:textId="77777777" w:rsidR="008F69EF" w:rsidRPr="008F69EF" w:rsidRDefault="008F69EF" w:rsidP="008F69EF">
            <w:pPr>
              <w:rPr>
                <w:rFonts w:ascii="Consolas" w:hAnsi="Consolas"/>
                <w:sz w:val="16"/>
                <w:szCs w:val="16"/>
              </w:rPr>
            </w:pPr>
            <w:r w:rsidRPr="008F69EF">
              <w:rPr>
                <w:rFonts w:ascii="Consolas" w:hAnsi="Consolas"/>
                <w:sz w:val="16"/>
                <w:szCs w:val="16"/>
              </w:rPr>
              <w:t>{</w:t>
            </w:r>
          </w:p>
          <w:p w14:paraId="0323655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public function __construct()</w:t>
            </w:r>
          </w:p>
          <w:p w14:paraId="7FF2986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18CCDE25"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parent::__construct();</w:t>
            </w:r>
          </w:p>
          <w:p w14:paraId="0672E346" w14:textId="77777777" w:rsidR="008F69EF" w:rsidRPr="008F69EF" w:rsidRDefault="008F69EF" w:rsidP="008F69EF">
            <w:pPr>
              <w:rPr>
                <w:rFonts w:ascii="Consolas" w:hAnsi="Consolas"/>
                <w:sz w:val="16"/>
                <w:szCs w:val="16"/>
              </w:rPr>
            </w:pPr>
          </w:p>
          <w:p w14:paraId="00859FE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(!$this-&gt;session-&gt;userdata('username')) {</w:t>
            </w:r>
          </w:p>
          <w:p w14:paraId="2153AEC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redirect('login');</w:t>
            </w:r>
          </w:p>
          <w:p w14:paraId="226567B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274948F0" w14:textId="77777777" w:rsidR="008F69EF" w:rsidRPr="008F69EF" w:rsidRDefault="008F69EF" w:rsidP="008F69EF">
            <w:pPr>
              <w:rPr>
                <w:rFonts w:ascii="Consolas" w:hAnsi="Consolas"/>
                <w:sz w:val="16"/>
                <w:szCs w:val="16"/>
              </w:rPr>
            </w:pPr>
          </w:p>
          <w:p w14:paraId="417FF2C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$this-&gt;load-&gt;library('pagination');</w:t>
            </w:r>
          </w:p>
          <w:p w14:paraId="64914E0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$this-&gt;load-&gt;library('form_validation');</w:t>
            </w:r>
          </w:p>
          <w:p w14:paraId="356AB48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$this-&gt;load-&gt;model('RBB_model');</w:t>
            </w:r>
          </w:p>
          <w:p w14:paraId="599CD7B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$this-&gt;load-&gt;model('MutasiRBB_model');</w:t>
            </w:r>
          </w:p>
          <w:p w14:paraId="710D640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$this-&gt;load-&gt;model('Pks_model');</w:t>
            </w:r>
          </w:p>
          <w:p w14:paraId="29C3F9E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$this-&gt;load-&gt;model('Vendor_model');</w:t>
            </w:r>
          </w:p>
          <w:p w14:paraId="5E56C8C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$this-&gt;load-&gt;model('JProject_model');</w:t>
            </w:r>
          </w:p>
          <w:p w14:paraId="4261DE3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$this-&gt;load-&gt;model('Termin_model');</w:t>
            </w:r>
          </w:p>
          <w:p w14:paraId="3F971FA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$this-&gt;load-&gt;model('Log_model');</w:t>
            </w:r>
          </w:p>
          <w:p w14:paraId="23A70A1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5A39D5F6" w14:textId="77777777" w:rsidR="008F69EF" w:rsidRPr="008F69EF" w:rsidRDefault="008F69EF" w:rsidP="008F69EF">
            <w:pPr>
              <w:rPr>
                <w:rFonts w:ascii="Consolas" w:hAnsi="Consolas"/>
                <w:sz w:val="16"/>
                <w:szCs w:val="16"/>
              </w:rPr>
            </w:pPr>
          </w:p>
          <w:p w14:paraId="77D2298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public function index()</w:t>
            </w:r>
          </w:p>
          <w:p w14:paraId="548F7D0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1FBD3C4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$title['title'] = 'PKS';</w:t>
            </w:r>
          </w:p>
          <w:p w14:paraId="39BF5B59" w14:textId="77777777" w:rsidR="008F69EF" w:rsidRPr="008F69EF" w:rsidRDefault="008F69EF" w:rsidP="008F69EF">
            <w:pPr>
              <w:rPr>
                <w:rFonts w:ascii="Consolas" w:hAnsi="Consolas"/>
                <w:sz w:val="16"/>
                <w:szCs w:val="16"/>
              </w:rPr>
            </w:pPr>
          </w:p>
          <w:p w14:paraId="7D20251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Config pagination</w:t>
            </w:r>
          </w:p>
          <w:p w14:paraId="553BF9A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$config['base_url'] = base_url('pks/index');</w:t>
            </w:r>
          </w:p>
          <w:p w14:paraId="78E5B09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$config['per_page'] = 20;</w:t>
            </w:r>
          </w:p>
          <w:p w14:paraId="1EB590A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$config["uri_segment"] = 3;</w:t>
            </w:r>
          </w:p>
          <w:p w14:paraId="367AA524" w14:textId="77777777" w:rsidR="008F69EF" w:rsidRPr="008F69EF" w:rsidRDefault="008F69EF" w:rsidP="008F69EF">
            <w:pPr>
              <w:rPr>
                <w:rFonts w:ascii="Consolas" w:hAnsi="Consolas"/>
                <w:sz w:val="16"/>
                <w:szCs w:val="16"/>
              </w:rPr>
            </w:pPr>
          </w:p>
          <w:p w14:paraId="1A1E2D7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Pagination style</w:t>
            </w:r>
          </w:p>
          <w:p w14:paraId="12C2405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$config['first_link']       = 'First';</w:t>
            </w:r>
          </w:p>
          <w:p w14:paraId="412A04F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$config['last_link']        = 'Last';</w:t>
            </w:r>
          </w:p>
          <w:p w14:paraId="040E6C8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$config['next_link']        = 'Next';</w:t>
            </w:r>
          </w:p>
          <w:p w14:paraId="3865376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$config['prev_link']        = 'Prev';</w:t>
            </w:r>
          </w:p>
          <w:p w14:paraId="1E0A45A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$config['full_tag_open']    = '&lt;div class="pagging text-center"&gt;&lt;nav&gt;&lt;ul class="pagination justify-content-center"&gt;';</w:t>
            </w:r>
          </w:p>
          <w:p w14:paraId="0B1EE11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$config['full_tag_close']   = '&lt;/ul&gt;&lt;/nav&gt;&lt;/div&gt;';</w:t>
            </w:r>
          </w:p>
          <w:p w14:paraId="3AAE563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$config['num_tag_open']     = '&lt;li class="page-item"&gt;&lt;span class="page-link"&gt;';</w:t>
            </w:r>
          </w:p>
          <w:p w14:paraId="4D2E8FE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$config['num_tag_close']    = '&lt;/span&gt;&lt;/li&gt;';</w:t>
            </w:r>
          </w:p>
          <w:p w14:paraId="0E52E6B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$config['cur_tag_open']     = '&lt;li class="page-item active"&gt;&lt;span class="page-link"&gt;';</w:t>
            </w:r>
          </w:p>
          <w:p w14:paraId="1D6A8A0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$config['cur_tag_close']    = '&lt;span class="sr-only"&gt;(current)&lt;/span&gt;&lt;/span&gt;&lt;/li&gt;';</w:t>
            </w:r>
          </w:p>
          <w:p w14:paraId="1B3DC5D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$config['next_tag_open']    = '&lt;li class="page-item"&gt;&lt;span class="page-link"&gt;';</w:t>
            </w:r>
          </w:p>
          <w:p w14:paraId="2BDBDC1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$config['next_tagl_close']  = '&lt;span aria-hidden="true"&gt;&amp;raquo;&lt;/span&gt;&lt;/span&gt;&lt;/li&gt;';</w:t>
            </w:r>
          </w:p>
          <w:p w14:paraId="2C982CE9"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$config['prev_tag_open']    = '&lt;li class="page-item"&gt;&lt;span class="page-link"&gt;';</w:t>
            </w:r>
          </w:p>
          <w:p w14:paraId="64FFC17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$config['prev_tagl_close']  = '&lt;/span&gt;Next&lt;/li&gt;';</w:t>
            </w:r>
          </w:p>
          <w:p w14:paraId="42AD850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$config['first_tag_open']   = '&lt;li class="page-item"&gt;&lt;span class="page-link"&gt;';</w:t>
            </w:r>
          </w:p>
          <w:p w14:paraId="15D59AD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$config['first_tagl_close'] = '&lt;/span&gt;&lt;/li&gt;';</w:t>
            </w:r>
          </w:p>
          <w:p w14:paraId="3EA0F0A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$config['last_tag_open']    = '&lt;li class="page-item"&gt;&lt;span class="page-link"&gt;';</w:t>
            </w:r>
          </w:p>
          <w:p w14:paraId="3F3D47B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$config['last_tagl_close']  = '&lt;/span&gt;&lt;/li&gt;';</w:t>
            </w:r>
          </w:p>
          <w:p w14:paraId="2CF59D96" w14:textId="77777777" w:rsidR="008F69EF" w:rsidRPr="008F69EF" w:rsidRDefault="008F69EF" w:rsidP="008F69EF">
            <w:pPr>
              <w:rPr>
                <w:rFonts w:ascii="Consolas" w:hAnsi="Consolas"/>
                <w:sz w:val="16"/>
                <w:szCs w:val="16"/>
              </w:rPr>
            </w:pPr>
          </w:p>
          <w:p w14:paraId="65AB565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$data['page'] = ($this-&gt;uri-&gt;segment(3)) ? $this-&gt;uri-&gt;segment(3) : 0;</w:t>
            </w:r>
          </w:p>
          <w:p w14:paraId="791D0393" w14:textId="77777777" w:rsidR="008F69EF" w:rsidRPr="008F69EF" w:rsidRDefault="008F69EF" w:rsidP="008F69EF">
            <w:pPr>
              <w:rPr>
                <w:rFonts w:ascii="Consolas" w:hAnsi="Consolas"/>
                <w:sz w:val="16"/>
                <w:szCs w:val="16"/>
              </w:rPr>
            </w:pPr>
          </w:p>
          <w:p w14:paraId="691F1DC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(!empty($this-&gt;input-&gt;post('Search'))) {</w:t>
            </w:r>
          </w:p>
          <w:p w14:paraId="69C6536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$id = $this-&gt;input-&gt;post('searchById');</w:t>
            </w:r>
          </w:p>
          <w:p w14:paraId="787A76C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$this-&gt;session-&gt;set_flashdata(array("search" =&gt; $id));</w:t>
            </w:r>
          </w:p>
          <w:p w14:paraId="0D2B7A6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$data['search'] = $id;</w:t>
            </w:r>
          </w:p>
          <w:p w14:paraId="5803674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$n_row = $this-&gt;Pks_model-&gt;countquery($id)[0]-&gt;n_row;</w:t>
            </w:r>
          </w:p>
          <w:p w14:paraId="159D1E6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$config['total_rows'] = $n_row;</w:t>
            </w:r>
          </w:p>
          <w:p w14:paraId="47A41D9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$data['page'] = 0;</w:t>
            </w:r>
          </w:p>
          <w:p w14:paraId="7E0F672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else {</w:t>
            </w:r>
          </w:p>
          <w:p w14:paraId="2FF5C38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($this-&gt;session-&gt;flashdata('search') != NULL) {</w:t>
            </w:r>
          </w:p>
          <w:p w14:paraId="0259C81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$data['search'] = $this-&gt;session-&gt;flashdata('search');</w:t>
            </w:r>
          </w:p>
          <w:p w14:paraId="495EC65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$n_row = $this-&gt;Pks_model-&gt;countquery($data['search'])[0]-&gt;n_row;</w:t>
            </w:r>
          </w:p>
          <w:p w14:paraId="53ECE91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$config['total_rows'] = $n_row;</w:t>
            </w:r>
          </w:p>
          <w:p w14:paraId="42B6887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else {</w:t>
            </w:r>
          </w:p>
          <w:p w14:paraId="6F9D51A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$data['search'] = '';</w:t>
            </w:r>
          </w:p>
          <w:p w14:paraId="015193F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$config['total_rows'] = $this-&gt;db-&gt;count_all('pks');</w:t>
            </w:r>
          </w:p>
          <w:p w14:paraId="31A7062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6FA5188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2BAB0E7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$choice = $config["total_rows"] / $config["per_page"];</w:t>
            </w:r>
          </w:p>
          <w:p w14:paraId="5C576AA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$config["num_links"] = floor($choice);</w:t>
            </w:r>
          </w:p>
          <w:p w14:paraId="20A3B767" w14:textId="77777777" w:rsidR="008F69EF" w:rsidRPr="008F69EF" w:rsidRDefault="008F69EF" w:rsidP="008F69EF">
            <w:pPr>
              <w:rPr>
                <w:rFonts w:ascii="Consolas" w:hAnsi="Consolas"/>
                <w:sz w:val="16"/>
                <w:szCs w:val="16"/>
              </w:rPr>
            </w:pPr>
          </w:p>
          <w:p w14:paraId="43BFB45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$data['pks'] = $this-&gt;Pks_model-&gt;getPagination($data['search'], $config["per_page"], $data['page']);</w:t>
            </w:r>
          </w:p>
          <w:p w14:paraId="2C77851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$data['user'] = $this-&gt;db-&gt;get_where('user', ['USERNAME' =&gt; $this-&gt;session-&gt;userdata('username')])-&gt;row_array();</w:t>
            </w:r>
          </w:p>
          <w:p w14:paraId="0038ADE1" w14:textId="77777777" w:rsidR="008F69EF" w:rsidRPr="008F69EF" w:rsidRDefault="008F69EF" w:rsidP="008F69EF">
            <w:pPr>
              <w:rPr>
                <w:rFonts w:ascii="Consolas" w:hAnsi="Consolas"/>
                <w:sz w:val="16"/>
                <w:szCs w:val="16"/>
              </w:rPr>
            </w:pPr>
          </w:p>
          <w:p w14:paraId="197335E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//initialize pagination and create</w:t>
            </w:r>
          </w:p>
          <w:p w14:paraId="73E7BC5A"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$this-&gt;pagination-&gt;initialize($config);</w:t>
            </w:r>
          </w:p>
          <w:p w14:paraId="1C31C45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$data['pagination'] = $this-&gt;pagination-&gt;create_links();</w:t>
            </w:r>
          </w:p>
          <w:p w14:paraId="3C44E13E" w14:textId="77777777" w:rsidR="008F69EF" w:rsidRPr="008F69EF" w:rsidRDefault="008F69EF" w:rsidP="008F69EF">
            <w:pPr>
              <w:rPr>
                <w:rFonts w:ascii="Consolas" w:hAnsi="Consolas"/>
                <w:sz w:val="16"/>
                <w:szCs w:val="16"/>
              </w:rPr>
            </w:pPr>
          </w:p>
          <w:p w14:paraId="3981D97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$this-&gt;load-&gt;view('templates/header.php', $title);</w:t>
            </w:r>
          </w:p>
          <w:p w14:paraId="4581AC0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$this-&gt;load-&gt;view('templates/navbar.php', $data);</w:t>
            </w:r>
          </w:p>
          <w:p w14:paraId="1AB1B96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$this-&gt;load-&gt;view("pks/index", $data);</w:t>
            </w:r>
          </w:p>
          <w:p w14:paraId="2F21652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$this-&gt;load-&gt;view('templates/footer.php');</w:t>
            </w:r>
          </w:p>
          <w:p w14:paraId="2F3160E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145E72EE" w14:textId="77777777" w:rsidR="008F69EF" w:rsidRPr="008F69EF" w:rsidRDefault="008F69EF" w:rsidP="008F69EF">
            <w:pPr>
              <w:rPr>
                <w:rFonts w:ascii="Consolas" w:hAnsi="Consolas"/>
                <w:sz w:val="16"/>
                <w:szCs w:val="16"/>
              </w:rPr>
            </w:pPr>
          </w:p>
          <w:p w14:paraId="066BCA1D" w14:textId="77777777" w:rsidR="008F69EF" w:rsidRPr="008F69EF" w:rsidRDefault="008F69EF" w:rsidP="008F69EF">
            <w:pPr>
              <w:rPr>
                <w:rFonts w:ascii="Consolas" w:hAnsi="Consolas"/>
                <w:sz w:val="16"/>
                <w:szCs w:val="16"/>
              </w:rPr>
            </w:pPr>
          </w:p>
          <w:p w14:paraId="7035701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public function create()</w:t>
            </w:r>
          </w:p>
          <w:p w14:paraId="4D1AB72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14F0B95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$title['title'] = 'Create PKS';</w:t>
            </w:r>
          </w:p>
          <w:p w14:paraId="72023F1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$dataa['user'] = $this-&gt;db-&gt;get_where('user', ['USERNAME' =&gt; $this-&gt;session-&gt;userdata('username')])-&gt;row_array();</w:t>
            </w:r>
          </w:p>
          <w:p w14:paraId="5B3AB642" w14:textId="77777777" w:rsidR="008F69EF" w:rsidRPr="008F69EF" w:rsidRDefault="008F69EF" w:rsidP="008F69EF">
            <w:pPr>
              <w:rPr>
                <w:rFonts w:ascii="Consolas" w:hAnsi="Consolas"/>
                <w:sz w:val="16"/>
                <w:szCs w:val="16"/>
              </w:rPr>
            </w:pPr>
          </w:p>
          <w:p w14:paraId="766EF3A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($dataa['user']['ROLE'] == 'IT FINANCE') {</w:t>
            </w:r>
          </w:p>
          <w:p w14:paraId="1985C97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$dataa['no_rbb'] = $this-&gt;RBB_model-&gt;getKode();</w:t>
            </w:r>
          </w:p>
          <w:p w14:paraId="3C8EFA3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$dataa['vendor'] = $this-&gt;Vendor_model-&gt;getAll();</w:t>
            </w:r>
          </w:p>
          <w:p w14:paraId="54216F2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$dataa['jenis'] = $this-&gt;JProject_model-&gt;getAll();</w:t>
            </w:r>
          </w:p>
          <w:p w14:paraId="21B262AB" w14:textId="77777777" w:rsidR="008F69EF" w:rsidRPr="008F69EF" w:rsidRDefault="008F69EF" w:rsidP="008F69EF">
            <w:pPr>
              <w:rPr>
                <w:rFonts w:ascii="Consolas" w:hAnsi="Consolas"/>
                <w:sz w:val="16"/>
                <w:szCs w:val="16"/>
              </w:rPr>
            </w:pPr>
          </w:p>
          <w:p w14:paraId="53800DB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$this-&gt;form_validation-&gt;set_rules('no_pks', 'No. PKS', 'required|trim|is_unique[pks.no_pks]');</w:t>
            </w:r>
          </w:p>
          <w:p w14:paraId="729C00C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$this-&gt;form_validation-&gt;set_rules('kode_rbb', 'Kode RBB', 'required|trim');</w:t>
            </w:r>
          </w:p>
          <w:p w14:paraId="65D6821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$this-&gt;form_validation-&gt;set_rules('jenis', 'Jenis', 'required|trim');</w:t>
            </w:r>
          </w:p>
          <w:p w14:paraId="7149CEB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$this-&gt;form_validation-&gt;set_rules('kode_project', 'Kode Project', 'required|trim');</w:t>
            </w:r>
          </w:p>
          <w:p w14:paraId="378C80A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$this-&gt;form_validation-&gt;set_rules('nama_project', 'Nama Project', 'required|trim');</w:t>
            </w:r>
          </w:p>
          <w:p w14:paraId="24303A7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$this-&gt;form_validation-&gt;set_rules('tgl_pks', 'Tgl. PKS', 'required|trim');</w:t>
            </w:r>
          </w:p>
          <w:p w14:paraId="693EEE9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$this-&gt;form_validation-&gt;set_rules('nominal_pks', 'Nominal PKS', 'required|trim');</w:t>
            </w:r>
          </w:p>
          <w:p w14:paraId="2E542C7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$this-&gt;form_validation-&gt;set_rules('nama_vendor', 'Nama Vendor', 'required|trim');</w:t>
            </w:r>
          </w:p>
          <w:p w14:paraId="6E3B8722" w14:textId="77777777" w:rsidR="008F69EF" w:rsidRPr="008F69EF" w:rsidRDefault="008F69EF" w:rsidP="008F69EF">
            <w:pPr>
              <w:rPr>
                <w:rFonts w:ascii="Consolas" w:hAnsi="Consolas"/>
                <w:sz w:val="16"/>
                <w:szCs w:val="16"/>
              </w:rPr>
            </w:pPr>
          </w:p>
          <w:p w14:paraId="7CBC0761"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if ($this-&gt;form_validation-&gt;run() == false) {</w:t>
            </w:r>
          </w:p>
          <w:p w14:paraId="547400F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$this-&gt;load-&gt;view('templates/header.php', $title);</w:t>
            </w:r>
          </w:p>
          <w:p w14:paraId="0155A66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$this-&gt;load-&gt;view('templates/navbar.php', $dataa);</w:t>
            </w:r>
          </w:p>
          <w:p w14:paraId="4DDE5AE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$this-&gt;load-&gt;view('pks/create', $dataa);</w:t>
            </w:r>
          </w:p>
          <w:p w14:paraId="6651DEF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$this-&gt;load-&gt;view('templates/footer.php');</w:t>
            </w:r>
          </w:p>
          <w:p w14:paraId="6DE415A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else {</w:t>
            </w:r>
          </w:p>
          <w:p w14:paraId="62208D8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$rbb = $this-&gt;RBB_model;</w:t>
            </w:r>
          </w:p>
          <w:p w14:paraId="15E23B4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$data_rbb = $rbb-&gt;getById($this-&gt;input-&gt;post('kode_rbb'));</w:t>
            </w:r>
          </w:p>
          <w:p w14:paraId="2309C8D9" w14:textId="77777777" w:rsidR="008F69EF" w:rsidRPr="008F69EF" w:rsidRDefault="008F69EF" w:rsidP="008F69EF">
            <w:pPr>
              <w:rPr>
                <w:rFonts w:ascii="Consolas" w:hAnsi="Consolas"/>
                <w:sz w:val="16"/>
                <w:szCs w:val="16"/>
              </w:rPr>
            </w:pPr>
          </w:p>
          <w:p w14:paraId="496AF86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$total = $data_rbb-&gt;SISA_ANGGARAN - $this-&gt;input-&gt;post('nominal_pks');</w:t>
            </w:r>
          </w:p>
          <w:p w14:paraId="27C99EBB" w14:textId="77777777" w:rsidR="008F69EF" w:rsidRPr="008F69EF" w:rsidRDefault="008F69EF" w:rsidP="008F69EF">
            <w:pPr>
              <w:rPr>
                <w:rFonts w:ascii="Consolas" w:hAnsi="Consolas"/>
                <w:sz w:val="16"/>
                <w:szCs w:val="16"/>
              </w:rPr>
            </w:pPr>
          </w:p>
          <w:p w14:paraId="7CDB2EB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($total &gt;= 0) {</w:t>
            </w:r>
          </w:p>
          <w:p w14:paraId="7F9B366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 = [</w:t>
            </w:r>
          </w:p>
          <w:p w14:paraId="00841D2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'no_pks' =&gt; $this-&gt;input-&gt;post('no_pks'),</w:t>
            </w:r>
          </w:p>
          <w:p w14:paraId="675F89D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'kode_rbb' =&gt; $this-&gt;input-&gt;post('kode_rbb'),</w:t>
            </w:r>
          </w:p>
          <w:p w14:paraId="5737855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'jenis' =&gt; $this-&gt;input-&gt;post('jenis'),</w:t>
            </w:r>
          </w:p>
          <w:p w14:paraId="08038BE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'kode_project' =&gt; $this-&gt;input-&gt;post('kode_project'),</w:t>
            </w:r>
          </w:p>
          <w:p w14:paraId="0B1A542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'nama_project' =&gt; $this-&gt;input-&gt;post('nama_project'),</w:t>
            </w:r>
          </w:p>
          <w:p w14:paraId="0C1B9AC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'tgl_pks' =&gt; $this-&gt;input-&gt;post('tgl_pks'),</w:t>
            </w:r>
          </w:p>
          <w:p w14:paraId="1A0DEE7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'nominal_pks' =&gt; $this-&gt;input-&gt;post('nominal_pks'),</w:t>
            </w:r>
          </w:p>
          <w:p w14:paraId="2381C56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'nama_vendor' =&gt; $this-&gt;input-&gt;post('nama_vendor'),</w:t>
            </w:r>
          </w:p>
          <w:p w14:paraId="447E3A5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'sisa_anggaran' =&gt; $this-&gt;input-&gt;post('nominal_pks'),</w:t>
            </w:r>
          </w:p>
          <w:p w14:paraId="3991BBA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'input_user' =&gt; $this-&gt;input-&gt;post('nama_vendor'),</w:t>
            </w:r>
          </w:p>
          <w:p w14:paraId="26D7F20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'input_date' =&gt; date("Y-m-d h:i:s")</w:t>
            </w:r>
          </w:p>
          <w:p w14:paraId="456C7E3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6E31BF24" w14:textId="77777777" w:rsidR="008F69EF" w:rsidRPr="008F69EF" w:rsidRDefault="008F69EF" w:rsidP="008F69EF">
            <w:pPr>
              <w:rPr>
                <w:rFonts w:ascii="Consolas" w:hAnsi="Consolas"/>
                <w:sz w:val="16"/>
                <w:szCs w:val="16"/>
              </w:rPr>
            </w:pPr>
          </w:p>
          <w:p w14:paraId="057EC1C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ADD LOG</w:t>
            </w:r>
          </w:p>
          <w:p w14:paraId="6ADC2F1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$log = $this-&gt;Log_model;</w:t>
            </w:r>
          </w:p>
          <w:p w14:paraId="1C06F8E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$data_log['USER'] = $dataa['user']['NAMA'];</w:t>
            </w:r>
          </w:p>
          <w:p w14:paraId="5288238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$data_log['TABLE_NAME'] = 'pks';</w:t>
            </w:r>
          </w:p>
          <w:p w14:paraId="4BC7581E"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$data_log['KODE_DATA'] = $this-&gt;input-&gt;post('no_pks');</w:t>
            </w:r>
          </w:p>
          <w:p w14:paraId="398C569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$data_log['ACTIVITY'] = 'add';</w:t>
            </w:r>
          </w:p>
          <w:p w14:paraId="57E26A3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$log-&gt;save($data_log);</w:t>
            </w:r>
          </w:p>
          <w:p w14:paraId="2412BDBE" w14:textId="77777777" w:rsidR="008F69EF" w:rsidRPr="008F69EF" w:rsidRDefault="008F69EF" w:rsidP="008F69EF">
            <w:pPr>
              <w:rPr>
                <w:rFonts w:ascii="Consolas" w:hAnsi="Consolas"/>
                <w:sz w:val="16"/>
                <w:szCs w:val="16"/>
              </w:rPr>
            </w:pPr>
          </w:p>
          <w:p w14:paraId="7E05E71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$this-&gt;db-&gt;insert('pks', $data);</w:t>
            </w:r>
          </w:p>
          <w:p w14:paraId="437FE2C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$this-&gt;load-&gt;model("Vendor_model");</w:t>
            </w:r>
          </w:p>
          <w:p w14:paraId="1C2BE2C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$this-&gt;load-&gt;model("JProject_model");</w:t>
            </w:r>
          </w:p>
          <w:p w14:paraId="5AA6E69F" w14:textId="77777777" w:rsidR="008F69EF" w:rsidRPr="008F69EF" w:rsidRDefault="008F69EF" w:rsidP="008F69EF">
            <w:pPr>
              <w:rPr>
                <w:rFonts w:ascii="Consolas" w:hAnsi="Consolas"/>
                <w:sz w:val="16"/>
                <w:szCs w:val="16"/>
              </w:rPr>
            </w:pPr>
          </w:p>
          <w:p w14:paraId="4FEA39C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$this-&gt;Vendor_model-&gt;updateStatusAdd();</w:t>
            </w:r>
          </w:p>
          <w:p w14:paraId="67B857B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$this-&gt;JProject_model-&gt;updateStatusAdd();</w:t>
            </w:r>
          </w:p>
          <w:p w14:paraId="260A1D6A" w14:textId="77777777" w:rsidR="008F69EF" w:rsidRPr="008F69EF" w:rsidRDefault="008F69EF" w:rsidP="008F69EF">
            <w:pPr>
              <w:rPr>
                <w:rFonts w:ascii="Consolas" w:hAnsi="Consolas"/>
                <w:sz w:val="16"/>
                <w:szCs w:val="16"/>
              </w:rPr>
            </w:pPr>
          </w:p>
          <w:p w14:paraId="6D1730B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MENGURANGI SISA ANGGARAN RBB</w:t>
            </w:r>
          </w:p>
          <w:p w14:paraId="2DB5BC9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$rbb = $this-&gt;RBB_model;</w:t>
            </w:r>
          </w:p>
          <w:p w14:paraId="300FF4E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$data_rbb = $rbb-&gt;getById($this-&gt;input-&gt;post('kode_rbb'));</w:t>
            </w:r>
          </w:p>
          <w:p w14:paraId="6F32D67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$sisa = $data_rbb-&gt;SISA_ANGGARAN - $this-&gt;input-&gt;post('nominal_pks');</w:t>
            </w:r>
          </w:p>
          <w:p w14:paraId="0C59CAC7" w14:textId="77777777" w:rsidR="008F69EF" w:rsidRPr="008F69EF" w:rsidRDefault="008F69EF" w:rsidP="008F69EF">
            <w:pPr>
              <w:rPr>
                <w:rFonts w:ascii="Consolas" w:hAnsi="Consolas"/>
                <w:sz w:val="16"/>
                <w:szCs w:val="16"/>
              </w:rPr>
            </w:pPr>
          </w:p>
          <w:p w14:paraId="6BC4F56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$this-&gt;db-&gt;set('SISA_ANGGARAN', $sisa);</w:t>
            </w:r>
          </w:p>
          <w:p w14:paraId="7E076AB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$this-&gt;db-&gt;where('KODE_RBB', $this-&gt;input-&gt;post('kode_rbb'));</w:t>
            </w:r>
          </w:p>
          <w:p w14:paraId="7D953FA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$this-&gt;db-&gt;update('rbb');</w:t>
            </w:r>
          </w:p>
          <w:p w14:paraId="61B7AF6D" w14:textId="77777777" w:rsidR="008F69EF" w:rsidRPr="008F69EF" w:rsidRDefault="008F69EF" w:rsidP="008F69EF">
            <w:pPr>
              <w:rPr>
                <w:rFonts w:ascii="Consolas" w:hAnsi="Consolas"/>
                <w:sz w:val="16"/>
                <w:szCs w:val="16"/>
              </w:rPr>
            </w:pPr>
          </w:p>
          <w:p w14:paraId="5ED1C6A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ADD MUTASI</w:t>
            </w:r>
          </w:p>
          <w:p w14:paraId="30BE0D1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$data_mutasi['KODE_RBB'] = $this-&gt;input-&gt;post('kode_rbb');</w:t>
            </w:r>
          </w:p>
          <w:p w14:paraId="060A10B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$data_mutasi['NOMINAL'] = $this-&gt;input-&gt;post('nominal_pks');</w:t>
            </w:r>
          </w:p>
          <w:p w14:paraId="4B2F132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$data_mutasi['NO_PKS'] = $this-&gt;input-&gt;post('no_pks');</w:t>
            </w:r>
          </w:p>
          <w:p w14:paraId="67FE38C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$mutasi = $this-&gt;MutasiRBB_model;</w:t>
            </w:r>
          </w:p>
          <w:p w14:paraId="1ED5D97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$mutasi-&gt;save_pks($data_mutasi);</w:t>
            </w:r>
          </w:p>
          <w:p w14:paraId="0D040DD6" w14:textId="77777777" w:rsidR="008F69EF" w:rsidRPr="008F69EF" w:rsidRDefault="008F69EF" w:rsidP="008F69EF">
            <w:pPr>
              <w:rPr>
                <w:rFonts w:ascii="Consolas" w:hAnsi="Consolas"/>
                <w:sz w:val="16"/>
                <w:szCs w:val="16"/>
              </w:rPr>
            </w:pPr>
          </w:p>
          <w:p w14:paraId="6F93844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$this-&gt;session-&gt;set_flashdata('message', '&lt;div class="alert alert-success" role="alert"&gt; PKS baru berhasil dibuat.&lt;/div&gt;');</w:t>
            </w:r>
          </w:p>
          <w:p w14:paraId="0946D18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redirect('pks');</w:t>
            </w:r>
          </w:p>
          <w:p w14:paraId="7CE1800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else {</w:t>
            </w:r>
          </w:p>
          <w:p w14:paraId="71FAB2F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$this-&gt;session-&gt;set_flashdata('message', '&lt;div class="alert alert-danger" role="alert"&gt; Nominal PKS melebihi sisa anggaran RBB (' . $total . ')&lt;/div&gt;');</w:t>
            </w:r>
          </w:p>
          <w:p w14:paraId="39B1715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redirect('pks');</w:t>
            </w:r>
          </w:p>
          <w:p w14:paraId="67562A4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6FA1333E"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w:t>
            </w:r>
          </w:p>
          <w:p w14:paraId="1637D3F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else {</w:t>
            </w:r>
          </w:p>
          <w:p w14:paraId="76CBDA6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redirect('pks');</w:t>
            </w:r>
          </w:p>
          <w:p w14:paraId="0587D28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46A3743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07ADEAD3" w14:textId="77777777" w:rsidR="008F69EF" w:rsidRPr="008F69EF" w:rsidRDefault="008F69EF" w:rsidP="008F69EF">
            <w:pPr>
              <w:rPr>
                <w:rFonts w:ascii="Consolas" w:hAnsi="Consolas"/>
                <w:sz w:val="16"/>
                <w:szCs w:val="16"/>
              </w:rPr>
            </w:pPr>
          </w:p>
          <w:p w14:paraId="361664C3" w14:textId="77777777" w:rsidR="008F69EF" w:rsidRPr="008F69EF" w:rsidRDefault="008F69EF" w:rsidP="008F69EF">
            <w:pPr>
              <w:rPr>
                <w:rFonts w:ascii="Consolas" w:hAnsi="Consolas"/>
                <w:sz w:val="16"/>
                <w:szCs w:val="16"/>
              </w:rPr>
            </w:pPr>
          </w:p>
          <w:p w14:paraId="14246AF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public function edit($no_pks)</w:t>
            </w:r>
          </w:p>
          <w:p w14:paraId="5427CB8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15B7354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$title['title'] = 'Edit PKS';</w:t>
            </w:r>
          </w:p>
          <w:p w14:paraId="3083088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$data['user'] = $this-&gt;db-&gt;get_where('user', ['USERNAME' =&gt; $this-&gt;session-&gt;userdata('username')])-&gt;row_array();</w:t>
            </w:r>
          </w:p>
          <w:p w14:paraId="2DEC18C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($data['user']['ROLE'] == 'IT FINANCE') {</w:t>
            </w:r>
          </w:p>
          <w:p w14:paraId="557FB1C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$termin = $this-&gt;Termin_model;</w:t>
            </w:r>
          </w:p>
          <w:p w14:paraId="1ED3380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$data_termin = $termin-&gt;getRow($no_pks);</w:t>
            </w:r>
          </w:p>
          <w:p w14:paraId="2819CC4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($data_termin) {</w:t>
            </w:r>
          </w:p>
          <w:p w14:paraId="00BF525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($data_termin['STATUS'] == 'PAID') {</w:t>
            </w:r>
          </w:p>
          <w:p w14:paraId="46C64EBC" w14:textId="77777777" w:rsidR="008F69EF" w:rsidRPr="008F69EF" w:rsidRDefault="008F69EF" w:rsidP="008F69EF">
            <w:pPr>
              <w:rPr>
                <w:rFonts w:ascii="Consolas" w:hAnsi="Consolas"/>
                <w:sz w:val="16"/>
                <w:szCs w:val="16"/>
              </w:rPr>
            </w:pPr>
          </w:p>
          <w:p w14:paraId="40C7638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$this-&gt;session-&gt;set_flashdata('message', '&lt;div class="alert alert-danger" role="alert"&gt; PKS tidak dapat diedit karena terdapat invoice yang telah dibayar.&lt;/div&gt;');</w:t>
            </w:r>
          </w:p>
          <w:p w14:paraId="3C431B0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redirect('pks');</w:t>
            </w:r>
          </w:p>
          <w:p w14:paraId="75717AB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1D7EADA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1FD7D4D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$no_pks = str_replace('_', '/', $no_pks);</w:t>
            </w:r>
          </w:p>
          <w:p w14:paraId="360C8C9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$data['pks'] = $this-&gt;Pks_model-&gt;getById($no_pks);</w:t>
            </w:r>
          </w:p>
          <w:p w14:paraId="1A7AC3A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$data['vendor'] = $this-&gt;Vendor_model-&gt;getAll();</w:t>
            </w:r>
          </w:p>
          <w:p w14:paraId="72B0404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$data['jenis'] = $this-&gt;JProject_model-&gt;getAll();</w:t>
            </w:r>
          </w:p>
          <w:p w14:paraId="6E9F75A7" w14:textId="77777777" w:rsidR="008F69EF" w:rsidRPr="008F69EF" w:rsidRDefault="008F69EF" w:rsidP="008F69EF">
            <w:pPr>
              <w:rPr>
                <w:rFonts w:ascii="Consolas" w:hAnsi="Consolas"/>
                <w:sz w:val="16"/>
                <w:szCs w:val="16"/>
              </w:rPr>
            </w:pPr>
          </w:p>
          <w:p w14:paraId="767183F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$this-&gt;form_validation-&gt;set_rules('jenis', 'Jenis', 'required|trim');</w:t>
            </w:r>
          </w:p>
          <w:p w14:paraId="7BE0CE7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$this-&gt;form_validation-&gt;set_rules('kode_project', 'Kode_project', 'required|trim');</w:t>
            </w:r>
          </w:p>
          <w:p w14:paraId="7A5E3B9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$this-&gt;form_validation-&gt;set_rules('nama_project', 'Nama_project', 'required|trim');</w:t>
            </w:r>
          </w:p>
          <w:p w14:paraId="0C211A4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$this-&gt;form_validation-&gt;set_rules('tgl_pks', 'Tgl_pks', 'required|trim');</w:t>
            </w:r>
          </w:p>
          <w:p w14:paraId="6CF8CF9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$this-&gt;form_validation-&gt;set_rules('nama_vendor', 'Nama_vendor', 'required|trim');</w:t>
            </w:r>
          </w:p>
          <w:p w14:paraId="20415CA8" w14:textId="77777777" w:rsidR="008F69EF" w:rsidRPr="008F69EF" w:rsidRDefault="008F69EF" w:rsidP="008F69EF">
            <w:pPr>
              <w:rPr>
                <w:rFonts w:ascii="Consolas" w:hAnsi="Consolas"/>
                <w:sz w:val="16"/>
                <w:szCs w:val="16"/>
              </w:rPr>
            </w:pPr>
          </w:p>
          <w:p w14:paraId="068C4984"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if ($this-&gt;form_validation-&gt;run() == false) {</w:t>
            </w:r>
          </w:p>
          <w:p w14:paraId="4EECEE1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$this-&gt;load-&gt;view('templates/header.php', $title);</w:t>
            </w:r>
          </w:p>
          <w:p w14:paraId="72760D5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$this-&gt;load-&gt;view('templates/navbar.php', $data);</w:t>
            </w:r>
          </w:p>
          <w:p w14:paraId="35E9C20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$this-&gt;load-&gt;view('pks/edit', $data);</w:t>
            </w:r>
          </w:p>
          <w:p w14:paraId="63C56C1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$this-&gt;load-&gt;view('templates/footer.php');</w:t>
            </w:r>
          </w:p>
          <w:p w14:paraId="27CFCD1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else {</w:t>
            </w:r>
          </w:p>
          <w:p w14:paraId="69FC1AC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$jenis = $this-&gt;input-&gt;post('jenis');</w:t>
            </w:r>
          </w:p>
          <w:p w14:paraId="079B8D2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$kode_project = $this-&gt;input-&gt;post('kode_project');</w:t>
            </w:r>
          </w:p>
          <w:p w14:paraId="7582AA4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$nama_project = $this-&gt;input-&gt;post('nama_project');</w:t>
            </w:r>
          </w:p>
          <w:p w14:paraId="30CAED2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$tgl_pks = $this-&gt;input-&gt;post('tgl_pks');</w:t>
            </w:r>
          </w:p>
          <w:p w14:paraId="73F82A0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$nama_vendor = $this-&gt;input-&gt;post('nama_vendor');</w:t>
            </w:r>
          </w:p>
          <w:p w14:paraId="12727332" w14:textId="77777777" w:rsidR="008F69EF" w:rsidRPr="008F69EF" w:rsidRDefault="008F69EF" w:rsidP="008F69EF">
            <w:pPr>
              <w:rPr>
                <w:rFonts w:ascii="Consolas" w:hAnsi="Consolas"/>
                <w:sz w:val="16"/>
                <w:szCs w:val="16"/>
              </w:rPr>
            </w:pPr>
          </w:p>
          <w:p w14:paraId="4BB9EE7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$prevdata = $this-&gt;Pks_model-&gt;getById($no_pks);</w:t>
            </w:r>
          </w:p>
          <w:p w14:paraId="36FD8ED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($prevdata["NAMA_VENDOR"] != $nama_vendor) {</w:t>
            </w:r>
          </w:p>
          <w:p w14:paraId="385D988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$this-&gt;Vendor_model-&gt;updateStatusAdd();</w:t>
            </w:r>
          </w:p>
          <w:p w14:paraId="79B09B3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$this-&gt;Vendor_model-&gt;updateStatusDelEd($prevdata['NAMA_VENDOR']);</w:t>
            </w:r>
          </w:p>
          <w:p w14:paraId="073FDE6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384409A2" w14:textId="77777777" w:rsidR="008F69EF" w:rsidRPr="008F69EF" w:rsidRDefault="008F69EF" w:rsidP="008F69EF">
            <w:pPr>
              <w:rPr>
                <w:rFonts w:ascii="Consolas" w:hAnsi="Consolas"/>
                <w:sz w:val="16"/>
                <w:szCs w:val="16"/>
              </w:rPr>
            </w:pPr>
          </w:p>
          <w:p w14:paraId="25325B2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($prevdata["JENIS"] != $jenis) {</w:t>
            </w:r>
          </w:p>
          <w:p w14:paraId="17DEBB3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$this-&gt;JProject_model-&gt;updateStatusAdd();</w:t>
            </w:r>
          </w:p>
          <w:p w14:paraId="56C0BF4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$this-&gt;JProject_model-&gt;updateStatusDelEd($prevdata['JENIS']);</w:t>
            </w:r>
          </w:p>
          <w:p w14:paraId="3B76537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456CEC2C" w14:textId="77777777" w:rsidR="008F69EF" w:rsidRPr="008F69EF" w:rsidRDefault="008F69EF" w:rsidP="008F69EF">
            <w:pPr>
              <w:rPr>
                <w:rFonts w:ascii="Consolas" w:hAnsi="Consolas"/>
                <w:sz w:val="16"/>
                <w:szCs w:val="16"/>
              </w:rPr>
            </w:pPr>
          </w:p>
          <w:p w14:paraId="7EAD3C0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$this-&gt;db-&gt;set('jenis', $jenis);</w:t>
            </w:r>
          </w:p>
          <w:p w14:paraId="56E5F0C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$this-&gt;db-&gt;set('kode_project', $kode_project);</w:t>
            </w:r>
          </w:p>
          <w:p w14:paraId="4E51E5C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$this-&gt;db-&gt;set('nama_project', $nama_project);</w:t>
            </w:r>
          </w:p>
          <w:p w14:paraId="36E87F3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$this-&gt;db-&gt;set('tgl_pks', $tgl_pks);</w:t>
            </w:r>
          </w:p>
          <w:p w14:paraId="1066751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$this-&gt;db-&gt;set('nama_vendor', $nama_vendor);</w:t>
            </w:r>
          </w:p>
          <w:p w14:paraId="45A5FD9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$this-&gt;db-&gt;where('no_pks', $no_pks);</w:t>
            </w:r>
          </w:p>
          <w:p w14:paraId="0BFD8F3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$this-&gt;db-&gt;update('pks');</w:t>
            </w:r>
          </w:p>
          <w:p w14:paraId="196B641B" w14:textId="77777777" w:rsidR="008F69EF" w:rsidRPr="008F69EF" w:rsidRDefault="008F69EF" w:rsidP="008F69EF">
            <w:pPr>
              <w:rPr>
                <w:rFonts w:ascii="Consolas" w:hAnsi="Consolas"/>
                <w:sz w:val="16"/>
                <w:szCs w:val="16"/>
              </w:rPr>
            </w:pPr>
          </w:p>
          <w:p w14:paraId="47EC2BB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ADD LOG</w:t>
            </w:r>
          </w:p>
          <w:p w14:paraId="4A55BF0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$log = $this-&gt;Log_model;</w:t>
            </w:r>
          </w:p>
          <w:p w14:paraId="568E6E8C"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$data_log['USER'] = $data['user']['NAMA'];</w:t>
            </w:r>
          </w:p>
          <w:p w14:paraId="3133C62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$data_log['TABLE_NAME'] = 'pks';</w:t>
            </w:r>
          </w:p>
          <w:p w14:paraId="2A44AE9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$data_log['KODE_DATA'] = $no_pks;</w:t>
            </w:r>
          </w:p>
          <w:p w14:paraId="27EA9F1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$data_log['ACTIVITY'] = 'edit';</w:t>
            </w:r>
          </w:p>
          <w:p w14:paraId="6EE5ECB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$log-&gt;save($data_log);</w:t>
            </w:r>
          </w:p>
          <w:p w14:paraId="05B77E54" w14:textId="77777777" w:rsidR="008F69EF" w:rsidRPr="008F69EF" w:rsidRDefault="008F69EF" w:rsidP="008F69EF">
            <w:pPr>
              <w:rPr>
                <w:rFonts w:ascii="Consolas" w:hAnsi="Consolas"/>
                <w:sz w:val="16"/>
                <w:szCs w:val="16"/>
              </w:rPr>
            </w:pPr>
          </w:p>
          <w:p w14:paraId="6B761F9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$this-&gt;session-&gt;set_flashdata('message', '&lt;div class="alert alert-success" role="alert"&gt;Data berhasil diubah&lt;/div&gt;');</w:t>
            </w:r>
          </w:p>
          <w:p w14:paraId="2DA63A0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redirect('pks/index');</w:t>
            </w:r>
          </w:p>
          <w:p w14:paraId="5D0DAAB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705AE57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else {</w:t>
            </w:r>
          </w:p>
          <w:p w14:paraId="6A225F9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redirect('pks');</w:t>
            </w:r>
          </w:p>
          <w:p w14:paraId="43BA482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5C6FA6C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425E4EF3" w14:textId="77777777" w:rsidR="008F69EF" w:rsidRPr="008F69EF" w:rsidRDefault="008F69EF" w:rsidP="008F69EF">
            <w:pPr>
              <w:rPr>
                <w:rFonts w:ascii="Consolas" w:hAnsi="Consolas"/>
                <w:sz w:val="16"/>
                <w:szCs w:val="16"/>
              </w:rPr>
            </w:pPr>
          </w:p>
          <w:p w14:paraId="3707A9A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public function delete($no_pks)</w:t>
            </w:r>
          </w:p>
          <w:p w14:paraId="3C0347C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64E653C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$data['user'] = $this-&gt;db-&gt;get_where('user', ['USERNAME' =&gt; $this-&gt;session-&gt;userdata('username')])-&gt;row_array();</w:t>
            </w:r>
          </w:p>
          <w:p w14:paraId="7329882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($data['user']['ROLE'] == 'IT FINANCE') {</w:t>
            </w:r>
          </w:p>
          <w:p w14:paraId="1B59589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$termin = $this-&gt;Termin_model;</w:t>
            </w:r>
          </w:p>
          <w:p w14:paraId="4DA7C49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$no_pks = str_replace('_', '/', $no_pks);</w:t>
            </w:r>
          </w:p>
          <w:p w14:paraId="382C94E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$data_termin = $termin-&gt;getRow($no_pks);</w:t>
            </w:r>
          </w:p>
          <w:p w14:paraId="2158BABC" w14:textId="77777777" w:rsidR="008F69EF" w:rsidRPr="008F69EF" w:rsidRDefault="008F69EF" w:rsidP="008F69EF">
            <w:pPr>
              <w:rPr>
                <w:rFonts w:ascii="Consolas" w:hAnsi="Consolas"/>
                <w:sz w:val="16"/>
                <w:szCs w:val="16"/>
              </w:rPr>
            </w:pPr>
          </w:p>
          <w:p w14:paraId="640071D8" w14:textId="77777777" w:rsidR="008F69EF" w:rsidRPr="008F69EF" w:rsidRDefault="008F69EF" w:rsidP="008F69EF">
            <w:pPr>
              <w:rPr>
                <w:rFonts w:ascii="Consolas" w:hAnsi="Consolas"/>
                <w:sz w:val="16"/>
                <w:szCs w:val="16"/>
              </w:rPr>
            </w:pPr>
          </w:p>
          <w:p w14:paraId="001C6A7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($data_termin) {</w:t>
            </w:r>
          </w:p>
          <w:p w14:paraId="5D2D793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($data_termin['STATUS'] == 'UNPAID') {</w:t>
            </w:r>
          </w:p>
          <w:p w14:paraId="349074A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HAPUS TERMIN</w:t>
            </w:r>
          </w:p>
          <w:p w14:paraId="24D8C11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$hapus_termin = $termin-&gt;getAll($no_pks);</w:t>
            </w:r>
          </w:p>
          <w:p w14:paraId="2A74DB6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foreach ($hapus_termin as $row) {</w:t>
            </w:r>
          </w:p>
          <w:p w14:paraId="60112FB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$termin-&gt;delete($row-&gt;KODE_TERMIN);</w:t>
            </w:r>
          </w:p>
          <w:p w14:paraId="0E61708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4B25CE9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else {</w:t>
            </w:r>
          </w:p>
          <w:p w14:paraId="04736CDF"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$this-&gt;session-&gt;set_flashdata('message', '&lt;div class="alert alert-danger" role="alert"&gt; PKS tidak dapat dihapus karena terdapat invoice yang telah dibayar.&lt;/div&gt;');</w:t>
            </w:r>
          </w:p>
          <w:p w14:paraId="5B245DB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redirect('pks');</w:t>
            </w:r>
          </w:p>
          <w:p w14:paraId="1D2BD98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3644AB5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036D20C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$pks = $this-&gt;Pks_model;</w:t>
            </w:r>
          </w:p>
          <w:p w14:paraId="0C8EA69E" w14:textId="77777777" w:rsidR="008F69EF" w:rsidRPr="008F69EF" w:rsidRDefault="008F69EF" w:rsidP="008F69EF">
            <w:pPr>
              <w:rPr>
                <w:rFonts w:ascii="Consolas" w:hAnsi="Consolas"/>
                <w:sz w:val="16"/>
                <w:szCs w:val="16"/>
              </w:rPr>
            </w:pPr>
          </w:p>
          <w:p w14:paraId="579AC3B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TAMBAH ANGGARAN RBB</w:t>
            </w:r>
          </w:p>
          <w:p w14:paraId="6752B518"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$data_pks = $pks-&gt;getById($no_pks);</w:t>
            </w:r>
          </w:p>
          <w:p w14:paraId="6AFA385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$rbb = $this-&gt;RBB_model;</w:t>
            </w:r>
          </w:p>
          <w:p w14:paraId="1C50BE59"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$data_rbb = $rbb-&gt;getById($data_pks['KODE_RBB']);</w:t>
            </w:r>
          </w:p>
          <w:p w14:paraId="60A3144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$total = $data_rbb-&gt;SISA_ANGGARAN + $data_pks['NOMINAL_PKS'];</w:t>
            </w:r>
          </w:p>
          <w:p w14:paraId="6B4EC21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$this-&gt;db-&gt;set('SISA_ANGGARAN', $total);</w:t>
            </w:r>
          </w:p>
          <w:p w14:paraId="47799AD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$this-&gt;db-&gt;where('KODE_RBB', $data_pks['KODE_RBB']);</w:t>
            </w:r>
          </w:p>
          <w:p w14:paraId="1F360EE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$this-&gt;db-&gt;update('rbb');</w:t>
            </w:r>
          </w:p>
          <w:p w14:paraId="77E5D9B4" w14:textId="77777777" w:rsidR="008F69EF" w:rsidRPr="008F69EF" w:rsidRDefault="008F69EF" w:rsidP="008F69EF">
            <w:pPr>
              <w:rPr>
                <w:rFonts w:ascii="Consolas" w:hAnsi="Consolas"/>
                <w:sz w:val="16"/>
                <w:szCs w:val="16"/>
              </w:rPr>
            </w:pPr>
          </w:p>
          <w:p w14:paraId="47DDB3E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TAMBAH MUTASI RBB</w:t>
            </w:r>
          </w:p>
          <w:p w14:paraId="1F4C1D0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$data_mutasi['KODE_RBB'] = $data_pks['KODE_RBB'];</w:t>
            </w:r>
          </w:p>
          <w:p w14:paraId="4601990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$data_mutasi['NOMINAL'] = $data_pks['NOMINAL_PKS'];</w:t>
            </w:r>
          </w:p>
          <w:p w14:paraId="4657E646"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$data_mutasi['NO_PKS'] = $no_pks;</w:t>
            </w:r>
          </w:p>
          <w:p w14:paraId="3529F1A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$mutasi = $this-&gt;MutasiRBB_model;</w:t>
            </w:r>
          </w:p>
          <w:p w14:paraId="2527A46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$mutasi-&gt;save_pks($data_mutasi);</w:t>
            </w:r>
          </w:p>
          <w:p w14:paraId="7CDAC101" w14:textId="77777777" w:rsidR="008F69EF" w:rsidRPr="008F69EF" w:rsidRDefault="008F69EF" w:rsidP="008F69EF">
            <w:pPr>
              <w:rPr>
                <w:rFonts w:ascii="Consolas" w:hAnsi="Consolas"/>
                <w:sz w:val="16"/>
                <w:szCs w:val="16"/>
              </w:rPr>
            </w:pPr>
          </w:p>
          <w:p w14:paraId="6F2B4F67"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ADD LOG</w:t>
            </w:r>
          </w:p>
          <w:p w14:paraId="6B920EF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$log = $this-&gt;Log_model;</w:t>
            </w:r>
          </w:p>
          <w:p w14:paraId="5D55E16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$data_log['USER'] = $data['user']['NAMA'];</w:t>
            </w:r>
          </w:p>
          <w:p w14:paraId="42B49F4E"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$data_log['TABLE_NAME'] = 'pks';</w:t>
            </w:r>
          </w:p>
          <w:p w14:paraId="2650555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$data_log['KODE_DATA'] = $no_pks;</w:t>
            </w:r>
          </w:p>
          <w:p w14:paraId="72E6DAE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$data_log['ACTIVITY'] = 'delete';</w:t>
            </w:r>
          </w:p>
          <w:p w14:paraId="1D69744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$log-&gt;save($data_log);</w:t>
            </w:r>
          </w:p>
          <w:p w14:paraId="719F0BBA" w14:textId="77777777" w:rsidR="008F69EF" w:rsidRPr="008F69EF" w:rsidRDefault="008F69EF" w:rsidP="008F69EF">
            <w:pPr>
              <w:rPr>
                <w:rFonts w:ascii="Consolas" w:hAnsi="Consolas"/>
                <w:sz w:val="16"/>
                <w:szCs w:val="16"/>
              </w:rPr>
            </w:pPr>
          </w:p>
          <w:p w14:paraId="7D91DE6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$prevdata = $this-&gt;Pks_model-&gt;getById($no_pks);</w:t>
            </w:r>
          </w:p>
          <w:p w14:paraId="600DC465" w14:textId="77777777" w:rsidR="008F69EF" w:rsidRPr="008F69EF" w:rsidRDefault="008F69EF" w:rsidP="008F69EF">
            <w:pPr>
              <w:rPr>
                <w:rFonts w:ascii="Consolas" w:hAnsi="Consolas"/>
                <w:sz w:val="16"/>
                <w:szCs w:val="16"/>
              </w:rPr>
            </w:pPr>
          </w:p>
          <w:p w14:paraId="0B3452B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$this-&gt;Vendor_model-&gt;updateStatusDel($prevdata["NAMA_VENDOR"]);</w:t>
            </w:r>
          </w:p>
          <w:p w14:paraId="7155681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$this-&gt;JProject_model-&gt;updateStatusDel($prevdata["JENIS"]);</w:t>
            </w:r>
          </w:p>
          <w:p w14:paraId="7487ADCB" w14:textId="77777777" w:rsidR="008F69EF" w:rsidRPr="008F69EF" w:rsidRDefault="008F69EF" w:rsidP="008F69EF">
            <w:pPr>
              <w:rPr>
                <w:rFonts w:ascii="Consolas" w:hAnsi="Consolas"/>
                <w:sz w:val="16"/>
                <w:szCs w:val="16"/>
              </w:rPr>
            </w:pPr>
          </w:p>
          <w:p w14:paraId="14234AC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$pks-&gt;deleteData($no_pks);</w:t>
            </w:r>
          </w:p>
          <w:p w14:paraId="28F925F0" w14:textId="77777777" w:rsidR="008F69EF" w:rsidRPr="008F69EF" w:rsidRDefault="008F69EF" w:rsidP="008F69EF">
            <w:pPr>
              <w:rPr>
                <w:rFonts w:ascii="Consolas" w:hAnsi="Consolas"/>
                <w:sz w:val="16"/>
                <w:szCs w:val="16"/>
              </w:rPr>
            </w:pPr>
          </w:p>
          <w:p w14:paraId="79313A0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$this-&gt;session-&gt;set_flashdata('message', '&lt;div class="alert alert-success" role="alert"&gt; Data berhasil dihapus.&lt;/div&gt;');</w:t>
            </w:r>
          </w:p>
          <w:p w14:paraId="708B460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redirect('pks');</w:t>
            </w:r>
          </w:p>
          <w:p w14:paraId="2A0B4D2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 else {</w:t>
            </w:r>
          </w:p>
          <w:p w14:paraId="0E9B57F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redirect('pks');</w:t>
            </w:r>
          </w:p>
          <w:p w14:paraId="788B4CB0"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1309FC98"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012C020E" w14:textId="77777777" w:rsidR="008F69EF" w:rsidRPr="008F69EF" w:rsidRDefault="008F69EF" w:rsidP="008F69EF">
            <w:pPr>
              <w:rPr>
                <w:rFonts w:ascii="Consolas" w:hAnsi="Consolas"/>
                <w:sz w:val="16"/>
                <w:szCs w:val="16"/>
              </w:rPr>
            </w:pPr>
          </w:p>
          <w:p w14:paraId="1057745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public function search()</w:t>
            </w:r>
          </w:p>
          <w:p w14:paraId="0617936A" w14:textId="77777777" w:rsidR="008F69EF" w:rsidRPr="008F69EF" w:rsidRDefault="008F69EF" w:rsidP="008F69EF">
            <w:pPr>
              <w:rPr>
                <w:rFonts w:ascii="Consolas" w:hAnsi="Consolas"/>
                <w:sz w:val="16"/>
                <w:szCs w:val="16"/>
              </w:rPr>
            </w:pPr>
            <w:r w:rsidRPr="008F69EF">
              <w:rPr>
                <w:rFonts w:ascii="Consolas" w:hAnsi="Consolas"/>
                <w:sz w:val="16"/>
                <w:szCs w:val="16"/>
              </w:rPr>
              <w:lastRenderedPageBreak/>
              <w:t xml:space="preserve">    {</w:t>
            </w:r>
          </w:p>
          <w:p w14:paraId="517F0C02"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(isset($_GET['term'])) {</w:t>
            </w:r>
          </w:p>
          <w:p w14:paraId="11FC774B"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$res = $this-&gt;Pks_model-&gt;seeThisPKS($_GET['term']);</w:t>
            </w:r>
          </w:p>
          <w:p w14:paraId="1D7929DA"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if (count($res) &gt; 0) {</w:t>
            </w:r>
          </w:p>
          <w:p w14:paraId="4C474D1D"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foreach ($res as $reskey)</w:t>
            </w:r>
          </w:p>
          <w:p w14:paraId="66661EDC"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$varch[] = $reskey-&gt;NO_PKS;</w:t>
            </w:r>
          </w:p>
          <w:p w14:paraId="76BAC924"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echo json_encode($varch);</w:t>
            </w:r>
          </w:p>
          <w:p w14:paraId="76C36781"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4166C2C3"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1E4A9945" w14:textId="77777777" w:rsidR="008F69EF" w:rsidRPr="008F69EF" w:rsidRDefault="008F69EF" w:rsidP="008F69EF">
            <w:pPr>
              <w:rPr>
                <w:rFonts w:ascii="Consolas" w:hAnsi="Consolas"/>
                <w:sz w:val="16"/>
                <w:szCs w:val="16"/>
              </w:rPr>
            </w:pPr>
            <w:r w:rsidRPr="008F69EF">
              <w:rPr>
                <w:rFonts w:ascii="Consolas" w:hAnsi="Consolas"/>
                <w:sz w:val="16"/>
                <w:szCs w:val="16"/>
              </w:rPr>
              <w:t xml:space="preserve">    }</w:t>
            </w:r>
          </w:p>
          <w:p w14:paraId="2E8C4703" w14:textId="2EE6AB28" w:rsidR="00FE24B7" w:rsidRDefault="008F69EF" w:rsidP="008F69EF">
            <w:r w:rsidRPr="008F69EF">
              <w:rPr>
                <w:rFonts w:ascii="Consolas" w:hAnsi="Consolas"/>
                <w:sz w:val="16"/>
                <w:szCs w:val="16"/>
              </w:rPr>
              <w:t>}</w:t>
            </w:r>
          </w:p>
        </w:tc>
      </w:tr>
    </w:tbl>
    <w:p w14:paraId="340EEBBB" w14:textId="77777777" w:rsidR="00FE24B7" w:rsidRPr="00FE24B7" w:rsidRDefault="00FE24B7" w:rsidP="00FE24B7"/>
    <w:p w14:paraId="12E8AFE9" w14:textId="5AF885B0" w:rsidR="00A93DBF" w:rsidRDefault="00A93DBF" w:rsidP="00B9189B">
      <w:pPr>
        <w:pStyle w:val="Heading3"/>
        <w:rPr>
          <w:lang w:val="en-US"/>
        </w:rPr>
      </w:pPr>
      <w:bookmarkStart w:id="158" w:name="_Toc51503886"/>
      <w:r>
        <w:t>5.2.</w:t>
      </w:r>
      <w:r>
        <w:rPr>
          <w:lang w:val="en-US"/>
        </w:rPr>
        <w:t>8</w:t>
      </w:r>
      <w:r>
        <w:rPr>
          <w:rFonts w:ascii="Arial" w:eastAsia="Arial" w:hAnsi="Arial" w:cs="Arial"/>
        </w:rPr>
        <w:t xml:space="preserve"> </w:t>
      </w:r>
      <w:r>
        <w:t xml:space="preserve">Implementasi </w:t>
      </w:r>
      <w:r w:rsidR="00206AF7">
        <w:t>Controller</w:t>
      </w:r>
      <w:r>
        <w:t xml:space="preserve"> </w:t>
      </w:r>
      <w:r>
        <w:rPr>
          <w:lang w:val="en-US"/>
        </w:rPr>
        <w:t>RBB</w:t>
      </w:r>
      <w:bookmarkEnd w:id="158"/>
    </w:p>
    <w:p w14:paraId="5EBEE85A" w14:textId="6FC9C817" w:rsidR="00FE24B7" w:rsidRDefault="00FE24B7" w:rsidP="000B4701">
      <w:pPr>
        <w:ind w:firstLine="284"/>
        <w:jc w:val="both"/>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RBB sebagai berikut.</w:t>
      </w:r>
    </w:p>
    <w:p w14:paraId="7CA61264" w14:textId="73D216A1" w:rsidR="00A447E1" w:rsidRDefault="00BC3A47" w:rsidP="00A447E1">
      <w:pPr>
        <w:pStyle w:val="Gambar"/>
      </w:pPr>
      <w:bookmarkStart w:id="159" w:name="_Toc51173225"/>
      <w:r>
        <w:t>Kode Sumber 5.</w:t>
      </w:r>
      <w:r w:rsidR="00A447E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19</w:t>
      </w:r>
      <w:r>
        <w:rPr>
          <w:lang w:val="en-US"/>
        </w:rPr>
        <w:fldChar w:fldCharType="end"/>
      </w:r>
      <w:r w:rsidR="00A447E1">
        <w:t xml:space="preserve"> </w:t>
      </w:r>
      <w:r w:rsidR="00A447E1" w:rsidRPr="00FB0B8D">
        <w:t>Implementasi Controller RBB</w:t>
      </w:r>
      <w:bookmarkEnd w:id="159"/>
    </w:p>
    <w:tbl>
      <w:tblPr>
        <w:tblStyle w:val="TableGrid"/>
        <w:tblW w:w="0" w:type="auto"/>
        <w:tblLook w:val="04A0" w:firstRow="1" w:lastRow="0" w:firstColumn="1" w:lastColumn="0" w:noHBand="0" w:noVBand="1"/>
      </w:tblPr>
      <w:tblGrid>
        <w:gridCol w:w="5261"/>
      </w:tblGrid>
      <w:tr w:rsidR="00FE24B7" w14:paraId="274FA300" w14:textId="77777777" w:rsidTr="00FE24B7">
        <w:tc>
          <w:tcPr>
            <w:tcW w:w="5261" w:type="dxa"/>
          </w:tcPr>
          <w:p w14:paraId="2A77FDB7" w14:textId="77777777" w:rsidR="005C5E9A" w:rsidRPr="005C5E9A" w:rsidRDefault="005C5E9A" w:rsidP="005C5E9A">
            <w:pPr>
              <w:rPr>
                <w:rFonts w:ascii="Consolas" w:hAnsi="Consolas"/>
                <w:sz w:val="16"/>
                <w:szCs w:val="16"/>
              </w:rPr>
            </w:pPr>
            <w:r w:rsidRPr="005C5E9A">
              <w:rPr>
                <w:rFonts w:ascii="Consolas" w:hAnsi="Consolas"/>
                <w:sz w:val="16"/>
                <w:szCs w:val="16"/>
              </w:rPr>
              <w:t>&lt;?php</w:t>
            </w:r>
          </w:p>
          <w:p w14:paraId="584D2DF8" w14:textId="77777777" w:rsidR="005C5E9A" w:rsidRPr="005C5E9A" w:rsidRDefault="005C5E9A" w:rsidP="005C5E9A">
            <w:pPr>
              <w:rPr>
                <w:rFonts w:ascii="Consolas" w:hAnsi="Consolas"/>
                <w:sz w:val="16"/>
                <w:szCs w:val="16"/>
              </w:rPr>
            </w:pPr>
          </w:p>
          <w:p w14:paraId="23E970CA" w14:textId="77777777" w:rsidR="005C5E9A" w:rsidRPr="005C5E9A" w:rsidRDefault="005C5E9A" w:rsidP="005C5E9A">
            <w:pPr>
              <w:rPr>
                <w:rFonts w:ascii="Consolas" w:hAnsi="Consolas"/>
                <w:sz w:val="16"/>
                <w:szCs w:val="16"/>
              </w:rPr>
            </w:pPr>
            <w:r w:rsidRPr="005C5E9A">
              <w:rPr>
                <w:rFonts w:ascii="Consolas" w:hAnsi="Consolas"/>
                <w:sz w:val="16"/>
                <w:szCs w:val="16"/>
              </w:rPr>
              <w:t>defined('BASEPATH') or exit('No direct script access allowed');</w:t>
            </w:r>
          </w:p>
          <w:p w14:paraId="4D98CC39" w14:textId="77777777" w:rsidR="005C5E9A" w:rsidRPr="005C5E9A" w:rsidRDefault="005C5E9A" w:rsidP="005C5E9A">
            <w:pPr>
              <w:rPr>
                <w:rFonts w:ascii="Consolas" w:hAnsi="Consolas"/>
                <w:sz w:val="16"/>
                <w:szCs w:val="16"/>
              </w:rPr>
            </w:pPr>
          </w:p>
          <w:p w14:paraId="79DF948C" w14:textId="77777777" w:rsidR="005C5E9A" w:rsidRPr="005C5E9A" w:rsidRDefault="005C5E9A" w:rsidP="005C5E9A">
            <w:pPr>
              <w:rPr>
                <w:rFonts w:ascii="Consolas" w:hAnsi="Consolas"/>
                <w:sz w:val="16"/>
                <w:szCs w:val="16"/>
              </w:rPr>
            </w:pPr>
            <w:r w:rsidRPr="005C5E9A">
              <w:rPr>
                <w:rFonts w:ascii="Consolas" w:hAnsi="Consolas"/>
                <w:sz w:val="16"/>
                <w:szCs w:val="16"/>
              </w:rPr>
              <w:t>class RBB extends CI_Controller</w:t>
            </w:r>
          </w:p>
          <w:p w14:paraId="1152CA01" w14:textId="77777777" w:rsidR="005C5E9A" w:rsidRPr="005C5E9A" w:rsidRDefault="005C5E9A" w:rsidP="005C5E9A">
            <w:pPr>
              <w:rPr>
                <w:rFonts w:ascii="Consolas" w:hAnsi="Consolas"/>
                <w:sz w:val="16"/>
                <w:szCs w:val="16"/>
              </w:rPr>
            </w:pPr>
            <w:r w:rsidRPr="005C5E9A">
              <w:rPr>
                <w:rFonts w:ascii="Consolas" w:hAnsi="Consolas"/>
                <w:sz w:val="16"/>
                <w:szCs w:val="16"/>
              </w:rPr>
              <w:t>{</w:t>
            </w:r>
          </w:p>
          <w:p w14:paraId="301C47AE"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public function __construct()</w:t>
            </w:r>
          </w:p>
          <w:p w14:paraId="47F6A45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5C0B9E6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parent::__construct();</w:t>
            </w:r>
          </w:p>
          <w:p w14:paraId="44C8DED6" w14:textId="77777777" w:rsidR="005C5E9A" w:rsidRPr="005C5E9A" w:rsidRDefault="005C5E9A" w:rsidP="005C5E9A">
            <w:pPr>
              <w:rPr>
                <w:rFonts w:ascii="Consolas" w:hAnsi="Consolas"/>
                <w:sz w:val="16"/>
                <w:szCs w:val="16"/>
              </w:rPr>
            </w:pPr>
          </w:p>
          <w:p w14:paraId="69199686"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(!$this-&gt;session-&gt;userdata('username')) {</w:t>
            </w:r>
          </w:p>
          <w:p w14:paraId="15B08A45"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redirect('login');</w:t>
            </w:r>
          </w:p>
          <w:p w14:paraId="30B528A6"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30E528E5"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$this-&gt;load-&gt;library('pagination');</w:t>
            </w:r>
          </w:p>
          <w:p w14:paraId="625EA2B2"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$this-&gt;load-&gt;model("RBB_model");</w:t>
            </w:r>
          </w:p>
          <w:p w14:paraId="639467C5"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$this-&gt;load-&gt;model("Pks_model");</w:t>
            </w:r>
          </w:p>
          <w:p w14:paraId="4F5DD9FD"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$this-&gt;load-&gt;model("Log_model");</w:t>
            </w:r>
          </w:p>
          <w:p w14:paraId="5E80AE8D"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$this-&gt;load-&gt;library('form_validation');</w:t>
            </w:r>
          </w:p>
          <w:p w14:paraId="09B549C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0ADC99CF" w14:textId="77777777" w:rsidR="005C5E9A" w:rsidRPr="005C5E9A" w:rsidRDefault="005C5E9A" w:rsidP="005C5E9A">
            <w:pPr>
              <w:rPr>
                <w:rFonts w:ascii="Consolas" w:hAnsi="Consolas"/>
                <w:sz w:val="16"/>
                <w:szCs w:val="16"/>
              </w:rPr>
            </w:pPr>
          </w:p>
          <w:p w14:paraId="4C05625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public function index()</w:t>
            </w:r>
          </w:p>
          <w:p w14:paraId="059B13D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29546C8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$title['title'] = 'RBB';</w:t>
            </w:r>
          </w:p>
          <w:p w14:paraId="26D45FF2" w14:textId="77777777" w:rsidR="005C5E9A" w:rsidRPr="005C5E9A" w:rsidRDefault="005C5E9A" w:rsidP="005C5E9A">
            <w:pPr>
              <w:rPr>
                <w:rFonts w:ascii="Consolas" w:hAnsi="Consolas"/>
                <w:sz w:val="16"/>
                <w:szCs w:val="16"/>
              </w:rPr>
            </w:pPr>
          </w:p>
          <w:p w14:paraId="3C7185C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 Config pagination</w:t>
            </w:r>
          </w:p>
          <w:p w14:paraId="6A260C57"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$config['base_url'] = base_url('rbb/index');</w:t>
            </w:r>
          </w:p>
          <w:p w14:paraId="50B458C5" w14:textId="77777777" w:rsidR="005C5E9A" w:rsidRPr="005C5E9A" w:rsidRDefault="005C5E9A" w:rsidP="005C5E9A">
            <w:pPr>
              <w:rPr>
                <w:rFonts w:ascii="Consolas" w:hAnsi="Consolas"/>
                <w:sz w:val="16"/>
                <w:szCs w:val="16"/>
              </w:rPr>
            </w:pPr>
            <w:r w:rsidRPr="005C5E9A">
              <w:rPr>
                <w:rFonts w:ascii="Consolas" w:hAnsi="Consolas"/>
                <w:sz w:val="16"/>
                <w:szCs w:val="16"/>
              </w:rPr>
              <w:lastRenderedPageBreak/>
              <w:t xml:space="preserve">        $config['total_rows'] = $this-&gt;db-&gt;count_all('rbb');</w:t>
            </w:r>
          </w:p>
          <w:p w14:paraId="31BE5E6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$config['per_page'] = 20;</w:t>
            </w:r>
          </w:p>
          <w:p w14:paraId="6F37566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$config["uri_segment"] = 3;</w:t>
            </w:r>
          </w:p>
          <w:p w14:paraId="38FB6D5D" w14:textId="77777777" w:rsidR="005C5E9A" w:rsidRPr="005C5E9A" w:rsidRDefault="005C5E9A" w:rsidP="005C5E9A">
            <w:pPr>
              <w:rPr>
                <w:rFonts w:ascii="Consolas" w:hAnsi="Consolas"/>
                <w:sz w:val="16"/>
                <w:szCs w:val="16"/>
              </w:rPr>
            </w:pPr>
          </w:p>
          <w:p w14:paraId="209F53A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 Pagination style</w:t>
            </w:r>
          </w:p>
          <w:p w14:paraId="1B587FAA"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$config['first_link']       = 'First';</w:t>
            </w:r>
          </w:p>
          <w:p w14:paraId="2D26625E"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$config['last_link']        = 'Last';</w:t>
            </w:r>
          </w:p>
          <w:p w14:paraId="3498802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$config['next_link']        = 'Next';</w:t>
            </w:r>
          </w:p>
          <w:p w14:paraId="5979F186"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$config['prev_link']        = 'Prev';</w:t>
            </w:r>
          </w:p>
          <w:p w14:paraId="36337DD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$config['full_tag_open']    = '&lt;div class="pagging text-center"&gt;&lt;nav&gt;&lt;ul class="pagination justify-content-center"&gt;';</w:t>
            </w:r>
          </w:p>
          <w:p w14:paraId="706F8AFA"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$config['full_tag_close']   = '&lt;/ul&gt;&lt;/nav&gt;&lt;/div&gt;';</w:t>
            </w:r>
          </w:p>
          <w:p w14:paraId="02338BEA"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$config['num_tag_open']     = '&lt;li class="page-item"&gt;&lt;span class="page-link"&gt;';</w:t>
            </w:r>
          </w:p>
          <w:p w14:paraId="0E8B437D"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$config['num_tag_close']    = '&lt;/span&gt;&lt;/li&gt;';</w:t>
            </w:r>
          </w:p>
          <w:p w14:paraId="0FA8BDB9"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$config['cur_tag_open']     = '&lt;li class="page-item active"&gt;&lt;span class="page-link"&gt;';</w:t>
            </w:r>
          </w:p>
          <w:p w14:paraId="57832C3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$config['cur_tag_close']    = '&lt;span class="sr-only"&gt;(current)&lt;/span&gt;&lt;/span&gt;&lt;/li&gt;';</w:t>
            </w:r>
          </w:p>
          <w:p w14:paraId="5E44E551"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$config['next_tag_open']    = '&lt;li class="page-item"&gt;&lt;span class="page-link"&gt;';</w:t>
            </w:r>
          </w:p>
          <w:p w14:paraId="141E475E"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$config['next_tagl_close']  = '&lt;span aria-hidden="true"&gt;&amp;raquo;&lt;/span&gt;&lt;/span&gt;&lt;/li&gt;';</w:t>
            </w:r>
          </w:p>
          <w:p w14:paraId="68A4AD0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$config['prev_tag_open']    = '&lt;li class="page-item"&gt;&lt;span class="page-link"&gt;';</w:t>
            </w:r>
          </w:p>
          <w:p w14:paraId="108FA5A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$config['prev_tagl_close']  = '&lt;/span&gt;Next&lt;/li&gt;';</w:t>
            </w:r>
          </w:p>
          <w:p w14:paraId="71D236DA"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$config['first_tag_open']   = '&lt;li class="page-item"&gt;&lt;span class="page-link"&gt;';</w:t>
            </w:r>
          </w:p>
          <w:p w14:paraId="288F44D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$config['first_tagl_close'] = '&lt;/span&gt;&lt;/li&gt;';</w:t>
            </w:r>
          </w:p>
          <w:p w14:paraId="1B5047C5"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$config['last_tag_open']    = '&lt;li class="page-item"&gt;&lt;span class="page-link"&gt;';</w:t>
            </w:r>
          </w:p>
          <w:p w14:paraId="71DE005E"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$config['last_tagl_close']  = '&lt;/span&gt;&lt;/li&gt;';</w:t>
            </w:r>
          </w:p>
          <w:p w14:paraId="6CC11201" w14:textId="77777777" w:rsidR="005C5E9A" w:rsidRPr="005C5E9A" w:rsidRDefault="005C5E9A" w:rsidP="005C5E9A">
            <w:pPr>
              <w:rPr>
                <w:rFonts w:ascii="Consolas" w:hAnsi="Consolas"/>
                <w:sz w:val="16"/>
                <w:szCs w:val="16"/>
              </w:rPr>
            </w:pPr>
          </w:p>
          <w:p w14:paraId="45DC93F1"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$data['page'] = ($this-&gt;uri-&gt;segment(3)) ? $this-&gt;uri-&gt;segment(3) : 0;</w:t>
            </w:r>
          </w:p>
          <w:p w14:paraId="3A246DD3" w14:textId="77777777" w:rsidR="005C5E9A" w:rsidRPr="005C5E9A" w:rsidRDefault="005C5E9A" w:rsidP="005C5E9A">
            <w:pPr>
              <w:rPr>
                <w:rFonts w:ascii="Consolas" w:hAnsi="Consolas"/>
                <w:sz w:val="16"/>
                <w:szCs w:val="16"/>
              </w:rPr>
            </w:pPr>
          </w:p>
          <w:p w14:paraId="2296195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(!empty($this-&gt;input-&gt;post('Search'))) {</w:t>
            </w:r>
          </w:p>
          <w:p w14:paraId="7357B2DD"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$id = $this-&gt;input-&gt;post('searchById');</w:t>
            </w:r>
          </w:p>
          <w:p w14:paraId="0675BD5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$this-&gt;session-&gt;set_flashdata(array("search_rbb" =&gt; $id));</w:t>
            </w:r>
          </w:p>
          <w:p w14:paraId="6DECE88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$data['search'] = $id;</w:t>
            </w:r>
          </w:p>
          <w:p w14:paraId="34A05E0D"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$n_row = $this-&gt;RBB_model-&gt;countquery($id)[0]-&gt;n_row;</w:t>
            </w:r>
          </w:p>
          <w:p w14:paraId="0744F3C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$config['total_rows'] = $n_row;</w:t>
            </w:r>
          </w:p>
          <w:p w14:paraId="7B484DE9"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$data['page'] = 0;</w:t>
            </w:r>
          </w:p>
          <w:p w14:paraId="1FE1EE30" w14:textId="77777777" w:rsidR="005C5E9A" w:rsidRPr="005C5E9A" w:rsidRDefault="005C5E9A" w:rsidP="005C5E9A">
            <w:pPr>
              <w:rPr>
                <w:rFonts w:ascii="Consolas" w:hAnsi="Consolas"/>
                <w:sz w:val="16"/>
                <w:szCs w:val="16"/>
              </w:rPr>
            </w:pPr>
            <w:r w:rsidRPr="005C5E9A">
              <w:rPr>
                <w:rFonts w:ascii="Consolas" w:hAnsi="Consolas"/>
                <w:sz w:val="16"/>
                <w:szCs w:val="16"/>
              </w:rPr>
              <w:lastRenderedPageBreak/>
              <w:t xml:space="preserve">        } else {</w:t>
            </w:r>
          </w:p>
          <w:p w14:paraId="397B7BB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($this-&gt;session-&gt;flashdata('search_rbb') != NULL) {</w:t>
            </w:r>
          </w:p>
          <w:p w14:paraId="51469C09"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$data['search'] = $this-&gt;session-&gt;flashdata('search_rbb');</w:t>
            </w:r>
          </w:p>
          <w:p w14:paraId="1CDCDCB7"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$n_row = $this-&gt;RBB_model-&gt;countquery($data['search'])[0]-&gt;n_row;</w:t>
            </w:r>
          </w:p>
          <w:p w14:paraId="600C0AF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$config['total_rows'] = $n_row;</w:t>
            </w:r>
          </w:p>
          <w:p w14:paraId="490E295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 else {</w:t>
            </w:r>
          </w:p>
          <w:p w14:paraId="3F5570A9"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$data['search'] = '';</w:t>
            </w:r>
          </w:p>
          <w:p w14:paraId="4BCFCCC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$config['total_rows'] = $this-&gt;db-&gt;count_all('rbb');</w:t>
            </w:r>
          </w:p>
          <w:p w14:paraId="7DEEB4E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499F8D09"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08F2813E"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$choice = $config["total_rows"] / $config["per_page"];</w:t>
            </w:r>
          </w:p>
          <w:p w14:paraId="5A54DB5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$config["num_links"] = floor($choice);</w:t>
            </w:r>
          </w:p>
          <w:p w14:paraId="0470C007" w14:textId="77777777" w:rsidR="005C5E9A" w:rsidRPr="005C5E9A" w:rsidRDefault="005C5E9A" w:rsidP="005C5E9A">
            <w:pPr>
              <w:rPr>
                <w:rFonts w:ascii="Consolas" w:hAnsi="Consolas"/>
                <w:sz w:val="16"/>
                <w:szCs w:val="16"/>
              </w:rPr>
            </w:pPr>
          </w:p>
          <w:p w14:paraId="74839153"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$data['user'] = $this-&gt;db-&gt;get_where('user', ['USERNAME' =&gt; $this-&gt;session-&gt;userdata('username')])-&gt;row_array();</w:t>
            </w:r>
          </w:p>
          <w:p w14:paraId="766B139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$data['rbb'] = $this-&gt;RBB_model-&gt;getPagination($data['search'], $config["per_page"], $data['page']);</w:t>
            </w:r>
          </w:p>
          <w:p w14:paraId="04DC4E9F" w14:textId="77777777" w:rsidR="005C5E9A" w:rsidRPr="005C5E9A" w:rsidRDefault="005C5E9A" w:rsidP="005C5E9A">
            <w:pPr>
              <w:rPr>
                <w:rFonts w:ascii="Consolas" w:hAnsi="Consolas"/>
                <w:sz w:val="16"/>
                <w:szCs w:val="16"/>
              </w:rPr>
            </w:pPr>
          </w:p>
          <w:p w14:paraId="12C0E27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$this-&gt;pagination-&gt;initialize($config);</w:t>
            </w:r>
          </w:p>
          <w:p w14:paraId="0CBD75C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$data['pagination'] = $this-&gt;pagination-&gt;create_links();</w:t>
            </w:r>
          </w:p>
          <w:p w14:paraId="5B5C3F1D" w14:textId="77777777" w:rsidR="005C5E9A" w:rsidRPr="005C5E9A" w:rsidRDefault="005C5E9A" w:rsidP="005C5E9A">
            <w:pPr>
              <w:rPr>
                <w:rFonts w:ascii="Consolas" w:hAnsi="Consolas"/>
                <w:sz w:val="16"/>
                <w:szCs w:val="16"/>
              </w:rPr>
            </w:pPr>
          </w:p>
          <w:p w14:paraId="7CEE23F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$this-&gt;load-&gt;view('templates/header.php', $title);</w:t>
            </w:r>
          </w:p>
          <w:p w14:paraId="56E75C5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$this-&gt;load-&gt;view('templates/navbar.php', $data);</w:t>
            </w:r>
          </w:p>
          <w:p w14:paraId="04CDDE02"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$this-&gt;load-&gt;view("RBB/rbb", $data);</w:t>
            </w:r>
          </w:p>
          <w:p w14:paraId="68CA9DE2"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$this-&gt;load-&gt;view('templates/footer.php');</w:t>
            </w:r>
          </w:p>
          <w:p w14:paraId="4017D8E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6DE985D6" w14:textId="77777777" w:rsidR="005C5E9A" w:rsidRPr="005C5E9A" w:rsidRDefault="005C5E9A" w:rsidP="005C5E9A">
            <w:pPr>
              <w:rPr>
                <w:rFonts w:ascii="Consolas" w:hAnsi="Consolas"/>
                <w:sz w:val="16"/>
                <w:szCs w:val="16"/>
              </w:rPr>
            </w:pPr>
          </w:p>
          <w:p w14:paraId="32C0541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public function add()</w:t>
            </w:r>
          </w:p>
          <w:p w14:paraId="17678945"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7A09E066"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$title['title'] = 'Create RBB';</w:t>
            </w:r>
          </w:p>
          <w:p w14:paraId="67F29C11"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$data['user'] = $this-&gt;db-&gt;get_where('user', ['USERNAME' =&gt; $this-&gt;session-&gt;userdata('username')])-&gt;row_array();</w:t>
            </w:r>
          </w:p>
          <w:p w14:paraId="615A317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($data['user']['ROLE'] == 'IT FINANCE') {</w:t>
            </w:r>
          </w:p>
          <w:p w14:paraId="5C293EC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$data['gl'] = $this-&gt;db-&gt;get('gl')-&gt;result();</w:t>
            </w:r>
          </w:p>
          <w:p w14:paraId="355B601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$rbb = $this-&gt;RBB_model;</w:t>
            </w:r>
          </w:p>
          <w:p w14:paraId="0D824AD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$validation = $this-&gt;form_validation;</w:t>
            </w:r>
          </w:p>
          <w:p w14:paraId="5A7DF6F1"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$validation-&gt;set_rules($rbb-&gt;rules());</w:t>
            </w:r>
          </w:p>
          <w:p w14:paraId="2D77576A" w14:textId="77777777" w:rsidR="005C5E9A" w:rsidRPr="005C5E9A" w:rsidRDefault="005C5E9A" w:rsidP="005C5E9A">
            <w:pPr>
              <w:rPr>
                <w:rFonts w:ascii="Consolas" w:hAnsi="Consolas"/>
                <w:sz w:val="16"/>
                <w:szCs w:val="16"/>
              </w:rPr>
            </w:pPr>
          </w:p>
          <w:p w14:paraId="56614B82" w14:textId="77777777" w:rsidR="005C5E9A" w:rsidRPr="005C5E9A" w:rsidRDefault="005C5E9A" w:rsidP="005C5E9A">
            <w:pPr>
              <w:rPr>
                <w:rFonts w:ascii="Consolas" w:hAnsi="Consolas"/>
                <w:sz w:val="16"/>
                <w:szCs w:val="16"/>
              </w:rPr>
            </w:pPr>
            <w:r w:rsidRPr="005C5E9A">
              <w:rPr>
                <w:rFonts w:ascii="Consolas" w:hAnsi="Consolas"/>
                <w:sz w:val="16"/>
                <w:szCs w:val="16"/>
              </w:rPr>
              <w:lastRenderedPageBreak/>
              <w:t xml:space="preserve">            if ($validation-&gt;run() == TRUE) {</w:t>
            </w:r>
          </w:p>
          <w:p w14:paraId="6D9A976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$rbb-&gt;save();</w:t>
            </w:r>
          </w:p>
          <w:p w14:paraId="5EB07C07" w14:textId="77777777" w:rsidR="005C5E9A" w:rsidRPr="005C5E9A" w:rsidRDefault="005C5E9A" w:rsidP="005C5E9A">
            <w:pPr>
              <w:rPr>
                <w:rFonts w:ascii="Consolas" w:hAnsi="Consolas"/>
                <w:sz w:val="16"/>
                <w:szCs w:val="16"/>
              </w:rPr>
            </w:pPr>
          </w:p>
          <w:p w14:paraId="3392F861"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 ADD LOG</w:t>
            </w:r>
          </w:p>
          <w:p w14:paraId="284F60EE"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$log = $this-&gt;Log_model;</w:t>
            </w:r>
          </w:p>
          <w:p w14:paraId="08464D13"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$data_log['USER'] = $data['user']['NAMA'];</w:t>
            </w:r>
          </w:p>
          <w:p w14:paraId="0C0797BD"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$data_log['TABLE_NAME'] = 'rbb';</w:t>
            </w:r>
          </w:p>
          <w:p w14:paraId="1A54EC3A"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$data_log['KODE_DATA'] = $this-&gt;input-&gt;post('KODE_RBB');</w:t>
            </w:r>
          </w:p>
          <w:p w14:paraId="46F73A3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$data_log['ACTIVITY'] = 'add';</w:t>
            </w:r>
          </w:p>
          <w:p w14:paraId="1582602D"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$log-&gt;save($data_log);</w:t>
            </w:r>
          </w:p>
          <w:p w14:paraId="45B0574B" w14:textId="77777777" w:rsidR="005C5E9A" w:rsidRPr="005C5E9A" w:rsidRDefault="005C5E9A" w:rsidP="005C5E9A">
            <w:pPr>
              <w:rPr>
                <w:rFonts w:ascii="Consolas" w:hAnsi="Consolas"/>
                <w:sz w:val="16"/>
                <w:szCs w:val="16"/>
              </w:rPr>
            </w:pPr>
          </w:p>
          <w:p w14:paraId="1911B3E3"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$this-&gt;session-&gt;set_flashdata('message', '&lt;div class="alert alert-success" role="alert"&gt;Berhasil disimpan&lt;/div&gt;');</w:t>
            </w:r>
          </w:p>
          <w:p w14:paraId="572EC48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redirect('RBB');</w:t>
            </w:r>
          </w:p>
          <w:p w14:paraId="38378B86"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45F06AE5" w14:textId="77777777" w:rsidR="005C5E9A" w:rsidRPr="005C5E9A" w:rsidRDefault="005C5E9A" w:rsidP="005C5E9A">
            <w:pPr>
              <w:rPr>
                <w:rFonts w:ascii="Consolas" w:hAnsi="Consolas"/>
                <w:sz w:val="16"/>
                <w:szCs w:val="16"/>
              </w:rPr>
            </w:pPr>
          </w:p>
          <w:p w14:paraId="3341BD8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$this-&gt;load-&gt;view('templates/header.php', $title);</w:t>
            </w:r>
          </w:p>
          <w:p w14:paraId="7C10412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$this-&gt;load-&gt;view('templates/navbar.php', $data);</w:t>
            </w:r>
          </w:p>
          <w:p w14:paraId="169F501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$this-&gt;load-&gt;view("RBB/create_rbb", $data);</w:t>
            </w:r>
          </w:p>
          <w:p w14:paraId="78D0C97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$this-&gt;load-&gt;view('templates/footer.php');</w:t>
            </w:r>
          </w:p>
          <w:p w14:paraId="7CCCBF47"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 else {</w:t>
            </w:r>
          </w:p>
          <w:p w14:paraId="55D2EEB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redirect('RBB');</w:t>
            </w:r>
          </w:p>
          <w:p w14:paraId="181CE04A"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26D52963"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5AA17EC6" w14:textId="77777777" w:rsidR="005C5E9A" w:rsidRPr="005C5E9A" w:rsidRDefault="005C5E9A" w:rsidP="005C5E9A">
            <w:pPr>
              <w:rPr>
                <w:rFonts w:ascii="Consolas" w:hAnsi="Consolas"/>
                <w:sz w:val="16"/>
                <w:szCs w:val="16"/>
              </w:rPr>
            </w:pPr>
          </w:p>
          <w:p w14:paraId="00895A89"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public function edit($KODE_RBB = null)</w:t>
            </w:r>
          </w:p>
          <w:p w14:paraId="3062DCC3"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5BBBF803"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$title['title'] = 'Edit RBB';</w:t>
            </w:r>
          </w:p>
          <w:p w14:paraId="552661E5"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$data['user'] = $this-&gt;db-&gt;get_where('user', ['USERNAME' =&gt; $this-&gt;session-&gt;userdata('username')])-&gt;row_array();</w:t>
            </w:r>
          </w:p>
          <w:p w14:paraId="3C866569" w14:textId="77777777" w:rsidR="005C5E9A" w:rsidRPr="005C5E9A" w:rsidRDefault="005C5E9A" w:rsidP="005C5E9A">
            <w:pPr>
              <w:rPr>
                <w:rFonts w:ascii="Consolas" w:hAnsi="Consolas"/>
                <w:sz w:val="16"/>
                <w:szCs w:val="16"/>
              </w:rPr>
            </w:pPr>
          </w:p>
          <w:p w14:paraId="0AED311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($data['user']['ROLE'] == 'IT FINANCE') {</w:t>
            </w:r>
          </w:p>
          <w:p w14:paraId="4881A8F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(!isset($KODE_RBB)) redirect('rbb');</w:t>
            </w:r>
          </w:p>
          <w:p w14:paraId="313C8CA9" w14:textId="77777777" w:rsidR="005C5E9A" w:rsidRPr="005C5E9A" w:rsidRDefault="005C5E9A" w:rsidP="005C5E9A">
            <w:pPr>
              <w:rPr>
                <w:rFonts w:ascii="Consolas" w:hAnsi="Consolas"/>
                <w:sz w:val="16"/>
                <w:szCs w:val="16"/>
              </w:rPr>
            </w:pPr>
          </w:p>
          <w:p w14:paraId="7AED035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$rbb = $this-&gt;RBB_model;</w:t>
            </w:r>
          </w:p>
          <w:p w14:paraId="71A4FEA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$validation = $this-&gt;form_validation;</w:t>
            </w:r>
          </w:p>
          <w:p w14:paraId="61CB6BB2"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$validation-&gt;set_rules($rbb-&gt;rules2());</w:t>
            </w:r>
          </w:p>
          <w:p w14:paraId="53EF69B3" w14:textId="77777777" w:rsidR="005C5E9A" w:rsidRPr="005C5E9A" w:rsidRDefault="005C5E9A" w:rsidP="005C5E9A">
            <w:pPr>
              <w:rPr>
                <w:rFonts w:ascii="Consolas" w:hAnsi="Consolas"/>
                <w:sz w:val="16"/>
                <w:szCs w:val="16"/>
              </w:rPr>
            </w:pPr>
          </w:p>
          <w:p w14:paraId="22B6D04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($validation-&gt;run()) {</w:t>
            </w:r>
          </w:p>
          <w:p w14:paraId="5A61A609"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$rbb-&gt;update();</w:t>
            </w:r>
          </w:p>
          <w:p w14:paraId="6F2B8A79" w14:textId="77777777" w:rsidR="005C5E9A" w:rsidRPr="005C5E9A" w:rsidRDefault="005C5E9A" w:rsidP="005C5E9A">
            <w:pPr>
              <w:rPr>
                <w:rFonts w:ascii="Consolas" w:hAnsi="Consolas"/>
                <w:sz w:val="16"/>
                <w:szCs w:val="16"/>
              </w:rPr>
            </w:pPr>
          </w:p>
          <w:p w14:paraId="746C30AD"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 ADD LOG</w:t>
            </w:r>
          </w:p>
          <w:p w14:paraId="75944C43" w14:textId="77777777" w:rsidR="005C5E9A" w:rsidRPr="005C5E9A" w:rsidRDefault="005C5E9A" w:rsidP="005C5E9A">
            <w:pPr>
              <w:rPr>
                <w:rFonts w:ascii="Consolas" w:hAnsi="Consolas"/>
                <w:sz w:val="16"/>
                <w:szCs w:val="16"/>
              </w:rPr>
            </w:pPr>
            <w:r w:rsidRPr="005C5E9A">
              <w:rPr>
                <w:rFonts w:ascii="Consolas" w:hAnsi="Consolas"/>
                <w:sz w:val="16"/>
                <w:szCs w:val="16"/>
              </w:rPr>
              <w:lastRenderedPageBreak/>
              <w:t xml:space="preserve">                $log = $this-&gt;Log_model;</w:t>
            </w:r>
          </w:p>
          <w:p w14:paraId="553EAA7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$data_log['USER'] = $data['user']['NAMA'];</w:t>
            </w:r>
          </w:p>
          <w:p w14:paraId="601D6D8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$data_log['TABLE_NAME'] = 'rbb';</w:t>
            </w:r>
          </w:p>
          <w:p w14:paraId="63FF5132"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$data_log['KODE_DATA'] = $this-&gt;input-&gt;post('KODE_RBB');</w:t>
            </w:r>
          </w:p>
          <w:p w14:paraId="54DAC8C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$data_log['ACTIVITY'] = 'edit';</w:t>
            </w:r>
          </w:p>
          <w:p w14:paraId="68544291"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$log-&gt;save($data_log);</w:t>
            </w:r>
          </w:p>
          <w:p w14:paraId="038AA632" w14:textId="77777777" w:rsidR="005C5E9A" w:rsidRPr="005C5E9A" w:rsidRDefault="005C5E9A" w:rsidP="005C5E9A">
            <w:pPr>
              <w:rPr>
                <w:rFonts w:ascii="Consolas" w:hAnsi="Consolas"/>
                <w:sz w:val="16"/>
                <w:szCs w:val="16"/>
              </w:rPr>
            </w:pPr>
          </w:p>
          <w:p w14:paraId="791686C1"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$this-&gt;session-&gt;set_flashdata('success', 'Berhasil disimpan');</w:t>
            </w:r>
          </w:p>
          <w:p w14:paraId="703C9BF6"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redirect('rbb');</w:t>
            </w:r>
          </w:p>
          <w:p w14:paraId="60382453"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64D67D02"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$data["rbb"] = $rbb-&gt;getById($KODE_RBB);</w:t>
            </w:r>
          </w:p>
          <w:p w14:paraId="1386B56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$data['gl'] = $this-&gt;db-&gt;get('gl')-&gt;result();</w:t>
            </w:r>
          </w:p>
          <w:p w14:paraId="31EA1E0A" w14:textId="77777777" w:rsidR="005C5E9A" w:rsidRPr="005C5E9A" w:rsidRDefault="005C5E9A" w:rsidP="005C5E9A">
            <w:pPr>
              <w:rPr>
                <w:rFonts w:ascii="Consolas" w:hAnsi="Consolas"/>
                <w:sz w:val="16"/>
                <w:szCs w:val="16"/>
              </w:rPr>
            </w:pPr>
          </w:p>
          <w:p w14:paraId="7D8F3581"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(!$data["rbb"]) show_404();</w:t>
            </w:r>
          </w:p>
          <w:p w14:paraId="7A0487D3" w14:textId="77777777" w:rsidR="005C5E9A" w:rsidRPr="005C5E9A" w:rsidRDefault="005C5E9A" w:rsidP="005C5E9A">
            <w:pPr>
              <w:rPr>
                <w:rFonts w:ascii="Consolas" w:hAnsi="Consolas"/>
                <w:sz w:val="16"/>
                <w:szCs w:val="16"/>
              </w:rPr>
            </w:pPr>
          </w:p>
          <w:p w14:paraId="1ADBB47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$this-&gt;load-&gt;view('templates/header.php', $title);</w:t>
            </w:r>
          </w:p>
          <w:p w14:paraId="79A835F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$this-&gt;load-&gt;view('templates/navbar.php', $data);</w:t>
            </w:r>
          </w:p>
          <w:p w14:paraId="452A352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$this-&gt;load-&gt;view("RBB/edit_rbb", $data);</w:t>
            </w:r>
          </w:p>
          <w:p w14:paraId="7F468B8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$this-&gt;load-&gt;view('templates/footer.php');</w:t>
            </w:r>
          </w:p>
          <w:p w14:paraId="5064DE17"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 else {</w:t>
            </w:r>
          </w:p>
          <w:p w14:paraId="48A8FCF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redirect('RBB');</w:t>
            </w:r>
          </w:p>
          <w:p w14:paraId="15FE2737"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52333063"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10D423C7" w14:textId="77777777" w:rsidR="005C5E9A" w:rsidRPr="005C5E9A" w:rsidRDefault="005C5E9A" w:rsidP="005C5E9A">
            <w:pPr>
              <w:rPr>
                <w:rFonts w:ascii="Consolas" w:hAnsi="Consolas"/>
                <w:sz w:val="16"/>
                <w:szCs w:val="16"/>
              </w:rPr>
            </w:pPr>
          </w:p>
          <w:p w14:paraId="356D4CA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public function delete($kode_rbb)</w:t>
            </w:r>
          </w:p>
          <w:p w14:paraId="3D2287D2"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70C1655E"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$pks = $this-&gt;Pks_model;</w:t>
            </w:r>
          </w:p>
          <w:p w14:paraId="465ABE6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$data['user'] = $this-&gt;db-&gt;get_where('user', ['USERNAME' =&gt; $this-&gt;session-&gt;userdata('username')])-&gt;row_array();</w:t>
            </w:r>
          </w:p>
          <w:p w14:paraId="224888C2"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($data['user']['ROLE'] == 'IT FINANCE') {</w:t>
            </w:r>
          </w:p>
          <w:p w14:paraId="53B34B8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$data_pks = $pks-&gt;getByRBB($kode_rbb);</w:t>
            </w:r>
          </w:p>
          <w:p w14:paraId="2066283B" w14:textId="77777777" w:rsidR="005C5E9A" w:rsidRPr="005C5E9A" w:rsidRDefault="005C5E9A" w:rsidP="005C5E9A">
            <w:pPr>
              <w:rPr>
                <w:rFonts w:ascii="Consolas" w:hAnsi="Consolas"/>
                <w:sz w:val="16"/>
                <w:szCs w:val="16"/>
              </w:rPr>
            </w:pPr>
          </w:p>
          <w:p w14:paraId="0A22284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if (!$data_pks) {</w:t>
            </w:r>
          </w:p>
          <w:p w14:paraId="5B6F8175"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$rbb = $this-&gt;RBB_model;</w:t>
            </w:r>
          </w:p>
          <w:p w14:paraId="5FC64DA7" w14:textId="77777777" w:rsidR="005C5E9A" w:rsidRPr="005C5E9A" w:rsidRDefault="005C5E9A" w:rsidP="005C5E9A">
            <w:pPr>
              <w:rPr>
                <w:rFonts w:ascii="Consolas" w:hAnsi="Consolas"/>
                <w:sz w:val="16"/>
                <w:szCs w:val="16"/>
              </w:rPr>
            </w:pPr>
          </w:p>
          <w:p w14:paraId="559DEBF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 ADD LOG</w:t>
            </w:r>
          </w:p>
          <w:p w14:paraId="26714216"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$log = $this-&gt;Log_model;</w:t>
            </w:r>
          </w:p>
          <w:p w14:paraId="62010F0C"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$data_log['USER'] = $data['user']['NAMA'];</w:t>
            </w:r>
          </w:p>
          <w:p w14:paraId="5DAB1D05"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$data_log['TABLE_NAME'] = 'rbb';</w:t>
            </w:r>
          </w:p>
          <w:p w14:paraId="0885249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$data_log['KODE_DATA'] = $kode_rbb;</w:t>
            </w:r>
          </w:p>
          <w:p w14:paraId="76DA1556"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$data_log['ACTIVITY'] = 'delete';</w:t>
            </w:r>
          </w:p>
          <w:p w14:paraId="27718BF0" w14:textId="77777777" w:rsidR="005C5E9A" w:rsidRPr="005C5E9A" w:rsidRDefault="005C5E9A" w:rsidP="005C5E9A">
            <w:pPr>
              <w:rPr>
                <w:rFonts w:ascii="Consolas" w:hAnsi="Consolas"/>
                <w:sz w:val="16"/>
                <w:szCs w:val="16"/>
              </w:rPr>
            </w:pPr>
            <w:r w:rsidRPr="005C5E9A">
              <w:rPr>
                <w:rFonts w:ascii="Consolas" w:hAnsi="Consolas"/>
                <w:sz w:val="16"/>
                <w:szCs w:val="16"/>
              </w:rPr>
              <w:lastRenderedPageBreak/>
              <w:t xml:space="preserve">                $log-&gt;save($data_log);</w:t>
            </w:r>
          </w:p>
          <w:p w14:paraId="4A124E3A" w14:textId="77777777" w:rsidR="005C5E9A" w:rsidRPr="005C5E9A" w:rsidRDefault="005C5E9A" w:rsidP="005C5E9A">
            <w:pPr>
              <w:rPr>
                <w:rFonts w:ascii="Consolas" w:hAnsi="Consolas"/>
                <w:sz w:val="16"/>
                <w:szCs w:val="16"/>
              </w:rPr>
            </w:pPr>
          </w:p>
          <w:p w14:paraId="3B4FF152"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$rbb-&gt;delete($kode_rbb);</w:t>
            </w:r>
          </w:p>
          <w:p w14:paraId="04E99FFF"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$this-&gt;session-&gt;set_flashdata('message', '&lt;div class="alert alert-success" role="alert"&gt; RBB berhasil dihapus.&lt;/div&gt;');</w:t>
            </w:r>
          </w:p>
          <w:p w14:paraId="11ABBEE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 else {</w:t>
            </w:r>
          </w:p>
          <w:p w14:paraId="04C64490"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$this-&gt;session-&gt;set_flashdata('message', '&lt;div class="alert alert-danger" role="alert"&gt; RBB tidak bisa dihapus karena telah terdapat data PKS. Jika ingin menghapus, silahkan hapus data PKS terlebih dahulu&lt;/div&gt;');</w:t>
            </w:r>
          </w:p>
          <w:p w14:paraId="4540E9BB"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66538538"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2D2AB0D4"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redirect('RBB');</w:t>
            </w:r>
          </w:p>
          <w:p w14:paraId="59CE75AD" w14:textId="77777777" w:rsidR="005C5E9A" w:rsidRPr="005C5E9A" w:rsidRDefault="005C5E9A" w:rsidP="005C5E9A">
            <w:pPr>
              <w:rPr>
                <w:rFonts w:ascii="Consolas" w:hAnsi="Consolas"/>
                <w:sz w:val="16"/>
                <w:szCs w:val="16"/>
              </w:rPr>
            </w:pPr>
            <w:r w:rsidRPr="005C5E9A">
              <w:rPr>
                <w:rFonts w:ascii="Consolas" w:hAnsi="Consolas"/>
                <w:sz w:val="16"/>
                <w:szCs w:val="16"/>
              </w:rPr>
              <w:t xml:space="preserve">    }</w:t>
            </w:r>
          </w:p>
          <w:p w14:paraId="6EF42580" w14:textId="608564AF" w:rsidR="00FE24B7" w:rsidRDefault="005C5E9A" w:rsidP="005C5E9A">
            <w:r w:rsidRPr="005C5E9A">
              <w:rPr>
                <w:rFonts w:ascii="Consolas" w:hAnsi="Consolas"/>
                <w:sz w:val="16"/>
                <w:szCs w:val="16"/>
              </w:rPr>
              <w:t>}</w:t>
            </w:r>
          </w:p>
        </w:tc>
      </w:tr>
    </w:tbl>
    <w:p w14:paraId="06E6C923" w14:textId="77777777" w:rsidR="00FE24B7" w:rsidRPr="00FE24B7" w:rsidRDefault="00FE24B7" w:rsidP="00FE24B7"/>
    <w:p w14:paraId="77C3D1A4" w14:textId="525DC853" w:rsidR="00A93DBF" w:rsidRDefault="00A93DBF" w:rsidP="00B9189B">
      <w:pPr>
        <w:pStyle w:val="Heading3"/>
        <w:rPr>
          <w:lang w:val="en-US"/>
        </w:rPr>
      </w:pPr>
      <w:bookmarkStart w:id="160" w:name="_Toc51503887"/>
      <w:r>
        <w:t>5.2.</w:t>
      </w:r>
      <w:r>
        <w:rPr>
          <w:lang w:val="en-US"/>
        </w:rPr>
        <w:t>9</w:t>
      </w:r>
      <w:r>
        <w:rPr>
          <w:rFonts w:ascii="Arial" w:eastAsia="Arial" w:hAnsi="Arial" w:cs="Arial"/>
        </w:rPr>
        <w:t xml:space="preserve"> </w:t>
      </w:r>
      <w:r>
        <w:t xml:space="preserve">Implementasi </w:t>
      </w:r>
      <w:r w:rsidR="00206AF7">
        <w:t>Controller</w:t>
      </w:r>
      <w:r>
        <w:t xml:space="preserve"> </w:t>
      </w:r>
      <w:r>
        <w:rPr>
          <w:lang w:val="en-US"/>
        </w:rPr>
        <w:t>Termin</w:t>
      </w:r>
      <w:bookmarkEnd w:id="160"/>
    </w:p>
    <w:p w14:paraId="73E755E5" w14:textId="56F7F29F" w:rsidR="00FE24B7" w:rsidRDefault="00FE24B7" w:rsidP="000B4701">
      <w:pPr>
        <w:ind w:firstLine="284"/>
        <w:jc w:val="both"/>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termin sebagai berikut.</w:t>
      </w:r>
    </w:p>
    <w:p w14:paraId="24776BEC" w14:textId="4ED8C1B6" w:rsidR="00A447E1" w:rsidRDefault="00BC3A47" w:rsidP="00A447E1">
      <w:pPr>
        <w:pStyle w:val="Gambar"/>
      </w:pPr>
      <w:bookmarkStart w:id="161" w:name="_Toc51173226"/>
      <w:r>
        <w:t>Kode Sumber 5.</w:t>
      </w:r>
      <w:r w:rsidR="00A447E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20</w:t>
      </w:r>
      <w:r>
        <w:rPr>
          <w:lang w:val="en-US"/>
        </w:rPr>
        <w:fldChar w:fldCharType="end"/>
      </w:r>
      <w:r w:rsidR="00A447E1">
        <w:t xml:space="preserve"> </w:t>
      </w:r>
      <w:r w:rsidR="00A447E1" w:rsidRPr="00956CB0">
        <w:t>Implementasi Controller Termin</w:t>
      </w:r>
      <w:bookmarkEnd w:id="161"/>
    </w:p>
    <w:tbl>
      <w:tblPr>
        <w:tblStyle w:val="TableGrid"/>
        <w:tblW w:w="0" w:type="auto"/>
        <w:tblLook w:val="04A0" w:firstRow="1" w:lastRow="0" w:firstColumn="1" w:lastColumn="0" w:noHBand="0" w:noVBand="1"/>
      </w:tblPr>
      <w:tblGrid>
        <w:gridCol w:w="5261"/>
      </w:tblGrid>
      <w:tr w:rsidR="00FE24B7" w14:paraId="17FEA50C" w14:textId="77777777" w:rsidTr="00FE24B7">
        <w:tc>
          <w:tcPr>
            <w:tcW w:w="5261" w:type="dxa"/>
          </w:tcPr>
          <w:p w14:paraId="711FBAB4" w14:textId="77777777" w:rsidR="00A371FB" w:rsidRPr="00A371FB" w:rsidRDefault="00A371FB" w:rsidP="00A371FB">
            <w:pPr>
              <w:rPr>
                <w:rFonts w:ascii="Consolas" w:hAnsi="Consolas"/>
                <w:sz w:val="16"/>
                <w:szCs w:val="16"/>
              </w:rPr>
            </w:pPr>
            <w:r w:rsidRPr="00A371FB">
              <w:rPr>
                <w:rFonts w:ascii="Consolas" w:hAnsi="Consolas"/>
                <w:sz w:val="16"/>
                <w:szCs w:val="16"/>
              </w:rPr>
              <w:t>&lt;?php</w:t>
            </w:r>
          </w:p>
          <w:p w14:paraId="694A8C0A" w14:textId="77777777" w:rsidR="00A371FB" w:rsidRPr="00A371FB" w:rsidRDefault="00A371FB" w:rsidP="00A371FB">
            <w:pPr>
              <w:rPr>
                <w:rFonts w:ascii="Consolas" w:hAnsi="Consolas"/>
                <w:sz w:val="16"/>
                <w:szCs w:val="16"/>
              </w:rPr>
            </w:pPr>
          </w:p>
          <w:p w14:paraId="6BEB5730" w14:textId="77777777" w:rsidR="00A371FB" w:rsidRPr="00A371FB" w:rsidRDefault="00A371FB" w:rsidP="00A371FB">
            <w:pPr>
              <w:rPr>
                <w:rFonts w:ascii="Consolas" w:hAnsi="Consolas"/>
                <w:sz w:val="16"/>
                <w:szCs w:val="16"/>
              </w:rPr>
            </w:pPr>
            <w:r w:rsidRPr="00A371FB">
              <w:rPr>
                <w:rFonts w:ascii="Consolas" w:hAnsi="Consolas"/>
                <w:sz w:val="16"/>
                <w:szCs w:val="16"/>
              </w:rPr>
              <w:t>defined('BASEPATH') or exit('No direct script access allowed');</w:t>
            </w:r>
          </w:p>
          <w:p w14:paraId="3E7CBA6F" w14:textId="77777777" w:rsidR="00A371FB" w:rsidRPr="00A371FB" w:rsidRDefault="00A371FB" w:rsidP="00A371FB">
            <w:pPr>
              <w:rPr>
                <w:rFonts w:ascii="Consolas" w:hAnsi="Consolas"/>
                <w:sz w:val="16"/>
                <w:szCs w:val="16"/>
              </w:rPr>
            </w:pPr>
          </w:p>
          <w:p w14:paraId="520900AD" w14:textId="77777777" w:rsidR="00A371FB" w:rsidRPr="00A371FB" w:rsidRDefault="00A371FB" w:rsidP="00A371FB">
            <w:pPr>
              <w:rPr>
                <w:rFonts w:ascii="Consolas" w:hAnsi="Consolas"/>
                <w:sz w:val="16"/>
                <w:szCs w:val="16"/>
              </w:rPr>
            </w:pPr>
            <w:r w:rsidRPr="00A371FB">
              <w:rPr>
                <w:rFonts w:ascii="Consolas" w:hAnsi="Consolas"/>
                <w:sz w:val="16"/>
                <w:szCs w:val="16"/>
              </w:rPr>
              <w:t>class Termin extends CI_Controller</w:t>
            </w:r>
          </w:p>
          <w:p w14:paraId="3E6BCA35" w14:textId="77777777" w:rsidR="00A371FB" w:rsidRPr="00A371FB" w:rsidRDefault="00A371FB" w:rsidP="00A371FB">
            <w:pPr>
              <w:rPr>
                <w:rFonts w:ascii="Consolas" w:hAnsi="Consolas"/>
                <w:sz w:val="16"/>
                <w:szCs w:val="16"/>
              </w:rPr>
            </w:pPr>
            <w:r w:rsidRPr="00A371FB">
              <w:rPr>
                <w:rFonts w:ascii="Consolas" w:hAnsi="Consolas"/>
                <w:sz w:val="16"/>
                <w:szCs w:val="16"/>
              </w:rPr>
              <w:t>{</w:t>
            </w:r>
          </w:p>
          <w:p w14:paraId="4839398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public function __construct()</w:t>
            </w:r>
          </w:p>
          <w:p w14:paraId="5660EDE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5F94569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parent::__construct();</w:t>
            </w:r>
          </w:p>
          <w:p w14:paraId="58C9DEBA" w14:textId="77777777" w:rsidR="00A371FB" w:rsidRPr="00A371FB" w:rsidRDefault="00A371FB" w:rsidP="00A371FB">
            <w:pPr>
              <w:rPr>
                <w:rFonts w:ascii="Consolas" w:hAnsi="Consolas"/>
                <w:sz w:val="16"/>
                <w:szCs w:val="16"/>
              </w:rPr>
            </w:pPr>
          </w:p>
          <w:p w14:paraId="53726E8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(!$this-&gt;session-&gt;userdata('username')) {</w:t>
            </w:r>
          </w:p>
          <w:p w14:paraId="6807B6B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redirect('login');</w:t>
            </w:r>
          </w:p>
          <w:p w14:paraId="0AF8893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7BB5699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$this-&gt;load-&gt;library('pagination');</w:t>
            </w:r>
          </w:p>
          <w:p w14:paraId="79A162F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$this-&gt;load-&gt;model("Termin_model");</w:t>
            </w:r>
          </w:p>
          <w:p w14:paraId="3F5E306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$this-&gt;load-&gt;model("Pks_model");</w:t>
            </w:r>
          </w:p>
          <w:p w14:paraId="1B7328A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$this-&gt;load-&gt;model("Log_model");</w:t>
            </w:r>
          </w:p>
          <w:p w14:paraId="2BEB244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$this-&gt;load-&gt;library('form_validation');</w:t>
            </w:r>
          </w:p>
          <w:p w14:paraId="76DA6AB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343CC28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public function index()</w:t>
            </w:r>
          </w:p>
          <w:p w14:paraId="1A006D9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1D78456B" w14:textId="77777777" w:rsidR="00A371FB" w:rsidRPr="00A371FB" w:rsidRDefault="00A371FB" w:rsidP="00A371FB">
            <w:pPr>
              <w:rPr>
                <w:rFonts w:ascii="Consolas" w:hAnsi="Consolas"/>
                <w:sz w:val="16"/>
                <w:szCs w:val="16"/>
              </w:rPr>
            </w:pPr>
            <w:r w:rsidRPr="00A371FB">
              <w:rPr>
                <w:rFonts w:ascii="Consolas" w:hAnsi="Consolas"/>
                <w:sz w:val="16"/>
                <w:szCs w:val="16"/>
              </w:rPr>
              <w:lastRenderedPageBreak/>
              <w:t xml:space="preserve">        $title['title'] = 'Termin';</w:t>
            </w:r>
          </w:p>
          <w:p w14:paraId="2A0BE95F" w14:textId="77777777" w:rsidR="00A371FB" w:rsidRPr="00A371FB" w:rsidRDefault="00A371FB" w:rsidP="00A371FB">
            <w:pPr>
              <w:rPr>
                <w:rFonts w:ascii="Consolas" w:hAnsi="Consolas"/>
                <w:sz w:val="16"/>
                <w:szCs w:val="16"/>
              </w:rPr>
            </w:pPr>
          </w:p>
          <w:p w14:paraId="2604B0A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$config['base_url'] = base_url('termin/index');</w:t>
            </w:r>
          </w:p>
          <w:p w14:paraId="1CF92FD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$config['per_page'] = 20;</w:t>
            </w:r>
          </w:p>
          <w:p w14:paraId="1EADF22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$config["uri_segment"] = 0;</w:t>
            </w:r>
          </w:p>
          <w:p w14:paraId="1230675E" w14:textId="77777777" w:rsidR="00A371FB" w:rsidRPr="00A371FB" w:rsidRDefault="00A371FB" w:rsidP="00A371FB">
            <w:pPr>
              <w:rPr>
                <w:rFonts w:ascii="Consolas" w:hAnsi="Consolas"/>
                <w:sz w:val="16"/>
                <w:szCs w:val="16"/>
              </w:rPr>
            </w:pPr>
          </w:p>
          <w:p w14:paraId="65FA2B6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Pagination style</w:t>
            </w:r>
          </w:p>
          <w:p w14:paraId="49601FB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$config['first_link']       = 'First';</w:t>
            </w:r>
          </w:p>
          <w:p w14:paraId="07AD1DF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$config['last_link']        = 'Last';</w:t>
            </w:r>
          </w:p>
          <w:p w14:paraId="1762B9C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$config['next_link']        = 'Next';</w:t>
            </w:r>
          </w:p>
          <w:p w14:paraId="417E2AF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$config['prev_link']        = 'Prev';</w:t>
            </w:r>
          </w:p>
          <w:p w14:paraId="204207A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$config['full_tag_open']    = '&lt;div class="pagging text-center"&gt;&lt;nav&gt;&lt;ul class="pagination justify-content-center"&gt;';</w:t>
            </w:r>
          </w:p>
          <w:p w14:paraId="202BD8E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$config['full_tag_close']   = '&lt;/ul&gt;&lt;/nav&gt;&lt;/div&gt;';</w:t>
            </w:r>
          </w:p>
          <w:p w14:paraId="4D2BC8F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$config['num_tag_open']     = '&lt;li class="page-item"&gt;&lt;span class="page-link"&gt;';</w:t>
            </w:r>
          </w:p>
          <w:p w14:paraId="23CA73E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$config['num_tag_close']    = '&lt;/span&gt;&lt;/li&gt;';</w:t>
            </w:r>
          </w:p>
          <w:p w14:paraId="28CDC85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$config['cur_tag_open']     = '&lt;li class="page-item active"&gt;&lt;span class="page-link"&gt;';</w:t>
            </w:r>
          </w:p>
          <w:p w14:paraId="798AFCB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$config['cur_tag_close']    = '&lt;span class="sr-only"&gt;(current)&lt;/span&gt;&lt;/span&gt;&lt;/li&gt;';</w:t>
            </w:r>
          </w:p>
          <w:p w14:paraId="640D7C7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$config['next_tag_open']    = '&lt;li class="page-item"&gt;&lt;span class="page-link"&gt;';</w:t>
            </w:r>
          </w:p>
          <w:p w14:paraId="746C39B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$config['next_tagl_close']  = '&lt;span aria-hidden="true"&gt;&amp;raquo;&lt;/span&gt;&lt;/span&gt;&lt;/li&gt;';</w:t>
            </w:r>
          </w:p>
          <w:p w14:paraId="76F0126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$config['prev_tag_open']    = '&lt;li class="page-item"&gt;&lt;span class="page-link"&gt;';</w:t>
            </w:r>
          </w:p>
          <w:p w14:paraId="72FFC8B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$config['prev_tagl_close']  = '&lt;/span&gt;Next&lt;/li&gt;';</w:t>
            </w:r>
          </w:p>
          <w:p w14:paraId="59C4350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$config['first_tag_open']   = '&lt;li class="page-item"&gt;&lt;span class="page-link"&gt;';</w:t>
            </w:r>
          </w:p>
          <w:p w14:paraId="5734177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$config['first_tagl_close'] = '&lt;/span&gt;&lt;/li&gt;';</w:t>
            </w:r>
          </w:p>
          <w:p w14:paraId="04748DE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$config['last_tag_open']    = '&lt;li class="page-item"&gt;&lt;span class="page-link"&gt;';</w:t>
            </w:r>
          </w:p>
          <w:p w14:paraId="06751C8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$config['last_tagl_close']  = '&lt;/span&gt;&lt;/li&gt;';</w:t>
            </w:r>
          </w:p>
          <w:p w14:paraId="55D35A2D" w14:textId="77777777" w:rsidR="00A371FB" w:rsidRPr="00A371FB" w:rsidRDefault="00A371FB" w:rsidP="00A371FB">
            <w:pPr>
              <w:rPr>
                <w:rFonts w:ascii="Consolas" w:hAnsi="Consolas"/>
                <w:sz w:val="16"/>
                <w:szCs w:val="16"/>
              </w:rPr>
            </w:pPr>
          </w:p>
          <w:p w14:paraId="28375DF8" w14:textId="77777777" w:rsidR="00A371FB" w:rsidRPr="00A371FB" w:rsidRDefault="00A371FB" w:rsidP="00A371FB">
            <w:pPr>
              <w:rPr>
                <w:rFonts w:ascii="Consolas" w:hAnsi="Consolas"/>
                <w:sz w:val="16"/>
                <w:szCs w:val="16"/>
              </w:rPr>
            </w:pPr>
          </w:p>
          <w:p w14:paraId="6F1CC2F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$data['page'] = ($this-&gt;uri-&gt;segment(3)) ? $this-&gt;uri-&gt;segment(3) : 0;</w:t>
            </w:r>
          </w:p>
          <w:p w14:paraId="3D706FB2" w14:textId="77777777" w:rsidR="00A371FB" w:rsidRPr="00A371FB" w:rsidRDefault="00A371FB" w:rsidP="00A371FB">
            <w:pPr>
              <w:rPr>
                <w:rFonts w:ascii="Consolas" w:hAnsi="Consolas"/>
                <w:sz w:val="16"/>
                <w:szCs w:val="16"/>
              </w:rPr>
            </w:pPr>
          </w:p>
          <w:p w14:paraId="1D79E42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(!empty($this-&gt;input-&gt;post('Search'))) {</w:t>
            </w:r>
          </w:p>
          <w:p w14:paraId="6832292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$id = $this-&gt;input-&gt;post('searchById');</w:t>
            </w:r>
          </w:p>
          <w:p w14:paraId="67624CA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$this-&gt;session-&gt;set_flashdata(array("search_termin" =&gt; $id));</w:t>
            </w:r>
          </w:p>
          <w:p w14:paraId="4122BFE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$data['search'] = $id;</w:t>
            </w:r>
          </w:p>
          <w:p w14:paraId="6D293E6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$n_row = $this-&gt;Termin_model-&gt;countquery($id)[0]-&gt;n_row;</w:t>
            </w:r>
          </w:p>
          <w:p w14:paraId="624C2A25" w14:textId="77777777" w:rsidR="00A371FB" w:rsidRPr="00A371FB" w:rsidRDefault="00A371FB" w:rsidP="00A371FB">
            <w:pPr>
              <w:rPr>
                <w:rFonts w:ascii="Consolas" w:hAnsi="Consolas"/>
                <w:sz w:val="16"/>
                <w:szCs w:val="16"/>
              </w:rPr>
            </w:pPr>
            <w:r w:rsidRPr="00A371FB">
              <w:rPr>
                <w:rFonts w:ascii="Consolas" w:hAnsi="Consolas"/>
                <w:sz w:val="16"/>
                <w:szCs w:val="16"/>
              </w:rPr>
              <w:lastRenderedPageBreak/>
              <w:t xml:space="preserve">            $config['total_rows'] = $n_row;</w:t>
            </w:r>
          </w:p>
          <w:p w14:paraId="1EF9ABC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$data['page'] = 0;</w:t>
            </w:r>
          </w:p>
          <w:p w14:paraId="6B3FBF1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0791DDD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($this-&gt;session-&gt;userdata('search_termin') != NULL) {</w:t>
            </w:r>
          </w:p>
          <w:p w14:paraId="01F88C4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$data['search'] = $this-&gt;session-&gt;flashdata('search_termin');</w:t>
            </w:r>
          </w:p>
          <w:p w14:paraId="3729327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$n_row = $this-&gt;Termin_model-&gt;countquery($data['search'])[0]-&gt;n_row;</w:t>
            </w:r>
          </w:p>
          <w:p w14:paraId="4282CAF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$config['total_rows'] = $n_row;</w:t>
            </w:r>
          </w:p>
          <w:p w14:paraId="2EB04EC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3CC9F55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$data['search'] = '';</w:t>
            </w:r>
          </w:p>
          <w:p w14:paraId="2AD6D3E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$config['total_rows'] = $this-&gt;db-&gt;count_all('termin_pks');</w:t>
            </w:r>
          </w:p>
          <w:p w14:paraId="0E8C9DC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438D0EF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158309D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$choice = $config["total_rows"] / $config["per_page"];</w:t>
            </w:r>
          </w:p>
          <w:p w14:paraId="5F1E6D1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$config["num_links"] = floor($choice);</w:t>
            </w:r>
          </w:p>
          <w:p w14:paraId="2D4B7388" w14:textId="77777777" w:rsidR="00A371FB" w:rsidRPr="00A371FB" w:rsidRDefault="00A371FB" w:rsidP="00A371FB">
            <w:pPr>
              <w:rPr>
                <w:rFonts w:ascii="Consolas" w:hAnsi="Consolas"/>
                <w:sz w:val="16"/>
                <w:szCs w:val="16"/>
              </w:rPr>
            </w:pPr>
          </w:p>
          <w:p w14:paraId="429BE50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$data['user'] = $this-&gt;db-&gt;get_where('user', ['USERNAME' =&gt; $this-&gt;session-&gt;userdata('username')])-&gt;row_array();</w:t>
            </w:r>
          </w:p>
          <w:p w14:paraId="71ADEEF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$data['termin'] = $this-&gt;Termin_model-&gt;getPagination($data['search'], $config["per_page"], $data['page']);</w:t>
            </w:r>
          </w:p>
          <w:p w14:paraId="38B681FB" w14:textId="77777777" w:rsidR="00A371FB" w:rsidRPr="00A371FB" w:rsidRDefault="00A371FB" w:rsidP="00A371FB">
            <w:pPr>
              <w:rPr>
                <w:rFonts w:ascii="Consolas" w:hAnsi="Consolas"/>
                <w:sz w:val="16"/>
                <w:szCs w:val="16"/>
              </w:rPr>
            </w:pPr>
          </w:p>
          <w:p w14:paraId="4CA54FD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$this-&gt;pagination-&gt;initialize($config);</w:t>
            </w:r>
          </w:p>
          <w:p w14:paraId="7CF4431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$data['pagination'] = $this-&gt;pagination-&gt;create_links();</w:t>
            </w:r>
          </w:p>
          <w:p w14:paraId="41BEC9B5" w14:textId="77777777" w:rsidR="00A371FB" w:rsidRPr="00A371FB" w:rsidRDefault="00A371FB" w:rsidP="00A371FB">
            <w:pPr>
              <w:rPr>
                <w:rFonts w:ascii="Consolas" w:hAnsi="Consolas"/>
                <w:sz w:val="16"/>
                <w:szCs w:val="16"/>
              </w:rPr>
            </w:pPr>
          </w:p>
          <w:p w14:paraId="4F4D047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$this-&gt;load-&gt;view('templates/header.php', $title);</w:t>
            </w:r>
          </w:p>
          <w:p w14:paraId="58B014C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$this-&gt;load-&gt;view('templates/navbar.php', $data);</w:t>
            </w:r>
          </w:p>
          <w:p w14:paraId="761AEDB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$this-&gt;load-&gt;view("Termin/termin", $data);</w:t>
            </w:r>
          </w:p>
          <w:p w14:paraId="021D646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$this-&gt;load-&gt;view('templates/footer.php');</w:t>
            </w:r>
          </w:p>
          <w:p w14:paraId="3CA0EFB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05196A2C" w14:textId="77777777" w:rsidR="00A371FB" w:rsidRPr="00A371FB" w:rsidRDefault="00A371FB" w:rsidP="00A371FB">
            <w:pPr>
              <w:rPr>
                <w:rFonts w:ascii="Consolas" w:hAnsi="Consolas"/>
                <w:sz w:val="16"/>
                <w:szCs w:val="16"/>
              </w:rPr>
            </w:pPr>
          </w:p>
          <w:p w14:paraId="3B0ADBE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public function addMore($no_pks, $termin)</w:t>
            </w:r>
          </w:p>
          <w:p w14:paraId="2AA3C09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671FD16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$no_pks = str_replace('_', '/', $no_pks);</w:t>
            </w:r>
          </w:p>
          <w:p w14:paraId="4AB1E60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$title['title'] = 'Create Termin';</w:t>
            </w:r>
          </w:p>
          <w:p w14:paraId="25D2E44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$data['user'] = $this-&gt;db-&gt;get_where('user', ['USERNAME' =&gt; $this-&gt;session-&gt;userdata('username')])-&gt;row_array();</w:t>
            </w:r>
          </w:p>
          <w:p w14:paraId="268B443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($data['user']['ROLE'] == 'IT FINANCE') {</w:t>
            </w:r>
          </w:p>
          <w:p w14:paraId="47C3D69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$data['termin'] = $this-&gt;Termin_model;</w:t>
            </w:r>
          </w:p>
          <w:p w14:paraId="3F0BD03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$validation = $this-&gt;form_validation;</w:t>
            </w:r>
          </w:p>
          <w:p w14:paraId="4340CA9E" w14:textId="77777777" w:rsidR="00A371FB" w:rsidRPr="00A371FB" w:rsidRDefault="00A371FB" w:rsidP="00A371FB">
            <w:pPr>
              <w:rPr>
                <w:rFonts w:ascii="Consolas" w:hAnsi="Consolas"/>
                <w:sz w:val="16"/>
                <w:szCs w:val="16"/>
              </w:rPr>
            </w:pPr>
            <w:r w:rsidRPr="00A371FB">
              <w:rPr>
                <w:rFonts w:ascii="Consolas" w:hAnsi="Consolas"/>
                <w:sz w:val="16"/>
                <w:szCs w:val="16"/>
              </w:rPr>
              <w:lastRenderedPageBreak/>
              <w:t xml:space="preserve">            $validation-&gt;set_rules($data['termin']-&gt;rules());</w:t>
            </w:r>
          </w:p>
          <w:p w14:paraId="27A9DF0D" w14:textId="77777777" w:rsidR="00A371FB" w:rsidRPr="00A371FB" w:rsidRDefault="00A371FB" w:rsidP="00A371FB">
            <w:pPr>
              <w:rPr>
                <w:rFonts w:ascii="Consolas" w:hAnsi="Consolas"/>
                <w:sz w:val="16"/>
                <w:szCs w:val="16"/>
              </w:rPr>
            </w:pPr>
          </w:p>
          <w:p w14:paraId="3ADEAC6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$data['no_pks'] = $no_pks;</w:t>
            </w:r>
          </w:p>
          <w:p w14:paraId="0B8975A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$data['termin_ke'] = $termin;</w:t>
            </w:r>
          </w:p>
          <w:p w14:paraId="3372D63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$data['gl'] = $this-&gt;db-&gt;get('gl')-&gt;result();</w:t>
            </w:r>
          </w:p>
          <w:p w14:paraId="5790DA50" w14:textId="77777777" w:rsidR="00A371FB" w:rsidRPr="00A371FB" w:rsidRDefault="00A371FB" w:rsidP="00A371FB">
            <w:pPr>
              <w:rPr>
                <w:rFonts w:ascii="Consolas" w:hAnsi="Consolas"/>
                <w:sz w:val="16"/>
                <w:szCs w:val="16"/>
              </w:rPr>
            </w:pPr>
          </w:p>
          <w:p w14:paraId="6B14233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($this-&gt;Termin_model-&gt;countTermin($no_pks) == 15) {</w:t>
            </w:r>
          </w:p>
          <w:p w14:paraId="7E974A3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$no_pks = str_replace('/', '_', $no_pks);</w:t>
            </w:r>
          </w:p>
          <w:p w14:paraId="0D0644F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alert-danger" role="alert"&gt; Jumlah termin tidak bisa melebihin 15 termin&lt;/div&gt;');</w:t>
            </w:r>
          </w:p>
          <w:p w14:paraId="448FB73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redirect('Termin/Termin_pks/' . $no_pks);</w:t>
            </w:r>
          </w:p>
          <w:p w14:paraId="5875189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1F3C4D1E" w14:textId="77777777" w:rsidR="00A371FB" w:rsidRPr="00A371FB" w:rsidRDefault="00A371FB" w:rsidP="00A371FB">
            <w:pPr>
              <w:rPr>
                <w:rFonts w:ascii="Consolas" w:hAnsi="Consolas"/>
                <w:sz w:val="16"/>
                <w:szCs w:val="16"/>
              </w:rPr>
            </w:pPr>
          </w:p>
          <w:p w14:paraId="6767349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($validation-&gt;run() == FALSE) {</w:t>
            </w:r>
          </w:p>
          <w:p w14:paraId="7D5963A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$this-&gt;load-&gt;view('templates/header.php', $title);</w:t>
            </w:r>
          </w:p>
          <w:p w14:paraId="69505BC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$this-&gt;load-&gt;view('templates/navbar.php', $data);</w:t>
            </w:r>
          </w:p>
          <w:p w14:paraId="4ADE9D6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$this-&gt;load-&gt;view("Termin/add_termin_pks", $data);</w:t>
            </w:r>
          </w:p>
          <w:p w14:paraId="5949D27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$this-&gt;load-&gt;view('templates/footer.php');</w:t>
            </w:r>
          </w:p>
          <w:p w14:paraId="001BC26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43FC979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$pks = $this-&gt;Pks_model;</w:t>
            </w:r>
          </w:p>
          <w:p w14:paraId="4C5171D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$data_PKS = $pks-&gt;getById($data['no_pks']);</w:t>
            </w:r>
          </w:p>
          <w:p w14:paraId="6B88835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$nominal_total = $this-&gt;Termin_model-&gt;getRemainingBudget($data['no_pks']);</w:t>
            </w:r>
          </w:p>
          <w:p w14:paraId="6F22A831" w14:textId="77777777" w:rsidR="00A371FB" w:rsidRPr="00A371FB" w:rsidRDefault="00A371FB" w:rsidP="00A371FB">
            <w:pPr>
              <w:rPr>
                <w:rFonts w:ascii="Consolas" w:hAnsi="Consolas"/>
                <w:sz w:val="16"/>
                <w:szCs w:val="16"/>
              </w:rPr>
            </w:pPr>
          </w:p>
          <w:p w14:paraId="1F9B640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($data_PKS['NOMINAL_PKS'] &lt; $nominal_total[0]-&gt;anggaranpakai + $this-&gt;input-&gt;post('NOMINAL')) {</w:t>
            </w:r>
          </w:p>
          <w:p w14:paraId="275A112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alert-danger" role="alert"&gt; Nominal termin melebihi sisa anggaran PKS&lt;/div&gt;');</w:t>
            </w:r>
          </w:p>
          <w:p w14:paraId="454FE0A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$this-&gt;load-&gt;view('templates/header.php', $title);</w:t>
            </w:r>
          </w:p>
          <w:p w14:paraId="2469387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$this-&gt;load-&gt;view('templates/navbar.php', $data);</w:t>
            </w:r>
          </w:p>
          <w:p w14:paraId="73A7D4A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$this-&gt;load-&gt;view("Termin/add_termin_pks", $data);</w:t>
            </w:r>
          </w:p>
          <w:p w14:paraId="0895864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$this-&gt;load-&gt;view('templates/footer.php');</w:t>
            </w:r>
          </w:p>
          <w:p w14:paraId="6B4C03A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5E35765C" w14:textId="77777777" w:rsidR="00A371FB" w:rsidRPr="00A371FB" w:rsidRDefault="00A371FB" w:rsidP="00A371FB">
            <w:pPr>
              <w:rPr>
                <w:rFonts w:ascii="Consolas" w:hAnsi="Consolas"/>
                <w:sz w:val="16"/>
                <w:szCs w:val="16"/>
              </w:rPr>
            </w:pPr>
            <w:r w:rsidRPr="00A371FB">
              <w:rPr>
                <w:rFonts w:ascii="Consolas" w:hAnsi="Consolas"/>
                <w:sz w:val="16"/>
                <w:szCs w:val="16"/>
              </w:rPr>
              <w:lastRenderedPageBreak/>
              <w:t xml:space="preserve">                    $kode_termin = $data['termin']-&gt;save($no_pks);</w:t>
            </w:r>
          </w:p>
          <w:p w14:paraId="440A8CF3" w14:textId="77777777" w:rsidR="00A371FB" w:rsidRPr="00A371FB" w:rsidRDefault="00A371FB" w:rsidP="00A371FB">
            <w:pPr>
              <w:rPr>
                <w:rFonts w:ascii="Consolas" w:hAnsi="Consolas"/>
                <w:sz w:val="16"/>
                <w:szCs w:val="16"/>
              </w:rPr>
            </w:pPr>
          </w:p>
          <w:p w14:paraId="63CE24D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ADD LOG</w:t>
            </w:r>
          </w:p>
          <w:p w14:paraId="7668086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$log = $this-&gt;Log_model;</w:t>
            </w:r>
          </w:p>
          <w:p w14:paraId="1017F98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$data_log['USER'] = $data['user']['NAMA'];</w:t>
            </w:r>
          </w:p>
          <w:p w14:paraId="02CD08F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$data_log['TABLE_NAME'] = 'termin_pks';</w:t>
            </w:r>
          </w:p>
          <w:p w14:paraId="0EDD997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$data_log['KODE_DATA'] = $kode_termin;</w:t>
            </w:r>
          </w:p>
          <w:p w14:paraId="66542FE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$data_log['ACTIVITY'] = 'add';</w:t>
            </w:r>
          </w:p>
          <w:p w14:paraId="46BDEBE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$log-&gt;save($data_log);</w:t>
            </w:r>
          </w:p>
          <w:p w14:paraId="7F10185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$no_pks = str_replace('/', '_', $no_pks);</w:t>
            </w:r>
          </w:p>
          <w:p w14:paraId="2781D0F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alert-success" role="alert"&gt; Data berhasil disimpan&lt;/div&gt;');</w:t>
            </w:r>
          </w:p>
          <w:p w14:paraId="3A3B539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redirect('Termin/Termin_pks/' . $no_pks);</w:t>
            </w:r>
          </w:p>
          <w:p w14:paraId="1102FEA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3AF13AD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536B3DF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54343FB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$no_pks = str_replace('/', '_', $no_pks);</w:t>
            </w:r>
          </w:p>
          <w:p w14:paraId="737CF7F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redirect('Termin/Termin_pks/' . $no_pks);</w:t>
            </w:r>
          </w:p>
          <w:p w14:paraId="1C40B5B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7986F26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490D8473" w14:textId="77777777" w:rsidR="00A371FB" w:rsidRPr="00A371FB" w:rsidRDefault="00A371FB" w:rsidP="00A371FB">
            <w:pPr>
              <w:rPr>
                <w:rFonts w:ascii="Consolas" w:hAnsi="Consolas"/>
                <w:sz w:val="16"/>
                <w:szCs w:val="16"/>
              </w:rPr>
            </w:pPr>
          </w:p>
          <w:p w14:paraId="269F0A8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public function getCategoryGL()</w:t>
            </w:r>
          </w:p>
          <w:p w14:paraId="3E63428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00FBB69F" w14:textId="77777777" w:rsidR="00A371FB" w:rsidRPr="00A371FB" w:rsidRDefault="00A371FB" w:rsidP="00A371FB">
            <w:pPr>
              <w:rPr>
                <w:rFonts w:ascii="Consolas" w:hAnsi="Consolas"/>
                <w:sz w:val="16"/>
                <w:szCs w:val="16"/>
              </w:rPr>
            </w:pPr>
          </w:p>
          <w:p w14:paraId="53999E1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$kategori_y = $this-&gt;input-&gt;post('KATEGORI', TRUE);</w:t>
            </w:r>
          </w:p>
          <w:p w14:paraId="4753D31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(!strncmp($kategori_y, "Maintenance", 7) || !strncmp('Pembayaran rutin bulanan', $kategori_y, 7)) {</w:t>
            </w:r>
          </w:p>
          <w:p w14:paraId="75D7129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$k = "Operating Expense";</w:t>
            </w:r>
          </w:p>
          <w:p w14:paraId="56F226B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22C51DD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$k = "Capital Expense";</w:t>
            </w:r>
          </w:p>
          <w:p w14:paraId="7F17952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46C0F7C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 = $this-&gt;Termin_model-&gt;getGL($k);</w:t>
            </w:r>
          </w:p>
          <w:p w14:paraId="73EDFFE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echo json_encode($data);</w:t>
            </w:r>
          </w:p>
          <w:p w14:paraId="0C7E473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637FA33C" w14:textId="77777777" w:rsidR="00A371FB" w:rsidRPr="00A371FB" w:rsidRDefault="00A371FB" w:rsidP="00A371FB">
            <w:pPr>
              <w:rPr>
                <w:rFonts w:ascii="Consolas" w:hAnsi="Consolas"/>
                <w:sz w:val="16"/>
                <w:szCs w:val="16"/>
              </w:rPr>
            </w:pPr>
          </w:p>
          <w:p w14:paraId="32A617D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public function edit($KODETERMIN, $KODE_PKS)</w:t>
            </w:r>
          </w:p>
          <w:p w14:paraId="28EDE4F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4976426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$NO_PKS = str_replace('/', '_', $KODE_PKS);</w:t>
            </w:r>
          </w:p>
          <w:p w14:paraId="58DE65B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$NOPKS = str_replace('_', '/', $KODE_PKS);</w:t>
            </w:r>
          </w:p>
          <w:p w14:paraId="66F15128" w14:textId="77777777" w:rsidR="00A371FB" w:rsidRPr="00A371FB" w:rsidRDefault="00A371FB" w:rsidP="00A371FB">
            <w:pPr>
              <w:rPr>
                <w:rFonts w:ascii="Consolas" w:hAnsi="Consolas"/>
                <w:sz w:val="16"/>
                <w:szCs w:val="16"/>
              </w:rPr>
            </w:pPr>
            <w:r w:rsidRPr="00A371FB">
              <w:rPr>
                <w:rFonts w:ascii="Consolas" w:hAnsi="Consolas"/>
                <w:sz w:val="16"/>
                <w:szCs w:val="16"/>
              </w:rPr>
              <w:lastRenderedPageBreak/>
              <w:t xml:space="preserve">        $title['title'] = 'Edit Termin';</w:t>
            </w:r>
          </w:p>
          <w:p w14:paraId="52C35B66" w14:textId="77777777" w:rsidR="00A371FB" w:rsidRPr="00A371FB" w:rsidRDefault="00A371FB" w:rsidP="00A371FB">
            <w:pPr>
              <w:rPr>
                <w:rFonts w:ascii="Consolas" w:hAnsi="Consolas"/>
                <w:sz w:val="16"/>
                <w:szCs w:val="16"/>
              </w:rPr>
            </w:pPr>
          </w:p>
          <w:p w14:paraId="2B96392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$data['user'] = $this-&gt;db-&gt;get_where('user', ['USERNAME' =&gt; $this-&gt;session-&gt;userdata('username')])-&gt;row_array();</w:t>
            </w:r>
          </w:p>
          <w:p w14:paraId="3D1BC35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($data['user']['ROLE'] == 'IT FINANCE') {</w:t>
            </w:r>
          </w:p>
          <w:p w14:paraId="6D20EA1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($KODETERMIN == 0) {</w:t>
            </w:r>
          </w:p>
          <w:p w14:paraId="22C080B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alert-danger" role="alert"&gt; Termin yang telah dibayar tidak bisa diubah!&lt;/div&gt;');</w:t>
            </w:r>
          </w:p>
          <w:p w14:paraId="4E17C88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redirect('Termin/termin_pks/' . $NO_PKS);</w:t>
            </w:r>
          </w:p>
          <w:p w14:paraId="01748BC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6F24307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$termin = $this-&gt;Termin_model;</w:t>
            </w:r>
          </w:p>
          <w:p w14:paraId="5A64C5E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$data['termin'] = $this-&gt;Termin_model-&gt;getById($KODETERMIN);</w:t>
            </w:r>
          </w:p>
          <w:p w14:paraId="670A52B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$data['GL_'] = $this-&gt;db-&gt;get('GL')-&gt;result();</w:t>
            </w:r>
          </w:p>
          <w:p w14:paraId="1215129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$validation = $this-&gt;form_validation;</w:t>
            </w:r>
          </w:p>
          <w:p w14:paraId="4D774DA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$validation-&gt;set_rules($termin-&gt;rules());</w:t>
            </w:r>
          </w:p>
          <w:p w14:paraId="74EBB45F" w14:textId="77777777" w:rsidR="00A371FB" w:rsidRPr="00A371FB" w:rsidRDefault="00A371FB" w:rsidP="00A371FB">
            <w:pPr>
              <w:rPr>
                <w:rFonts w:ascii="Consolas" w:hAnsi="Consolas"/>
                <w:sz w:val="16"/>
                <w:szCs w:val="16"/>
              </w:rPr>
            </w:pPr>
          </w:p>
          <w:p w14:paraId="1173882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($this-&gt;form_validation-&gt;run() == false) {</w:t>
            </w:r>
          </w:p>
          <w:p w14:paraId="183A88A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$this-&gt;load-&gt;view('templates/header.php', $title);</w:t>
            </w:r>
          </w:p>
          <w:p w14:paraId="18990B4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$this-&gt;load-&gt;view('templates/navbar.php', $data);</w:t>
            </w:r>
          </w:p>
          <w:p w14:paraId="4252FE8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$this-&gt;load-&gt;view('Termin/edit_termin', $data);</w:t>
            </w:r>
          </w:p>
          <w:p w14:paraId="04FC844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$this-&gt;load-&gt;view('templates/footer.php');</w:t>
            </w:r>
          </w:p>
          <w:p w14:paraId="666B407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3B957A5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$pks = $this-&gt;Pks_model;</w:t>
            </w:r>
          </w:p>
          <w:p w14:paraId="708406C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$data_PKS = $pks-&gt;getById($NOPKS);</w:t>
            </w:r>
          </w:p>
          <w:p w14:paraId="14057EC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$termintotal = $termin-&gt;getRemainingBudget($NOPKS);</w:t>
            </w:r>
          </w:p>
          <w:p w14:paraId="31DC5FE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$nominal_total = $termin-&gt;getNominal($KODETERMIN);</w:t>
            </w:r>
          </w:p>
          <w:p w14:paraId="6E57AD5B" w14:textId="77777777" w:rsidR="00A371FB" w:rsidRPr="00A371FB" w:rsidRDefault="00A371FB" w:rsidP="00A371FB">
            <w:pPr>
              <w:rPr>
                <w:rFonts w:ascii="Consolas" w:hAnsi="Consolas"/>
                <w:sz w:val="16"/>
                <w:szCs w:val="16"/>
              </w:rPr>
            </w:pPr>
          </w:p>
          <w:p w14:paraId="34A25BB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($this-&gt;input-&gt;post('NOMINAL') &gt; $data_PKS["NOMINAL_PKS"] - $termintotal[0]-&gt;anggaranpakai + $nominal_total-&gt;NOMINAL) { //Nominal input &gt; Nominal PKS - total nominal termin dulu</w:t>
            </w:r>
          </w:p>
          <w:p w14:paraId="53A6603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alert-danger" role="alert"&gt; Nominal termin melebihi sisa anggaran PKS&lt;/div&gt;');</w:t>
            </w:r>
          </w:p>
          <w:p w14:paraId="30C5EFC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$this-&gt;load-&gt;view('templates/header.php', $title);</w:t>
            </w:r>
          </w:p>
          <w:p w14:paraId="348D72CD" w14:textId="77777777" w:rsidR="00A371FB" w:rsidRPr="00A371FB" w:rsidRDefault="00A371FB" w:rsidP="00A371FB">
            <w:pPr>
              <w:rPr>
                <w:rFonts w:ascii="Consolas" w:hAnsi="Consolas"/>
                <w:sz w:val="16"/>
                <w:szCs w:val="16"/>
              </w:rPr>
            </w:pPr>
            <w:r w:rsidRPr="00A371FB">
              <w:rPr>
                <w:rFonts w:ascii="Consolas" w:hAnsi="Consolas"/>
                <w:sz w:val="16"/>
                <w:szCs w:val="16"/>
              </w:rPr>
              <w:lastRenderedPageBreak/>
              <w:t xml:space="preserve">                    $this-&gt;load-&gt;view('templates/navbar.php', $data);</w:t>
            </w:r>
          </w:p>
          <w:p w14:paraId="3179E87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$this-&gt;load-&gt;view('Termin/edit_termin', $data);</w:t>
            </w:r>
          </w:p>
          <w:p w14:paraId="2CD79D0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$this-&gt;load-&gt;view('templates/footer.php');</w:t>
            </w:r>
          </w:p>
          <w:p w14:paraId="66AF1AA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669EA36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$termin-&gt;update($KODETERMIN);</w:t>
            </w:r>
          </w:p>
          <w:p w14:paraId="6EF08B3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$log = $this-&gt;Log_model;</w:t>
            </w:r>
          </w:p>
          <w:p w14:paraId="1D1A08D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$data_log['USER'] = $data['user']['NAMA'];</w:t>
            </w:r>
          </w:p>
          <w:p w14:paraId="0AD2C33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$data_log['TABLE_NAME'] = 'termin_pks';</w:t>
            </w:r>
          </w:p>
          <w:p w14:paraId="52976F3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$data_log['KODE_DATA'] = $KODETERMIN;</w:t>
            </w:r>
          </w:p>
          <w:p w14:paraId="16927C3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$data_log['ACTIVITY'] = 'edit';</w:t>
            </w:r>
          </w:p>
          <w:p w14:paraId="0CB3ADF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$log-&gt;save($data_log);</w:t>
            </w:r>
          </w:p>
          <w:p w14:paraId="64256C6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$NO_PKS = str_replace('/', '_', $NO_PKS);</w:t>
            </w:r>
          </w:p>
          <w:p w14:paraId="0ABC10B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alert-success" role="alert"&gt;Data berhasil disimpan&lt;/div&gt;');</w:t>
            </w:r>
          </w:p>
          <w:p w14:paraId="6BDB2FB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redirect('Termin/termin_pks/' . $NO_PKS);</w:t>
            </w:r>
          </w:p>
          <w:p w14:paraId="52C3B3B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38D23AB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7424348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2C00376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redirect('Termin/termin_pks/' . $NO_PKS);</w:t>
            </w:r>
          </w:p>
          <w:p w14:paraId="1F591BF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3893A90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13C75B04" w14:textId="77777777" w:rsidR="00A371FB" w:rsidRPr="00A371FB" w:rsidRDefault="00A371FB" w:rsidP="00A371FB">
            <w:pPr>
              <w:rPr>
                <w:rFonts w:ascii="Consolas" w:hAnsi="Consolas"/>
                <w:sz w:val="16"/>
                <w:szCs w:val="16"/>
              </w:rPr>
            </w:pPr>
          </w:p>
          <w:p w14:paraId="61FB5F2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public function edit2($KODETERMIN)</w:t>
            </w:r>
          </w:p>
          <w:p w14:paraId="037E259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19743A0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$title['title'] = 'Edit Termin';</w:t>
            </w:r>
          </w:p>
          <w:p w14:paraId="1AE36FF8" w14:textId="77777777" w:rsidR="00A371FB" w:rsidRPr="00A371FB" w:rsidRDefault="00A371FB" w:rsidP="00A371FB">
            <w:pPr>
              <w:rPr>
                <w:rFonts w:ascii="Consolas" w:hAnsi="Consolas"/>
                <w:sz w:val="16"/>
                <w:szCs w:val="16"/>
              </w:rPr>
            </w:pPr>
          </w:p>
          <w:p w14:paraId="224B4AD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$data['user'] = $this-&gt;db-&gt;get_where('user', ['USERNAME' =&gt; $this-&gt;session-&gt;userdata('username')])-&gt;row_array();</w:t>
            </w:r>
          </w:p>
          <w:p w14:paraId="3D84155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($data['user']['ROLE'] == 'IT FINANCE') {</w:t>
            </w:r>
          </w:p>
          <w:p w14:paraId="0F32A92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($KODETERMIN == 0) {</w:t>
            </w:r>
          </w:p>
          <w:p w14:paraId="258F35A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alert-danger" role="alert"&gt; Termin yang telah dibayar tidak bisa diubah!&lt;/div&gt;');</w:t>
            </w:r>
          </w:p>
          <w:p w14:paraId="0208FE6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w:t>
            </w:r>
          </w:p>
          <w:p w14:paraId="2E14E05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71EEDCB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$termin = $this-&gt;Termin_model;</w:t>
            </w:r>
          </w:p>
          <w:p w14:paraId="73966664" w14:textId="77777777" w:rsidR="00A371FB" w:rsidRPr="00A371FB" w:rsidRDefault="00A371FB" w:rsidP="00A371FB">
            <w:pPr>
              <w:rPr>
                <w:rFonts w:ascii="Consolas" w:hAnsi="Consolas"/>
                <w:sz w:val="16"/>
                <w:szCs w:val="16"/>
              </w:rPr>
            </w:pPr>
          </w:p>
          <w:p w14:paraId="6BE30BB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$data['termin'] = $this-&gt;Termin_model-&gt;getById($KODETERMIN);</w:t>
            </w:r>
          </w:p>
          <w:p w14:paraId="0045D317" w14:textId="77777777" w:rsidR="00A371FB" w:rsidRPr="00A371FB" w:rsidRDefault="00A371FB" w:rsidP="00A371FB">
            <w:pPr>
              <w:rPr>
                <w:rFonts w:ascii="Consolas" w:hAnsi="Consolas"/>
                <w:sz w:val="16"/>
                <w:szCs w:val="16"/>
              </w:rPr>
            </w:pPr>
            <w:r w:rsidRPr="00A371FB">
              <w:rPr>
                <w:rFonts w:ascii="Consolas" w:hAnsi="Consolas"/>
                <w:sz w:val="16"/>
                <w:szCs w:val="16"/>
              </w:rPr>
              <w:lastRenderedPageBreak/>
              <w:t xml:space="preserve">            $data['GL_'] = $this-&gt;db-&gt;get('GL')-&gt;result();</w:t>
            </w:r>
          </w:p>
          <w:p w14:paraId="11BFB7D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$validation = $this-&gt;form_validation;</w:t>
            </w:r>
          </w:p>
          <w:p w14:paraId="02FCFD4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$validation-&gt;set_rules($termin-&gt;rules());</w:t>
            </w:r>
          </w:p>
          <w:p w14:paraId="3E8CDE18" w14:textId="77777777" w:rsidR="00A371FB" w:rsidRPr="00A371FB" w:rsidRDefault="00A371FB" w:rsidP="00A371FB">
            <w:pPr>
              <w:rPr>
                <w:rFonts w:ascii="Consolas" w:hAnsi="Consolas"/>
                <w:sz w:val="16"/>
                <w:szCs w:val="16"/>
              </w:rPr>
            </w:pPr>
          </w:p>
          <w:p w14:paraId="3D311A3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($this-&gt;form_validation-&gt;run() == false) {</w:t>
            </w:r>
          </w:p>
          <w:p w14:paraId="1FC693D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$this-&gt;load-&gt;view('templates/header.php', $title);</w:t>
            </w:r>
          </w:p>
          <w:p w14:paraId="2022178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$this-&gt;load-&gt;view('templates/navbar.php', $data);</w:t>
            </w:r>
          </w:p>
          <w:p w14:paraId="56EDD5B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$this-&gt;load-&gt;view('Termin/edit_termin', $data);</w:t>
            </w:r>
          </w:p>
          <w:p w14:paraId="7D2C730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$this-&gt;load-&gt;view('templates/footer.php');</w:t>
            </w:r>
          </w:p>
          <w:p w14:paraId="2D4560B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599CBE9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$termin-&gt;update($KODETERMIN);</w:t>
            </w:r>
          </w:p>
          <w:p w14:paraId="6D47E2AB" w14:textId="77777777" w:rsidR="00A371FB" w:rsidRPr="00A371FB" w:rsidRDefault="00A371FB" w:rsidP="00A371FB">
            <w:pPr>
              <w:rPr>
                <w:rFonts w:ascii="Consolas" w:hAnsi="Consolas"/>
                <w:sz w:val="16"/>
                <w:szCs w:val="16"/>
              </w:rPr>
            </w:pPr>
          </w:p>
          <w:p w14:paraId="79CFAF1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ADD LOG</w:t>
            </w:r>
          </w:p>
          <w:p w14:paraId="2F7CA74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$log = $this-&gt;Log_model;</w:t>
            </w:r>
          </w:p>
          <w:p w14:paraId="5C2AF36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$data_log['USER'] = $data['user']['NAMA'];</w:t>
            </w:r>
          </w:p>
          <w:p w14:paraId="76C8029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$data_log['TABLE_NAME'] = 'termin_pks';</w:t>
            </w:r>
          </w:p>
          <w:p w14:paraId="72175A3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$data_log['KODE_DATA'] = $KODETERMIN;</w:t>
            </w:r>
          </w:p>
          <w:p w14:paraId="04EC5B8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$data_log['ACTIVITY'] = 'edit';</w:t>
            </w:r>
          </w:p>
          <w:p w14:paraId="7A800D6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$log-&gt;save($data_log);</w:t>
            </w:r>
          </w:p>
          <w:p w14:paraId="1D8F0D9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alert-success" role="alert"&gt;Data berhasil disimpan&lt;/div&gt;');</w:t>
            </w:r>
          </w:p>
          <w:p w14:paraId="14087C4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w:t>
            </w:r>
          </w:p>
          <w:p w14:paraId="249441E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66B1F94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54B55DB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w:t>
            </w:r>
          </w:p>
          <w:p w14:paraId="4CD8A9B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2EF3BDD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57C63A8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public function delete($KODETERMIN, $NO_PKS)</w:t>
            </w:r>
          </w:p>
          <w:p w14:paraId="6ABFC54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59FF064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$data['user'] = $this-&gt;db-&gt;get_where('user', ['USERNAME' =&gt; $this-&gt;session-&gt;userdata('username')])-&gt;row_array();</w:t>
            </w:r>
          </w:p>
          <w:p w14:paraId="27A0F6C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($data['user']['ROLE'] == 'IT FINANCE') {</w:t>
            </w:r>
          </w:p>
          <w:p w14:paraId="652855C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($KODETERMIN == 0) {</w:t>
            </w:r>
          </w:p>
          <w:p w14:paraId="5770C96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alert-danger" role="alert"&gt; Termin yang telah dibayar tidak bisa dihapus!&lt;/div&gt;');</w:t>
            </w:r>
          </w:p>
          <w:p w14:paraId="1CEB612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redirect('Termin/termin_pks/' . $NO_PKS);</w:t>
            </w:r>
          </w:p>
          <w:p w14:paraId="0CFA6B10"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7DE9F523" w14:textId="77777777" w:rsidR="00A371FB" w:rsidRPr="00A371FB" w:rsidRDefault="00A371FB" w:rsidP="00A371FB">
            <w:pPr>
              <w:rPr>
                <w:rFonts w:ascii="Consolas" w:hAnsi="Consolas"/>
                <w:sz w:val="16"/>
                <w:szCs w:val="16"/>
              </w:rPr>
            </w:pPr>
          </w:p>
          <w:p w14:paraId="136E45FD"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(!isset($KODETERMIN)) show_404();</w:t>
            </w:r>
          </w:p>
          <w:p w14:paraId="087FC192" w14:textId="77777777" w:rsidR="00A371FB" w:rsidRPr="00A371FB" w:rsidRDefault="00A371FB" w:rsidP="00A371FB">
            <w:pPr>
              <w:rPr>
                <w:rFonts w:ascii="Consolas" w:hAnsi="Consolas"/>
                <w:sz w:val="16"/>
                <w:szCs w:val="16"/>
              </w:rPr>
            </w:pPr>
          </w:p>
          <w:p w14:paraId="2831BC8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($this-&gt;Termin_model-&gt;delete($KODETERMIN)) {</w:t>
            </w:r>
          </w:p>
          <w:p w14:paraId="171A739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ADD LOG</w:t>
            </w:r>
          </w:p>
          <w:p w14:paraId="6CD22F7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$log = $this-&gt;Log_model;</w:t>
            </w:r>
          </w:p>
          <w:p w14:paraId="5672E0F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$data_log['USER'] = $data['user']['NAMA'];</w:t>
            </w:r>
          </w:p>
          <w:p w14:paraId="102E02C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$data_log['TABLE_NAME'] = 'termin_pks';</w:t>
            </w:r>
          </w:p>
          <w:p w14:paraId="502D875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$data_log['KODE_DATA'] = $KODETERMIN;</w:t>
            </w:r>
          </w:p>
          <w:p w14:paraId="7DAD5EB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$data_log['ACTIVITY'] = 'delete';</w:t>
            </w:r>
          </w:p>
          <w:p w14:paraId="7F18152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$log-&gt;save($data_log);</w:t>
            </w:r>
          </w:p>
          <w:p w14:paraId="59EF9417" w14:textId="77777777" w:rsidR="00A371FB" w:rsidRPr="00A371FB" w:rsidRDefault="00A371FB" w:rsidP="00A371FB">
            <w:pPr>
              <w:rPr>
                <w:rFonts w:ascii="Consolas" w:hAnsi="Consolas"/>
                <w:sz w:val="16"/>
                <w:szCs w:val="16"/>
              </w:rPr>
            </w:pPr>
          </w:p>
          <w:p w14:paraId="57110EF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$this-&gt;session-&gt;set_flashdata('message', '&lt;div class="alert alert-success" role="alert"&gt; Data berhasil dihapus&lt;/div&gt;');</w:t>
            </w:r>
          </w:p>
          <w:p w14:paraId="447921E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redirect(site_url('Termin/termin_pks/' . $NO_PKS));</w:t>
            </w:r>
          </w:p>
          <w:p w14:paraId="76168FE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5A9A9955"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 else {</w:t>
            </w:r>
          </w:p>
          <w:p w14:paraId="77F92F9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redirect('Termin/termin_pks/' . $NO_PKS);</w:t>
            </w:r>
          </w:p>
          <w:p w14:paraId="2DA47CC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1A543ACF"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2C60E07B" w14:textId="77777777" w:rsidR="00A371FB" w:rsidRPr="00A371FB" w:rsidRDefault="00A371FB" w:rsidP="00A371FB">
            <w:pPr>
              <w:rPr>
                <w:rFonts w:ascii="Consolas" w:hAnsi="Consolas"/>
                <w:sz w:val="16"/>
                <w:szCs w:val="16"/>
              </w:rPr>
            </w:pPr>
          </w:p>
          <w:p w14:paraId="1B909AE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public function Termin_pks($nopks)</w:t>
            </w:r>
          </w:p>
          <w:p w14:paraId="1592C5E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3ABE83F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$nopks = str_replace('_', '/', $nopks);</w:t>
            </w:r>
          </w:p>
          <w:p w14:paraId="39DA315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$data["termin"] = $this-&gt;Termin_model-&gt;getByIdPKS($nopks);</w:t>
            </w:r>
          </w:p>
          <w:p w14:paraId="02A2B0F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$data["pks"] = $this-&gt;Pks_model-&gt;getById($nopks);</w:t>
            </w:r>
          </w:p>
          <w:p w14:paraId="366AD017"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$title['title'] = 'Termin PKS NO. ' . $nopks;</w:t>
            </w:r>
          </w:p>
          <w:p w14:paraId="3ABDC139"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$data['user'] = $this-&gt;db-&gt;get_where('user', ['USERNAME' =&gt; $this-&gt;session-&gt;userdata('username')])-&gt;row_array();</w:t>
            </w:r>
          </w:p>
          <w:p w14:paraId="1CAA8166"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$data['no_pks'] = $nopks;</w:t>
            </w:r>
          </w:p>
          <w:p w14:paraId="5432E9C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$data['total'] = 0;</w:t>
            </w:r>
          </w:p>
          <w:p w14:paraId="403FCC0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$data['baris'] = 1;</w:t>
            </w:r>
          </w:p>
          <w:p w14:paraId="6A8282ED" w14:textId="77777777" w:rsidR="00A371FB" w:rsidRPr="00A371FB" w:rsidRDefault="00A371FB" w:rsidP="00A371FB">
            <w:pPr>
              <w:rPr>
                <w:rFonts w:ascii="Consolas" w:hAnsi="Consolas"/>
                <w:sz w:val="16"/>
                <w:szCs w:val="16"/>
              </w:rPr>
            </w:pPr>
          </w:p>
          <w:p w14:paraId="2BE5B742"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$this-&gt;load-&gt;view('templates/header.php', $title);</w:t>
            </w:r>
          </w:p>
          <w:p w14:paraId="26B42DC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$this-&gt;load-&gt;view('templates/navbar.php', $data);</w:t>
            </w:r>
          </w:p>
          <w:p w14:paraId="694DEE9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$this-&gt;load-&gt;view("Termin/termin_pks", $data);</w:t>
            </w:r>
          </w:p>
          <w:p w14:paraId="6DC7A80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$this-&gt;load-&gt;view('templates/footer.php');</w:t>
            </w:r>
          </w:p>
          <w:p w14:paraId="1F8691E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08971D2A" w14:textId="77777777" w:rsidR="00A371FB" w:rsidRPr="00A371FB" w:rsidRDefault="00A371FB" w:rsidP="00A371FB">
            <w:pPr>
              <w:rPr>
                <w:rFonts w:ascii="Consolas" w:hAnsi="Consolas"/>
                <w:sz w:val="16"/>
                <w:szCs w:val="16"/>
              </w:rPr>
            </w:pPr>
          </w:p>
          <w:p w14:paraId="28467F1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function search()</w:t>
            </w:r>
          </w:p>
          <w:p w14:paraId="338777D8"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6F0D5A0E"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(isset($_GET['term'])) {</w:t>
            </w:r>
          </w:p>
          <w:p w14:paraId="6E44BAF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$this-&gt;load-&gt;model("Termin_model");</w:t>
            </w:r>
          </w:p>
          <w:p w14:paraId="5DC503D2" w14:textId="77777777" w:rsidR="00A371FB" w:rsidRPr="00A371FB" w:rsidRDefault="00A371FB" w:rsidP="00A371FB">
            <w:pPr>
              <w:rPr>
                <w:rFonts w:ascii="Consolas" w:hAnsi="Consolas"/>
                <w:sz w:val="16"/>
                <w:szCs w:val="16"/>
              </w:rPr>
            </w:pPr>
            <w:r w:rsidRPr="00A371FB">
              <w:rPr>
                <w:rFonts w:ascii="Consolas" w:hAnsi="Consolas"/>
                <w:sz w:val="16"/>
                <w:szCs w:val="16"/>
              </w:rPr>
              <w:lastRenderedPageBreak/>
              <w:t xml:space="preserve">            $ress = $this-&gt;Termin_model-&gt;seeThisTermin($_GET['term']);</w:t>
            </w:r>
          </w:p>
          <w:p w14:paraId="6A307FC1"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if (count($ress) &gt; 0) {</w:t>
            </w:r>
          </w:p>
          <w:p w14:paraId="61A2019A"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foreach ($ress as $reskey)</w:t>
            </w:r>
          </w:p>
          <w:p w14:paraId="1F245FC4"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$arr_res[] = $reskey-&gt;NO_PKS;</w:t>
            </w:r>
          </w:p>
          <w:p w14:paraId="517AAE7B"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echo json_encode($arr_res);</w:t>
            </w:r>
          </w:p>
          <w:p w14:paraId="6A847B13"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7772724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7C97CB1C" w14:textId="77777777" w:rsidR="00A371FB" w:rsidRPr="00A371FB" w:rsidRDefault="00A371FB" w:rsidP="00A371FB">
            <w:pPr>
              <w:rPr>
                <w:rFonts w:ascii="Consolas" w:hAnsi="Consolas"/>
                <w:sz w:val="16"/>
                <w:szCs w:val="16"/>
              </w:rPr>
            </w:pPr>
            <w:r w:rsidRPr="00A371FB">
              <w:rPr>
                <w:rFonts w:ascii="Consolas" w:hAnsi="Consolas"/>
                <w:sz w:val="16"/>
                <w:szCs w:val="16"/>
              </w:rPr>
              <w:t xml:space="preserve">    }</w:t>
            </w:r>
          </w:p>
          <w:p w14:paraId="4DECFEFA" w14:textId="6657FAF7" w:rsidR="00FE24B7" w:rsidRPr="005C5E9A" w:rsidRDefault="00A371FB" w:rsidP="00A371FB">
            <w:pPr>
              <w:rPr>
                <w:rFonts w:ascii="Consolas" w:hAnsi="Consolas"/>
                <w:sz w:val="16"/>
                <w:szCs w:val="16"/>
              </w:rPr>
            </w:pPr>
            <w:r w:rsidRPr="00A371FB">
              <w:rPr>
                <w:rFonts w:ascii="Consolas" w:hAnsi="Consolas"/>
                <w:sz w:val="16"/>
                <w:szCs w:val="16"/>
              </w:rPr>
              <w:t>}</w:t>
            </w:r>
          </w:p>
        </w:tc>
      </w:tr>
    </w:tbl>
    <w:p w14:paraId="19087118" w14:textId="77777777" w:rsidR="00FE24B7" w:rsidRPr="00FE24B7" w:rsidRDefault="00FE24B7" w:rsidP="00FE24B7"/>
    <w:p w14:paraId="5B717A17" w14:textId="5027E1D6" w:rsidR="00A93DBF" w:rsidRDefault="00A93DBF" w:rsidP="00B9189B">
      <w:pPr>
        <w:pStyle w:val="Heading3"/>
        <w:rPr>
          <w:lang w:val="en-US"/>
        </w:rPr>
      </w:pPr>
      <w:bookmarkStart w:id="162" w:name="_Toc51503888"/>
      <w:r>
        <w:t>5.2.</w:t>
      </w:r>
      <w:r>
        <w:rPr>
          <w:lang w:val="en-US"/>
        </w:rPr>
        <w:t>10</w:t>
      </w:r>
      <w:r>
        <w:rPr>
          <w:rFonts w:ascii="Arial" w:eastAsia="Arial" w:hAnsi="Arial" w:cs="Arial"/>
        </w:rPr>
        <w:t xml:space="preserve"> </w:t>
      </w:r>
      <w:r>
        <w:t xml:space="preserve">Implementasi </w:t>
      </w:r>
      <w:r w:rsidR="00206AF7">
        <w:t>Controller</w:t>
      </w:r>
      <w:r>
        <w:t xml:space="preserve"> </w:t>
      </w:r>
      <w:r>
        <w:rPr>
          <w:lang w:val="en-US"/>
        </w:rPr>
        <w:t>Vendor</w:t>
      </w:r>
      <w:bookmarkEnd w:id="162"/>
    </w:p>
    <w:p w14:paraId="2741B980" w14:textId="67301D54" w:rsidR="00FE24B7" w:rsidRDefault="00FE24B7" w:rsidP="000B4701">
      <w:pPr>
        <w:ind w:firstLine="284"/>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vendor sebagai berikut.</w:t>
      </w:r>
    </w:p>
    <w:p w14:paraId="121ED4A0" w14:textId="23FDB466" w:rsidR="00A447E1" w:rsidRDefault="00BC3A47" w:rsidP="00BC3A47">
      <w:pPr>
        <w:pStyle w:val="Gambar"/>
      </w:pPr>
      <w:bookmarkStart w:id="163" w:name="_Toc51173227"/>
      <w:r>
        <w:t xml:space="preserve">Kode Sumber 5. </w:t>
      </w:r>
      <w:r>
        <w:fldChar w:fldCharType="begin"/>
      </w:r>
      <w:r>
        <w:instrText xml:space="preserve"> SEQ Kode_Sumber_5. \* ARABIC </w:instrText>
      </w:r>
      <w:r>
        <w:fldChar w:fldCharType="separate"/>
      </w:r>
      <w:r w:rsidR="00BF546C">
        <w:rPr>
          <w:noProof/>
        </w:rPr>
        <w:t>21</w:t>
      </w:r>
      <w:r>
        <w:fldChar w:fldCharType="end"/>
      </w:r>
      <w:r>
        <w:t xml:space="preserve"> </w:t>
      </w:r>
      <w:r w:rsidRPr="000E01B9">
        <w:t>Implementasi Controller Vendor</w:t>
      </w:r>
      <w:bookmarkEnd w:id="163"/>
    </w:p>
    <w:tbl>
      <w:tblPr>
        <w:tblStyle w:val="TableGrid"/>
        <w:tblW w:w="0" w:type="auto"/>
        <w:tblLook w:val="04A0" w:firstRow="1" w:lastRow="0" w:firstColumn="1" w:lastColumn="0" w:noHBand="0" w:noVBand="1"/>
      </w:tblPr>
      <w:tblGrid>
        <w:gridCol w:w="5261"/>
      </w:tblGrid>
      <w:tr w:rsidR="00FE24B7" w14:paraId="7F0D5949" w14:textId="77777777" w:rsidTr="00FE24B7">
        <w:tc>
          <w:tcPr>
            <w:tcW w:w="5261" w:type="dxa"/>
          </w:tcPr>
          <w:p w14:paraId="1E30677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&lt;?php</w:t>
            </w:r>
          </w:p>
          <w:p w14:paraId="41FE2443" w14:textId="77777777" w:rsidR="006C330C" w:rsidRPr="006C330C" w:rsidRDefault="006C330C" w:rsidP="006C330C">
            <w:pPr>
              <w:rPr>
                <w:rFonts w:ascii="Consolas" w:hAnsi="Consolas" w:cs="Times New Roman"/>
                <w:sz w:val="16"/>
                <w:szCs w:val="16"/>
              </w:rPr>
            </w:pPr>
          </w:p>
          <w:p w14:paraId="4DC1E49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defined('BASEPATH') or exit('No direct script access allowed');</w:t>
            </w:r>
          </w:p>
          <w:p w14:paraId="226C9024" w14:textId="77777777" w:rsidR="006C330C" w:rsidRPr="006C330C" w:rsidRDefault="006C330C" w:rsidP="006C330C">
            <w:pPr>
              <w:rPr>
                <w:rFonts w:ascii="Consolas" w:hAnsi="Consolas" w:cs="Times New Roman"/>
                <w:sz w:val="16"/>
                <w:szCs w:val="16"/>
              </w:rPr>
            </w:pPr>
          </w:p>
          <w:p w14:paraId="39E26987"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class Vendor extends CI_Controller</w:t>
            </w:r>
          </w:p>
          <w:p w14:paraId="3DF73F9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w:t>
            </w:r>
          </w:p>
          <w:p w14:paraId="514EDAF2"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public function __construct()</w:t>
            </w:r>
          </w:p>
          <w:p w14:paraId="59324902"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7927BC6C"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parent::__construct();</w:t>
            </w:r>
          </w:p>
          <w:p w14:paraId="04746E4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if (!$this-&gt;session-&gt;userdata('username')) {</w:t>
            </w:r>
          </w:p>
          <w:p w14:paraId="01B6603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redirect('login');</w:t>
            </w:r>
          </w:p>
          <w:p w14:paraId="4C953AED"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14026AFF" w14:textId="77777777" w:rsidR="006C330C" w:rsidRPr="006C330C" w:rsidRDefault="006C330C" w:rsidP="006C330C">
            <w:pPr>
              <w:rPr>
                <w:rFonts w:ascii="Consolas" w:hAnsi="Consolas" w:cs="Times New Roman"/>
                <w:sz w:val="16"/>
                <w:szCs w:val="16"/>
              </w:rPr>
            </w:pPr>
          </w:p>
          <w:p w14:paraId="3BCF7B6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$this-&gt;load-&gt;library('pagination');</w:t>
            </w:r>
          </w:p>
          <w:p w14:paraId="21BDCBD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$this-&gt;load-&gt;model("Vendor_model");</w:t>
            </w:r>
          </w:p>
          <w:p w14:paraId="09413A5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$this-&gt;load-&gt;model("Log_model");</w:t>
            </w:r>
          </w:p>
          <w:p w14:paraId="2667E98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$this-&gt;load-&gt;library('form_validation');</w:t>
            </w:r>
          </w:p>
          <w:p w14:paraId="7B76DCA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19FBA8C5" w14:textId="77777777" w:rsidR="006C330C" w:rsidRPr="006C330C" w:rsidRDefault="006C330C" w:rsidP="006C330C">
            <w:pPr>
              <w:rPr>
                <w:rFonts w:ascii="Consolas" w:hAnsi="Consolas" w:cs="Times New Roman"/>
                <w:sz w:val="16"/>
                <w:szCs w:val="16"/>
              </w:rPr>
            </w:pPr>
          </w:p>
          <w:p w14:paraId="668646BC"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public function daftar_vendor()</w:t>
            </w:r>
          </w:p>
          <w:p w14:paraId="48548AD7"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6E5F2D3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$title['title'] = 'Vendor';</w:t>
            </w:r>
          </w:p>
          <w:p w14:paraId="5455E839" w14:textId="77777777" w:rsidR="006C330C" w:rsidRPr="006C330C" w:rsidRDefault="006C330C" w:rsidP="006C330C">
            <w:pPr>
              <w:rPr>
                <w:rFonts w:ascii="Consolas" w:hAnsi="Consolas" w:cs="Times New Roman"/>
                <w:sz w:val="16"/>
                <w:szCs w:val="16"/>
              </w:rPr>
            </w:pPr>
          </w:p>
          <w:p w14:paraId="7EBAC5B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Config pagination</w:t>
            </w:r>
          </w:p>
          <w:p w14:paraId="5E401D1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$config['base_url'] = base_url('vendor/daftar_vendor');</w:t>
            </w:r>
          </w:p>
          <w:p w14:paraId="5CA85E3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$config['total_rows'] = $this-&gt;db-&gt;count_all('vendor');</w:t>
            </w:r>
          </w:p>
          <w:p w14:paraId="4232FE3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lastRenderedPageBreak/>
              <w:t xml:space="preserve">        $config['per_page'] = 20;</w:t>
            </w:r>
          </w:p>
          <w:p w14:paraId="394F00C2"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$config["uri_segment"] = 3;</w:t>
            </w:r>
          </w:p>
          <w:p w14:paraId="26DCF396" w14:textId="77777777" w:rsidR="006C330C" w:rsidRPr="006C330C" w:rsidRDefault="006C330C" w:rsidP="006C330C">
            <w:pPr>
              <w:rPr>
                <w:rFonts w:ascii="Consolas" w:hAnsi="Consolas" w:cs="Times New Roman"/>
                <w:sz w:val="16"/>
                <w:szCs w:val="16"/>
              </w:rPr>
            </w:pPr>
          </w:p>
          <w:p w14:paraId="0579848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Pagination style</w:t>
            </w:r>
          </w:p>
          <w:p w14:paraId="21DF04DE"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$config['first_link']       = 'First';</w:t>
            </w:r>
          </w:p>
          <w:p w14:paraId="03CA84DB"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$config['last_link']        = 'Last';</w:t>
            </w:r>
          </w:p>
          <w:p w14:paraId="0B576E9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$config['next_link']        = 'Next';</w:t>
            </w:r>
          </w:p>
          <w:p w14:paraId="343B91EB"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$config['prev_link']        = 'Prev';</w:t>
            </w:r>
          </w:p>
          <w:p w14:paraId="6C59BB2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$config['full_tag_open']    = '&lt;div class="pagging text-center"&gt;&lt;nav&gt;&lt;ul class="pagination justify-content-center"&gt;';</w:t>
            </w:r>
          </w:p>
          <w:p w14:paraId="496D1497"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$config['full_tag_close']   = '&lt;/ul&gt;&lt;/nav&gt;&lt;/div&gt;';</w:t>
            </w:r>
          </w:p>
          <w:p w14:paraId="78BBCDD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$config['num_tag_open']     = '&lt;li class="page-item"&gt;&lt;span class="page-link"&gt;';</w:t>
            </w:r>
          </w:p>
          <w:p w14:paraId="57D42A3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$config['num_tag_close']    = '&lt;/span&gt;&lt;/li&gt;';</w:t>
            </w:r>
          </w:p>
          <w:p w14:paraId="01643E8D"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$config['cur_tag_open']     = '&lt;li class="page-item active"&gt;&lt;span class="page-link"&gt;';</w:t>
            </w:r>
          </w:p>
          <w:p w14:paraId="7DC04E0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$config['cur_tag_close']    = '&lt;span class="sr-only"&gt;(current)&lt;/span&gt;&lt;/span&gt;&lt;/li&gt;';</w:t>
            </w:r>
          </w:p>
          <w:p w14:paraId="557E8C8E"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$config['next_tag_open']    = '&lt;li class="page-item"&gt;&lt;span class="page-link"&gt;';</w:t>
            </w:r>
          </w:p>
          <w:p w14:paraId="72E30E8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$config['next_tagl_close']  = '&lt;span aria-hidden="true"&gt;&amp;raquo;&lt;/span&gt;&lt;/span&gt;&lt;/li&gt;';</w:t>
            </w:r>
          </w:p>
          <w:p w14:paraId="0BB072C9"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$config['prev_tag_open']    = '&lt;li class="page-item"&gt;&lt;span class="page-link"&gt;';</w:t>
            </w:r>
          </w:p>
          <w:p w14:paraId="0B304FAE"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$config['prev_tagl_close']  = '&lt;/span&gt;Next&lt;/li&gt;';</w:t>
            </w:r>
          </w:p>
          <w:p w14:paraId="576D84B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$config['first_tag_open']   = '&lt;li class="page-item"&gt;&lt;span class="page-link"&gt;';</w:t>
            </w:r>
          </w:p>
          <w:p w14:paraId="1F88B39A"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$config['first_tagl_close'] = '&lt;/span&gt;&lt;/li&gt;';</w:t>
            </w:r>
          </w:p>
          <w:p w14:paraId="5A5ED5FD"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$config['last_tag_open']    = '&lt;li class="page-item"&gt;&lt;span class="page-link"&gt;';</w:t>
            </w:r>
          </w:p>
          <w:p w14:paraId="034429D9"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$config['last_tagl_close']  = '&lt;/span&gt;&lt;/li&gt;';</w:t>
            </w:r>
          </w:p>
          <w:p w14:paraId="690622A0" w14:textId="77777777" w:rsidR="006C330C" w:rsidRPr="006C330C" w:rsidRDefault="006C330C" w:rsidP="006C330C">
            <w:pPr>
              <w:rPr>
                <w:rFonts w:ascii="Consolas" w:hAnsi="Consolas" w:cs="Times New Roman"/>
                <w:sz w:val="16"/>
                <w:szCs w:val="16"/>
              </w:rPr>
            </w:pPr>
          </w:p>
          <w:p w14:paraId="2B6B483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$data['page'] = ($this-&gt;uri-&gt;segment(3)) ? $this-&gt;uri-&gt;segment(3) : 0;</w:t>
            </w:r>
          </w:p>
          <w:p w14:paraId="4DBD582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$data["vendor"] = $this-&gt;Vendor_model-&gt;getAll();</w:t>
            </w:r>
          </w:p>
          <w:p w14:paraId="73EB3CD5" w14:textId="77777777" w:rsidR="006C330C" w:rsidRPr="006C330C" w:rsidRDefault="006C330C" w:rsidP="006C330C">
            <w:pPr>
              <w:rPr>
                <w:rFonts w:ascii="Consolas" w:hAnsi="Consolas" w:cs="Times New Roman"/>
                <w:sz w:val="16"/>
                <w:szCs w:val="16"/>
              </w:rPr>
            </w:pPr>
          </w:p>
          <w:p w14:paraId="2289BCD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if (!empty($this-&gt;input-&gt;post('Search'))) {</w:t>
            </w:r>
          </w:p>
          <w:p w14:paraId="191DD7D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$id = $this-&gt;input-&gt;post('searchById');</w:t>
            </w:r>
          </w:p>
          <w:p w14:paraId="28ED861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$this-&gt;session-&gt;set_flashdata(array("search_vendor" =&gt; $id));</w:t>
            </w:r>
          </w:p>
          <w:p w14:paraId="3B3D919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$data["search"] = $id;</w:t>
            </w:r>
          </w:p>
          <w:p w14:paraId="44075660"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$n_row = $this-&gt;Vendor_model-&gt;countquery($id)[0]-&gt;n_row;</w:t>
            </w:r>
          </w:p>
          <w:p w14:paraId="688978C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$config['total_rows'] = $n_row;</w:t>
            </w:r>
          </w:p>
          <w:p w14:paraId="7CEAD38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$data['page'] = 0;</w:t>
            </w:r>
          </w:p>
          <w:p w14:paraId="57C1406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else {</w:t>
            </w:r>
          </w:p>
          <w:p w14:paraId="2BD073FB"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lastRenderedPageBreak/>
              <w:t xml:space="preserve">            if ($this-&gt;session-&gt;flashdata('search_vendor') != NULL) {</w:t>
            </w:r>
          </w:p>
          <w:p w14:paraId="76FE1F60"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$data['search'] = $this-&gt;session-&gt;flashdata('search_vendor');</w:t>
            </w:r>
          </w:p>
          <w:p w14:paraId="0E0692C0"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$n_row = $this-&gt;Vendor_model-&gt;countquery($data['search'])[0]-&gt;n_row;</w:t>
            </w:r>
          </w:p>
          <w:p w14:paraId="2D38806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$config['total_rows'] = $n_row;</w:t>
            </w:r>
          </w:p>
          <w:p w14:paraId="6BA1DEA7"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else {</w:t>
            </w:r>
          </w:p>
          <w:p w14:paraId="3BE7AF9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$data['search'] = '';</w:t>
            </w:r>
          </w:p>
          <w:p w14:paraId="4247341A"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$config['total_rows'] = $this-&gt;db-&gt;count_all('vendor');</w:t>
            </w:r>
          </w:p>
          <w:p w14:paraId="40A6AEE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5590852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2450C33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$choice = $config["total_rows"] / $config["per_page"];</w:t>
            </w:r>
          </w:p>
          <w:p w14:paraId="495F037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$config["num_links"] = floor($choice);</w:t>
            </w:r>
          </w:p>
          <w:p w14:paraId="5D14627D" w14:textId="77777777" w:rsidR="006C330C" w:rsidRPr="006C330C" w:rsidRDefault="006C330C" w:rsidP="006C330C">
            <w:pPr>
              <w:rPr>
                <w:rFonts w:ascii="Consolas" w:hAnsi="Consolas" w:cs="Times New Roman"/>
                <w:sz w:val="16"/>
                <w:szCs w:val="16"/>
              </w:rPr>
            </w:pPr>
          </w:p>
          <w:p w14:paraId="72133E1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$data['vendor'] = $this-&gt;Vendor_model-&gt;getPagination($data["search"], $config["per_page"], $data['page']);</w:t>
            </w:r>
          </w:p>
          <w:p w14:paraId="6741A250"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$data['user'] = $this-&gt;db-&gt;get_where('user', ['USERNAME' =&gt; $this-&gt;session-&gt;userdata('username')])-&gt;row_array();</w:t>
            </w:r>
          </w:p>
          <w:p w14:paraId="5BFCCC79" w14:textId="77777777" w:rsidR="006C330C" w:rsidRPr="006C330C" w:rsidRDefault="006C330C" w:rsidP="006C330C">
            <w:pPr>
              <w:rPr>
                <w:rFonts w:ascii="Consolas" w:hAnsi="Consolas" w:cs="Times New Roman"/>
                <w:sz w:val="16"/>
                <w:szCs w:val="16"/>
              </w:rPr>
            </w:pPr>
          </w:p>
          <w:p w14:paraId="0C3D3000"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$this-&gt;pagination-&gt;initialize($config);</w:t>
            </w:r>
          </w:p>
          <w:p w14:paraId="2267350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$data['pagination'] = $this-&gt;pagination-&gt;create_links();</w:t>
            </w:r>
          </w:p>
          <w:p w14:paraId="6C6972BA"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$data['counter'] = $data['page'];</w:t>
            </w:r>
          </w:p>
          <w:p w14:paraId="24634415" w14:textId="77777777" w:rsidR="006C330C" w:rsidRPr="006C330C" w:rsidRDefault="006C330C" w:rsidP="006C330C">
            <w:pPr>
              <w:rPr>
                <w:rFonts w:ascii="Consolas" w:hAnsi="Consolas" w:cs="Times New Roman"/>
                <w:sz w:val="16"/>
                <w:szCs w:val="16"/>
              </w:rPr>
            </w:pPr>
          </w:p>
          <w:p w14:paraId="0F378C82"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$this-&gt;load-&gt;view('templates/header.php', $title);</w:t>
            </w:r>
          </w:p>
          <w:p w14:paraId="6116178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$this-&gt;load-&gt;view('templates/navbar.php', $data);</w:t>
            </w:r>
          </w:p>
          <w:p w14:paraId="2790F6F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$this-&gt;load-&gt;view("IT_FINANCE/vendor", $data);</w:t>
            </w:r>
          </w:p>
          <w:p w14:paraId="7F5E9380"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$this-&gt;load-&gt;view('templates/footer.php');</w:t>
            </w:r>
          </w:p>
          <w:p w14:paraId="6A4DA3C9"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3F9153D3" w14:textId="77777777" w:rsidR="006C330C" w:rsidRPr="006C330C" w:rsidRDefault="006C330C" w:rsidP="006C330C">
            <w:pPr>
              <w:rPr>
                <w:rFonts w:ascii="Consolas" w:hAnsi="Consolas" w:cs="Times New Roman"/>
                <w:sz w:val="16"/>
                <w:szCs w:val="16"/>
              </w:rPr>
            </w:pPr>
          </w:p>
          <w:p w14:paraId="45499E8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public function edit()</w:t>
            </w:r>
          </w:p>
          <w:p w14:paraId="3453182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72D16C39"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$data['user'] = $this-&gt;db-&gt;get_where('user', ['USERNAME' =&gt; $this-&gt;session-&gt;userdata('username')])-&gt;row_array();</w:t>
            </w:r>
          </w:p>
          <w:p w14:paraId="6731B66C" w14:textId="77777777" w:rsidR="006C330C" w:rsidRPr="006C330C" w:rsidRDefault="006C330C" w:rsidP="006C330C">
            <w:pPr>
              <w:rPr>
                <w:rFonts w:ascii="Consolas" w:hAnsi="Consolas" w:cs="Times New Roman"/>
                <w:sz w:val="16"/>
                <w:szCs w:val="16"/>
              </w:rPr>
            </w:pPr>
          </w:p>
          <w:p w14:paraId="793046D7"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$data["vendor"] = $this-&gt;Vendor_model-&gt;getAll();</w:t>
            </w:r>
          </w:p>
          <w:p w14:paraId="4C1A9EBD"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$vendor = $this-&gt;Vendor_model;</w:t>
            </w:r>
          </w:p>
          <w:p w14:paraId="3448A39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$validation = $this-&gt;form_validation;</w:t>
            </w:r>
          </w:p>
          <w:p w14:paraId="61B86CA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$validation-&gt;set_rules($vendor-&gt;rules());</w:t>
            </w:r>
          </w:p>
          <w:p w14:paraId="7B2E627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if ($validation-&gt;run() == TRUE) {</w:t>
            </w:r>
          </w:p>
          <w:p w14:paraId="3D83865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if ($data['user']['ROLE'] == 'IT FINANCE') {</w:t>
            </w:r>
          </w:p>
          <w:p w14:paraId="79C5395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lastRenderedPageBreak/>
              <w:t xml:space="preserve">                $var = 1;</w:t>
            </w:r>
          </w:p>
          <w:p w14:paraId="1E352C2D"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$kode_vendor = $vendor-&gt;update();</w:t>
            </w:r>
          </w:p>
          <w:p w14:paraId="78EC7A1C"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ADD LOG</w:t>
            </w:r>
          </w:p>
          <w:p w14:paraId="2315741E"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$log = $this-&gt;Log_model;</w:t>
            </w:r>
          </w:p>
          <w:p w14:paraId="091464C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$data_log['USER'] = $data['user']['NAMA'];</w:t>
            </w:r>
          </w:p>
          <w:p w14:paraId="6E6A59B7"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$data_log['TABLE_NAME'] = 'vendor';</w:t>
            </w:r>
          </w:p>
          <w:p w14:paraId="0100A94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$data_log['KODE_DATA'] = $kode_vendor;</w:t>
            </w:r>
          </w:p>
          <w:p w14:paraId="116A127C"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$data_log['ACTIVITY'] = 'edit';</w:t>
            </w:r>
          </w:p>
          <w:p w14:paraId="2D53D9CB"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$log-&gt;save($data_log);</w:t>
            </w:r>
          </w:p>
          <w:p w14:paraId="04D70F50" w14:textId="77777777" w:rsidR="006C330C" w:rsidRPr="006C330C" w:rsidRDefault="006C330C" w:rsidP="006C330C">
            <w:pPr>
              <w:rPr>
                <w:rFonts w:ascii="Consolas" w:hAnsi="Consolas" w:cs="Times New Roman"/>
                <w:sz w:val="16"/>
                <w:szCs w:val="16"/>
              </w:rPr>
            </w:pPr>
          </w:p>
          <w:p w14:paraId="497321A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$this-&gt;session-&gt;set_flashdata('success', 'Data berhasil diubah');</w:t>
            </w:r>
          </w:p>
          <w:p w14:paraId="60DDEA1A"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else {</w:t>
            </w:r>
          </w:p>
          <w:p w14:paraId="3C6ACA0D"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redirect('daftar_vendor');</w:t>
            </w:r>
          </w:p>
          <w:p w14:paraId="67D6300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1EFE996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284FB1C0"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redirect('daftar_vendor');</w:t>
            </w:r>
          </w:p>
          <w:p w14:paraId="1462E879"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317D15A4" w14:textId="77777777" w:rsidR="006C330C" w:rsidRPr="006C330C" w:rsidRDefault="006C330C" w:rsidP="006C330C">
            <w:pPr>
              <w:rPr>
                <w:rFonts w:ascii="Consolas" w:hAnsi="Consolas" w:cs="Times New Roman"/>
                <w:sz w:val="16"/>
                <w:szCs w:val="16"/>
              </w:rPr>
            </w:pPr>
          </w:p>
          <w:p w14:paraId="26B40A7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public function add()</w:t>
            </w:r>
          </w:p>
          <w:p w14:paraId="6401976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2C19F1A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$this-&gt;session-&gt;set_flashdata('success', '');</w:t>
            </w:r>
          </w:p>
          <w:p w14:paraId="7A5980F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$this-&gt;session-&gt;set_flashdata('failed', '');</w:t>
            </w:r>
          </w:p>
          <w:p w14:paraId="56B48A7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$title['title'] = 'Vendor';</w:t>
            </w:r>
          </w:p>
          <w:p w14:paraId="6732082B"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$data['user'] = $this-&gt;db-&gt;get_where('user', ['USERNAME' =&gt; $this-&gt;session-&gt;userdata('username')])-&gt;row_array();</w:t>
            </w:r>
          </w:p>
          <w:p w14:paraId="0570584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if ($data['user']['ROLE'] == 'IT FINANCE') {</w:t>
            </w:r>
          </w:p>
          <w:p w14:paraId="41F6680A"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$vendor = $this-&gt;Vendor_model;</w:t>
            </w:r>
          </w:p>
          <w:p w14:paraId="25022AD7"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$validation = $this-&gt;form_validation;</w:t>
            </w:r>
          </w:p>
          <w:p w14:paraId="5F32407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$validation-&gt;set_rules($vendor-&gt;rules());</w:t>
            </w:r>
          </w:p>
          <w:p w14:paraId="25DFDE36" w14:textId="77777777" w:rsidR="006C330C" w:rsidRPr="006C330C" w:rsidRDefault="006C330C" w:rsidP="006C330C">
            <w:pPr>
              <w:rPr>
                <w:rFonts w:ascii="Consolas" w:hAnsi="Consolas" w:cs="Times New Roman"/>
                <w:sz w:val="16"/>
                <w:szCs w:val="16"/>
              </w:rPr>
            </w:pPr>
          </w:p>
          <w:p w14:paraId="185C9450"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if ($validation-&gt;run() == TRUE) {</w:t>
            </w:r>
          </w:p>
          <w:p w14:paraId="32B27A9C"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$kode_vendor = $vendor-&gt;save();</w:t>
            </w:r>
          </w:p>
          <w:p w14:paraId="04167955" w14:textId="77777777" w:rsidR="006C330C" w:rsidRPr="006C330C" w:rsidRDefault="006C330C" w:rsidP="006C330C">
            <w:pPr>
              <w:rPr>
                <w:rFonts w:ascii="Consolas" w:hAnsi="Consolas" w:cs="Times New Roman"/>
                <w:sz w:val="16"/>
                <w:szCs w:val="16"/>
              </w:rPr>
            </w:pPr>
          </w:p>
          <w:p w14:paraId="6D39705E"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ADD LOG</w:t>
            </w:r>
          </w:p>
          <w:p w14:paraId="4F98B2B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$log = $this-&gt;Log_model;</w:t>
            </w:r>
          </w:p>
          <w:p w14:paraId="300D1E5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$data_log['USER'] = $data['user']['NAMA'];</w:t>
            </w:r>
          </w:p>
          <w:p w14:paraId="02513C0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$data_log['TABLE_NAME'] = 'vendor';</w:t>
            </w:r>
          </w:p>
          <w:p w14:paraId="0179C02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$data_log['KODE_DATA'] = $kode_vendor;</w:t>
            </w:r>
          </w:p>
          <w:p w14:paraId="36CC59B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$data_log['ACTIVITY'] = 'add';</w:t>
            </w:r>
          </w:p>
          <w:p w14:paraId="589A233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$log-&gt;save($data_log);</w:t>
            </w:r>
          </w:p>
          <w:p w14:paraId="2C45604D" w14:textId="77777777" w:rsidR="006C330C" w:rsidRPr="006C330C" w:rsidRDefault="006C330C" w:rsidP="006C330C">
            <w:pPr>
              <w:rPr>
                <w:rFonts w:ascii="Consolas" w:hAnsi="Consolas" w:cs="Times New Roman"/>
                <w:sz w:val="16"/>
                <w:szCs w:val="16"/>
              </w:rPr>
            </w:pPr>
          </w:p>
          <w:p w14:paraId="7C8C3EB7"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$this-&gt;session-&gt;set_flashdata('success', 'Berhasil disimpan');</w:t>
            </w:r>
          </w:p>
          <w:p w14:paraId="2B4EDD0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else {</w:t>
            </w:r>
          </w:p>
          <w:p w14:paraId="0B823AC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lastRenderedPageBreak/>
              <w:t xml:space="preserve">                $this-&gt;session-&gt;set_flashdata('failed', 'Data yang dimasukan kosong atau sudah ada');</w:t>
            </w:r>
          </w:p>
          <w:p w14:paraId="1E15809E"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39F3FA33" w14:textId="77777777" w:rsidR="006C330C" w:rsidRPr="006C330C" w:rsidRDefault="006C330C" w:rsidP="006C330C">
            <w:pPr>
              <w:rPr>
                <w:rFonts w:ascii="Consolas" w:hAnsi="Consolas" w:cs="Times New Roman"/>
                <w:sz w:val="16"/>
                <w:szCs w:val="16"/>
              </w:rPr>
            </w:pPr>
          </w:p>
          <w:p w14:paraId="5FD25755"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$this-&gt;load-&gt;view('templates/header.php', $title);</w:t>
            </w:r>
          </w:p>
          <w:p w14:paraId="236D4BCC"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$this-&gt;load-&gt;view('templates/navbar.php', $data);</w:t>
            </w:r>
          </w:p>
          <w:p w14:paraId="33018483"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$this-&gt;load-&gt;view('templates/footer.php');</w:t>
            </w:r>
          </w:p>
          <w:p w14:paraId="5C45604B"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redirect('daftar_vendor');</w:t>
            </w:r>
          </w:p>
          <w:p w14:paraId="6C8BFAC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else {</w:t>
            </w:r>
          </w:p>
          <w:p w14:paraId="511FB25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redirect('daftar_vendor');</w:t>
            </w:r>
          </w:p>
          <w:p w14:paraId="48090FDD"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1EB278D7"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3FD284A1" w14:textId="77777777" w:rsidR="006C330C" w:rsidRPr="006C330C" w:rsidRDefault="006C330C" w:rsidP="006C330C">
            <w:pPr>
              <w:rPr>
                <w:rFonts w:ascii="Consolas" w:hAnsi="Consolas" w:cs="Times New Roman"/>
                <w:sz w:val="16"/>
                <w:szCs w:val="16"/>
              </w:rPr>
            </w:pPr>
          </w:p>
          <w:p w14:paraId="0A36FAFE"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public function delete($vendor = null)</w:t>
            </w:r>
          </w:p>
          <w:p w14:paraId="7A47A85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2A11985A"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$data['user'] = $this-&gt;db-&gt;get_where('user', ['USERNAME' =&gt; $this-&gt;session-&gt;userdata('username')])-&gt;row_array();</w:t>
            </w:r>
          </w:p>
          <w:p w14:paraId="000E75AA"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if ($data['user']['ROLE'] == 'IT FINANCE') {</w:t>
            </w:r>
          </w:p>
          <w:p w14:paraId="45C49A6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if (empty("vendor")) redirect('termin');</w:t>
            </w:r>
          </w:p>
          <w:p w14:paraId="226347BE"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$thisdata = $this-&gt;Vendor_model-&gt;getById($vendor);</w:t>
            </w:r>
          </w:p>
          <w:p w14:paraId="55C4169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if ($thisdata-&gt;STATUS &lt; 1) {</w:t>
            </w:r>
          </w:p>
          <w:p w14:paraId="5EA3A580" w14:textId="77777777" w:rsidR="006C330C" w:rsidRPr="006C330C" w:rsidRDefault="006C330C" w:rsidP="006C330C">
            <w:pPr>
              <w:rPr>
                <w:rFonts w:ascii="Consolas" w:hAnsi="Consolas" w:cs="Times New Roman"/>
                <w:sz w:val="16"/>
                <w:szCs w:val="16"/>
              </w:rPr>
            </w:pPr>
          </w:p>
          <w:p w14:paraId="47110900"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$data['user'] = $this-&gt;db-&gt;get_where('user', ['USERNAME' =&gt; $this-&gt;session-&gt;userdata('username')])-&gt;row_array();</w:t>
            </w:r>
          </w:p>
          <w:p w14:paraId="7393153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ADD LOG</w:t>
            </w:r>
          </w:p>
          <w:p w14:paraId="6CA3005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$log = $this-&gt;Log_model;</w:t>
            </w:r>
          </w:p>
          <w:p w14:paraId="44508CD4"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$data_log['USER'] = $data['user']['NAMA'];</w:t>
            </w:r>
          </w:p>
          <w:p w14:paraId="613773A9"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$data_log['TABLE_NAME'] = 'vendor';</w:t>
            </w:r>
          </w:p>
          <w:p w14:paraId="275D01A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$data_log['KODE_DATA'] = $vendor;</w:t>
            </w:r>
          </w:p>
          <w:p w14:paraId="3614FC52"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$data_log['ACTIVITY'] = 'delete';</w:t>
            </w:r>
          </w:p>
          <w:p w14:paraId="5E20A669"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$log-&gt;save($data_log);</w:t>
            </w:r>
          </w:p>
          <w:p w14:paraId="259CF512" w14:textId="77777777" w:rsidR="006C330C" w:rsidRPr="006C330C" w:rsidRDefault="006C330C" w:rsidP="006C330C">
            <w:pPr>
              <w:rPr>
                <w:rFonts w:ascii="Consolas" w:hAnsi="Consolas" w:cs="Times New Roman"/>
                <w:sz w:val="16"/>
                <w:szCs w:val="16"/>
              </w:rPr>
            </w:pPr>
          </w:p>
          <w:p w14:paraId="11726EBC"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$this-&gt;Vendor_model-&gt;delete($vendor);</w:t>
            </w:r>
          </w:p>
          <w:p w14:paraId="6E0EE8CD"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$this-&gt;session-&gt;set_flashdata('success', 'Data berhasil dihapus');</w:t>
            </w:r>
          </w:p>
          <w:p w14:paraId="4D05FDC1"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else {</w:t>
            </w:r>
          </w:p>
          <w:p w14:paraId="79E4A38F"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$this-&gt;session-&gt;set_flashdata('failed', 'Gagal menghapus data. Vendor sedang digunakan.');</w:t>
            </w:r>
          </w:p>
          <w:p w14:paraId="5363ABF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31C92F39"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redirect('daftar_vendor');</w:t>
            </w:r>
          </w:p>
          <w:p w14:paraId="0E25674A"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 else {</w:t>
            </w:r>
          </w:p>
          <w:p w14:paraId="4BF84398"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redirect('datar_vendor');</w:t>
            </w:r>
          </w:p>
          <w:p w14:paraId="0E46038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lastRenderedPageBreak/>
              <w:t xml:space="preserve">        }</w:t>
            </w:r>
          </w:p>
          <w:p w14:paraId="2F01F556" w14:textId="77777777" w:rsidR="006C330C" w:rsidRPr="006C330C" w:rsidRDefault="006C330C" w:rsidP="006C330C">
            <w:pPr>
              <w:rPr>
                <w:rFonts w:ascii="Consolas" w:hAnsi="Consolas" w:cs="Times New Roman"/>
                <w:sz w:val="16"/>
                <w:szCs w:val="16"/>
              </w:rPr>
            </w:pPr>
            <w:r w:rsidRPr="006C330C">
              <w:rPr>
                <w:rFonts w:ascii="Consolas" w:hAnsi="Consolas" w:cs="Times New Roman"/>
                <w:sz w:val="16"/>
                <w:szCs w:val="16"/>
              </w:rPr>
              <w:t xml:space="preserve">    }</w:t>
            </w:r>
          </w:p>
          <w:p w14:paraId="0376C918" w14:textId="792DACEB" w:rsidR="00FE24B7" w:rsidRPr="00C16A2E" w:rsidRDefault="006C330C" w:rsidP="006C330C">
            <w:pPr>
              <w:rPr>
                <w:rFonts w:ascii="Consolas" w:hAnsi="Consolas" w:cs="Times New Roman"/>
                <w:sz w:val="16"/>
                <w:szCs w:val="16"/>
              </w:rPr>
            </w:pPr>
            <w:r w:rsidRPr="006C330C">
              <w:rPr>
                <w:rFonts w:ascii="Consolas" w:hAnsi="Consolas" w:cs="Times New Roman"/>
                <w:sz w:val="16"/>
                <w:szCs w:val="16"/>
              </w:rPr>
              <w:t>}</w:t>
            </w:r>
          </w:p>
        </w:tc>
      </w:tr>
    </w:tbl>
    <w:p w14:paraId="6F2BCD31" w14:textId="77777777" w:rsidR="00817419" w:rsidRDefault="00817419" w:rsidP="00A93DBF">
      <w:pPr>
        <w:pStyle w:val="Heading5"/>
        <w:ind w:left="0" w:right="26" w:firstLine="0"/>
      </w:pPr>
    </w:p>
    <w:p w14:paraId="70B1D164" w14:textId="114DC283" w:rsidR="009D32A4" w:rsidRDefault="00A93DBF" w:rsidP="00B9189B">
      <w:pPr>
        <w:pStyle w:val="Heading3"/>
        <w:rPr>
          <w:lang w:val="en-US"/>
        </w:rPr>
      </w:pPr>
      <w:bookmarkStart w:id="164" w:name="_Toc51503889"/>
      <w:r>
        <w:t>5.2.</w:t>
      </w:r>
      <w:r>
        <w:rPr>
          <w:lang w:val="id-ID"/>
        </w:rPr>
        <w:t>1</w:t>
      </w:r>
      <w:r>
        <w:rPr>
          <w:lang w:val="en-US"/>
        </w:rPr>
        <w:t>1</w:t>
      </w:r>
      <w:r>
        <w:rPr>
          <w:rFonts w:ascii="Arial" w:eastAsia="Arial" w:hAnsi="Arial" w:cs="Arial"/>
        </w:rPr>
        <w:t xml:space="preserve"> </w:t>
      </w:r>
      <w:r>
        <w:t xml:space="preserve">Implementasi </w:t>
      </w:r>
      <w:r w:rsidR="00206AF7">
        <w:t>Controller</w:t>
      </w:r>
      <w:r>
        <w:t xml:space="preserve"> </w:t>
      </w:r>
      <w:r>
        <w:rPr>
          <w:lang w:val="en-US"/>
        </w:rPr>
        <w:t>Dashboard</w:t>
      </w:r>
      <w:bookmarkEnd w:id="164"/>
    </w:p>
    <w:p w14:paraId="6D4F2905" w14:textId="23579E32" w:rsidR="00FE24B7" w:rsidRDefault="00FE24B7" w:rsidP="000B4701">
      <w:pPr>
        <w:ind w:firstLine="284"/>
        <w:jc w:val="both"/>
        <w:rPr>
          <w:rFonts w:ascii="Times New Roman" w:hAnsi="Times New Roman" w:cs="Times New Roman"/>
        </w:rPr>
      </w:pPr>
      <w:r>
        <w:rPr>
          <w:rFonts w:ascii="Times New Roman" w:hAnsi="Times New Roman" w:cs="Times New Roman"/>
        </w:rPr>
        <w:t xml:space="preserve">Implementasi lapisan </w:t>
      </w:r>
      <w:r w:rsidR="00206AF7">
        <w:rPr>
          <w:rFonts w:ascii="Times New Roman" w:hAnsi="Times New Roman" w:cs="Times New Roman"/>
        </w:rPr>
        <w:t>controller</w:t>
      </w:r>
      <w:r>
        <w:rPr>
          <w:rFonts w:ascii="Times New Roman" w:hAnsi="Times New Roman" w:cs="Times New Roman"/>
        </w:rPr>
        <w:t xml:space="preserve"> untuk dashboard sebagai berikut.</w:t>
      </w:r>
    </w:p>
    <w:p w14:paraId="0F6F46A1" w14:textId="518053CE" w:rsidR="00A447E1" w:rsidRDefault="00BC3A47" w:rsidP="00A447E1">
      <w:pPr>
        <w:pStyle w:val="Gambar"/>
      </w:pPr>
      <w:bookmarkStart w:id="165" w:name="_Toc51173228"/>
      <w:r>
        <w:t>Kode Sumber 5.</w:t>
      </w:r>
      <w:r w:rsidR="00A447E1">
        <w:t xml:space="preserve"> </w:t>
      </w:r>
      <w:r w:rsidR="00C81A1A">
        <w:rPr>
          <w:lang w:val="en-US"/>
        </w:rPr>
        <w:t>5.</w:t>
      </w:r>
      <w:r>
        <w:rPr>
          <w:lang w:val="en-US"/>
        </w:rPr>
        <w:fldChar w:fldCharType="begin"/>
      </w:r>
      <w:r>
        <w:rPr>
          <w:lang w:val="en-US"/>
        </w:rPr>
        <w:instrText xml:space="preserve"> SEQ Kode_Sumber_5. \* ARABIC </w:instrText>
      </w:r>
      <w:r>
        <w:rPr>
          <w:lang w:val="en-US"/>
        </w:rPr>
        <w:fldChar w:fldCharType="separate"/>
      </w:r>
      <w:r w:rsidR="00BF546C">
        <w:rPr>
          <w:noProof/>
          <w:lang w:val="en-US"/>
        </w:rPr>
        <w:t>22</w:t>
      </w:r>
      <w:r>
        <w:rPr>
          <w:lang w:val="en-US"/>
        </w:rPr>
        <w:fldChar w:fldCharType="end"/>
      </w:r>
      <w:r w:rsidR="00A447E1">
        <w:t xml:space="preserve"> </w:t>
      </w:r>
      <w:r w:rsidR="00A447E1" w:rsidRPr="006F6FA1">
        <w:t>Implementasi Controller Dashboard</w:t>
      </w:r>
      <w:bookmarkEnd w:id="165"/>
    </w:p>
    <w:tbl>
      <w:tblPr>
        <w:tblStyle w:val="TableGrid"/>
        <w:tblW w:w="0" w:type="auto"/>
        <w:tblLook w:val="04A0" w:firstRow="1" w:lastRow="0" w:firstColumn="1" w:lastColumn="0" w:noHBand="0" w:noVBand="1"/>
      </w:tblPr>
      <w:tblGrid>
        <w:gridCol w:w="5261"/>
      </w:tblGrid>
      <w:tr w:rsidR="00FE24B7" w14:paraId="20606FBF" w14:textId="77777777" w:rsidTr="00FE24B7">
        <w:tc>
          <w:tcPr>
            <w:tcW w:w="5261" w:type="dxa"/>
          </w:tcPr>
          <w:p w14:paraId="52EAC47B" w14:textId="77777777" w:rsidR="00FF40E5" w:rsidRPr="00FF40E5" w:rsidRDefault="00FF40E5" w:rsidP="00FF40E5">
            <w:pPr>
              <w:rPr>
                <w:rFonts w:ascii="Consolas" w:hAnsi="Consolas"/>
                <w:sz w:val="16"/>
                <w:szCs w:val="16"/>
              </w:rPr>
            </w:pPr>
            <w:r w:rsidRPr="00FF40E5">
              <w:rPr>
                <w:rFonts w:ascii="Consolas" w:hAnsi="Consolas"/>
                <w:sz w:val="16"/>
                <w:szCs w:val="16"/>
              </w:rPr>
              <w:t>&lt;?php</w:t>
            </w:r>
          </w:p>
          <w:p w14:paraId="13808F42" w14:textId="77777777" w:rsidR="00FF40E5" w:rsidRPr="00FF40E5" w:rsidRDefault="00FF40E5" w:rsidP="00FF40E5">
            <w:pPr>
              <w:rPr>
                <w:rFonts w:ascii="Consolas" w:hAnsi="Consolas"/>
                <w:sz w:val="16"/>
                <w:szCs w:val="16"/>
              </w:rPr>
            </w:pPr>
            <w:r w:rsidRPr="00FF40E5">
              <w:rPr>
                <w:rFonts w:ascii="Consolas" w:hAnsi="Consolas"/>
                <w:sz w:val="16"/>
                <w:szCs w:val="16"/>
              </w:rPr>
              <w:t>defined('BASEPATH') or exit('No direct script access allowed');</w:t>
            </w:r>
          </w:p>
          <w:p w14:paraId="46049205" w14:textId="77777777" w:rsidR="00FF40E5" w:rsidRPr="00FF40E5" w:rsidRDefault="00FF40E5" w:rsidP="00FF40E5">
            <w:pPr>
              <w:rPr>
                <w:rFonts w:ascii="Consolas" w:hAnsi="Consolas"/>
                <w:sz w:val="16"/>
                <w:szCs w:val="16"/>
              </w:rPr>
            </w:pPr>
          </w:p>
          <w:p w14:paraId="3862A8C0" w14:textId="77777777" w:rsidR="00FF40E5" w:rsidRPr="00FF40E5" w:rsidRDefault="00FF40E5" w:rsidP="00FF40E5">
            <w:pPr>
              <w:rPr>
                <w:rFonts w:ascii="Consolas" w:hAnsi="Consolas"/>
                <w:sz w:val="16"/>
                <w:szCs w:val="16"/>
              </w:rPr>
            </w:pPr>
            <w:r w:rsidRPr="00FF40E5">
              <w:rPr>
                <w:rFonts w:ascii="Consolas" w:hAnsi="Consolas"/>
                <w:sz w:val="16"/>
                <w:szCs w:val="16"/>
              </w:rPr>
              <w:t>class Welcome extends CI_Controller</w:t>
            </w:r>
          </w:p>
          <w:p w14:paraId="3BF0ACE9" w14:textId="77777777" w:rsidR="00FF40E5" w:rsidRPr="00FF40E5" w:rsidRDefault="00FF40E5" w:rsidP="00FF40E5">
            <w:pPr>
              <w:rPr>
                <w:rFonts w:ascii="Consolas" w:hAnsi="Consolas"/>
                <w:sz w:val="16"/>
                <w:szCs w:val="16"/>
              </w:rPr>
            </w:pPr>
            <w:r w:rsidRPr="00FF40E5">
              <w:rPr>
                <w:rFonts w:ascii="Consolas" w:hAnsi="Consolas"/>
                <w:sz w:val="16"/>
                <w:szCs w:val="16"/>
              </w:rPr>
              <w:t>{</w:t>
            </w:r>
          </w:p>
          <w:p w14:paraId="1B263459" w14:textId="77777777" w:rsidR="00FF40E5" w:rsidRPr="00FF40E5" w:rsidRDefault="00FF40E5" w:rsidP="00FF40E5">
            <w:pPr>
              <w:rPr>
                <w:rFonts w:ascii="Consolas" w:hAnsi="Consolas"/>
                <w:sz w:val="16"/>
                <w:szCs w:val="16"/>
              </w:rPr>
            </w:pPr>
            <w:r w:rsidRPr="00FF40E5">
              <w:rPr>
                <w:rFonts w:ascii="Consolas" w:hAnsi="Consolas"/>
                <w:sz w:val="16"/>
                <w:szCs w:val="16"/>
              </w:rPr>
              <w:tab/>
              <w:t>public function __construct()</w:t>
            </w:r>
          </w:p>
          <w:p w14:paraId="23B2FBAC" w14:textId="77777777" w:rsidR="00FF40E5" w:rsidRPr="00FF40E5" w:rsidRDefault="00FF40E5" w:rsidP="00FF40E5">
            <w:pPr>
              <w:rPr>
                <w:rFonts w:ascii="Consolas" w:hAnsi="Consolas"/>
                <w:sz w:val="16"/>
                <w:szCs w:val="16"/>
              </w:rPr>
            </w:pPr>
            <w:r w:rsidRPr="00FF40E5">
              <w:rPr>
                <w:rFonts w:ascii="Consolas" w:hAnsi="Consolas"/>
                <w:sz w:val="16"/>
                <w:szCs w:val="16"/>
              </w:rPr>
              <w:tab/>
              <w:t>{</w:t>
            </w:r>
          </w:p>
          <w:p w14:paraId="246DB7F3"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t>parent::__construct();</w:t>
            </w:r>
          </w:p>
          <w:p w14:paraId="20369D2D" w14:textId="77777777" w:rsidR="00FF40E5" w:rsidRPr="00FF40E5" w:rsidRDefault="00FF40E5" w:rsidP="00FF40E5">
            <w:pPr>
              <w:rPr>
                <w:rFonts w:ascii="Consolas" w:hAnsi="Consolas"/>
                <w:sz w:val="16"/>
                <w:szCs w:val="16"/>
              </w:rPr>
            </w:pPr>
          </w:p>
          <w:p w14:paraId="6A388E27"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t>if (!$this-&gt;session-&gt;userdata('username')) {</w:t>
            </w:r>
          </w:p>
          <w:p w14:paraId="16B260F6"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r>
            <w:r w:rsidRPr="00FF40E5">
              <w:rPr>
                <w:rFonts w:ascii="Consolas" w:hAnsi="Consolas"/>
                <w:sz w:val="16"/>
                <w:szCs w:val="16"/>
              </w:rPr>
              <w:tab/>
              <w:t>redirect('login');</w:t>
            </w:r>
          </w:p>
          <w:p w14:paraId="543E7B55"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t>}</w:t>
            </w:r>
          </w:p>
          <w:p w14:paraId="7C0E4E08" w14:textId="77777777" w:rsidR="00FF40E5" w:rsidRPr="00FF40E5" w:rsidRDefault="00FF40E5" w:rsidP="00FF40E5">
            <w:pPr>
              <w:rPr>
                <w:rFonts w:ascii="Consolas" w:hAnsi="Consolas"/>
                <w:sz w:val="16"/>
                <w:szCs w:val="16"/>
              </w:rPr>
            </w:pPr>
            <w:r w:rsidRPr="00FF40E5">
              <w:rPr>
                <w:rFonts w:ascii="Consolas" w:hAnsi="Consolas"/>
                <w:sz w:val="16"/>
                <w:szCs w:val="16"/>
              </w:rPr>
              <w:tab/>
              <w:t>}</w:t>
            </w:r>
          </w:p>
          <w:p w14:paraId="4BD48729" w14:textId="77777777" w:rsidR="00FF40E5" w:rsidRPr="00FF40E5" w:rsidRDefault="00FF40E5" w:rsidP="00FF40E5">
            <w:pPr>
              <w:rPr>
                <w:rFonts w:ascii="Consolas" w:hAnsi="Consolas"/>
                <w:sz w:val="16"/>
                <w:szCs w:val="16"/>
              </w:rPr>
            </w:pPr>
          </w:p>
          <w:p w14:paraId="33520C48" w14:textId="77777777" w:rsidR="00FF40E5" w:rsidRPr="00FF40E5" w:rsidRDefault="00FF40E5" w:rsidP="00FF40E5">
            <w:pPr>
              <w:rPr>
                <w:rFonts w:ascii="Consolas" w:hAnsi="Consolas"/>
                <w:sz w:val="16"/>
                <w:szCs w:val="16"/>
              </w:rPr>
            </w:pPr>
            <w:r w:rsidRPr="00FF40E5">
              <w:rPr>
                <w:rFonts w:ascii="Consolas" w:hAnsi="Consolas"/>
                <w:sz w:val="16"/>
                <w:szCs w:val="16"/>
              </w:rPr>
              <w:tab/>
              <w:t>public function index()</w:t>
            </w:r>
          </w:p>
          <w:p w14:paraId="6DADFE92" w14:textId="77777777" w:rsidR="00FF40E5" w:rsidRPr="00FF40E5" w:rsidRDefault="00FF40E5" w:rsidP="00FF40E5">
            <w:pPr>
              <w:rPr>
                <w:rFonts w:ascii="Consolas" w:hAnsi="Consolas"/>
                <w:sz w:val="16"/>
                <w:szCs w:val="16"/>
              </w:rPr>
            </w:pPr>
            <w:r w:rsidRPr="00FF40E5">
              <w:rPr>
                <w:rFonts w:ascii="Consolas" w:hAnsi="Consolas"/>
                <w:sz w:val="16"/>
                <w:szCs w:val="16"/>
              </w:rPr>
              <w:tab/>
              <w:t>{</w:t>
            </w:r>
          </w:p>
          <w:p w14:paraId="470C0DC4"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t>$title['title'] = 'Dashboard';</w:t>
            </w:r>
          </w:p>
          <w:p w14:paraId="3478F33E"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t>$data['user'] = $this-&gt;db-&gt;get_where('user', ['USERNAME' =&gt; $this-&gt;session-&gt;userdata('username')])-&gt;row_array();</w:t>
            </w:r>
          </w:p>
          <w:p w14:paraId="1F185F9A"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t>$this-&gt;load-&gt;view('templates/header.php', $title);</w:t>
            </w:r>
          </w:p>
          <w:p w14:paraId="051854C4"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t>$this-&gt;load-&gt;view('templates/navbar.php', $data);</w:t>
            </w:r>
          </w:p>
          <w:p w14:paraId="11789110"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t>$this-&gt;load-&gt;view('dashboard', $data);</w:t>
            </w:r>
          </w:p>
          <w:p w14:paraId="5961CC95" w14:textId="77777777" w:rsidR="00FF40E5" w:rsidRPr="00FF40E5" w:rsidRDefault="00FF40E5" w:rsidP="00FF40E5">
            <w:pPr>
              <w:rPr>
                <w:rFonts w:ascii="Consolas" w:hAnsi="Consolas"/>
                <w:sz w:val="16"/>
                <w:szCs w:val="16"/>
              </w:rPr>
            </w:pPr>
            <w:r w:rsidRPr="00FF40E5">
              <w:rPr>
                <w:rFonts w:ascii="Consolas" w:hAnsi="Consolas"/>
                <w:sz w:val="16"/>
                <w:szCs w:val="16"/>
              </w:rPr>
              <w:tab/>
            </w:r>
            <w:r w:rsidRPr="00FF40E5">
              <w:rPr>
                <w:rFonts w:ascii="Consolas" w:hAnsi="Consolas"/>
                <w:sz w:val="16"/>
                <w:szCs w:val="16"/>
              </w:rPr>
              <w:tab/>
              <w:t>$this-&gt;load-&gt;view('templates/footer.php');</w:t>
            </w:r>
          </w:p>
          <w:p w14:paraId="17F24BB2" w14:textId="77777777" w:rsidR="00FF40E5" w:rsidRPr="00FF40E5" w:rsidRDefault="00FF40E5" w:rsidP="00FF40E5">
            <w:pPr>
              <w:rPr>
                <w:rFonts w:ascii="Consolas" w:hAnsi="Consolas"/>
                <w:sz w:val="16"/>
                <w:szCs w:val="16"/>
              </w:rPr>
            </w:pPr>
            <w:r w:rsidRPr="00FF40E5">
              <w:rPr>
                <w:rFonts w:ascii="Consolas" w:hAnsi="Consolas"/>
                <w:sz w:val="16"/>
                <w:szCs w:val="16"/>
              </w:rPr>
              <w:tab/>
              <w:t>}</w:t>
            </w:r>
          </w:p>
          <w:p w14:paraId="7E04FCBA" w14:textId="454E9DCB" w:rsidR="00FE24B7" w:rsidRPr="006C330C" w:rsidRDefault="00FF40E5" w:rsidP="00FF40E5">
            <w:pPr>
              <w:rPr>
                <w:rFonts w:ascii="Consolas" w:hAnsi="Consolas"/>
                <w:sz w:val="16"/>
                <w:szCs w:val="16"/>
              </w:rPr>
            </w:pPr>
            <w:r w:rsidRPr="00FF40E5">
              <w:rPr>
                <w:rFonts w:ascii="Consolas" w:hAnsi="Consolas"/>
                <w:sz w:val="16"/>
                <w:szCs w:val="16"/>
              </w:rPr>
              <w:t>}</w:t>
            </w:r>
          </w:p>
        </w:tc>
      </w:tr>
    </w:tbl>
    <w:p w14:paraId="062F1484" w14:textId="77777777" w:rsidR="00817419" w:rsidRPr="00817419" w:rsidRDefault="00817419" w:rsidP="00817419"/>
    <w:p w14:paraId="5017B9F2" w14:textId="77777777" w:rsidR="00817419" w:rsidRDefault="00817419">
      <w:pPr>
        <w:rPr>
          <w:rFonts w:ascii="Times New Roman" w:eastAsia="Times New Roman" w:hAnsi="Times New Roman" w:cs="Times New Roman"/>
          <w:b/>
        </w:rPr>
      </w:pPr>
      <w:r>
        <w:br w:type="page"/>
      </w:r>
    </w:p>
    <w:p w14:paraId="31FB068B" w14:textId="5732BA08" w:rsidR="009957EC" w:rsidRPr="00CB7185" w:rsidRDefault="00D1442A" w:rsidP="009F689E">
      <w:pPr>
        <w:pStyle w:val="Heading2"/>
        <w:rPr>
          <w:lang w:val="id-ID"/>
        </w:rPr>
      </w:pPr>
      <w:bookmarkStart w:id="166" w:name="_Toc51503890"/>
      <w:r w:rsidRPr="00736593">
        <w:lastRenderedPageBreak/>
        <w:t>5.3.</w:t>
      </w:r>
      <w:r w:rsidRPr="00736593">
        <w:rPr>
          <w:rFonts w:ascii="Arial" w:eastAsia="Arial" w:hAnsi="Arial" w:cs="Arial"/>
        </w:rPr>
        <w:t xml:space="preserve"> </w:t>
      </w:r>
      <w:r w:rsidRPr="00736593">
        <w:t xml:space="preserve">Implementasi </w:t>
      </w:r>
      <w:r w:rsidR="009A5063">
        <w:rPr>
          <w:lang w:val="id-ID"/>
        </w:rPr>
        <w:t>View</w:t>
      </w:r>
      <w:bookmarkEnd w:id="166"/>
      <w:r w:rsidRPr="00736593">
        <w:t xml:space="preserve"> </w:t>
      </w:r>
    </w:p>
    <w:p w14:paraId="64EB9F82" w14:textId="4FBD84C0" w:rsidR="00DA075F" w:rsidRDefault="006D2979" w:rsidP="006D2979">
      <w:pPr>
        <w:spacing w:after="136" w:line="248" w:lineRule="auto"/>
        <w:ind w:right="26" w:firstLine="720"/>
        <w:jc w:val="both"/>
        <w:rPr>
          <w:rFonts w:ascii="Times New Roman" w:eastAsia="Times New Roman" w:hAnsi="Times New Roman" w:cs="Times New Roman"/>
          <w:lang w:val="id-ID"/>
        </w:rPr>
      </w:pPr>
      <w:r w:rsidRPr="006D2979">
        <w:rPr>
          <w:rFonts w:ascii="Times New Roman" w:eastAsia="Times New Roman" w:hAnsi="Times New Roman" w:cs="Times New Roman"/>
          <w:lang w:val="id-ID"/>
        </w:rPr>
        <w:t>Hasil</w:t>
      </w:r>
      <w:r w:rsidR="00551F1D" w:rsidRPr="006D2979">
        <w:rPr>
          <w:rFonts w:ascii="Times New Roman" w:eastAsia="Times New Roman" w:hAnsi="Times New Roman" w:cs="Times New Roman"/>
          <w:lang w:val="id-ID"/>
        </w:rPr>
        <w:t xml:space="preserve"> dari i</w:t>
      </w:r>
      <w:r w:rsidR="002F3BBD" w:rsidRPr="006D2979">
        <w:rPr>
          <w:rFonts w:ascii="Times New Roman" w:eastAsia="Times New Roman" w:hAnsi="Times New Roman" w:cs="Times New Roman"/>
          <w:lang w:val="id-ID"/>
        </w:rPr>
        <w:t xml:space="preserve">mplementasi </w:t>
      </w:r>
      <w:r w:rsidR="009A5063" w:rsidRPr="006D2979">
        <w:rPr>
          <w:rFonts w:ascii="Times New Roman" w:eastAsia="Times New Roman" w:hAnsi="Times New Roman" w:cs="Times New Roman"/>
          <w:lang w:val="id-ID"/>
        </w:rPr>
        <w:t xml:space="preserve">view </w:t>
      </w:r>
      <w:r w:rsidRPr="006D2979">
        <w:rPr>
          <w:rFonts w:ascii="Times New Roman" w:eastAsia="Times New Roman" w:hAnsi="Times New Roman" w:cs="Times New Roman"/>
          <w:lang w:val="id-ID"/>
        </w:rPr>
        <w:t xml:space="preserve">pada </w:t>
      </w:r>
      <w:r w:rsidR="00997D3E" w:rsidRPr="006D2979">
        <w:rPr>
          <w:rFonts w:ascii="Times New Roman" w:eastAsia="Times New Roman" w:hAnsi="Times New Roman" w:cs="Times New Roman"/>
          <w:lang w:val="id-ID"/>
        </w:rPr>
        <w:t xml:space="preserve">sistem </w:t>
      </w:r>
      <w:r w:rsidR="00893C75" w:rsidRPr="006D2979">
        <w:rPr>
          <w:rFonts w:ascii="Times New Roman" w:eastAsia="Times New Roman" w:hAnsi="Times New Roman" w:cs="Times New Roman"/>
          <w:lang w:val="id-ID"/>
        </w:rPr>
        <w:t xml:space="preserve">dari </w:t>
      </w:r>
      <w:r w:rsidR="005903B1" w:rsidRPr="006D2979">
        <w:rPr>
          <w:rFonts w:ascii="Times New Roman" w:eastAsia="Times New Roman" w:hAnsi="Times New Roman" w:cs="Times New Roman"/>
          <w:lang w:val="id-ID"/>
        </w:rPr>
        <w:t xml:space="preserve">sistem informasi </w:t>
      </w:r>
      <w:r w:rsidR="0017088D" w:rsidRPr="006D2979">
        <w:rPr>
          <w:rFonts w:ascii="Times New Roman" w:eastAsia="Times New Roman" w:hAnsi="Times New Roman" w:cs="Times New Roman"/>
          <w:lang w:val="id-ID"/>
        </w:rPr>
        <w:t xml:space="preserve">finansial Bank BJB </w:t>
      </w:r>
      <w:r w:rsidR="00551F1D" w:rsidRPr="006D2979">
        <w:rPr>
          <w:rFonts w:ascii="Times New Roman" w:eastAsia="Times New Roman" w:hAnsi="Times New Roman" w:cs="Times New Roman"/>
          <w:lang w:val="id-ID"/>
        </w:rPr>
        <w:t>adalah sebagai berikut.</w:t>
      </w:r>
      <w:r w:rsidR="0017088D" w:rsidRPr="00793C18">
        <w:rPr>
          <w:rFonts w:ascii="Times New Roman" w:eastAsia="Times New Roman" w:hAnsi="Times New Roman" w:cs="Times New Roman"/>
          <w:lang w:val="id-ID"/>
        </w:rPr>
        <w:t xml:space="preserve"> </w:t>
      </w:r>
    </w:p>
    <w:p w14:paraId="349AA366" w14:textId="77777777" w:rsidR="008926D4" w:rsidRDefault="008926D4" w:rsidP="006D2979">
      <w:pPr>
        <w:spacing w:after="136" w:line="248" w:lineRule="auto"/>
        <w:ind w:right="26" w:firstLine="720"/>
        <w:jc w:val="both"/>
        <w:rPr>
          <w:rFonts w:ascii="Times New Roman" w:eastAsia="Times New Roman" w:hAnsi="Times New Roman" w:cs="Times New Roman"/>
        </w:rPr>
      </w:pPr>
    </w:p>
    <w:p w14:paraId="72FAE505" w14:textId="77777777" w:rsidR="00A130C2" w:rsidRDefault="00DA075F" w:rsidP="00A130C2">
      <w:pPr>
        <w:keepNext/>
        <w:spacing w:after="136" w:line="248" w:lineRule="auto"/>
        <w:ind w:right="26"/>
        <w:jc w:val="both"/>
      </w:pPr>
      <w:r>
        <w:rPr>
          <w:noProof/>
        </w:rPr>
        <w:drawing>
          <wp:inline distT="0" distB="0" distL="0" distR="0" wp14:anchorId="310ED02B" wp14:editId="1BBF60CD">
            <wp:extent cx="3347085" cy="1635125"/>
            <wp:effectExtent l="19050" t="19050" r="24765"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7085" cy="1635125"/>
                    </a:xfrm>
                    <a:prstGeom prst="rect">
                      <a:avLst/>
                    </a:prstGeom>
                    <a:ln>
                      <a:solidFill>
                        <a:schemeClr val="bg2"/>
                      </a:solidFill>
                    </a:ln>
                  </pic:spPr>
                </pic:pic>
              </a:graphicData>
            </a:graphic>
          </wp:inline>
        </w:drawing>
      </w:r>
    </w:p>
    <w:p w14:paraId="1E30EC9A" w14:textId="51738873" w:rsidR="00A130C2" w:rsidRDefault="00A130C2" w:rsidP="00A130C2">
      <w:pPr>
        <w:pStyle w:val="Gambar"/>
      </w:pPr>
      <w:bookmarkStart w:id="167" w:name="_Toc51019182"/>
      <w:r>
        <w:t xml:space="preserve">Gambar 5. </w:t>
      </w:r>
      <w:r>
        <w:fldChar w:fldCharType="begin"/>
      </w:r>
      <w:r>
        <w:instrText xml:space="preserve"> SEQ Gambar_5. \* ARABIC </w:instrText>
      </w:r>
      <w:r>
        <w:fldChar w:fldCharType="separate"/>
      </w:r>
      <w:r w:rsidR="00BF546C">
        <w:rPr>
          <w:noProof/>
        </w:rPr>
        <w:t>1</w:t>
      </w:r>
      <w:r>
        <w:fldChar w:fldCharType="end"/>
      </w:r>
      <w:r>
        <w:t xml:space="preserve"> </w:t>
      </w:r>
      <w:r w:rsidRPr="001B3864">
        <w:t>Antarmuka Login</w:t>
      </w:r>
      <w:bookmarkEnd w:id="167"/>
    </w:p>
    <w:p w14:paraId="024DB9CE" w14:textId="15F855A9" w:rsidR="009957EC" w:rsidRDefault="00D1442A" w:rsidP="00DA075F">
      <w:pPr>
        <w:spacing w:after="136" w:line="248" w:lineRule="auto"/>
        <w:ind w:right="26"/>
        <w:jc w:val="both"/>
      </w:pPr>
      <w:r w:rsidRPr="30B8A5DF">
        <w:rPr>
          <w:rFonts w:ascii="Times New Roman" w:eastAsia="Times New Roman" w:hAnsi="Times New Roman" w:cs="Times New Roman"/>
          <w:sz w:val="20"/>
          <w:szCs w:val="20"/>
        </w:rPr>
        <w:t xml:space="preserve"> </w:t>
      </w:r>
    </w:p>
    <w:p w14:paraId="5F3325F6" w14:textId="77777777" w:rsidR="00A130C2" w:rsidRDefault="00CF71EA" w:rsidP="00A130C2">
      <w:pPr>
        <w:keepNext/>
        <w:spacing w:after="0"/>
        <w:ind w:right="26"/>
        <w:jc w:val="right"/>
      </w:pPr>
      <w:r w:rsidRPr="00CF71EA">
        <w:rPr>
          <w:noProof/>
        </w:rPr>
        <w:drawing>
          <wp:inline distT="0" distB="0" distL="0" distR="0" wp14:anchorId="71EF0556" wp14:editId="5059E7FB">
            <wp:extent cx="3300046" cy="1736090"/>
            <wp:effectExtent l="19050" t="19050" r="1524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7783" r="1397"/>
                    <a:stretch/>
                  </pic:blipFill>
                  <pic:spPr bwMode="auto">
                    <a:xfrm>
                      <a:off x="0" y="0"/>
                      <a:ext cx="3300325" cy="173623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84448BA" w14:textId="29C79801" w:rsidR="00A130C2" w:rsidRDefault="00A130C2" w:rsidP="00A130C2">
      <w:pPr>
        <w:pStyle w:val="Gambar"/>
      </w:pPr>
      <w:bookmarkStart w:id="168" w:name="_Toc51019183"/>
      <w:r>
        <w:t xml:space="preserve">Gambar 5. </w:t>
      </w:r>
      <w:r>
        <w:fldChar w:fldCharType="begin"/>
      </w:r>
      <w:r>
        <w:instrText xml:space="preserve"> SEQ Gambar_5. \* ARABIC </w:instrText>
      </w:r>
      <w:r>
        <w:fldChar w:fldCharType="separate"/>
      </w:r>
      <w:r w:rsidR="00BF546C">
        <w:rPr>
          <w:noProof/>
        </w:rPr>
        <w:t>2</w:t>
      </w:r>
      <w:r>
        <w:fldChar w:fldCharType="end"/>
      </w:r>
      <w:r>
        <w:t xml:space="preserve"> </w:t>
      </w:r>
      <w:r w:rsidRPr="00C47230">
        <w:t>Antarmuka Login - Salah Password</w:t>
      </w:r>
      <w:bookmarkEnd w:id="168"/>
    </w:p>
    <w:p w14:paraId="78132734" w14:textId="5292A790" w:rsidR="009957EC" w:rsidRDefault="00D1442A" w:rsidP="00A130C2">
      <w:pPr>
        <w:spacing w:after="0"/>
        <w:ind w:right="26"/>
        <w:jc w:val="right"/>
      </w:pPr>
      <w:r>
        <w:rPr>
          <w:rFonts w:ascii="Times New Roman" w:eastAsia="Times New Roman" w:hAnsi="Times New Roman" w:cs="Times New Roman"/>
        </w:rPr>
        <w:t xml:space="preserve"> </w:t>
      </w:r>
    </w:p>
    <w:p w14:paraId="1AA1DC66" w14:textId="11DB3056" w:rsidR="00A130C2" w:rsidRDefault="00BB3FFF" w:rsidP="00A130C2">
      <w:pPr>
        <w:keepNext/>
        <w:spacing w:after="0"/>
        <w:ind w:right="26"/>
        <w:jc w:val="right"/>
      </w:pPr>
      <w:r w:rsidRPr="00BB3FFF">
        <w:rPr>
          <w:noProof/>
        </w:rPr>
        <w:lastRenderedPageBreak/>
        <w:drawing>
          <wp:inline distT="0" distB="0" distL="0" distR="0" wp14:anchorId="7D387AB3" wp14:editId="5041F68F">
            <wp:extent cx="3299460" cy="1706327"/>
            <wp:effectExtent l="19050" t="19050" r="15240" b="273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341" r="1388"/>
                    <a:stretch/>
                  </pic:blipFill>
                  <pic:spPr bwMode="auto">
                    <a:xfrm>
                      <a:off x="0" y="0"/>
                      <a:ext cx="3300601" cy="1706917"/>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E90E515" w14:textId="2D357102" w:rsidR="00A130C2" w:rsidRDefault="00A130C2" w:rsidP="00A130C2">
      <w:pPr>
        <w:pStyle w:val="Gambar"/>
      </w:pPr>
      <w:bookmarkStart w:id="169" w:name="_Toc51019184"/>
      <w:r>
        <w:t xml:space="preserve">Gambar 5. </w:t>
      </w:r>
      <w:r>
        <w:fldChar w:fldCharType="begin"/>
      </w:r>
      <w:r>
        <w:instrText xml:space="preserve"> SEQ Gambar_5. \* ARABIC </w:instrText>
      </w:r>
      <w:r>
        <w:fldChar w:fldCharType="separate"/>
      </w:r>
      <w:r w:rsidR="00BF546C">
        <w:rPr>
          <w:noProof/>
        </w:rPr>
        <w:t>3</w:t>
      </w:r>
      <w:r>
        <w:fldChar w:fldCharType="end"/>
      </w:r>
      <w:r>
        <w:t xml:space="preserve"> </w:t>
      </w:r>
      <w:r w:rsidRPr="00B65936">
        <w:t>Antarmuka Login - Salah Username</w:t>
      </w:r>
      <w:bookmarkEnd w:id="169"/>
    </w:p>
    <w:p w14:paraId="0288C385" w14:textId="77777777" w:rsidR="00C23787" w:rsidRDefault="00C23787" w:rsidP="00A130C2">
      <w:pPr>
        <w:pStyle w:val="Gambar"/>
      </w:pPr>
    </w:p>
    <w:p w14:paraId="2EC8CCF9" w14:textId="77777777" w:rsidR="00A130C2" w:rsidRDefault="00192725" w:rsidP="00A130C2">
      <w:pPr>
        <w:pStyle w:val="Gambar"/>
      </w:pPr>
      <w:r w:rsidRPr="00192725">
        <w:rPr>
          <w:noProof/>
        </w:rPr>
        <w:drawing>
          <wp:inline distT="0" distB="0" distL="0" distR="0" wp14:anchorId="1F79CB00" wp14:editId="1E6D8031">
            <wp:extent cx="2217612" cy="138696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17612" cy="1386960"/>
                    </a:xfrm>
                    <a:prstGeom prst="rect">
                      <a:avLst/>
                    </a:prstGeom>
                  </pic:spPr>
                </pic:pic>
              </a:graphicData>
            </a:graphic>
          </wp:inline>
        </w:drawing>
      </w:r>
    </w:p>
    <w:p w14:paraId="686C3CA1" w14:textId="3714F072" w:rsidR="00A130C2" w:rsidRDefault="00A130C2" w:rsidP="00A130C2">
      <w:pPr>
        <w:pStyle w:val="Gambar"/>
      </w:pPr>
      <w:bookmarkStart w:id="170" w:name="_Toc51019185"/>
      <w:r>
        <w:t xml:space="preserve">Gambar 5. </w:t>
      </w:r>
      <w:r>
        <w:fldChar w:fldCharType="begin"/>
      </w:r>
      <w:r>
        <w:instrText xml:space="preserve"> SEQ Gambar_5. \* ARABIC </w:instrText>
      </w:r>
      <w:r>
        <w:fldChar w:fldCharType="separate"/>
      </w:r>
      <w:r w:rsidR="00BF546C">
        <w:rPr>
          <w:noProof/>
        </w:rPr>
        <w:t>4</w:t>
      </w:r>
      <w:r>
        <w:fldChar w:fldCharType="end"/>
      </w:r>
      <w:r>
        <w:t xml:space="preserve"> </w:t>
      </w:r>
      <w:r w:rsidRPr="00E31546">
        <w:t>Antarmuka Logout</w:t>
      </w:r>
      <w:bookmarkEnd w:id="170"/>
    </w:p>
    <w:p w14:paraId="5A638295" w14:textId="77777777" w:rsidR="008926D4" w:rsidRDefault="008926D4" w:rsidP="00A130C2">
      <w:pPr>
        <w:pStyle w:val="Gambar"/>
        <w:rPr>
          <w:noProof/>
        </w:rPr>
      </w:pPr>
    </w:p>
    <w:p w14:paraId="25DD6993" w14:textId="68C4A10E" w:rsidR="00A130C2" w:rsidRDefault="006E4AE6" w:rsidP="00A130C2">
      <w:pPr>
        <w:pStyle w:val="Gambar"/>
      </w:pPr>
      <w:r>
        <w:rPr>
          <w:noProof/>
        </w:rPr>
        <w:drawing>
          <wp:inline distT="0" distB="0" distL="0" distR="0" wp14:anchorId="0A70C130" wp14:editId="1E02765D">
            <wp:extent cx="3347085" cy="1631950"/>
            <wp:effectExtent l="19050" t="19050" r="24765"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7085" cy="1631950"/>
                    </a:xfrm>
                    <a:prstGeom prst="rect">
                      <a:avLst/>
                    </a:prstGeom>
                    <a:ln>
                      <a:solidFill>
                        <a:schemeClr val="bg2"/>
                      </a:solidFill>
                    </a:ln>
                  </pic:spPr>
                </pic:pic>
              </a:graphicData>
            </a:graphic>
          </wp:inline>
        </w:drawing>
      </w:r>
    </w:p>
    <w:p w14:paraId="6F092335" w14:textId="75C3605E" w:rsidR="006E4AE6" w:rsidRDefault="00A130C2" w:rsidP="00A130C2">
      <w:pPr>
        <w:pStyle w:val="Gambar"/>
      </w:pPr>
      <w:bookmarkStart w:id="171" w:name="_Toc51019186"/>
      <w:r>
        <w:t xml:space="preserve">Gambar 5. </w:t>
      </w:r>
      <w:r>
        <w:fldChar w:fldCharType="begin"/>
      </w:r>
      <w:r>
        <w:instrText xml:space="preserve"> SEQ Gambar_5. \* ARABIC </w:instrText>
      </w:r>
      <w:r>
        <w:fldChar w:fldCharType="separate"/>
      </w:r>
      <w:r w:rsidR="00BF546C">
        <w:rPr>
          <w:noProof/>
        </w:rPr>
        <w:t>5</w:t>
      </w:r>
      <w:r>
        <w:fldChar w:fldCharType="end"/>
      </w:r>
      <w:r>
        <w:t xml:space="preserve"> </w:t>
      </w:r>
      <w:r w:rsidRPr="005057B7">
        <w:t>Antarmuka Lupa Password</w:t>
      </w:r>
      <w:bookmarkEnd w:id="171"/>
    </w:p>
    <w:p w14:paraId="1731F961" w14:textId="78A9D0F9" w:rsidR="00A130C2" w:rsidRDefault="00AD2DF3" w:rsidP="00A130C2">
      <w:r w:rsidRPr="00AD2DF3">
        <w:rPr>
          <w:noProof/>
        </w:rPr>
        <w:lastRenderedPageBreak/>
        <w:drawing>
          <wp:inline distT="0" distB="0" distL="0" distR="0" wp14:anchorId="2C14DAD5" wp14:editId="6B2BD7B1">
            <wp:extent cx="3307080" cy="1730375"/>
            <wp:effectExtent l="19050" t="19050" r="26670" b="222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095" r="1196"/>
                    <a:stretch/>
                  </pic:blipFill>
                  <pic:spPr bwMode="auto">
                    <a:xfrm>
                      <a:off x="0" y="0"/>
                      <a:ext cx="3307080" cy="173037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338CE09" w14:textId="59BFA0AB" w:rsidR="00A130C2" w:rsidRDefault="00A130C2" w:rsidP="00A130C2">
      <w:pPr>
        <w:pStyle w:val="Gambar"/>
      </w:pPr>
      <w:bookmarkStart w:id="172" w:name="_Toc51019187"/>
      <w:r>
        <w:t xml:space="preserve">Gambar 5. </w:t>
      </w:r>
      <w:r>
        <w:fldChar w:fldCharType="begin"/>
      </w:r>
      <w:r>
        <w:instrText xml:space="preserve"> SEQ Gambar_5. \* ARABIC </w:instrText>
      </w:r>
      <w:r>
        <w:fldChar w:fldCharType="separate"/>
      </w:r>
      <w:r w:rsidR="00BF546C">
        <w:rPr>
          <w:noProof/>
        </w:rPr>
        <w:t>6</w:t>
      </w:r>
      <w:r>
        <w:fldChar w:fldCharType="end"/>
      </w:r>
      <w:r>
        <w:t xml:space="preserve"> </w:t>
      </w:r>
      <w:r w:rsidRPr="00AE58C1">
        <w:t>Antarmuka Dashboard (Group Head)</w:t>
      </w:r>
      <w:bookmarkEnd w:id="172"/>
    </w:p>
    <w:p w14:paraId="4F43DADE" w14:textId="62F2C9BB" w:rsidR="009957EC" w:rsidRDefault="00D1442A" w:rsidP="00A130C2">
      <w:pPr>
        <w:spacing w:after="0"/>
        <w:ind w:right="26"/>
        <w:jc w:val="right"/>
      </w:pPr>
      <w:r>
        <w:rPr>
          <w:rFonts w:ascii="Times New Roman" w:eastAsia="Times New Roman" w:hAnsi="Times New Roman" w:cs="Times New Roman"/>
        </w:rPr>
        <w:t xml:space="preserve"> </w:t>
      </w:r>
    </w:p>
    <w:p w14:paraId="5DA97A49" w14:textId="4909886B" w:rsidR="00A130C2" w:rsidRDefault="00DA418B" w:rsidP="00A130C2">
      <w:pPr>
        <w:spacing w:after="0"/>
        <w:ind w:right="26"/>
      </w:pPr>
      <w:r w:rsidRPr="00DA418B">
        <w:rPr>
          <w:noProof/>
        </w:rPr>
        <w:drawing>
          <wp:inline distT="0" distB="0" distL="0" distR="0" wp14:anchorId="10847896" wp14:editId="1C65ACAE">
            <wp:extent cx="3312160" cy="1730375"/>
            <wp:effectExtent l="19050" t="19050" r="21590" b="222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095" r="1043"/>
                    <a:stretch/>
                  </pic:blipFill>
                  <pic:spPr bwMode="auto">
                    <a:xfrm>
                      <a:off x="0" y="0"/>
                      <a:ext cx="3312160" cy="173037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9C52BF2" w14:textId="1AA8C405" w:rsidR="00A130C2" w:rsidRDefault="00A130C2" w:rsidP="00A130C2">
      <w:pPr>
        <w:pStyle w:val="Gambar"/>
      </w:pPr>
      <w:bookmarkStart w:id="173" w:name="_Toc51019188"/>
      <w:r>
        <w:t xml:space="preserve">Gambar 5. </w:t>
      </w:r>
      <w:r>
        <w:fldChar w:fldCharType="begin"/>
      </w:r>
      <w:r>
        <w:instrText xml:space="preserve"> SEQ Gambar_5. \* ARABIC </w:instrText>
      </w:r>
      <w:r>
        <w:fldChar w:fldCharType="separate"/>
      </w:r>
      <w:r w:rsidR="00BF546C">
        <w:rPr>
          <w:noProof/>
        </w:rPr>
        <w:t>7</w:t>
      </w:r>
      <w:r>
        <w:fldChar w:fldCharType="end"/>
      </w:r>
      <w:r>
        <w:t xml:space="preserve"> </w:t>
      </w:r>
      <w:r w:rsidRPr="00A66E45">
        <w:t>Antarmuka Dashboard (IT Finance)</w:t>
      </w:r>
      <w:bookmarkEnd w:id="173"/>
    </w:p>
    <w:p w14:paraId="03C96CDB" w14:textId="77777777" w:rsidR="008926D4" w:rsidRDefault="008926D4" w:rsidP="008926D4">
      <w:pPr>
        <w:spacing w:after="0"/>
        <w:ind w:right="26"/>
        <w:jc w:val="right"/>
        <w:rPr>
          <w:rFonts w:ascii="Times New Roman" w:eastAsia="Times New Roman" w:hAnsi="Times New Roman" w:cs="Times New Roman"/>
        </w:rPr>
      </w:pPr>
    </w:p>
    <w:p w14:paraId="7BC4A422" w14:textId="77777777" w:rsidR="008926D4" w:rsidRDefault="008926D4" w:rsidP="008926D4">
      <w:pPr>
        <w:spacing w:after="0"/>
        <w:ind w:right="26"/>
        <w:jc w:val="right"/>
        <w:rPr>
          <w:rFonts w:ascii="Times New Roman" w:eastAsia="Times New Roman" w:hAnsi="Times New Roman" w:cs="Times New Roman"/>
        </w:rPr>
      </w:pPr>
    </w:p>
    <w:p w14:paraId="5353BCA6" w14:textId="77777777" w:rsidR="008926D4" w:rsidRDefault="008926D4" w:rsidP="008926D4">
      <w:pPr>
        <w:spacing w:after="0"/>
        <w:ind w:right="26"/>
        <w:jc w:val="right"/>
        <w:rPr>
          <w:rFonts w:ascii="Times New Roman" w:eastAsia="Times New Roman" w:hAnsi="Times New Roman" w:cs="Times New Roman"/>
        </w:rPr>
      </w:pPr>
    </w:p>
    <w:p w14:paraId="12EDB6A0" w14:textId="77777777" w:rsidR="008926D4" w:rsidRDefault="008926D4" w:rsidP="008926D4">
      <w:pPr>
        <w:spacing w:after="0"/>
        <w:ind w:right="26"/>
        <w:jc w:val="right"/>
        <w:rPr>
          <w:rFonts w:ascii="Times New Roman" w:eastAsia="Times New Roman" w:hAnsi="Times New Roman" w:cs="Times New Roman"/>
        </w:rPr>
      </w:pPr>
    </w:p>
    <w:p w14:paraId="124E6048" w14:textId="77777777" w:rsidR="008926D4" w:rsidRDefault="008926D4" w:rsidP="008926D4">
      <w:pPr>
        <w:spacing w:after="0"/>
        <w:ind w:right="26"/>
        <w:jc w:val="right"/>
        <w:rPr>
          <w:rFonts w:ascii="Times New Roman" w:eastAsia="Times New Roman" w:hAnsi="Times New Roman" w:cs="Times New Roman"/>
        </w:rPr>
      </w:pPr>
    </w:p>
    <w:p w14:paraId="4A828E96" w14:textId="77777777" w:rsidR="008926D4" w:rsidRDefault="008926D4" w:rsidP="008926D4">
      <w:pPr>
        <w:spacing w:after="0"/>
        <w:ind w:right="26"/>
        <w:jc w:val="right"/>
        <w:rPr>
          <w:rFonts w:ascii="Times New Roman" w:eastAsia="Times New Roman" w:hAnsi="Times New Roman" w:cs="Times New Roman"/>
        </w:rPr>
      </w:pPr>
    </w:p>
    <w:p w14:paraId="09CFFB4A" w14:textId="77777777" w:rsidR="008926D4" w:rsidRDefault="008926D4" w:rsidP="008926D4">
      <w:pPr>
        <w:spacing w:after="0"/>
        <w:ind w:right="26"/>
        <w:jc w:val="right"/>
        <w:rPr>
          <w:rFonts w:ascii="Times New Roman" w:eastAsia="Times New Roman" w:hAnsi="Times New Roman" w:cs="Times New Roman"/>
        </w:rPr>
      </w:pPr>
    </w:p>
    <w:p w14:paraId="47D0E883" w14:textId="0DA4E41E" w:rsidR="009957EC" w:rsidRDefault="00D1442A" w:rsidP="008926D4">
      <w:pPr>
        <w:spacing w:after="0"/>
        <w:ind w:right="26"/>
        <w:jc w:val="right"/>
      </w:pPr>
      <w:r>
        <w:rPr>
          <w:rFonts w:ascii="Times New Roman" w:eastAsia="Times New Roman" w:hAnsi="Times New Roman" w:cs="Times New Roman"/>
        </w:rPr>
        <w:t xml:space="preserve"> </w:t>
      </w:r>
    </w:p>
    <w:p w14:paraId="21BD0415" w14:textId="5C9FCCE1" w:rsidR="009957EC" w:rsidRDefault="00D1442A" w:rsidP="008D721A">
      <w:pPr>
        <w:pStyle w:val="Heading3"/>
      </w:pPr>
      <w:bookmarkStart w:id="174" w:name="_Toc51503891"/>
      <w:r>
        <w:lastRenderedPageBreak/>
        <w:t>5.3.1</w:t>
      </w:r>
      <w:r>
        <w:rPr>
          <w:rFonts w:ascii="Arial" w:eastAsia="Arial" w:hAnsi="Arial" w:cs="Arial"/>
        </w:rPr>
        <w:t xml:space="preserve"> </w:t>
      </w:r>
      <w:r>
        <w:t xml:space="preserve">Antarmuka </w:t>
      </w:r>
      <w:r w:rsidR="008D721A">
        <w:rPr>
          <w:lang w:val="id-ID"/>
        </w:rPr>
        <w:t>M</w:t>
      </w:r>
      <w:r>
        <w:t xml:space="preserve">enu </w:t>
      </w:r>
      <w:r w:rsidR="00C66BAF">
        <w:rPr>
          <w:lang w:val="id-ID"/>
        </w:rPr>
        <w:t>RBB</w:t>
      </w:r>
      <w:bookmarkEnd w:id="174"/>
      <w:r>
        <w:t xml:space="preserve"> </w:t>
      </w:r>
    </w:p>
    <w:p w14:paraId="1B67DF71" w14:textId="04AF5F6B" w:rsidR="009957EC" w:rsidRDefault="000751E2" w:rsidP="000751E2">
      <w:pPr>
        <w:tabs>
          <w:tab w:val="left" w:pos="3611"/>
        </w:tabs>
        <w:spacing w:after="0"/>
        <w:ind w:right="26"/>
      </w:pPr>
      <w:r>
        <w:tab/>
      </w:r>
    </w:p>
    <w:p w14:paraId="1E50AD7D" w14:textId="63985F8E" w:rsidR="00A130C2" w:rsidRDefault="000751E2" w:rsidP="00A130C2">
      <w:pPr>
        <w:pStyle w:val="Gambar"/>
      </w:pPr>
      <w:bookmarkStart w:id="175" w:name="_Toc51019189"/>
      <w:r>
        <w:rPr>
          <w:noProof/>
        </w:rPr>
        <w:drawing>
          <wp:inline distT="0" distB="0" distL="0" distR="0" wp14:anchorId="277282AB" wp14:editId="1A32599F">
            <wp:extent cx="3347085" cy="1618615"/>
            <wp:effectExtent l="19050" t="19050" r="24765" b="19685"/>
            <wp:docPr id="129538" name="Picture 12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7085" cy="1618615"/>
                    </a:xfrm>
                    <a:prstGeom prst="rect">
                      <a:avLst/>
                    </a:prstGeom>
                    <a:ln>
                      <a:solidFill>
                        <a:schemeClr val="bg2"/>
                      </a:solidFill>
                    </a:ln>
                  </pic:spPr>
                </pic:pic>
              </a:graphicData>
            </a:graphic>
          </wp:inline>
        </w:drawing>
      </w:r>
      <w:r w:rsidR="00A130C2">
        <w:t xml:space="preserve">Gambar 5. </w:t>
      </w:r>
      <w:r w:rsidR="00A130C2">
        <w:fldChar w:fldCharType="begin"/>
      </w:r>
      <w:r w:rsidR="00A130C2">
        <w:instrText xml:space="preserve"> SEQ Gambar_5. \* ARABIC </w:instrText>
      </w:r>
      <w:r w:rsidR="00A130C2">
        <w:fldChar w:fldCharType="separate"/>
      </w:r>
      <w:r w:rsidR="00BF546C">
        <w:rPr>
          <w:noProof/>
        </w:rPr>
        <w:t>8</w:t>
      </w:r>
      <w:r w:rsidR="00A130C2">
        <w:fldChar w:fldCharType="end"/>
      </w:r>
      <w:r w:rsidR="00A130C2">
        <w:t xml:space="preserve"> </w:t>
      </w:r>
      <w:r w:rsidR="00A130C2" w:rsidRPr="006202DE">
        <w:t>Antarmuka Daftar RBB</w:t>
      </w:r>
      <w:bookmarkEnd w:id="175"/>
    </w:p>
    <w:p w14:paraId="0B34565C" w14:textId="10BCC2B5" w:rsidR="004C4E1D" w:rsidRDefault="004C4E1D" w:rsidP="00A130C2">
      <w:pPr>
        <w:spacing w:after="0"/>
        <w:ind w:right="26"/>
        <w:jc w:val="right"/>
      </w:pPr>
      <w:r>
        <w:rPr>
          <w:rFonts w:ascii="Times New Roman" w:eastAsia="Times New Roman" w:hAnsi="Times New Roman" w:cs="Times New Roman"/>
        </w:rPr>
        <w:t xml:space="preserve"> </w:t>
      </w:r>
    </w:p>
    <w:p w14:paraId="3501B2A7" w14:textId="77777777" w:rsidR="00A130C2" w:rsidRDefault="0023042A" w:rsidP="00A130C2">
      <w:pPr>
        <w:keepNext/>
        <w:spacing w:after="0"/>
        <w:ind w:right="26"/>
        <w:jc w:val="right"/>
      </w:pPr>
      <w:r w:rsidRPr="0023042A">
        <w:rPr>
          <w:noProof/>
        </w:rPr>
        <w:drawing>
          <wp:inline distT="0" distB="0" distL="0" distR="0" wp14:anchorId="00AA23CF" wp14:editId="24F0543C">
            <wp:extent cx="3312160" cy="1691640"/>
            <wp:effectExtent l="19050" t="19050" r="21590" b="22860"/>
            <wp:docPr id="163909" name="Picture 16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634" r="1043" b="1518"/>
                    <a:stretch/>
                  </pic:blipFill>
                  <pic:spPr bwMode="auto">
                    <a:xfrm>
                      <a:off x="0" y="0"/>
                      <a:ext cx="3312160" cy="169164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D2F8856" w14:textId="1B6CC15F" w:rsidR="00A130C2" w:rsidRDefault="00A130C2" w:rsidP="00A130C2">
      <w:pPr>
        <w:pStyle w:val="Gambar"/>
      </w:pPr>
      <w:bookmarkStart w:id="176" w:name="_Toc51019190"/>
      <w:r>
        <w:t xml:space="preserve">Gambar 5. </w:t>
      </w:r>
      <w:r>
        <w:fldChar w:fldCharType="begin"/>
      </w:r>
      <w:r>
        <w:instrText xml:space="preserve"> SEQ Gambar_5. \* ARABIC </w:instrText>
      </w:r>
      <w:r>
        <w:fldChar w:fldCharType="separate"/>
      </w:r>
      <w:r w:rsidR="00BF546C">
        <w:rPr>
          <w:noProof/>
        </w:rPr>
        <w:t>9</w:t>
      </w:r>
      <w:r>
        <w:fldChar w:fldCharType="end"/>
      </w:r>
      <w:r>
        <w:t xml:space="preserve"> </w:t>
      </w:r>
      <w:r w:rsidRPr="00BD15FA">
        <w:t>Antarmuka Tambah RBB (IT Finance)</w:t>
      </w:r>
      <w:bookmarkEnd w:id="176"/>
    </w:p>
    <w:p w14:paraId="71A0C7C3" w14:textId="326A59BF" w:rsidR="00560FE5" w:rsidRDefault="00560FE5" w:rsidP="00A130C2">
      <w:pPr>
        <w:spacing w:after="0"/>
        <w:ind w:right="26"/>
        <w:jc w:val="right"/>
      </w:pPr>
      <w:r>
        <w:rPr>
          <w:rFonts w:ascii="Times New Roman" w:eastAsia="Times New Roman" w:hAnsi="Times New Roman" w:cs="Times New Roman"/>
        </w:rPr>
        <w:t xml:space="preserve"> </w:t>
      </w:r>
    </w:p>
    <w:p w14:paraId="395E290E" w14:textId="77777777" w:rsidR="00A130C2" w:rsidRDefault="004139E1" w:rsidP="00A130C2">
      <w:pPr>
        <w:pStyle w:val="Gambar"/>
      </w:pPr>
      <w:r>
        <w:rPr>
          <w:noProof/>
        </w:rPr>
        <w:lastRenderedPageBreak/>
        <w:drawing>
          <wp:inline distT="0" distB="0" distL="0" distR="0" wp14:anchorId="5B829F84" wp14:editId="47EB6DF6">
            <wp:extent cx="3347085" cy="1597025"/>
            <wp:effectExtent l="19050" t="19050" r="24765" b="22225"/>
            <wp:docPr id="163904" name="Picture 16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47085" cy="1597025"/>
                    </a:xfrm>
                    <a:prstGeom prst="rect">
                      <a:avLst/>
                    </a:prstGeom>
                    <a:ln>
                      <a:solidFill>
                        <a:schemeClr val="bg2"/>
                      </a:solidFill>
                    </a:ln>
                  </pic:spPr>
                </pic:pic>
              </a:graphicData>
            </a:graphic>
          </wp:inline>
        </w:drawing>
      </w:r>
    </w:p>
    <w:p w14:paraId="6C59C9D6" w14:textId="1E95E6C1" w:rsidR="00A130C2" w:rsidRDefault="00A130C2" w:rsidP="00A130C2">
      <w:pPr>
        <w:pStyle w:val="Gambar"/>
      </w:pPr>
      <w:bookmarkStart w:id="177" w:name="_Toc51019191"/>
      <w:r>
        <w:t xml:space="preserve">Gambar 5. </w:t>
      </w:r>
      <w:r>
        <w:fldChar w:fldCharType="begin"/>
      </w:r>
      <w:r>
        <w:instrText xml:space="preserve"> SEQ Gambar_5. \* ARABIC </w:instrText>
      </w:r>
      <w:r>
        <w:fldChar w:fldCharType="separate"/>
      </w:r>
      <w:r w:rsidR="00BF546C">
        <w:rPr>
          <w:noProof/>
        </w:rPr>
        <w:t>10</w:t>
      </w:r>
      <w:r>
        <w:fldChar w:fldCharType="end"/>
      </w:r>
      <w:r>
        <w:t xml:space="preserve"> </w:t>
      </w:r>
      <w:r w:rsidRPr="00934307">
        <w:t>Antarmuka Edit RBB (IT Finance)</w:t>
      </w:r>
      <w:bookmarkEnd w:id="177"/>
    </w:p>
    <w:p w14:paraId="362B8A2C" w14:textId="4F98F0E4" w:rsidR="00271F11" w:rsidRDefault="00271F11" w:rsidP="00A130C2">
      <w:pPr>
        <w:spacing w:after="0"/>
        <w:ind w:right="26"/>
        <w:jc w:val="right"/>
      </w:pPr>
      <w:r>
        <w:rPr>
          <w:rFonts w:ascii="Times New Roman" w:eastAsia="Times New Roman" w:hAnsi="Times New Roman" w:cs="Times New Roman"/>
        </w:rPr>
        <w:t xml:space="preserve"> </w:t>
      </w:r>
    </w:p>
    <w:p w14:paraId="4A741585" w14:textId="77777777" w:rsidR="00A130C2" w:rsidRDefault="00ED1D75" w:rsidP="00A130C2">
      <w:pPr>
        <w:pStyle w:val="Gambar"/>
      </w:pPr>
      <w:r w:rsidRPr="00ED1D75">
        <w:rPr>
          <w:noProof/>
        </w:rPr>
        <w:drawing>
          <wp:inline distT="0" distB="0" distL="0" distR="0" wp14:anchorId="6F92B291" wp14:editId="757DAB7F">
            <wp:extent cx="3296920" cy="1706880"/>
            <wp:effectExtent l="19050" t="19050" r="17780" b="26670"/>
            <wp:docPr id="163910" name="Picture 16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095" r="1499" b="1248"/>
                    <a:stretch/>
                  </pic:blipFill>
                  <pic:spPr bwMode="auto">
                    <a:xfrm>
                      <a:off x="0" y="0"/>
                      <a:ext cx="3296920" cy="170688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26A646F" w14:textId="26A71AB6" w:rsidR="00A130C2" w:rsidRDefault="00A130C2" w:rsidP="00A130C2">
      <w:pPr>
        <w:pStyle w:val="Gambar"/>
      </w:pPr>
      <w:bookmarkStart w:id="178" w:name="_Toc51019192"/>
      <w:r>
        <w:t xml:space="preserve">Gambar 5. </w:t>
      </w:r>
      <w:r>
        <w:fldChar w:fldCharType="begin"/>
      </w:r>
      <w:r>
        <w:instrText xml:space="preserve"> SEQ Gambar_5. \* ARABIC </w:instrText>
      </w:r>
      <w:r>
        <w:fldChar w:fldCharType="separate"/>
      </w:r>
      <w:r w:rsidR="00BF546C">
        <w:rPr>
          <w:noProof/>
        </w:rPr>
        <w:t>11</w:t>
      </w:r>
      <w:r>
        <w:fldChar w:fldCharType="end"/>
      </w:r>
      <w:r>
        <w:t xml:space="preserve"> </w:t>
      </w:r>
      <w:r w:rsidRPr="00BE10C7">
        <w:t>Antarmuka Penyesuaian RBB (IT Finance)</w:t>
      </w:r>
      <w:bookmarkEnd w:id="178"/>
    </w:p>
    <w:p w14:paraId="7FC9366D" w14:textId="77777777" w:rsidR="008926D4" w:rsidRDefault="008926D4" w:rsidP="00A130C2">
      <w:pPr>
        <w:spacing w:after="0"/>
        <w:ind w:right="26"/>
        <w:jc w:val="right"/>
        <w:rPr>
          <w:rFonts w:ascii="Times New Roman" w:eastAsia="Times New Roman" w:hAnsi="Times New Roman" w:cs="Times New Roman"/>
        </w:rPr>
      </w:pPr>
    </w:p>
    <w:p w14:paraId="132B7C88" w14:textId="77777777" w:rsidR="00974EE3" w:rsidRDefault="00974EE3">
      <w:pPr>
        <w:rPr>
          <w:rFonts w:ascii="Times New Roman" w:eastAsia="Times New Roman" w:hAnsi="Times New Roman" w:cs="Times New Roman"/>
          <w:b/>
        </w:rPr>
      </w:pPr>
      <w:r>
        <w:br w:type="page"/>
      </w:r>
    </w:p>
    <w:p w14:paraId="43CB8523" w14:textId="18F892FC" w:rsidR="00A74538" w:rsidRPr="008D721A" w:rsidRDefault="00A74538" w:rsidP="008D721A">
      <w:pPr>
        <w:pStyle w:val="Heading3"/>
      </w:pPr>
      <w:bookmarkStart w:id="179" w:name="_Toc51503892"/>
      <w:r w:rsidRPr="008D721A">
        <w:lastRenderedPageBreak/>
        <w:t>5.3.</w:t>
      </w:r>
      <w:r w:rsidR="00CF78C9" w:rsidRPr="008D721A">
        <w:t>2</w:t>
      </w:r>
      <w:r w:rsidRPr="008D721A">
        <w:rPr>
          <w:rFonts w:eastAsia="Arial"/>
        </w:rPr>
        <w:t xml:space="preserve"> </w:t>
      </w:r>
      <w:r w:rsidRPr="008D721A">
        <w:t xml:space="preserve">Antarmuka </w:t>
      </w:r>
      <w:r w:rsidR="008D721A">
        <w:rPr>
          <w:lang w:val="id-ID"/>
        </w:rPr>
        <w:t>M</w:t>
      </w:r>
      <w:r w:rsidRPr="008D721A">
        <w:t xml:space="preserve">enu </w:t>
      </w:r>
      <w:r w:rsidR="00CF78C9" w:rsidRPr="008D721A">
        <w:t>PKS</w:t>
      </w:r>
      <w:bookmarkEnd w:id="179"/>
    </w:p>
    <w:p w14:paraId="37BD9A1B" w14:textId="77777777" w:rsidR="005C35F3" w:rsidRDefault="005C35F3" w:rsidP="005C35F3">
      <w:pPr>
        <w:spacing w:after="0"/>
        <w:ind w:right="26"/>
        <w:jc w:val="right"/>
        <w:rPr>
          <w:noProof/>
        </w:rPr>
      </w:pPr>
    </w:p>
    <w:p w14:paraId="4FAEF07B" w14:textId="6A5F1879" w:rsidR="00A130C2" w:rsidRDefault="00974EE3" w:rsidP="00A130C2">
      <w:pPr>
        <w:pStyle w:val="Gambar"/>
      </w:pPr>
      <w:bookmarkStart w:id="180" w:name="_Toc51019193"/>
      <w:r>
        <w:rPr>
          <w:noProof/>
        </w:rPr>
        <w:drawing>
          <wp:inline distT="0" distB="0" distL="0" distR="0" wp14:anchorId="1F50309C" wp14:editId="2E6CADE0">
            <wp:extent cx="3347085" cy="1621155"/>
            <wp:effectExtent l="19050" t="19050" r="24765" b="17145"/>
            <wp:docPr id="129539" name="Picture 12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47085" cy="1621155"/>
                    </a:xfrm>
                    <a:prstGeom prst="rect">
                      <a:avLst/>
                    </a:prstGeom>
                    <a:ln>
                      <a:solidFill>
                        <a:schemeClr val="bg2"/>
                      </a:solidFill>
                    </a:ln>
                  </pic:spPr>
                </pic:pic>
              </a:graphicData>
            </a:graphic>
          </wp:inline>
        </w:drawing>
      </w:r>
      <w:r w:rsidR="00A130C2">
        <w:t xml:space="preserve">Gambar 5. </w:t>
      </w:r>
      <w:r w:rsidR="00A130C2">
        <w:fldChar w:fldCharType="begin"/>
      </w:r>
      <w:r w:rsidR="00A130C2">
        <w:instrText xml:space="preserve"> SEQ Gambar_5. \* ARABIC </w:instrText>
      </w:r>
      <w:r w:rsidR="00A130C2">
        <w:fldChar w:fldCharType="separate"/>
      </w:r>
      <w:r w:rsidR="00BF546C">
        <w:rPr>
          <w:noProof/>
        </w:rPr>
        <w:t>12</w:t>
      </w:r>
      <w:r w:rsidR="00A130C2">
        <w:fldChar w:fldCharType="end"/>
      </w:r>
      <w:r w:rsidR="00A130C2">
        <w:t xml:space="preserve"> </w:t>
      </w:r>
      <w:r w:rsidR="00A130C2" w:rsidRPr="008D3D1D">
        <w:t>Antarmuka Daftar PKS</w:t>
      </w:r>
      <w:bookmarkEnd w:id="180"/>
    </w:p>
    <w:p w14:paraId="47212447" w14:textId="03E536DB" w:rsidR="005C35F3" w:rsidRDefault="005C35F3" w:rsidP="00A130C2">
      <w:pPr>
        <w:spacing w:after="0"/>
        <w:ind w:right="26"/>
        <w:jc w:val="right"/>
      </w:pPr>
      <w:r>
        <w:rPr>
          <w:rFonts w:ascii="Times New Roman" w:eastAsia="Times New Roman" w:hAnsi="Times New Roman" w:cs="Times New Roman"/>
        </w:rPr>
        <w:t xml:space="preserve"> </w:t>
      </w:r>
    </w:p>
    <w:p w14:paraId="2408E246" w14:textId="77777777" w:rsidR="00A130C2" w:rsidRDefault="00C41FB6" w:rsidP="00A130C2">
      <w:pPr>
        <w:pStyle w:val="Gambar"/>
      </w:pPr>
      <w:r w:rsidRPr="00C41FB6">
        <w:rPr>
          <w:noProof/>
        </w:rPr>
        <w:drawing>
          <wp:inline distT="0" distB="0" distL="0" distR="0" wp14:anchorId="3F5B65C7" wp14:editId="29E4C39C">
            <wp:extent cx="3296920" cy="1725295"/>
            <wp:effectExtent l="19050" t="19050" r="17780" b="27305"/>
            <wp:docPr id="163914" name="Picture 16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364" r="1499"/>
                    <a:stretch/>
                  </pic:blipFill>
                  <pic:spPr bwMode="auto">
                    <a:xfrm>
                      <a:off x="0" y="0"/>
                      <a:ext cx="3296920" cy="172529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3DD6668" w14:textId="051099B7" w:rsidR="00A130C2" w:rsidRDefault="00A130C2" w:rsidP="00A130C2">
      <w:pPr>
        <w:pStyle w:val="Gambar"/>
      </w:pPr>
      <w:bookmarkStart w:id="181" w:name="_Toc51019194"/>
      <w:r>
        <w:t xml:space="preserve">Gambar 5. </w:t>
      </w:r>
      <w:r>
        <w:fldChar w:fldCharType="begin"/>
      </w:r>
      <w:r>
        <w:instrText xml:space="preserve"> SEQ Gambar_5. \* ARABIC </w:instrText>
      </w:r>
      <w:r>
        <w:fldChar w:fldCharType="separate"/>
      </w:r>
      <w:r w:rsidR="00BF546C">
        <w:rPr>
          <w:noProof/>
        </w:rPr>
        <w:t>13</w:t>
      </w:r>
      <w:r>
        <w:fldChar w:fldCharType="end"/>
      </w:r>
      <w:r>
        <w:t xml:space="preserve"> </w:t>
      </w:r>
      <w:r w:rsidRPr="00214979">
        <w:t>Antarmuka Tambah PKS (IT Finance)</w:t>
      </w:r>
      <w:bookmarkEnd w:id="181"/>
    </w:p>
    <w:p w14:paraId="0B21510D" w14:textId="212503A0" w:rsidR="005C35F3" w:rsidRDefault="005C35F3" w:rsidP="00A130C2">
      <w:pPr>
        <w:spacing w:after="0"/>
        <w:ind w:right="26"/>
        <w:jc w:val="right"/>
      </w:pPr>
      <w:r>
        <w:rPr>
          <w:rFonts w:ascii="Times New Roman" w:eastAsia="Times New Roman" w:hAnsi="Times New Roman" w:cs="Times New Roman"/>
        </w:rPr>
        <w:t xml:space="preserve"> </w:t>
      </w:r>
    </w:p>
    <w:p w14:paraId="266A7259" w14:textId="77777777" w:rsidR="00A130C2" w:rsidRDefault="00B45910" w:rsidP="00A130C2">
      <w:pPr>
        <w:pStyle w:val="Gambar"/>
      </w:pPr>
      <w:r w:rsidRPr="00B45910">
        <w:rPr>
          <w:rFonts w:ascii="Times New Roman" w:eastAsia="Times New Roman" w:hAnsi="Times New Roman" w:cs="Times New Roman"/>
          <w:noProof/>
        </w:rPr>
        <w:lastRenderedPageBreak/>
        <w:drawing>
          <wp:inline distT="0" distB="0" distL="0" distR="0" wp14:anchorId="5C548563" wp14:editId="62B5DC5D">
            <wp:extent cx="3302000" cy="1725295"/>
            <wp:effectExtent l="0" t="0" r="0" b="8255"/>
            <wp:docPr id="163915" name="Picture 16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t="8364" r="1347"/>
                    <a:stretch/>
                  </pic:blipFill>
                  <pic:spPr bwMode="auto">
                    <a:xfrm>
                      <a:off x="0" y="0"/>
                      <a:ext cx="3302000" cy="1725295"/>
                    </a:xfrm>
                    <a:prstGeom prst="rect">
                      <a:avLst/>
                    </a:prstGeom>
                    <a:ln>
                      <a:noFill/>
                    </a:ln>
                    <a:extLst>
                      <a:ext uri="{53640926-AAD7-44D8-BBD7-CCE9431645EC}">
                        <a14:shadowObscured xmlns:a14="http://schemas.microsoft.com/office/drawing/2010/main"/>
                      </a:ext>
                    </a:extLst>
                  </pic:spPr>
                </pic:pic>
              </a:graphicData>
            </a:graphic>
          </wp:inline>
        </w:drawing>
      </w:r>
    </w:p>
    <w:p w14:paraId="5CB198BF" w14:textId="4DC94636" w:rsidR="00A130C2" w:rsidRDefault="00A130C2" w:rsidP="00A130C2">
      <w:pPr>
        <w:pStyle w:val="Gambar"/>
      </w:pPr>
      <w:bookmarkStart w:id="182" w:name="_Toc51019195"/>
      <w:r>
        <w:t xml:space="preserve">Gambar 5. </w:t>
      </w:r>
      <w:r>
        <w:fldChar w:fldCharType="begin"/>
      </w:r>
      <w:r>
        <w:instrText xml:space="preserve"> SEQ Gambar_5. \* ARABIC </w:instrText>
      </w:r>
      <w:r>
        <w:fldChar w:fldCharType="separate"/>
      </w:r>
      <w:r w:rsidR="00BF546C">
        <w:rPr>
          <w:noProof/>
        </w:rPr>
        <w:t>14</w:t>
      </w:r>
      <w:r>
        <w:fldChar w:fldCharType="end"/>
      </w:r>
      <w:r>
        <w:t xml:space="preserve"> </w:t>
      </w:r>
      <w:r w:rsidRPr="00CD1992">
        <w:t>Antarmuka Edit PKS (IT Finance)</w:t>
      </w:r>
      <w:bookmarkEnd w:id="182"/>
    </w:p>
    <w:p w14:paraId="2D30B0E4" w14:textId="72BF5E33" w:rsidR="00A130C2" w:rsidRDefault="005C35F3" w:rsidP="008926D4">
      <w:pPr>
        <w:spacing w:after="0"/>
        <w:ind w:right="26"/>
        <w:jc w:val="right"/>
        <w:rPr>
          <w:rFonts w:ascii="Times New Roman" w:eastAsia="Times New Roman" w:hAnsi="Times New Roman" w:cs="Times New Roman"/>
        </w:rPr>
      </w:pPr>
      <w:r>
        <w:rPr>
          <w:rFonts w:ascii="Times New Roman" w:eastAsia="Times New Roman" w:hAnsi="Times New Roman" w:cs="Times New Roman"/>
        </w:rPr>
        <w:t xml:space="preserve"> </w:t>
      </w:r>
    </w:p>
    <w:p w14:paraId="27C83C23" w14:textId="6780F366" w:rsidR="00CF78C9" w:rsidRDefault="00C22C52" w:rsidP="008D721A">
      <w:pPr>
        <w:pStyle w:val="Heading3"/>
        <w:rPr>
          <w:lang w:val="en-US"/>
        </w:rPr>
      </w:pPr>
      <w:bookmarkStart w:id="183" w:name="_Toc51503893"/>
      <w:r>
        <w:t>5.3.</w:t>
      </w:r>
      <w:r w:rsidR="00375E65">
        <w:t>3</w:t>
      </w:r>
      <w:r>
        <w:rPr>
          <w:rFonts w:ascii="Arial" w:eastAsia="Arial" w:hAnsi="Arial" w:cs="Arial"/>
        </w:rPr>
        <w:t xml:space="preserve"> </w:t>
      </w:r>
      <w:r>
        <w:t xml:space="preserve">Antarmuka </w:t>
      </w:r>
      <w:r w:rsidR="008D721A">
        <w:rPr>
          <w:lang w:val="id-ID"/>
        </w:rPr>
        <w:t>M</w:t>
      </w:r>
      <w:r>
        <w:t xml:space="preserve">enu </w:t>
      </w:r>
      <w:r>
        <w:rPr>
          <w:lang w:val="en-US"/>
        </w:rPr>
        <w:t>Termin</w:t>
      </w:r>
      <w:bookmarkEnd w:id="183"/>
    </w:p>
    <w:p w14:paraId="5B9A3FF9" w14:textId="77777777" w:rsidR="00546380" w:rsidRDefault="00546380" w:rsidP="0051574A">
      <w:pPr>
        <w:spacing w:after="0"/>
        <w:ind w:right="26"/>
        <w:jc w:val="right"/>
        <w:rPr>
          <w:rFonts w:ascii="Times New Roman" w:eastAsia="Times New Roman" w:hAnsi="Times New Roman" w:cs="Times New Roman"/>
        </w:rPr>
      </w:pPr>
    </w:p>
    <w:p w14:paraId="7B7268BD" w14:textId="77777777" w:rsidR="00A130C2" w:rsidRDefault="00546380" w:rsidP="00A130C2">
      <w:pPr>
        <w:pStyle w:val="Gambar"/>
      </w:pPr>
      <w:r>
        <w:rPr>
          <w:noProof/>
        </w:rPr>
        <w:drawing>
          <wp:inline distT="0" distB="0" distL="0" distR="0" wp14:anchorId="1C956028" wp14:editId="25987FBC">
            <wp:extent cx="3347085" cy="1525270"/>
            <wp:effectExtent l="19050" t="19050" r="24765" b="17780"/>
            <wp:docPr id="163912" name="Picture 16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7085" cy="1525270"/>
                    </a:xfrm>
                    <a:prstGeom prst="rect">
                      <a:avLst/>
                    </a:prstGeom>
                    <a:ln>
                      <a:solidFill>
                        <a:schemeClr val="bg2"/>
                      </a:solidFill>
                    </a:ln>
                  </pic:spPr>
                </pic:pic>
              </a:graphicData>
            </a:graphic>
          </wp:inline>
        </w:drawing>
      </w:r>
    </w:p>
    <w:p w14:paraId="21377D6C" w14:textId="25ECC9B5" w:rsidR="0051574A" w:rsidRDefault="00A130C2" w:rsidP="008926D4">
      <w:pPr>
        <w:pStyle w:val="Gambar"/>
      </w:pPr>
      <w:bookmarkStart w:id="184" w:name="_Toc51019196"/>
      <w:r>
        <w:t xml:space="preserve">Gambar 5. </w:t>
      </w:r>
      <w:r>
        <w:fldChar w:fldCharType="begin"/>
      </w:r>
      <w:r>
        <w:instrText xml:space="preserve"> SEQ Gambar_5. \* ARABIC </w:instrText>
      </w:r>
      <w:r>
        <w:fldChar w:fldCharType="separate"/>
      </w:r>
      <w:r w:rsidR="00BF546C">
        <w:rPr>
          <w:noProof/>
        </w:rPr>
        <w:t>15</w:t>
      </w:r>
      <w:r>
        <w:fldChar w:fldCharType="end"/>
      </w:r>
      <w:r>
        <w:t xml:space="preserve"> </w:t>
      </w:r>
      <w:r w:rsidRPr="00A67649">
        <w:t>Antarmuka Daftar Termin</w:t>
      </w:r>
      <w:bookmarkEnd w:id="184"/>
      <w:r w:rsidR="0051574A">
        <w:rPr>
          <w:rFonts w:ascii="Times New Roman" w:eastAsia="Times New Roman" w:hAnsi="Times New Roman" w:cs="Times New Roman"/>
        </w:rPr>
        <w:t xml:space="preserve"> </w:t>
      </w:r>
    </w:p>
    <w:p w14:paraId="3B732DBD" w14:textId="77777777" w:rsidR="00A130C2" w:rsidRDefault="001376F7" w:rsidP="00A130C2">
      <w:pPr>
        <w:pStyle w:val="Gambar"/>
      </w:pPr>
      <w:r>
        <w:rPr>
          <w:noProof/>
        </w:rPr>
        <w:lastRenderedPageBreak/>
        <w:drawing>
          <wp:inline distT="0" distB="0" distL="0" distR="0" wp14:anchorId="581A1E77" wp14:editId="6717A687">
            <wp:extent cx="3347085" cy="1614170"/>
            <wp:effectExtent l="19050" t="19050" r="24765" b="24130"/>
            <wp:docPr id="163913" name="Picture 16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47085" cy="1614170"/>
                    </a:xfrm>
                    <a:prstGeom prst="rect">
                      <a:avLst/>
                    </a:prstGeom>
                    <a:ln>
                      <a:solidFill>
                        <a:schemeClr val="bg2"/>
                      </a:solidFill>
                    </a:ln>
                  </pic:spPr>
                </pic:pic>
              </a:graphicData>
            </a:graphic>
          </wp:inline>
        </w:drawing>
      </w:r>
    </w:p>
    <w:p w14:paraId="4CAE7BC2" w14:textId="399261D6" w:rsidR="00A130C2" w:rsidRDefault="00A130C2" w:rsidP="00A130C2">
      <w:pPr>
        <w:pStyle w:val="Gambar"/>
      </w:pPr>
      <w:bookmarkStart w:id="185" w:name="_Toc51019197"/>
      <w:r>
        <w:t xml:space="preserve">Gambar 5. </w:t>
      </w:r>
      <w:r>
        <w:fldChar w:fldCharType="begin"/>
      </w:r>
      <w:r>
        <w:instrText xml:space="preserve"> SEQ Gambar_5. \* ARABIC </w:instrText>
      </w:r>
      <w:r>
        <w:fldChar w:fldCharType="separate"/>
      </w:r>
      <w:r w:rsidR="00BF546C">
        <w:rPr>
          <w:noProof/>
        </w:rPr>
        <w:t>16</w:t>
      </w:r>
      <w:r>
        <w:fldChar w:fldCharType="end"/>
      </w:r>
      <w:r>
        <w:t xml:space="preserve"> </w:t>
      </w:r>
      <w:r w:rsidRPr="00A736EF">
        <w:t>Antarmuka Daftar Termin per PKS</w:t>
      </w:r>
      <w:bookmarkEnd w:id="185"/>
    </w:p>
    <w:p w14:paraId="4814A625" w14:textId="45111583" w:rsidR="0051574A" w:rsidRDefault="0051574A" w:rsidP="00A130C2">
      <w:pPr>
        <w:spacing w:after="0"/>
        <w:ind w:right="26"/>
        <w:jc w:val="right"/>
      </w:pPr>
      <w:r>
        <w:rPr>
          <w:rFonts w:ascii="Times New Roman" w:eastAsia="Times New Roman" w:hAnsi="Times New Roman" w:cs="Times New Roman"/>
        </w:rPr>
        <w:t xml:space="preserve"> </w:t>
      </w:r>
    </w:p>
    <w:p w14:paraId="0A86F98D" w14:textId="77777777" w:rsidR="00A130C2" w:rsidRDefault="00847568" w:rsidP="00A130C2">
      <w:pPr>
        <w:keepNext/>
        <w:spacing w:after="0"/>
        <w:ind w:right="26"/>
        <w:jc w:val="right"/>
      </w:pPr>
      <w:r w:rsidRPr="00847568">
        <w:rPr>
          <w:noProof/>
        </w:rPr>
        <w:drawing>
          <wp:inline distT="0" distB="0" distL="0" distR="0" wp14:anchorId="6057012D" wp14:editId="75E2F03C">
            <wp:extent cx="3296920" cy="1730375"/>
            <wp:effectExtent l="0" t="0" r="0" b="3175"/>
            <wp:docPr id="163920" name="Picture 16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095" r="1499"/>
                    <a:stretch/>
                  </pic:blipFill>
                  <pic:spPr bwMode="auto">
                    <a:xfrm>
                      <a:off x="0" y="0"/>
                      <a:ext cx="3296920" cy="1730375"/>
                    </a:xfrm>
                    <a:prstGeom prst="rect">
                      <a:avLst/>
                    </a:prstGeom>
                    <a:ln>
                      <a:noFill/>
                    </a:ln>
                    <a:extLst>
                      <a:ext uri="{53640926-AAD7-44D8-BBD7-CCE9431645EC}">
                        <a14:shadowObscured xmlns:a14="http://schemas.microsoft.com/office/drawing/2010/main"/>
                      </a:ext>
                    </a:extLst>
                  </pic:spPr>
                </pic:pic>
              </a:graphicData>
            </a:graphic>
          </wp:inline>
        </w:drawing>
      </w:r>
    </w:p>
    <w:p w14:paraId="77205B61" w14:textId="57BB2F49" w:rsidR="00A130C2" w:rsidRDefault="00A130C2" w:rsidP="00A130C2">
      <w:pPr>
        <w:pStyle w:val="Gambar"/>
      </w:pPr>
      <w:bookmarkStart w:id="186" w:name="_Toc51019198"/>
      <w:r>
        <w:t xml:space="preserve">Gambar 5. </w:t>
      </w:r>
      <w:r>
        <w:fldChar w:fldCharType="begin"/>
      </w:r>
      <w:r>
        <w:instrText xml:space="preserve"> SEQ Gambar_5. \* ARABIC </w:instrText>
      </w:r>
      <w:r>
        <w:fldChar w:fldCharType="separate"/>
      </w:r>
      <w:r w:rsidR="00BF546C">
        <w:rPr>
          <w:noProof/>
        </w:rPr>
        <w:t>17</w:t>
      </w:r>
      <w:r>
        <w:fldChar w:fldCharType="end"/>
      </w:r>
      <w:r>
        <w:t xml:space="preserve"> </w:t>
      </w:r>
      <w:r w:rsidRPr="00C71F12">
        <w:t>Antarmuka Tambah Termin (IT Finance)</w:t>
      </w:r>
      <w:bookmarkEnd w:id="186"/>
    </w:p>
    <w:p w14:paraId="0586DDAF" w14:textId="77777777" w:rsidR="008926D4" w:rsidRDefault="008926D4" w:rsidP="00A130C2">
      <w:pPr>
        <w:spacing w:after="0"/>
        <w:ind w:right="26"/>
        <w:jc w:val="right"/>
        <w:rPr>
          <w:rFonts w:ascii="Times New Roman" w:eastAsia="Times New Roman" w:hAnsi="Times New Roman" w:cs="Times New Roman"/>
        </w:rPr>
      </w:pPr>
    </w:p>
    <w:p w14:paraId="3607F7D2" w14:textId="7E7910CF" w:rsidR="00A036F7" w:rsidRDefault="00A036F7" w:rsidP="00A130C2">
      <w:pPr>
        <w:spacing w:after="0"/>
        <w:ind w:right="26"/>
        <w:jc w:val="right"/>
      </w:pPr>
      <w:r>
        <w:rPr>
          <w:rFonts w:ascii="Times New Roman" w:eastAsia="Times New Roman" w:hAnsi="Times New Roman" w:cs="Times New Roman"/>
        </w:rPr>
        <w:t xml:space="preserve"> </w:t>
      </w:r>
    </w:p>
    <w:p w14:paraId="63E30BC6" w14:textId="77777777" w:rsidR="00A130C2" w:rsidRDefault="00D26AD8" w:rsidP="00A130C2">
      <w:pPr>
        <w:pStyle w:val="Gambar"/>
      </w:pPr>
      <w:r>
        <w:rPr>
          <w:noProof/>
        </w:rPr>
        <w:lastRenderedPageBreak/>
        <w:drawing>
          <wp:inline distT="0" distB="0" distL="0" distR="0" wp14:anchorId="211E84A1" wp14:editId="3AB8601F">
            <wp:extent cx="3347085" cy="1602740"/>
            <wp:effectExtent l="19050" t="19050" r="24765" b="16510"/>
            <wp:docPr id="163940" name="Picture 1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7085" cy="1602740"/>
                    </a:xfrm>
                    <a:prstGeom prst="rect">
                      <a:avLst/>
                    </a:prstGeom>
                    <a:ln>
                      <a:solidFill>
                        <a:schemeClr val="bg2"/>
                      </a:solidFill>
                    </a:ln>
                  </pic:spPr>
                </pic:pic>
              </a:graphicData>
            </a:graphic>
          </wp:inline>
        </w:drawing>
      </w:r>
    </w:p>
    <w:p w14:paraId="7A83D8FA" w14:textId="7D6D50FB" w:rsidR="00A036F7" w:rsidRDefault="00A130C2" w:rsidP="00A130C2">
      <w:pPr>
        <w:pStyle w:val="Gambar"/>
        <w:rPr>
          <w:rFonts w:ascii="Times New Roman" w:eastAsia="Times New Roman" w:hAnsi="Times New Roman" w:cs="Times New Roman"/>
          <w:sz w:val="20"/>
        </w:rPr>
      </w:pPr>
      <w:bookmarkStart w:id="187" w:name="_Toc51019199"/>
      <w:r>
        <w:t xml:space="preserve">Gambar 5. </w:t>
      </w:r>
      <w:r>
        <w:fldChar w:fldCharType="begin"/>
      </w:r>
      <w:r>
        <w:instrText xml:space="preserve"> SEQ Gambar_5. \* ARABIC </w:instrText>
      </w:r>
      <w:r>
        <w:fldChar w:fldCharType="separate"/>
      </w:r>
      <w:r w:rsidR="00BF546C">
        <w:rPr>
          <w:noProof/>
        </w:rPr>
        <w:t>18</w:t>
      </w:r>
      <w:r>
        <w:fldChar w:fldCharType="end"/>
      </w:r>
      <w:r>
        <w:t xml:space="preserve"> </w:t>
      </w:r>
      <w:r>
        <w:rPr>
          <w:rFonts w:ascii="Times New Roman" w:eastAsia="Times New Roman" w:hAnsi="Times New Roman" w:cs="Times New Roman"/>
          <w:sz w:val="20"/>
        </w:rPr>
        <w:t>Antarmuka Edit Termin (IT Finance)</w:t>
      </w:r>
      <w:bookmarkEnd w:id="187"/>
    </w:p>
    <w:p w14:paraId="296E51E9" w14:textId="77777777" w:rsidR="008926D4" w:rsidRDefault="008926D4" w:rsidP="008926D4">
      <w:pPr>
        <w:pStyle w:val="Gambar"/>
      </w:pPr>
    </w:p>
    <w:p w14:paraId="6C5686F1" w14:textId="0FCB04CD" w:rsidR="00C22C52" w:rsidRPr="008926D4" w:rsidRDefault="00C22C52" w:rsidP="009F689E">
      <w:pPr>
        <w:pStyle w:val="Heading3"/>
        <w:rPr>
          <w:i/>
          <w:iCs/>
        </w:rPr>
      </w:pPr>
      <w:bookmarkStart w:id="188" w:name="_Toc51503894"/>
      <w:r w:rsidRPr="008926D4">
        <w:t>5.3.</w:t>
      </w:r>
      <w:r w:rsidR="00375E65" w:rsidRPr="008926D4">
        <w:t>4</w:t>
      </w:r>
      <w:r w:rsidRPr="008926D4">
        <w:rPr>
          <w:rFonts w:ascii="Arial" w:eastAsia="Arial" w:hAnsi="Arial" w:cs="Arial"/>
        </w:rPr>
        <w:t xml:space="preserve"> </w:t>
      </w:r>
      <w:r w:rsidRPr="008926D4">
        <w:t xml:space="preserve">Antarmuka </w:t>
      </w:r>
      <w:r w:rsidR="008D721A" w:rsidRPr="009F689E">
        <w:t>M</w:t>
      </w:r>
      <w:r w:rsidRPr="008926D4">
        <w:t xml:space="preserve">enu </w:t>
      </w:r>
      <w:r w:rsidRPr="008926D4">
        <w:rPr>
          <w:lang w:val="en-US"/>
        </w:rPr>
        <w:t>Invoice</w:t>
      </w:r>
      <w:bookmarkEnd w:id="188"/>
    </w:p>
    <w:p w14:paraId="7BAB845E" w14:textId="77777777" w:rsidR="0066341A" w:rsidRDefault="0066341A" w:rsidP="0066341A">
      <w:pPr>
        <w:spacing w:after="0"/>
        <w:ind w:right="26"/>
        <w:jc w:val="right"/>
        <w:rPr>
          <w:noProof/>
        </w:rPr>
      </w:pPr>
    </w:p>
    <w:p w14:paraId="2A6DA88D" w14:textId="77777777" w:rsidR="00A130C2" w:rsidRDefault="00B37FCF" w:rsidP="00A130C2">
      <w:pPr>
        <w:pStyle w:val="Gambar"/>
      </w:pPr>
      <w:r>
        <w:rPr>
          <w:noProof/>
        </w:rPr>
        <w:drawing>
          <wp:inline distT="0" distB="0" distL="0" distR="0" wp14:anchorId="48F6514D" wp14:editId="623FA1BF">
            <wp:extent cx="3347085" cy="1624965"/>
            <wp:effectExtent l="19050" t="19050" r="24765" b="13335"/>
            <wp:docPr id="163918" name="Picture 16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47085" cy="1624965"/>
                    </a:xfrm>
                    <a:prstGeom prst="rect">
                      <a:avLst/>
                    </a:prstGeom>
                    <a:ln>
                      <a:solidFill>
                        <a:schemeClr val="bg2"/>
                      </a:solidFill>
                    </a:ln>
                  </pic:spPr>
                </pic:pic>
              </a:graphicData>
            </a:graphic>
          </wp:inline>
        </w:drawing>
      </w:r>
    </w:p>
    <w:p w14:paraId="4BE7EAEF" w14:textId="1EC42BDB" w:rsidR="00A130C2" w:rsidRDefault="00A130C2" w:rsidP="00A130C2">
      <w:pPr>
        <w:pStyle w:val="Gambar"/>
      </w:pPr>
      <w:bookmarkStart w:id="189" w:name="_Toc51019200"/>
      <w:r>
        <w:t xml:space="preserve">Gambar 5. </w:t>
      </w:r>
      <w:r>
        <w:fldChar w:fldCharType="begin"/>
      </w:r>
      <w:r>
        <w:instrText xml:space="preserve"> SEQ Gambar_5. \* ARABIC </w:instrText>
      </w:r>
      <w:r>
        <w:fldChar w:fldCharType="separate"/>
      </w:r>
      <w:r w:rsidR="00BF546C">
        <w:rPr>
          <w:noProof/>
        </w:rPr>
        <w:t>19</w:t>
      </w:r>
      <w:r>
        <w:fldChar w:fldCharType="end"/>
      </w:r>
      <w:r>
        <w:t xml:space="preserve"> </w:t>
      </w:r>
      <w:r w:rsidRPr="00CF55D5">
        <w:t>Antarmuka Histori Invoice</w:t>
      </w:r>
      <w:bookmarkEnd w:id="189"/>
    </w:p>
    <w:p w14:paraId="0357B1A3" w14:textId="38297B58" w:rsidR="0066341A" w:rsidRDefault="0066341A" w:rsidP="00A130C2">
      <w:pPr>
        <w:spacing w:after="0"/>
        <w:ind w:right="26"/>
        <w:jc w:val="right"/>
      </w:pPr>
      <w:r>
        <w:rPr>
          <w:rFonts w:ascii="Times New Roman" w:eastAsia="Times New Roman" w:hAnsi="Times New Roman" w:cs="Times New Roman"/>
        </w:rPr>
        <w:t xml:space="preserve"> </w:t>
      </w:r>
    </w:p>
    <w:p w14:paraId="24611308" w14:textId="77777777" w:rsidR="00A130C2" w:rsidRDefault="007D2BF3" w:rsidP="00A130C2">
      <w:pPr>
        <w:keepNext/>
        <w:spacing w:after="0"/>
        <w:ind w:right="26"/>
        <w:jc w:val="right"/>
      </w:pPr>
      <w:r w:rsidRPr="007D2BF3">
        <w:rPr>
          <w:noProof/>
        </w:rPr>
        <w:lastRenderedPageBreak/>
        <w:drawing>
          <wp:inline distT="0" distB="0" distL="0" distR="0" wp14:anchorId="1DA437A0" wp14:editId="3F89120A">
            <wp:extent cx="3302000" cy="1720215"/>
            <wp:effectExtent l="0" t="0" r="0" b="0"/>
            <wp:docPr id="163923" name="Picture 16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 t="8634" r="1347"/>
                    <a:stretch/>
                  </pic:blipFill>
                  <pic:spPr bwMode="auto">
                    <a:xfrm>
                      <a:off x="0" y="0"/>
                      <a:ext cx="3302000" cy="1720215"/>
                    </a:xfrm>
                    <a:prstGeom prst="rect">
                      <a:avLst/>
                    </a:prstGeom>
                    <a:ln>
                      <a:noFill/>
                    </a:ln>
                    <a:extLst>
                      <a:ext uri="{53640926-AAD7-44D8-BBD7-CCE9431645EC}">
                        <a14:shadowObscured xmlns:a14="http://schemas.microsoft.com/office/drawing/2010/main"/>
                      </a:ext>
                    </a:extLst>
                  </pic:spPr>
                </pic:pic>
              </a:graphicData>
            </a:graphic>
          </wp:inline>
        </w:drawing>
      </w:r>
    </w:p>
    <w:p w14:paraId="32C4A6F1" w14:textId="2E6AF1B6" w:rsidR="00A130C2" w:rsidRDefault="00A130C2" w:rsidP="00A130C2">
      <w:pPr>
        <w:pStyle w:val="Gambar"/>
      </w:pPr>
      <w:bookmarkStart w:id="190" w:name="_Toc51019201"/>
      <w:r>
        <w:t xml:space="preserve">Gambar 5. </w:t>
      </w:r>
      <w:r>
        <w:fldChar w:fldCharType="begin"/>
      </w:r>
      <w:r>
        <w:instrText xml:space="preserve"> SEQ Gambar_5. \* ARABIC </w:instrText>
      </w:r>
      <w:r>
        <w:fldChar w:fldCharType="separate"/>
      </w:r>
      <w:r w:rsidR="00BF546C">
        <w:rPr>
          <w:noProof/>
        </w:rPr>
        <w:t>20</w:t>
      </w:r>
      <w:r>
        <w:fldChar w:fldCharType="end"/>
      </w:r>
      <w:r>
        <w:t xml:space="preserve"> </w:t>
      </w:r>
      <w:r w:rsidRPr="0085713A">
        <w:t>Antarmuka Invoice Baru (IT Finance)</w:t>
      </w:r>
      <w:bookmarkEnd w:id="190"/>
    </w:p>
    <w:p w14:paraId="216AAE35" w14:textId="77777777" w:rsidR="008926D4" w:rsidRDefault="008926D4" w:rsidP="008926D4">
      <w:pPr>
        <w:pStyle w:val="Gambar"/>
      </w:pPr>
    </w:p>
    <w:p w14:paraId="440454E1" w14:textId="66DFCCE7" w:rsidR="00C22C52" w:rsidRPr="008926D4" w:rsidRDefault="00C22C52" w:rsidP="009F689E">
      <w:pPr>
        <w:pStyle w:val="Heading3"/>
        <w:rPr>
          <w:i/>
          <w:iCs/>
        </w:rPr>
      </w:pPr>
      <w:bookmarkStart w:id="191" w:name="_Toc51503895"/>
      <w:r w:rsidRPr="008926D4">
        <w:t>5.3.</w:t>
      </w:r>
      <w:r w:rsidR="00375E65" w:rsidRPr="008926D4">
        <w:t>5</w:t>
      </w:r>
      <w:r w:rsidRPr="008926D4">
        <w:rPr>
          <w:rFonts w:ascii="Arial" w:eastAsia="Arial" w:hAnsi="Arial" w:cs="Arial"/>
        </w:rPr>
        <w:t xml:space="preserve"> </w:t>
      </w:r>
      <w:r w:rsidRPr="008926D4">
        <w:t xml:space="preserve">Antarmuka </w:t>
      </w:r>
      <w:r w:rsidR="008D721A">
        <w:t>M</w:t>
      </w:r>
      <w:r w:rsidRPr="008926D4">
        <w:t>enu</w:t>
      </w:r>
      <w:r w:rsidR="007221C2" w:rsidRPr="008926D4">
        <w:t xml:space="preserve"> Laporan Gabungan</w:t>
      </w:r>
      <w:bookmarkEnd w:id="191"/>
    </w:p>
    <w:p w14:paraId="5BEDC685" w14:textId="77777777" w:rsidR="007D2BF3" w:rsidRDefault="007D2BF3" w:rsidP="007D2BF3">
      <w:pPr>
        <w:spacing w:after="0"/>
        <w:ind w:right="26"/>
        <w:jc w:val="right"/>
        <w:rPr>
          <w:noProof/>
        </w:rPr>
      </w:pPr>
    </w:p>
    <w:p w14:paraId="44698195" w14:textId="77777777" w:rsidR="00A130C2" w:rsidRDefault="004019FC" w:rsidP="00A130C2">
      <w:pPr>
        <w:pStyle w:val="Gambar"/>
      </w:pPr>
      <w:r>
        <w:rPr>
          <w:noProof/>
        </w:rPr>
        <w:drawing>
          <wp:inline distT="0" distB="0" distL="0" distR="0" wp14:anchorId="6EBA5C51" wp14:editId="5DFBFDE4">
            <wp:extent cx="3347085" cy="1634490"/>
            <wp:effectExtent l="19050" t="19050" r="24765" b="22860"/>
            <wp:docPr id="163922" name="Picture 16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7085" cy="1634490"/>
                    </a:xfrm>
                    <a:prstGeom prst="rect">
                      <a:avLst/>
                    </a:prstGeom>
                    <a:ln>
                      <a:solidFill>
                        <a:schemeClr val="bg2"/>
                      </a:solidFill>
                    </a:ln>
                  </pic:spPr>
                </pic:pic>
              </a:graphicData>
            </a:graphic>
          </wp:inline>
        </w:drawing>
      </w:r>
    </w:p>
    <w:p w14:paraId="1E9D1456" w14:textId="23D035D1" w:rsidR="00A130C2" w:rsidRDefault="00A130C2" w:rsidP="00A130C2">
      <w:pPr>
        <w:pStyle w:val="Gambar"/>
      </w:pPr>
      <w:bookmarkStart w:id="192" w:name="_Toc51019202"/>
      <w:r>
        <w:t xml:space="preserve">Gambar 5. </w:t>
      </w:r>
      <w:r>
        <w:fldChar w:fldCharType="begin"/>
      </w:r>
      <w:r>
        <w:instrText xml:space="preserve"> SEQ Gambar_5. \* ARABIC </w:instrText>
      </w:r>
      <w:r>
        <w:fldChar w:fldCharType="separate"/>
      </w:r>
      <w:r w:rsidR="00BF546C">
        <w:rPr>
          <w:noProof/>
        </w:rPr>
        <w:t>21</w:t>
      </w:r>
      <w:r>
        <w:fldChar w:fldCharType="end"/>
      </w:r>
      <w:r>
        <w:t xml:space="preserve"> </w:t>
      </w:r>
      <w:r w:rsidRPr="005D0874">
        <w:t>Antarmuka Laporan Gabungan</w:t>
      </w:r>
      <w:bookmarkEnd w:id="192"/>
    </w:p>
    <w:p w14:paraId="71AF2DAC" w14:textId="77777777" w:rsidR="008926D4" w:rsidRDefault="008926D4" w:rsidP="00A130C2">
      <w:pPr>
        <w:spacing w:after="0"/>
        <w:ind w:right="26"/>
        <w:jc w:val="right"/>
        <w:rPr>
          <w:rFonts w:ascii="Times New Roman" w:eastAsia="Times New Roman" w:hAnsi="Times New Roman" w:cs="Times New Roman"/>
        </w:rPr>
      </w:pPr>
    </w:p>
    <w:p w14:paraId="640E0D21" w14:textId="77777777" w:rsidR="008926D4" w:rsidRDefault="008926D4" w:rsidP="00A130C2">
      <w:pPr>
        <w:spacing w:after="0"/>
        <w:ind w:right="26"/>
        <w:jc w:val="right"/>
        <w:rPr>
          <w:rFonts w:ascii="Times New Roman" w:eastAsia="Times New Roman" w:hAnsi="Times New Roman" w:cs="Times New Roman"/>
        </w:rPr>
      </w:pPr>
    </w:p>
    <w:p w14:paraId="367AA9C8" w14:textId="77777777" w:rsidR="008926D4" w:rsidRDefault="008926D4" w:rsidP="00A130C2">
      <w:pPr>
        <w:spacing w:after="0"/>
        <w:ind w:right="26"/>
        <w:jc w:val="right"/>
        <w:rPr>
          <w:rFonts w:ascii="Times New Roman" w:eastAsia="Times New Roman" w:hAnsi="Times New Roman" w:cs="Times New Roman"/>
        </w:rPr>
      </w:pPr>
    </w:p>
    <w:p w14:paraId="4249A529" w14:textId="77777777" w:rsidR="008926D4" w:rsidRDefault="008926D4" w:rsidP="00A130C2">
      <w:pPr>
        <w:spacing w:after="0"/>
        <w:ind w:right="26"/>
        <w:jc w:val="right"/>
        <w:rPr>
          <w:rFonts w:ascii="Times New Roman" w:eastAsia="Times New Roman" w:hAnsi="Times New Roman" w:cs="Times New Roman"/>
        </w:rPr>
      </w:pPr>
    </w:p>
    <w:p w14:paraId="4858719D" w14:textId="77777777" w:rsidR="008926D4" w:rsidRDefault="008926D4" w:rsidP="00A130C2">
      <w:pPr>
        <w:spacing w:after="0"/>
        <w:ind w:right="26"/>
        <w:jc w:val="right"/>
        <w:rPr>
          <w:rFonts w:ascii="Times New Roman" w:eastAsia="Times New Roman" w:hAnsi="Times New Roman" w:cs="Times New Roman"/>
        </w:rPr>
      </w:pPr>
    </w:p>
    <w:p w14:paraId="48883942" w14:textId="77777777" w:rsidR="008926D4" w:rsidRDefault="008926D4" w:rsidP="00A130C2">
      <w:pPr>
        <w:spacing w:after="0"/>
        <w:ind w:right="26"/>
        <w:jc w:val="right"/>
        <w:rPr>
          <w:rFonts w:ascii="Times New Roman" w:eastAsia="Times New Roman" w:hAnsi="Times New Roman" w:cs="Times New Roman"/>
        </w:rPr>
      </w:pPr>
    </w:p>
    <w:p w14:paraId="1657CA56" w14:textId="040B8209" w:rsidR="007D2BF3" w:rsidRPr="00A130C2" w:rsidRDefault="007D2BF3" w:rsidP="00A130C2">
      <w:pPr>
        <w:spacing w:after="0"/>
        <w:ind w:right="26"/>
        <w:jc w:val="right"/>
        <w:rPr>
          <w:rFonts w:ascii="Times New Roman" w:eastAsia="Times New Roman" w:hAnsi="Times New Roman" w:cs="Times New Roman"/>
          <w:i/>
          <w:sz w:val="20"/>
        </w:rPr>
      </w:pPr>
      <w:r>
        <w:rPr>
          <w:rFonts w:ascii="Times New Roman" w:eastAsia="Times New Roman" w:hAnsi="Times New Roman" w:cs="Times New Roman"/>
        </w:rPr>
        <w:t xml:space="preserve"> </w:t>
      </w:r>
    </w:p>
    <w:p w14:paraId="1EF3F0B1" w14:textId="03C63ACF" w:rsidR="003E7B24" w:rsidRDefault="003E7B24" w:rsidP="008D721A">
      <w:pPr>
        <w:pStyle w:val="Heading3"/>
      </w:pPr>
      <w:bookmarkStart w:id="193" w:name="_Toc51503896"/>
      <w:r>
        <w:lastRenderedPageBreak/>
        <w:t>5.3.</w:t>
      </w:r>
      <w:r w:rsidR="00375E65">
        <w:t>6</w:t>
      </w:r>
      <w:r>
        <w:rPr>
          <w:rFonts w:ascii="Arial" w:eastAsia="Arial" w:hAnsi="Arial" w:cs="Arial"/>
        </w:rPr>
        <w:t xml:space="preserve"> </w:t>
      </w:r>
      <w:r>
        <w:t xml:space="preserve">Antarmuka </w:t>
      </w:r>
      <w:r w:rsidR="008D721A">
        <w:rPr>
          <w:lang w:val="id-ID"/>
        </w:rPr>
        <w:t>M</w:t>
      </w:r>
      <w:r>
        <w:t>enu Vendor</w:t>
      </w:r>
      <w:bookmarkEnd w:id="193"/>
    </w:p>
    <w:p w14:paraId="434C3E8C" w14:textId="77777777" w:rsidR="009E6AAE" w:rsidRDefault="009E6AAE" w:rsidP="009E6AAE">
      <w:pPr>
        <w:spacing w:after="0"/>
        <w:ind w:right="26"/>
        <w:jc w:val="right"/>
        <w:rPr>
          <w:noProof/>
        </w:rPr>
      </w:pPr>
    </w:p>
    <w:p w14:paraId="2B724457" w14:textId="77777777" w:rsidR="00A130C2" w:rsidRDefault="006E081A" w:rsidP="00A130C2">
      <w:pPr>
        <w:keepNext/>
        <w:spacing w:after="0"/>
        <w:ind w:right="26"/>
        <w:jc w:val="right"/>
      </w:pPr>
      <w:r>
        <w:rPr>
          <w:noProof/>
        </w:rPr>
        <w:drawing>
          <wp:inline distT="0" distB="0" distL="0" distR="0" wp14:anchorId="039B5B06" wp14:editId="34BE7618">
            <wp:extent cx="3347085" cy="1625600"/>
            <wp:effectExtent l="19050" t="19050" r="24765" b="12700"/>
            <wp:docPr id="163924" name="Picture 16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7085" cy="1625600"/>
                    </a:xfrm>
                    <a:prstGeom prst="rect">
                      <a:avLst/>
                    </a:prstGeom>
                    <a:ln>
                      <a:solidFill>
                        <a:schemeClr val="bg2"/>
                      </a:solidFill>
                    </a:ln>
                  </pic:spPr>
                </pic:pic>
              </a:graphicData>
            </a:graphic>
          </wp:inline>
        </w:drawing>
      </w:r>
    </w:p>
    <w:p w14:paraId="59B483AA" w14:textId="589576DC" w:rsidR="00A130C2" w:rsidRDefault="00A130C2" w:rsidP="00A130C2">
      <w:pPr>
        <w:pStyle w:val="Gambar"/>
      </w:pPr>
      <w:bookmarkStart w:id="194" w:name="_Toc51019203"/>
      <w:r>
        <w:t xml:space="preserve">Gambar 5. </w:t>
      </w:r>
      <w:r>
        <w:fldChar w:fldCharType="begin"/>
      </w:r>
      <w:r>
        <w:instrText xml:space="preserve"> SEQ Gambar_5. \* ARABIC </w:instrText>
      </w:r>
      <w:r>
        <w:fldChar w:fldCharType="separate"/>
      </w:r>
      <w:r w:rsidR="00BF546C">
        <w:rPr>
          <w:noProof/>
        </w:rPr>
        <w:t>22</w:t>
      </w:r>
      <w:r>
        <w:fldChar w:fldCharType="end"/>
      </w:r>
      <w:r>
        <w:t xml:space="preserve"> </w:t>
      </w:r>
      <w:r w:rsidRPr="00964204">
        <w:t>Antarmuka Daftar Vendor</w:t>
      </w:r>
      <w:bookmarkEnd w:id="194"/>
    </w:p>
    <w:p w14:paraId="5F0DA785" w14:textId="77777777" w:rsidR="008926D4" w:rsidRDefault="008926D4" w:rsidP="008926D4">
      <w:pPr>
        <w:keepNext/>
        <w:spacing w:after="0"/>
        <w:ind w:right="246"/>
        <w:jc w:val="right"/>
        <w:rPr>
          <w:noProof/>
        </w:rPr>
      </w:pPr>
    </w:p>
    <w:p w14:paraId="52CE220D" w14:textId="2D097657" w:rsidR="00A130C2" w:rsidRDefault="00D721DE" w:rsidP="00A130C2">
      <w:pPr>
        <w:keepNext/>
        <w:spacing w:after="0"/>
        <w:ind w:right="26"/>
        <w:jc w:val="right"/>
      </w:pPr>
      <w:r>
        <w:rPr>
          <w:noProof/>
        </w:rPr>
        <w:drawing>
          <wp:inline distT="0" distB="0" distL="0" distR="0" wp14:anchorId="36F98C84" wp14:editId="22467353">
            <wp:extent cx="3347085" cy="510540"/>
            <wp:effectExtent l="0" t="0" r="5715" b="3810"/>
            <wp:docPr id="163932" name="Picture 16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7085" cy="510540"/>
                    </a:xfrm>
                    <a:prstGeom prst="rect">
                      <a:avLst/>
                    </a:prstGeom>
                  </pic:spPr>
                </pic:pic>
              </a:graphicData>
            </a:graphic>
          </wp:inline>
        </w:drawing>
      </w:r>
    </w:p>
    <w:p w14:paraId="48FD3B3E" w14:textId="0B5217C9" w:rsidR="00A130C2" w:rsidRDefault="00A130C2" w:rsidP="00A130C2">
      <w:pPr>
        <w:pStyle w:val="Gambar"/>
      </w:pPr>
      <w:bookmarkStart w:id="195" w:name="_Toc51019204"/>
      <w:r>
        <w:t xml:space="preserve">Gambar 5. </w:t>
      </w:r>
      <w:r>
        <w:fldChar w:fldCharType="begin"/>
      </w:r>
      <w:r>
        <w:instrText xml:space="preserve"> SEQ Gambar_5. \* ARABIC </w:instrText>
      </w:r>
      <w:r>
        <w:fldChar w:fldCharType="separate"/>
      </w:r>
      <w:r w:rsidR="00BF546C">
        <w:rPr>
          <w:noProof/>
        </w:rPr>
        <w:t>23</w:t>
      </w:r>
      <w:r>
        <w:fldChar w:fldCharType="end"/>
      </w:r>
      <w:r>
        <w:t xml:space="preserve"> </w:t>
      </w:r>
      <w:r w:rsidRPr="004C15F5">
        <w:t>Antarmuka Tambah Vendor (IT Finance)</w:t>
      </w:r>
      <w:bookmarkEnd w:id="195"/>
    </w:p>
    <w:p w14:paraId="38D483BE" w14:textId="12DA1116" w:rsidR="00346B0D" w:rsidRDefault="00346B0D" w:rsidP="00A130C2">
      <w:pPr>
        <w:spacing w:after="0"/>
        <w:ind w:right="26"/>
        <w:jc w:val="right"/>
      </w:pPr>
      <w:r>
        <w:rPr>
          <w:rFonts w:ascii="Times New Roman" w:eastAsia="Times New Roman" w:hAnsi="Times New Roman" w:cs="Times New Roman"/>
        </w:rPr>
        <w:t xml:space="preserve"> </w:t>
      </w:r>
    </w:p>
    <w:p w14:paraId="4335378D" w14:textId="77777777" w:rsidR="00A130C2" w:rsidRDefault="00D721DE" w:rsidP="00A130C2">
      <w:pPr>
        <w:keepNext/>
        <w:spacing w:after="0"/>
        <w:ind w:right="26"/>
        <w:jc w:val="right"/>
      </w:pPr>
      <w:r>
        <w:rPr>
          <w:noProof/>
        </w:rPr>
        <w:drawing>
          <wp:inline distT="0" distB="0" distL="0" distR="0" wp14:anchorId="29E133DC" wp14:editId="71A3D9CF">
            <wp:extent cx="3347085" cy="1574165"/>
            <wp:effectExtent l="0" t="0" r="5715" b="6985"/>
            <wp:docPr id="163933" name="Picture 16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085" cy="1574165"/>
                    </a:xfrm>
                    <a:prstGeom prst="rect">
                      <a:avLst/>
                    </a:prstGeom>
                  </pic:spPr>
                </pic:pic>
              </a:graphicData>
            </a:graphic>
          </wp:inline>
        </w:drawing>
      </w:r>
    </w:p>
    <w:p w14:paraId="6BA10412" w14:textId="0F3BF611" w:rsidR="00A130C2" w:rsidRDefault="00A130C2" w:rsidP="00A130C2">
      <w:pPr>
        <w:pStyle w:val="Gambar"/>
      </w:pPr>
      <w:bookmarkStart w:id="196" w:name="_Toc51019205"/>
      <w:r>
        <w:t xml:space="preserve">Gambar 5. </w:t>
      </w:r>
      <w:r>
        <w:fldChar w:fldCharType="begin"/>
      </w:r>
      <w:r>
        <w:instrText xml:space="preserve"> SEQ Gambar_5. \* ARABIC </w:instrText>
      </w:r>
      <w:r>
        <w:fldChar w:fldCharType="separate"/>
      </w:r>
      <w:r w:rsidR="00BF546C">
        <w:rPr>
          <w:noProof/>
        </w:rPr>
        <w:t>24</w:t>
      </w:r>
      <w:r>
        <w:fldChar w:fldCharType="end"/>
      </w:r>
      <w:r>
        <w:t xml:space="preserve"> </w:t>
      </w:r>
      <w:r w:rsidRPr="00AA3DBB">
        <w:t>Antarmuka Edit Vendor (IT Finance)</w:t>
      </w:r>
      <w:bookmarkEnd w:id="196"/>
    </w:p>
    <w:p w14:paraId="65410518" w14:textId="77777777" w:rsidR="008926D4" w:rsidRDefault="008926D4" w:rsidP="00A130C2">
      <w:pPr>
        <w:spacing w:after="0"/>
        <w:ind w:right="26"/>
        <w:jc w:val="right"/>
        <w:rPr>
          <w:rFonts w:ascii="Times New Roman" w:eastAsia="Times New Roman" w:hAnsi="Times New Roman" w:cs="Times New Roman"/>
        </w:rPr>
      </w:pPr>
    </w:p>
    <w:p w14:paraId="1F85D6F0" w14:textId="77777777" w:rsidR="008926D4" w:rsidRDefault="008926D4" w:rsidP="00A130C2">
      <w:pPr>
        <w:spacing w:after="0"/>
        <w:ind w:right="26"/>
        <w:jc w:val="right"/>
        <w:rPr>
          <w:rFonts w:ascii="Times New Roman" w:eastAsia="Times New Roman" w:hAnsi="Times New Roman" w:cs="Times New Roman"/>
        </w:rPr>
      </w:pPr>
    </w:p>
    <w:p w14:paraId="0BB264DE" w14:textId="77777777" w:rsidR="009F689E" w:rsidRDefault="00346B0D" w:rsidP="009F689E">
      <w:pPr>
        <w:pStyle w:val="Heading3"/>
      </w:pPr>
      <w:r>
        <w:t xml:space="preserve"> </w:t>
      </w:r>
    </w:p>
    <w:p w14:paraId="4DFD47D6" w14:textId="77777777" w:rsidR="009F689E" w:rsidRDefault="009F689E">
      <w:pPr>
        <w:rPr>
          <w:rFonts w:ascii="Times New Roman" w:eastAsia="Times New Roman" w:hAnsi="Times New Roman" w:cs="Times New Roman"/>
          <w:b/>
        </w:rPr>
      </w:pPr>
      <w:r>
        <w:br w:type="page"/>
      </w:r>
    </w:p>
    <w:p w14:paraId="2C162477" w14:textId="55D4563D" w:rsidR="003E7B24" w:rsidRDefault="003E7B24" w:rsidP="009F689E">
      <w:pPr>
        <w:pStyle w:val="Heading3"/>
      </w:pPr>
      <w:bookmarkStart w:id="197" w:name="_Toc51503897"/>
      <w:r>
        <w:lastRenderedPageBreak/>
        <w:t>5.3.</w:t>
      </w:r>
      <w:r w:rsidR="00375E65">
        <w:t>7</w:t>
      </w:r>
      <w:r>
        <w:rPr>
          <w:rFonts w:ascii="Arial" w:eastAsia="Arial" w:hAnsi="Arial" w:cs="Arial"/>
        </w:rPr>
        <w:t xml:space="preserve"> </w:t>
      </w:r>
      <w:r>
        <w:t xml:space="preserve">Antarmuka </w:t>
      </w:r>
      <w:r w:rsidR="008D721A">
        <w:rPr>
          <w:lang w:val="id-ID"/>
        </w:rPr>
        <w:t>M</w:t>
      </w:r>
      <w:r>
        <w:t xml:space="preserve">enu </w:t>
      </w:r>
      <w:r w:rsidR="006C1601">
        <w:t>Jenis Project</w:t>
      </w:r>
      <w:bookmarkEnd w:id="197"/>
    </w:p>
    <w:p w14:paraId="55A6A915" w14:textId="77777777" w:rsidR="00346B0D" w:rsidRDefault="00346B0D" w:rsidP="00346B0D">
      <w:pPr>
        <w:spacing w:after="0"/>
        <w:ind w:right="26"/>
        <w:jc w:val="right"/>
        <w:rPr>
          <w:noProof/>
        </w:rPr>
      </w:pPr>
    </w:p>
    <w:p w14:paraId="49815B85" w14:textId="77777777" w:rsidR="00A130C2" w:rsidRDefault="00B25986" w:rsidP="00A130C2">
      <w:pPr>
        <w:pStyle w:val="Gambar"/>
      </w:pPr>
      <w:r>
        <w:rPr>
          <w:noProof/>
        </w:rPr>
        <w:drawing>
          <wp:inline distT="0" distB="0" distL="0" distR="0" wp14:anchorId="2CF8246B" wp14:editId="647201EA">
            <wp:extent cx="3347085" cy="1618615"/>
            <wp:effectExtent l="19050" t="19050" r="24765" b="19685"/>
            <wp:docPr id="163936" name="Picture 1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47085" cy="1618615"/>
                    </a:xfrm>
                    <a:prstGeom prst="rect">
                      <a:avLst/>
                    </a:prstGeom>
                    <a:ln>
                      <a:solidFill>
                        <a:schemeClr val="bg2"/>
                      </a:solidFill>
                    </a:ln>
                  </pic:spPr>
                </pic:pic>
              </a:graphicData>
            </a:graphic>
          </wp:inline>
        </w:drawing>
      </w:r>
    </w:p>
    <w:p w14:paraId="02A0CA46" w14:textId="1F0992AC" w:rsidR="00A130C2" w:rsidRDefault="00A130C2" w:rsidP="00A130C2">
      <w:pPr>
        <w:pStyle w:val="Gambar"/>
      </w:pPr>
      <w:bookmarkStart w:id="198" w:name="_Toc51019206"/>
      <w:r>
        <w:t xml:space="preserve">Gambar 5. </w:t>
      </w:r>
      <w:r>
        <w:fldChar w:fldCharType="begin"/>
      </w:r>
      <w:r>
        <w:instrText xml:space="preserve"> SEQ Gambar_5. \* ARABIC </w:instrText>
      </w:r>
      <w:r>
        <w:fldChar w:fldCharType="separate"/>
      </w:r>
      <w:r w:rsidR="00BF546C">
        <w:rPr>
          <w:noProof/>
        </w:rPr>
        <w:t>25</w:t>
      </w:r>
      <w:r>
        <w:fldChar w:fldCharType="end"/>
      </w:r>
      <w:r>
        <w:t xml:space="preserve"> </w:t>
      </w:r>
      <w:r w:rsidRPr="00B86441">
        <w:t>Antarmuka Daftar Jenis Project</w:t>
      </w:r>
      <w:bookmarkEnd w:id="198"/>
    </w:p>
    <w:p w14:paraId="05888649" w14:textId="460F06B6" w:rsidR="0035689A" w:rsidRDefault="00346B0D" w:rsidP="00A130C2">
      <w:pPr>
        <w:spacing w:after="0"/>
        <w:ind w:right="26"/>
        <w:jc w:val="right"/>
        <w:rPr>
          <w:noProof/>
        </w:rPr>
      </w:pPr>
      <w:r>
        <w:rPr>
          <w:rFonts w:ascii="Times New Roman" w:eastAsia="Times New Roman" w:hAnsi="Times New Roman" w:cs="Times New Roman"/>
        </w:rPr>
        <w:t xml:space="preserve"> </w:t>
      </w:r>
    </w:p>
    <w:p w14:paraId="7027AA7A" w14:textId="77777777" w:rsidR="00A130C2" w:rsidRDefault="0035689A" w:rsidP="00A130C2">
      <w:pPr>
        <w:pStyle w:val="Gambar"/>
      </w:pPr>
      <w:r>
        <w:rPr>
          <w:noProof/>
        </w:rPr>
        <w:drawing>
          <wp:inline distT="0" distB="0" distL="0" distR="0" wp14:anchorId="7AD18396" wp14:editId="1C4EDDE9">
            <wp:extent cx="3347085" cy="415290"/>
            <wp:effectExtent l="0" t="0" r="5715" b="3810"/>
            <wp:docPr id="163938" name="Picture 16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47085" cy="415290"/>
                    </a:xfrm>
                    <a:prstGeom prst="rect">
                      <a:avLst/>
                    </a:prstGeom>
                  </pic:spPr>
                </pic:pic>
              </a:graphicData>
            </a:graphic>
          </wp:inline>
        </w:drawing>
      </w:r>
    </w:p>
    <w:p w14:paraId="3CC408A6" w14:textId="2A80A5F2" w:rsidR="00A130C2" w:rsidRDefault="00A130C2" w:rsidP="00A130C2">
      <w:pPr>
        <w:pStyle w:val="Gambar"/>
      </w:pPr>
      <w:bookmarkStart w:id="199" w:name="_Toc51019207"/>
      <w:r>
        <w:t xml:space="preserve">Gambar 5. </w:t>
      </w:r>
      <w:r>
        <w:fldChar w:fldCharType="begin"/>
      </w:r>
      <w:r>
        <w:instrText xml:space="preserve"> SEQ Gambar_5. \* ARABIC </w:instrText>
      </w:r>
      <w:r>
        <w:fldChar w:fldCharType="separate"/>
      </w:r>
      <w:r w:rsidR="00BF546C">
        <w:rPr>
          <w:noProof/>
        </w:rPr>
        <w:t>26</w:t>
      </w:r>
      <w:r>
        <w:fldChar w:fldCharType="end"/>
      </w:r>
      <w:r>
        <w:t xml:space="preserve"> </w:t>
      </w:r>
      <w:r w:rsidRPr="00CE6763">
        <w:t>Antarmuka Tambah Jenis Project (IT Finance)</w:t>
      </w:r>
      <w:bookmarkEnd w:id="199"/>
    </w:p>
    <w:p w14:paraId="499D2820" w14:textId="2EAE4F5F" w:rsidR="00346B0D" w:rsidRDefault="00346B0D" w:rsidP="00A130C2">
      <w:pPr>
        <w:spacing w:after="204" w:line="249" w:lineRule="auto"/>
        <w:ind w:right="26"/>
        <w:jc w:val="center"/>
      </w:pPr>
      <w:r>
        <w:rPr>
          <w:rFonts w:ascii="Times New Roman" w:eastAsia="Times New Roman" w:hAnsi="Times New Roman" w:cs="Times New Roman"/>
        </w:rPr>
        <w:t xml:space="preserve"> </w:t>
      </w:r>
    </w:p>
    <w:p w14:paraId="43106F99" w14:textId="77777777" w:rsidR="00A130C2" w:rsidRDefault="001376F7" w:rsidP="00A130C2">
      <w:pPr>
        <w:keepNext/>
        <w:spacing w:after="0"/>
        <w:ind w:right="26"/>
        <w:jc w:val="right"/>
      </w:pPr>
      <w:r>
        <w:rPr>
          <w:noProof/>
        </w:rPr>
        <w:drawing>
          <wp:inline distT="0" distB="0" distL="0" distR="0" wp14:anchorId="0934B311" wp14:editId="2C3D49FB">
            <wp:extent cx="3347085" cy="1600200"/>
            <wp:effectExtent l="0" t="0" r="5715" b="0"/>
            <wp:docPr id="163939" name="Picture 16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7085" cy="1600200"/>
                    </a:xfrm>
                    <a:prstGeom prst="rect">
                      <a:avLst/>
                    </a:prstGeom>
                  </pic:spPr>
                </pic:pic>
              </a:graphicData>
            </a:graphic>
          </wp:inline>
        </w:drawing>
      </w:r>
    </w:p>
    <w:p w14:paraId="68961327" w14:textId="55AB458E" w:rsidR="00A130C2" w:rsidRDefault="00A130C2" w:rsidP="00A130C2">
      <w:pPr>
        <w:pStyle w:val="Gambar"/>
      </w:pPr>
      <w:bookmarkStart w:id="200" w:name="_Toc51019208"/>
      <w:r>
        <w:t xml:space="preserve">Gambar 5. </w:t>
      </w:r>
      <w:r>
        <w:fldChar w:fldCharType="begin"/>
      </w:r>
      <w:r>
        <w:instrText xml:space="preserve"> SEQ Gambar_5. \* ARABIC </w:instrText>
      </w:r>
      <w:r>
        <w:fldChar w:fldCharType="separate"/>
      </w:r>
      <w:r w:rsidR="00BF546C">
        <w:rPr>
          <w:noProof/>
        </w:rPr>
        <w:t>27</w:t>
      </w:r>
      <w:r>
        <w:fldChar w:fldCharType="end"/>
      </w:r>
      <w:r>
        <w:t xml:space="preserve"> </w:t>
      </w:r>
      <w:r w:rsidRPr="00054150">
        <w:t>Antarmuka Edit Jenis Project (IT Finance)</w:t>
      </w:r>
      <w:bookmarkEnd w:id="200"/>
    </w:p>
    <w:p w14:paraId="691854BF" w14:textId="0F3017DF" w:rsidR="00346B0D" w:rsidRDefault="00346B0D" w:rsidP="00A130C2">
      <w:pPr>
        <w:spacing w:after="0"/>
        <w:ind w:right="26"/>
        <w:jc w:val="right"/>
      </w:pPr>
      <w:r>
        <w:rPr>
          <w:rFonts w:ascii="Times New Roman" w:eastAsia="Times New Roman" w:hAnsi="Times New Roman" w:cs="Times New Roman"/>
        </w:rPr>
        <w:t xml:space="preserve"> </w:t>
      </w:r>
    </w:p>
    <w:p w14:paraId="1F2D417D" w14:textId="623B129E" w:rsidR="006C1601" w:rsidRDefault="006C1601" w:rsidP="008D721A">
      <w:pPr>
        <w:pStyle w:val="Heading3"/>
      </w:pPr>
      <w:bookmarkStart w:id="201" w:name="_Toc51503898"/>
      <w:r>
        <w:lastRenderedPageBreak/>
        <w:t>5.3.</w:t>
      </w:r>
      <w:r w:rsidR="00375E65">
        <w:t>8</w:t>
      </w:r>
      <w:r>
        <w:rPr>
          <w:rFonts w:ascii="Arial" w:eastAsia="Arial" w:hAnsi="Arial" w:cs="Arial"/>
        </w:rPr>
        <w:t xml:space="preserve"> </w:t>
      </w:r>
      <w:r>
        <w:t xml:space="preserve">Antarmuka </w:t>
      </w:r>
      <w:r w:rsidR="008D721A">
        <w:rPr>
          <w:lang w:val="id-ID"/>
        </w:rPr>
        <w:t>M</w:t>
      </w:r>
      <w:r>
        <w:t>enu Daftar Pengguna</w:t>
      </w:r>
      <w:bookmarkEnd w:id="201"/>
    </w:p>
    <w:p w14:paraId="5D346BA2" w14:textId="77777777" w:rsidR="00A130C2" w:rsidRDefault="0042787E" w:rsidP="00A130C2">
      <w:pPr>
        <w:keepNext/>
        <w:spacing w:after="0"/>
        <w:ind w:right="26"/>
        <w:jc w:val="right"/>
      </w:pPr>
      <w:r w:rsidRPr="0042787E">
        <w:rPr>
          <w:noProof/>
        </w:rPr>
        <w:drawing>
          <wp:inline distT="0" distB="0" distL="0" distR="0" wp14:anchorId="7933CAF5" wp14:editId="64A1F8D8">
            <wp:extent cx="3307080" cy="1725295"/>
            <wp:effectExtent l="19050" t="19050" r="26670" b="27305"/>
            <wp:docPr id="163934" name="Picture 16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64" r="1196"/>
                    <a:stretch/>
                  </pic:blipFill>
                  <pic:spPr bwMode="auto">
                    <a:xfrm>
                      <a:off x="0" y="0"/>
                      <a:ext cx="3307080" cy="172529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F11FC52" w14:textId="6D12BBF0" w:rsidR="00A130C2" w:rsidRDefault="00A130C2" w:rsidP="00A130C2">
      <w:pPr>
        <w:pStyle w:val="Gambar"/>
      </w:pPr>
      <w:bookmarkStart w:id="202" w:name="_Toc51019209"/>
      <w:r>
        <w:t xml:space="preserve">Gambar 5. </w:t>
      </w:r>
      <w:r>
        <w:fldChar w:fldCharType="begin"/>
      </w:r>
      <w:r>
        <w:instrText xml:space="preserve"> SEQ Gambar_5. \* ARABIC </w:instrText>
      </w:r>
      <w:r>
        <w:fldChar w:fldCharType="separate"/>
      </w:r>
      <w:r w:rsidR="00BF546C">
        <w:rPr>
          <w:noProof/>
        </w:rPr>
        <w:t>28</w:t>
      </w:r>
      <w:r>
        <w:fldChar w:fldCharType="end"/>
      </w:r>
      <w:r>
        <w:t xml:space="preserve"> </w:t>
      </w:r>
      <w:r w:rsidRPr="006161F4">
        <w:t>Antarmuka Daftar Akun (IT Finance)</w:t>
      </w:r>
      <w:bookmarkEnd w:id="202"/>
    </w:p>
    <w:p w14:paraId="753F0B35" w14:textId="37A20206" w:rsidR="00346B0D" w:rsidRDefault="00346B0D" w:rsidP="00A130C2">
      <w:pPr>
        <w:spacing w:after="0"/>
        <w:ind w:right="26"/>
        <w:jc w:val="right"/>
      </w:pPr>
      <w:r>
        <w:rPr>
          <w:rFonts w:ascii="Times New Roman" w:eastAsia="Times New Roman" w:hAnsi="Times New Roman" w:cs="Times New Roman"/>
        </w:rPr>
        <w:t xml:space="preserve"> </w:t>
      </w:r>
    </w:p>
    <w:p w14:paraId="57B31017" w14:textId="77777777" w:rsidR="00A130C2" w:rsidRDefault="00E40301" w:rsidP="00A130C2">
      <w:pPr>
        <w:pStyle w:val="Gambar"/>
      </w:pPr>
      <w:r w:rsidRPr="00E40301">
        <w:rPr>
          <w:noProof/>
        </w:rPr>
        <w:drawing>
          <wp:inline distT="0" distB="0" distL="0" distR="0" wp14:anchorId="104A43F9" wp14:editId="3F564857">
            <wp:extent cx="3347085" cy="1666240"/>
            <wp:effectExtent l="19050" t="19050" r="24765" b="10160"/>
            <wp:docPr id="163935" name="Picture 16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365" b="3136"/>
                    <a:stretch/>
                  </pic:blipFill>
                  <pic:spPr bwMode="auto">
                    <a:xfrm>
                      <a:off x="0" y="0"/>
                      <a:ext cx="3347085" cy="166624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B7D202B" w14:textId="08B41DD0" w:rsidR="00A130C2" w:rsidRDefault="00A130C2" w:rsidP="00A130C2">
      <w:pPr>
        <w:pStyle w:val="Gambar"/>
      </w:pPr>
      <w:bookmarkStart w:id="203" w:name="_Toc51019210"/>
      <w:r>
        <w:t xml:space="preserve">Gambar 5. </w:t>
      </w:r>
      <w:r>
        <w:fldChar w:fldCharType="begin"/>
      </w:r>
      <w:r>
        <w:instrText xml:space="preserve"> SEQ Gambar_5. \* ARABIC </w:instrText>
      </w:r>
      <w:r>
        <w:fldChar w:fldCharType="separate"/>
      </w:r>
      <w:r w:rsidR="00BF546C">
        <w:rPr>
          <w:noProof/>
        </w:rPr>
        <w:t>29</w:t>
      </w:r>
      <w:r>
        <w:fldChar w:fldCharType="end"/>
      </w:r>
      <w:r>
        <w:t xml:space="preserve"> </w:t>
      </w:r>
      <w:r w:rsidRPr="00D513DF">
        <w:t>Antarmuka Tambah Akun (IT Finance)</w:t>
      </w:r>
      <w:bookmarkEnd w:id="203"/>
    </w:p>
    <w:p w14:paraId="595E3AE3" w14:textId="36B1A27B" w:rsidR="00346B0D" w:rsidRPr="00346B0D" w:rsidRDefault="005C6CA4" w:rsidP="00A130C2">
      <w:pPr>
        <w:spacing w:after="0"/>
        <w:ind w:right="26"/>
        <w:jc w:val="right"/>
      </w:pPr>
      <w:r>
        <w:rPr>
          <w:rFonts w:ascii="Times New Roman" w:eastAsia="Times New Roman" w:hAnsi="Times New Roman" w:cs="Times New Roman"/>
        </w:rPr>
        <w:t xml:space="preserve"> </w:t>
      </w:r>
    </w:p>
    <w:p w14:paraId="00AD2EE2" w14:textId="4E8B7B33" w:rsidR="009957EC" w:rsidRDefault="009957EC" w:rsidP="001C0919">
      <w:pPr>
        <w:spacing w:after="0"/>
        <w:ind w:right="26"/>
      </w:pPr>
    </w:p>
    <w:p w14:paraId="1AF2B9E3" w14:textId="64A60AE0" w:rsidR="009957EC" w:rsidRDefault="00D1442A" w:rsidP="00A130C2">
      <w:pPr>
        <w:spacing w:after="0"/>
        <w:ind w:right="26"/>
      </w:pPr>
      <w:r>
        <w:rPr>
          <w:rFonts w:ascii="Times New Roman" w:eastAsia="Times New Roman" w:hAnsi="Times New Roman" w:cs="Times New Roman"/>
          <w:i/>
          <w:sz w:val="20"/>
        </w:rPr>
        <w:t xml:space="preserve"> </w:t>
      </w:r>
      <w:r>
        <w:rPr>
          <w:rFonts w:ascii="Times New Roman" w:eastAsia="Times New Roman" w:hAnsi="Times New Roman" w:cs="Times New Roman"/>
          <w:i/>
          <w:sz w:val="20"/>
        </w:rPr>
        <w:tab/>
        <w:t xml:space="preserve"> </w:t>
      </w:r>
    </w:p>
    <w:p w14:paraId="07F67F88" w14:textId="5A818D59" w:rsidR="00BB1D2A" w:rsidRDefault="00BB1D2A">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6CD20195" w14:textId="58022187" w:rsidR="009957EC" w:rsidRDefault="00D1442A" w:rsidP="00162E93">
      <w:pPr>
        <w:pStyle w:val="Heading1"/>
      </w:pPr>
      <w:bookmarkStart w:id="204" w:name="_Toc51503899"/>
      <w:r>
        <w:lastRenderedPageBreak/>
        <w:t>BAB 6.</w:t>
      </w:r>
      <w:r>
        <w:rPr>
          <w:rFonts w:ascii="Arial" w:eastAsia="Arial" w:hAnsi="Arial" w:cs="Arial"/>
        </w:rPr>
        <w:t xml:space="preserve"> </w:t>
      </w:r>
      <w:r>
        <w:t xml:space="preserve"> PENGUJIAN DAN EVALUASI</w:t>
      </w:r>
      <w:bookmarkEnd w:id="204"/>
      <w:r>
        <w:t xml:space="preserve"> </w:t>
      </w:r>
    </w:p>
    <w:p w14:paraId="6C2B7802" w14:textId="43D846F0" w:rsidR="009957EC" w:rsidRPr="00BB1D2A" w:rsidRDefault="005C73E9" w:rsidP="008926D4">
      <w:pPr>
        <w:spacing w:after="0"/>
        <w:ind w:right="26" w:firstLine="284"/>
        <w:jc w:val="both"/>
        <w:rPr>
          <w:highlight w:val="yellow"/>
        </w:rPr>
      </w:pPr>
      <w:r w:rsidRPr="00311E07">
        <w:rPr>
          <w:rFonts w:ascii="Times New Roman" w:eastAsia="Times New Roman" w:hAnsi="Times New Roman" w:cs="Times New Roman"/>
          <w:lang w:val="id-ID"/>
        </w:rPr>
        <w:t xml:space="preserve">Pada </w:t>
      </w:r>
      <w:r w:rsidR="00D1442A" w:rsidRPr="00311E07">
        <w:rPr>
          <w:rFonts w:ascii="Times New Roman" w:eastAsia="Times New Roman" w:hAnsi="Times New Roman" w:cs="Times New Roman"/>
        </w:rPr>
        <w:t xml:space="preserve">Bab ini </w:t>
      </w:r>
      <w:r w:rsidRPr="00311E07">
        <w:rPr>
          <w:rFonts w:ascii="Times New Roman" w:eastAsia="Times New Roman" w:hAnsi="Times New Roman" w:cs="Times New Roman"/>
          <w:lang w:val="id-ID"/>
        </w:rPr>
        <w:t>aka</w:t>
      </w:r>
      <w:r w:rsidR="00E37CB7">
        <w:rPr>
          <w:rFonts w:ascii="Times New Roman" w:eastAsia="Times New Roman" w:hAnsi="Times New Roman" w:cs="Times New Roman"/>
          <w:lang w:val="id-ID"/>
        </w:rPr>
        <w:t>n</w:t>
      </w:r>
      <w:r w:rsidRPr="00311E07">
        <w:rPr>
          <w:rFonts w:ascii="Times New Roman" w:eastAsia="Times New Roman" w:hAnsi="Times New Roman" w:cs="Times New Roman"/>
          <w:lang w:val="id-ID"/>
        </w:rPr>
        <w:t xml:space="preserve"> dijelaskan mengenai </w:t>
      </w:r>
      <w:r w:rsidR="002D080A">
        <w:rPr>
          <w:rFonts w:ascii="Times New Roman" w:eastAsia="Times New Roman" w:hAnsi="Times New Roman" w:cs="Times New Roman"/>
          <w:lang w:val="id-ID"/>
        </w:rPr>
        <w:t xml:space="preserve">pengujian </w:t>
      </w:r>
      <w:r w:rsidR="00E85480">
        <w:rPr>
          <w:rFonts w:ascii="Times New Roman" w:eastAsia="Times New Roman" w:hAnsi="Times New Roman" w:cs="Times New Roman"/>
          <w:lang w:val="id-ID"/>
        </w:rPr>
        <w:t>dan evaluasi</w:t>
      </w:r>
      <w:r w:rsidR="002D080A">
        <w:rPr>
          <w:rFonts w:ascii="Times New Roman" w:eastAsia="Times New Roman" w:hAnsi="Times New Roman" w:cs="Times New Roman"/>
          <w:lang w:val="id-ID"/>
        </w:rPr>
        <w:t xml:space="preserve"> terhadap sistem informasi </w:t>
      </w:r>
      <w:r w:rsidR="002D080A" w:rsidRPr="00D14179">
        <w:rPr>
          <w:rFonts w:ascii="Times New Roman" w:eastAsia="Times New Roman" w:hAnsi="Times New Roman" w:cs="Times New Roman"/>
          <w:iCs/>
          <w:lang w:val="id-ID"/>
        </w:rPr>
        <w:t>finansial Bank BJB</w:t>
      </w:r>
      <w:r w:rsidR="00C25DC5">
        <w:rPr>
          <w:rFonts w:ascii="Times New Roman" w:eastAsia="Times New Roman" w:hAnsi="Times New Roman" w:cs="Times New Roman"/>
          <w:lang w:val="id-ID"/>
        </w:rPr>
        <w:t>.</w:t>
      </w:r>
      <w:r w:rsidR="00D14179" w:rsidRPr="00D14179">
        <w:rPr>
          <w:rFonts w:ascii="Times New Roman" w:eastAsia="Times New Roman" w:hAnsi="Times New Roman" w:cs="Times New Roman"/>
          <w:i/>
          <w:lang w:val="id-ID"/>
        </w:rPr>
        <w:t xml:space="preserve"> </w:t>
      </w:r>
    </w:p>
    <w:p w14:paraId="5AA7E41A" w14:textId="77777777" w:rsidR="009957EC" w:rsidRPr="00BB1D2A" w:rsidRDefault="00D1442A" w:rsidP="001C0919">
      <w:pPr>
        <w:spacing w:after="0"/>
        <w:ind w:right="26"/>
        <w:rPr>
          <w:highlight w:val="yellow"/>
        </w:rPr>
      </w:pPr>
      <w:r w:rsidRPr="00BB1D2A">
        <w:rPr>
          <w:rFonts w:ascii="Times New Roman" w:eastAsia="Times New Roman" w:hAnsi="Times New Roman" w:cs="Times New Roman"/>
          <w:color w:val="FF0000"/>
          <w:highlight w:val="yellow"/>
        </w:rPr>
        <w:t xml:space="preserve"> </w:t>
      </w:r>
    </w:p>
    <w:p w14:paraId="75E6B18D" w14:textId="77777777" w:rsidR="009957EC" w:rsidRPr="00311E07" w:rsidRDefault="00D1442A" w:rsidP="009F689E">
      <w:pPr>
        <w:pStyle w:val="Heading2"/>
      </w:pPr>
      <w:bookmarkStart w:id="205" w:name="_Toc51503900"/>
      <w:r w:rsidRPr="00311E07">
        <w:t>6.1.</w:t>
      </w:r>
      <w:r w:rsidRPr="00311E07">
        <w:rPr>
          <w:rFonts w:ascii="Arial" w:eastAsia="Arial" w:hAnsi="Arial" w:cs="Arial"/>
        </w:rPr>
        <w:t xml:space="preserve"> </w:t>
      </w:r>
      <w:r w:rsidRPr="00311E07">
        <w:t>Tujuan Pengujian</w:t>
      </w:r>
      <w:bookmarkEnd w:id="205"/>
      <w:r w:rsidRPr="00311E07">
        <w:t xml:space="preserve"> </w:t>
      </w:r>
    </w:p>
    <w:p w14:paraId="7FA4D86B" w14:textId="5192DFE5" w:rsidR="002D080A" w:rsidRPr="00BB1D2A" w:rsidRDefault="002D080A" w:rsidP="008926D4">
      <w:pPr>
        <w:spacing w:after="0"/>
        <w:ind w:right="26" w:firstLine="284"/>
        <w:jc w:val="both"/>
        <w:rPr>
          <w:highlight w:val="yellow"/>
        </w:rPr>
      </w:pPr>
      <w:r>
        <w:rPr>
          <w:rFonts w:ascii="Times New Roman" w:eastAsia="Times New Roman" w:hAnsi="Times New Roman" w:cs="Times New Roman"/>
          <w:lang w:val="id-ID"/>
        </w:rPr>
        <w:t xml:space="preserve">Pengujian yang dilakukan bertujuan </w:t>
      </w:r>
      <w:r w:rsidRPr="00311E07">
        <w:rPr>
          <w:rFonts w:ascii="Times New Roman" w:eastAsia="Times New Roman" w:hAnsi="Times New Roman" w:cs="Times New Roman"/>
          <w:lang w:val="id-ID"/>
        </w:rPr>
        <w:t>untuk</w:t>
      </w:r>
      <w:r w:rsidRPr="00D14179">
        <w:rPr>
          <w:rFonts w:ascii="Times New Roman" w:eastAsia="Times New Roman" w:hAnsi="Times New Roman" w:cs="Times New Roman"/>
          <w:lang w:val="id-ID"/>
        </w:rPr>
        <w:t xml:space="preserve"> memastikan </w:t>
      </w:r>
      <w:r>
        <w:rPr>
          <w:rFonts w:ascii="Times New Roman" w:eastAsia="Times New Roman" w:hAnsi="Times New Roman" w:cs="Times New Roman"/>
          <w:lang w:val="id-ID"/>
        </w:rPr>
        <w:t xml:space="preserve">sistem informasi finansial Bank BJB dapat berjalan dengan baik dan sesuai dengan </w:t>
      </w:r>
      <w:r w:rsidR="006D6816">
        <w:rPr>
          <w:rFonts w:ascii="Times New Roman" w:eastAsia="Times New Roman" w:hAnsi="Times New Roman" w:cs="Times New Roman"/>
          <w:lang w:val="id-ID"/>
        </w:rPr>
        <w:t xml:space="preserve">hasil </w:t>
      </w:r>
      <w:r>
        <w:rPr>
          <w:rFonts w:ascii="Times New Roman" w:eastAsia="Times New Roman" w:hAnsi="Times New Roman" w:cs="Times New Roman"/>
          <w:lang w:val="id-ID"/>
        </w:rPr>
        <w:t xml:space="preserve">analisis dan </w:t>
      </w:r>
      <w:r w:rsidR="006D6816">
        <w:rPr>
          <w:rFonts w:ascii="Times New Roman" w:eastAsia="Times New Roman" w:hAnsi="Times New Roman" w:cs="Times New Roman"/>
          <w:lang w:val="id-ID"/>
        </w:rPr>
        <w:t>pe</w:t>
      </w:r>
      <w:r>
        <w:rPr>
          <w:rFonts w:ascii="Times New Roman" w:eastAsia="Times New Roman" w:hAnsi="Times New Roman" w:cs="Times New Roman"/>
          <w:lang w:val="id-ID"/>
        </w:rPr>
        <w:t xml:space="preserve">rancangan </w:t>
      </w:r>
      <w:r w:rsidRPr="00D14179">
        <w:rPr>
          <w:rFonts w:ascii="Times New Roman" w:eastAsia="Times New Roman" w:hAnsi="Times New Roman" w:cs="Times New Roman"/>
        </w:rPr>
        <w:t>aplikasi</w:t>
      </w:r>
      <w:r>
        <w:rPr>
          <w:rFonts w:ascii="Times New Roman" w:eastAsia="Times New Roman" w:hAnsi="Times New Roman" w:cs="Times New Roman"/>
          <w:lang w:val="id-ID"/>
        </w:rPr>
        <w:t xml:space="preserve"> yang telah dibuat sebelumnya</w:t>
      </w:r>
      <w:r>
        <w:rPr>
          <w:rFonts w:ascii="Times New Roman" w:eastAsia="Times New Roman" w:hAnsi="Times New Roman" w:cs="Times New Roman"/>
          <w:i/>
          <w:lang w:val="id-ID"/>
        </w:rPr>
        <w:t>.</w:t>
      </w:r>
      <w:r w:rsidRPr="00D14179">
        <w:rPr>
          <w:rFonts w:ascii="Times New Roman" w:eastAsia="Times New Roman" w:hAnsi="Times New Roman" w:cs="Times New Roman"/>
          <w:i/>
          <w:lang w:val="id-ID"/>
        </w:rPr>
        <w:t xml:space="preserve"> </w:t>
      </w:r>
    </w:p>
    <w:p w14:paraId="5ED5A14D" w14:textId="6814A684" w:rsidR="009957EC" w:rsidRPr="00BB1D2A" w:rsidRDefault="009957EC" w:rsidP="001C0919">
      <w:pPr>
        <w:spacing w:after="0"/>
        <w:ind w:right="26"/>
        <w:rPr>
          <w:highlight w:val="yellow"/>
        </w:rPr>
      </w:pPr>
    </w:p>
    <w:p w14:paraId="4499E1F0" w14:textId="4D81996E" w:rsidR="009957EC" w:rsidRDefault="00D1442A" w:rsidP="009F689E">
      <w:pPr>
        <w:pStyle w:val="Heading2"/>
      </w:pPr>
      <w:bookmarkStart w:id="206" w:name="_Toc51503901"/>
      <w:r w:rsidRPr="00BF6117">
        <w:t>6.2.</w:t>
      </w:r>
      <w:r w:rsidRPr="00BF6117">
        <w:rPr>
          <w:rFonts w:ascii="Arial" w:eastAsia="Arial" w:hAnsi="Arial" w:cs="Arial"/>
        </w:rPr>
        <w:t xml:space="preserve"> </w:t>
      </w:r>
      <w:r w:rsidRPr="00BF6117">
        <w:t>Kriteria Pengujian</w:t>
      </w:r>
      <w:bookmarkEnd w:id="206"/>
      <w:r w:rsidRPr="00BF6117">
        <w:t xml:space="preserve"> </w:t>
      </w:r>
    </w:p>
    <w:p w14:paraId="41CCD512" w14:textId="6A5150D4" w:rsidR="00A92A3F" w:rsidRPr="000520AB" w:rsidRDefault="00DC777D" w:rsidP="008926D4">
      <w:pPr>
        <w:ind w:firstLine="284"/>
        <w:jc w:val="both"/>
        <w:rPr>
          <w:rFonts w:asciiTheme="majorBidi" w:hAnsiTheme="majorBidi" w:cstheme="majorBidi"/>
          <w:lang w:val="id-ID"/>
        </w:rPr>
      </w:pPr>
      <w:r>
        <w:rPr>
          <w:rFonts w:asciiTheme="majorBidi" w:hAnsiTheme="majorBidi" w:cstheme="majorBidi"/>
          <w:lang w:val="id-ID"/>
        </w:rPr>
        <w:t>Kritertia p</w:t>
      </w:r>
      <w:r w:rsidR="00A92A3F" w:rsidRPr="000520AB">
        <w:rPr>
          <w:rFonts w:asciiTheme="majorBidi" w:hAnsiTheme="majorBidi" w:cstheme="majorBidi"/>
          <w:lang w:val="id-ID"/>
        </w:rPr>
        <w:t xml:space="preserve">enilaian dalam pengujian yang dilaksanakan </w:t>
      </w:r>
      <w:r w:rsidR="00F90354" w:rsidRPr="000520AB">
        <w:rPr>
          <w:rFonts w:asciiTheme="majorBidi" w:hAnsiTheme="majorBidi" w:cstheme="majorBidi"/>
          <w:lang w:val="id-ID"/>
        </w:rPr>
        <w:t>m</w:t>
      </w:r>
      <w:r w:rsidR="00A92A3F" w:rsidRPr="000520AB">
        <w:rPr>
          <w:rFonts w:asciiTheme="majorBidi" w:hAnsiTheme="majorBidi" w:cstheme="majorBidi"/>
          <w:lang w:val="id-ID"/>
        </w:rPr>
        <w:t xml:space="preserve">emperhatikan beberapa aspek, yaitu; </w:t>
      </w:r>
    </w:p>
    <w:p w14:paraId="40D517AA" w14:textId="51115BEE" w:rsidR="00F90354" w:rsidRDefault="0064603A" w:rsidP="008926D4">
      <w:pPr>
        <w:pStyle w:val="ListParagraph"/>
        <w:numPr>
          <w:ilvl w:val="0"/>
          <w:numId w:val="112"/>
        </w:numPr>
        <w:ind w:left="709"/>
        <w:jc w:val="both"/>
        <w:rPr>
          <w:rFonts w:asciiTheme="majorBidi" w:hAnsiTheme="majorBidi" w:cstheme="majorBidi"/>
          <w:lang w:val="id-ID"/>
        </w:rPr>
      </w:pPr>
      <w:r w:rsidRPr="000520AB">
        <w:rPr>
          <w:rFonts w:asciiTheme="majorBidi" w:hAnsiTheme="majorBidi" w:cstheme="majorBidi"/>
          <w:lang w:val="id-ID"/>
        </w:rPr>
        <w:t>Kesesuaian dengan kebutuhan fungsional</w:t>
      </w:r>
      <w:r w:rsidR="00DC777D">
        <w:rPr>
          <w:rFonts w:asciiTheme="majorBidi" w:hAnsiTheme="majorBidi" w:cstheme="majorBidi"/>
          <w:lang w:val="id-ID"/>
        </w:rPr>
        <w:t>.</w:t>
      </w:r>
    </w:p>
    <w:p w14:paraId="27CA3EF4" w14:textId="4C54C4E9" w:rsidR="009957EC" w:rsidRPr="000B17B9" w:rsidRDefault="0024255B" w:rsidP="008926D4">
      <w:pPr>
        <w:pStyle w:val="ListParagraph"/>
        <w:numPr>
          <w:ilvl w:val="0"/>
          <w:numId w:val="112"/>
        </w:numPr>
        <w:ind w:left="709"/>
        <w:jc w:val="both"/>
      </w:pPr>
      <w:r>
        <w:rPr>
          <w:rFonts w:asciiTheme="majorBidi" w:hAnsiTheme="majorBidi" w:cstheme="majorBidi"/>
          <w:lang w:val="id-ID"/>
        </w:rPr>
        <w:t xml:space="preserve">Kesesuaian dengan kebutuhan non-fungsional. </w:t>
      </w:r>
    </w:p>
    <w:p w14:paraId="6B12F389" w14:textId="0498CE01" w:rsidR="000B17B9" w:rsidRDefault="000B17B9" w:rsidP="008926D4">
      <w:pPr>
        <w:pStyle w:val="ListParagraph"/>
        <w:numPr>
          <w:ilvl w:val="0"/>
          <w:numId w:val="112"/>
        </w:numPr>
        <w:ind w:left="709"/>
        <w:jc w:val="both"/>
      </w:pPr>
      <w:r>
        <w:rPr>
          <w:rFonts w:asciiTheme="majorBidi" w:hAnsiTheme="majorBidi" w:cstheme="majorBidi"/>
          <w:lang w:val="id-ID"/>
        </w:rPr>
        <w:t xml:space="preserve">Kemudahan pengguna dalam memahami </w:t>
      </w:r>
      <w:r w:rsidR="00532098">
        <w:rPr>
          <w:rFonts w:asciiTheme="majorBidi" w:hAnsiTheme="majorBidi" w:cstheme="majorBidi"/>
          <w:lang w:val="id-ID"/>
        </w:rPr>
        <w:t xml:space="preserve">penggunaan dan </w:t>
      </w:r>
      <w:r w:rsidR="00BF6568">
        <w:rPr>
          <w:rFonts w:asciiTheme="majorBidi" w:hAnsiTheme="majorBidi" w:cstheme="majorBidi"/>
          <w:lang w:val="id-ID"/>
        </w:rPr>
        <w:t xml:space="preserve">fungsi </w:t>
      </w:r>
      <w:r w:rsidR="00FC437E">
        <w:rPr>
          <w:rFonts w:asciiTheme="majorBidi" w:hAnsiTheme="majorBidi" w:cstheme="majorBidi"/>
          <w:lang w:val="id-ID"/>
        </w:rPr>
        <w:t xml:space="preserve">komponen </w:t>
      </w:r>
      <w:r w:rsidR="00320736">
        <w:rPr>
          <w:rFonts w:asciiTheme="majorBidi" w:hAnsiTheme="majorBidi" w:cstheme="majorBidi"/>
          <w:lang w:val="id-ID"/>
        </w:rPr>
        <w:t xml:space="preserve">pada </w:t>
      </w:r>
      <w:r w:rsidR="0076595B">
        <w:rPr>
          <w:rFonts w:asciiTheme="majorBidi" w:hAnsiTheme="majorBidi" w:cstheme="majorBidi"/>
          <w:lang w:val="id-ID"/>
        </w:rPr>
        <w:t xml:space="preserve">web </w:t>
      </w:r>
      <w:r w:rsidR="00FC437E">
        <w:rPr>
          <w:rFonts w:asciiTheme="majorBidi" w:hAnsiTheme="majorBidi" w:cstheme="majorBidi"/>
          <w:lang w:val="id-ID"/>
        </w:rPr>
        <w:t>(</w:t>
      </w:r>
      <w:r w:rsidR="00AE16FE" w:rsidRPr="00AE16FE">
        <w:rPr>
          <w:rFonts w:asciiTheme="majorBidi" w:hAnsiTheme="majorBidi" w:cstheme="majorBidi"/>
          <w:i/>
          <w:iCs/>
          <w:lang w:val="id-ID"/>
        </w:rPr>
        <w:t>Perspicuity</w:t>
      </w:r>
      <w:r w:rsidR="00AE16FE">
        <w:rPr>
          <w:rFonts w:asciiTheme="majorBidi" w:hAnsiTheme="majorBidi" w:cstheme="majorBidi"/>
          <w:i/>
          <w:iCs/>
          <w:lang w:val="id-ID"/>
        </w:rPr>
        <w:t xml:space="preserve">, Learn Ability, </w:t>
      </w:r>
      <w:r w:rsidR="00AE16FE">
        <w:rPr>
          <w:rFonts w:asciiTheme="majorBidi" w:hAnsiTheme="majorBidi" w:cstheme="majorBidi"/>
          <w:lang w:val="id-ID"/>
        </w:rPr>
        <w:t xml:space="preserve">dan </w:t>
      </w:r>
      <w:r w:rsidR="00AE16FE" w:rsidRPr="00AE16FE">
        <w:rPr>
          <w:rFonts w:asciiTheme="majorBidi" w:hAnsiTheme="majorBidi" w:cstheme="majorBidi"/>
          <w:i/>
          <w:iCs/>
          <w:lang w:val="id-ID"/>
        </w:rPr>
        <w:t>Understandable</w:t>
      </w:r>
      <w:r w:rsidR="00FC437E">
        <w:rPr>
          <w:rFonts w:asciiTheme="majorBidi" w:hAnsiTheme="majorBidi" w:cstheme="majorBidi"/>
          <w:lang w:val="id-ID"/>
        </w:rPr>
        <w:t>)</w:t>
      </w:r>
    </w:p>
    <w:p w14:paraId="14DDD030" w14:textId="77777777" w:rsidR="009957EC" w:rsidRPr="000C0E26" w:rsidRDefault="00D1442A" w:rsidP="009F689E">
      <w:pPr>
        <w:pStyle w:val="Heading2"/>
      </w:pPr>
      <w:bookmarkStart w:id="207" w:name="_Toc51503902"/>
      <w:r w:rsidRPr="000C0E26">
        <w:t>6.</w:t>
      </w:r>
      <w:r w:rsidRPr="000C0E26">
        <w:rPr>
          <w:rStyle w:val="Heading2Char"/>
          <w:b/>
          <w:bCs/>
        </w:rPr>
        <w:t>3.</w:t>
      </w:r>
      <w:r w:rsidRPr="000C0E26">
        <w:rPr>
          <w:rStyle w:val="Heading2Char"/>
          <w:rFonts w:eastAsia="Arial"/>
          <w:b/>
          <w:bCs/>
        </w:rPr>
        <w:t xml:space="preserve"> </w:t>
      </w:r>
      <w:r w:rsidRPr="000C0E26">
        <w:rPr>
          <w:rStyle w:val="Heading2Char"/>
          <w:b/>
          <w:bCs/>
        </w:rPr>
        <w:t>Skenario Pengujian</w:t>
      </w:r>
      <w:bookmarkEnd w:id="207"/>
      <w:r w:rsidRPr="000C0E26">
        <w:t xml:space="preserve"> </w:t>
      </w:r>
    </w:p>
    <w:p w14:paraId="14A184B1" w14:textId="76403798" w:rsidR="000520AB" w:rsidRPr="00152324" w:rsidRDefault="00BE7DC8" w:rsidP="008926D4">
      <w:pPr>
        <w:spacing w:after="12" w:line="248" w:lineRule="auto"/>
        <w:ind w:right="26" w:firstLine="284"/>
        <w:jc w:val="both"/>
        <w:rPr>
          <w:rFonts w:ascii="Times New Roman" w:eastAsia="Times New Roman" w:hAnsi="Times New Roman" w:cs="Times New Roman"/>
          <w:lang w:val="id-ID"/>
        </w:rPr>
      </w:pPr>
      <w:r w:rsidRPr="00325F74">
        <w:rPr>
          <w:rFonts w:ascii="Times New Roman" w:eastAsia="Times New Roman" w:hAnsi="Times New Roman" w:cs="Times New Roman"/>
          <w:lang w:val="id-ID"/>
        </w:rPr>
        <w:t xml:space="preserve">Skenario pengujiian </w:t>
      </w:r>
      <w:r w:rsidR="000565F5" w:rsidRPr="00325F74">
        <w:rPr>
          <w:rFonts w:ascii="Times New Roman" w:eastAsia="Times New Roman" w:hAnsi="Times New Roman" w:cs="Times New Roman"/>
          <w:lang w:val="id-ID"/>
        </w:rPr>
        <w:t>dilakukan setelah siste</w:t>
      </w:r>
      <w:r w:rsidR="00EC4F54" w:rsidRPr="00325F74">
        <w:rPr>
          <w:rFonts w:ascii="Times New Roman" w:eastAsia="Times New Roman" w:hAnsi="Times New Roman" w:cs="Times New Roman"/>
          <w:lang w:val="id-ID"/>
        </w:rPr>
        <w:t>m informasi finansial Bank BJB selesai dibuat</w:t>
      </w:r>
      <w:r w:rsidR="007F5A2F" w:rsidRPr="00325F74">
        <w:rPr>
          <w:rFonts w:ascii="Times New Roman" w:eastAsia="Times New Roman" w:hAnsi="Times New Roman" w:cs="Times New Roman"/>
          <w:lang w:val="id-ID"/>
        </w:rPr>
        <w:t xml:space="preserve">. Pengujian  </w:t>
      </w:r>
      <w:r w:rsidR="001265E9">
        <w:rPr>
          <w:rFonts w:ascii="Times New Roman" w:eastAsia="Times New Roman" w:hAnsi="Times New Roman" w:cs="Times New Roman"/>
          <w:lang w:val="id-ID"/>
        </w:rPr>
        <w:t xml:space="preserve"> dilakukan </w:t>
      </w:r>
      <w:r w:rsidR="003E553E">
        <w:rPr>
          <w:rFonts w:ascii="Times New Roman" w:eastAsia="Times New Roman" w:hAnsi="Times New Roman" w:cs="Times New Roman"/>
          <w:lang w:val="id-ID"/>
        </w:rPr>
        <w:t xml:space="preserve">berdasarkan </w:t>
      </w:r>
      <w:r w:rsidR="00AB3FE9" w:rsidRPr="00152324">
        <w:rPr>
          <w:rFonts w:ascii="Times New Roman" w:eastAsia="Times New Roman" w:hAnsi="Times New Roman" w:cs="Times New Roman"/>
          <w:lang w:val="id-ID"/>
        </w:rPr>
        <w:t>kebutuhan</w:t>
      </w:r>
      <w:r w:rsidR="00232723" w:rsidRPr="00152324">
        <w:rPr>
          <w:rFonts w:ascii="Times New Roman" w:eastAsia="Times New Roman" w:hAnsi="Times New Roman" w:cs="Times New Roman"/>
          <w:lang w:val="id-ID"/>
        </w:rPr>
        <w:t xml:space="preserve"> fungsional</w:t>
      </w:r>
      <w:r w:rsidR="00AB3FE9" w:rsidRPr="00152324">
        <w:rPr>
          <w:rFonts w:ascii="Times New Roman" w:eastAsia="Times New Roman" w:hAnsi="Times New Roman" w:cs="Times New Roman"/>
          <w:lang w:val="id-ID"/>
        </w:rPr>
        <w:t xml:space="preserve"> </w:t>
      </w:r>
      <w:r w:rsidR="00210124" w:rsidRPr="00152324">
        <w:rPr>
          <w:rFonts w:ascii="Times New Roman" w:eastAsia="Times New Roman" w:hAnsi="Times New Roman" w:cs="Times New Roman"/>
          <w:lang w:val="id-ID"/>
        </w:rPr>
        <w:t>dan non-fungsional</w:t>
      </w:r>
      <w:r w:rsidR="00AE7B9E">
        <w:rPr>
          <w:rFonts w:ascii="Times New Roman" w:eastAsia="Times New Roman" w:hAnsi="Times New Roman" w:cs="Times New Roman"/>
          <w:lang w:val="id-ID"/>
        </w:rPr>
        <w:t xml:space="preserve"> menggunakan metode </w:t>
      </w:r>
      <w:r w:rsidR="00AE7B9E" w:rsidRPr="00CB5104">
        <w:rPr>
          <w:rFonts w:ascii="Times New Roman" w:eastAsia="Times New Roman" w:hAnsi="Times New Roman" w:cs="Times New Roman"/>
          <w:i/>
          <w:iCs/>
          <w:lang w:val="id-ID"/>
        </w:rPr>
        <w:t>black box testing</w:t>
      </w:r>
      <w:r w:rsidR="00A672B0" w:rsidRPr="00152324">
        <w:rPr>
          <w:rFonts w:ascii="Times New Roman" w:eastAsia="Times New Roman" w:hAnsi="Times New Roman" w:cs="Times New Roman"/>
          <w:lang w:val="id-ID"/>
        </w:rPr>
        <w:t>. Berikut merupakan langkah</w:t>
      </w:r>
      <w:r w:rsidR="00950E43" w:rsidRPr="00152324">
        <w:rPr>
          <w:rFonts w:ascii="Times New Roman" w:eastAsia="Times New Roman" w:hAnsi="Times New Roman" w:cs="Times New Roman"/>
          <w:lang w:val="id-ID"/>
        </w:rPr>
        <w:t>-langkah yang dilakukan untuk pengujian.</w:t>
      </w:r>
    </w:p>
    <w:p w14:paraId="05B9B2AF" w14:textId="58D0EFEA" w:rsidR="004C75F8" w:rsidRPr="00152324" w:rsidRDefault="001B2B9B" w:rsidP="004C75F8">
      <w:pPr>
        <w:pStyle w:val="ListParagraph"/>
        <w:numPr>
          <w:ilvl w:val="0"/>
          <w:numId w:val="113"/>
        </w:numPr>
        <w:spacing w:after="12" w:line="248" w:lineRule="auto"/>
        <w:ind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IT Finance</w:t>
      </w:r>
    </w:p>
    <w:p w14:paraId="69A71346" w14:textId="4B785BF4" w:rsidR="001B2B9B" w:rsidRPr="00152324" w:rsidRDefault="0085395A"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 xml:space="preserve">IT Finance melakukan </w:t>
      </w:r>
      <w:r w:rsidRPr="00152324">
        <w:rPr>
          <w:rFonts w:ascii="Times New Roman" w:eastAsia="Times New Roman" w:hAnsi="Times New Roman" w:cs="Times New Roman"/>
          <w:i/>
          <w:iCs/>
          <w:lang w:val="id-ID"/>
        </w:rPr>
        <w:t>login</w:t>
      </w:r>
      <w:r w:rsidRPr="00152324">
        <w:rPr>
          <w:rFonts w:ascii="Times New Roman" w:eastAsia="Times New Roman" w:hAnsi="Times New Roman" w:cs="Times New Roman"/>
          <w:lang w:val="id-ID"/>
        </w:rPr>
        <w:t>.</w:t>
      </w:r>
    </w:p>
    <w:p w14:paraId="53F8CFCB" w14:textId="531F45DD" w:rsidR="0085395A" w:rsidRPr="00152324" w:rsidRDefault="0085395A"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IT Finance melakukan reset password</w:t>
      </w:r>
      <w:r w:rsidR="00F51030" w:rsidRPr="00152324">
        <w:rPr>
          <w:rFonts w:ascii="Times New Roman" w:eastAsia="Times New Roman" w:hAnsi="Times New Roman" w:cs="Times New Roman"/>
          <w:lang w:val="id-ID"/>
        </w:rPr>
        <w:t xml:space="preserve"> pengguna</w:t>
      </w:r>
      <w:r w:rsidRPr="00152324">
        <w:rPr>
          <w:rFonts w:ascii="Times New Roman" w:eastAsia="Times New Roman" w:hAnsi="Times New Roman" w:cs="Times New Roman"/>
          <w:lang w:val="id-ID"/>
        </w:rPr>
        <w:t>.</w:t>
      </w:r>
    </w:p>
    <w:p w14:paraId="3D37D1E3" w14:textId="73D5B2A5" w:rsidR="0085395A" w:rsidRPr="00152324" w:rsidRDefault="0085395A"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IT Finance</w:t>
      </w:r>
      <w:r w:rsidR="00210124" w:rsidRPr="00152324">
        <w:rPr>
          <w:rFonts w:ascii="Times New Roman" w:eastAsia="Times New Roman" w:hAnsi="Times New Roman" w:cs="Times New Roman"/>
          <w:lang w:val="id-ID"/>
        </w:rPr>
        <w:t xml:space="preserve"> melihat daftar </w:t>
      </w:r>
      <w:r w:rsidR="009E1696" w:rsidRPr="00152324">
        <w:rPr>
          <w:rFonts w:ascii="Times New Roman" w:eastAsia="Times New Roman" w:hAnsi="Times New Roman" w:cs="Times New Roman"/>
          <w:lang w:val="id-ID"/>
        </w:rPr>
        <w:t xml:space="preserve">RBB </w:t>
      </w:r>
      <w:r w:rsidR="00210124" w:rsidRPr="00152324">
        <w:rPr>
          <w:rFonts w:ascii="Times New Roman" w:eastAsia="Times New Roman" w:hAnsi="Times New Roman" w:cs="Times New Roman"/>
          <w:lang w:val="id-ID"/>
        </w:rPr>
        <w:t>yang terdata.</w:t>
      </w:r>
    </w:p>
    <w:p w14:paraId="19246EF8" w14:textId="664350D8" w:rsidR="00210124" w:rsidRPr="00152324" w:rsidRDefault="00210124"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 xml:space="preserve">IT Finance </w:t>
      </w:r>
      <w:r w:rsidR="00731D33" w:rsidRPr="00152324">
        <w:rPr>
          <w:rFonts w:ascii="Times New Roman" w:eastAsia="Times New Roman" w:hAnsi="Times New Roman" w:cs="Times New Roman"/>
          <w:lang w:val="id-ID"/>
        </w:rPr>
        <w:t>menambah, menghapus, mengubah</w:t>
      </w:r>
      <w:r w:rsidR="009E1696" w:rsidRPr="00152324">
        <w:rPr>
          <w:rFonts w:ascii="Times New Roman" w:eastAsia="Times New Roman" w:hAnsi="Times New Roman" w:cs="Times New Roman"/>
          <w:lang w:val="id-ID"/>
        </w:rPr>
        <w:t>, dan menyesuaikan anggaran</w:t>
      </w:r>
      <w:r w:rsidR="00731D33" w:rsidRPr="00152324">
        <w:rPr>
          <w:rFonts w:ascii="Times New Roman" w:eastAsia="Times New Roman" w:hAnsi="Times New Roman" w:cs="Times New Roman"/>
          <w:lang w:val="id-ID"/>
        </w:rPr>
        <w:t xml:space="preserve"> RBB.</w:t>
      </w:r>
    </w:p>
    <w:p w14:paraId="6251BBBC" w14:textId="72421FF8" w:rsidR="009E1696" w:rsidRPr="00152324" w:rsidRDefault="009E1696"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IT Finance melihat daftar PKS yang terdata.</w:t>
      </w:r>
    </w:p>
    <w:p w14:paraId="124D2B5B" w14:textId="46C28EEC" w:rsidR="009E1696" w:rsidRPr="00152324" w:rsidRDefault="009E1696"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lastRenderedPageBreak/>
        <w:t xml:space="preserve">IT Finance menambah, menghapus, dan mengubah </w:t>
      </w:r>
      <w:r w:rsidR="00126C54" w:rsidRPr="00152324">
        <w:rPr>
          <w:rFonts w:ascii="Times New Roman" w:eastAsia="Times New Roman" w:hAnsi="Times New Roman" w:cs="Times New Roman"/>
          <w:lang w:val="id-ID"/>
        </w:rPr>
        <w:t>PKS.</w:t>
      </w:r>
    </w:p>
    <w:p w14:paraId="46B61A18" w14:textId="76726C80" w:rsidR="00126C54" w:rsidRPr="00152324" w:rsidRDefault="00126C54"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 xml:space="preserve">IT Finance melihat daftar termin melalui halaman daftar PKS dan </w:t>
      </w:r>
      <w:r w:rsidR="00812A33" w:rsidRPr="00152324">
        <w:rPr>
          <w:rFonts w:ascii="Times New Roman" w:eastAsia="Times New Roman" w:hAnsi="Times New Roman" w:cs="Times New Roman"/>
          <w:lang w:val="id-ID"/>
        </w:rPr>
        <w:t>daftar termin secara keseluruhan.</w:t>
      </w:r>
    </w:p>
    <w:p w14:paraId="4905FB4F" w14:textId="3D4058C5" w:rsidR="00812A33" w:rsidRPr="00152324" w:rsidRDefault="00812A33"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IT Finance menambah, menghapus, dan mengubah data termin PKS.</w:t>
      </w:r>
    </w:p>
    <w:p w14:paraId="4C067EF4" w14:textId="2B444F47" w:rsidR="006C72E9" w:rsidRPr="00152324" w:rsidRDefault="006C72E9"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 xml:space="preserve">IT Finance melihat daftar </w:t>
      </w:r>
      <w:r w:rsidRPr="00152324">
        <w:rPr>
          <w:rFonts w:ascii="Times New Roman" w:eastAsia="Times New Roman" w:hAnsi="Times New Roman" w:cs="Times New Roman"/>
          <w:i/>
          <w:iCs/>
          <w:lang w:val="id-ID"/>
        </w:rPr>
        <w:t>invoice.</w:t>
      </w:r>
    </w:p>
    <w:p w14:paraId="42CF7AF6" w14:textId="19CBD7AF" w:rsidR="006C72E9" w:rsidRPr="00152324" w:rsidRDefault="006C72E9"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IT Finance menambah</w:t>
      </w:r>
      <w:r w:rsidR="00A450E1" w:rsidRPr="00152324">
        <w:rPr>
          <w:rFonts w:ascii="Times New Roman" w:eastAsia="Times New Roman" w:hAnsi="Times New Roman" w:cs="Times New Roman"/>
          <w:lang w:val="id-ID"/>
        </w:rPr>
        <w:t xml:space="preserve"> </w:t>
      </w:r>
      <w:r w:rsidR="00A450E1" w:rsidRPr="00152324">
        <w:rPr>
          <w:rFonts w:ascii="Times New Roman" w:eastAsia="Times New Roman" w:hAnsi="Times New Roman" w:cs="Times New Roman"/>
          <w:i/>
          <w:iCs/>
          <w:lang w:val="id-ID"/>
        </w:rPr>
        <w:t xml:space="preserve">invoice </w:t>
      </w:r>
      <w:r w:rsidR="00E67686" w:rsidRPr="00152324">
        <w:rPr>
          <w:rFonts w:ascii="Times New Roman" w:eastAsia="Times New Roman" w:hAnsi="Times New Roman" w:cs="Times New Roman"/>
          <w:lang w:val="id-ID"/>
        </w:rPr>
        <w:t xml:space="preserve">untuk terminn </w:t>
      </w:r>
      <w:r w:rsidR="00006BCE" w:rsidRPr="00152324">
        <w:rPr>
          <w:rFonts w:ascii="Times New Roman" w:eastAsia="Times New Roman" w:hAnsi="Times New Roman" w:cs="Times New Roman"/>
          <w:lang w:val="id-ID"/>
        </w:rPr>
        <w:t>PKS</w:t>
      </w:r>
      <w:r w:rsidR="00A450E1" w:rsidRPr="00152324">
        <w:rPr>
          <w:rFonts w:ascii="Times New Roman" w:eastAsia="Times New Roman" w:hAnsi="Times New Roman" w:cs="Times New Roman"/>
          <w:i/>
          <w:iCs/>
          <w:lang w:val="id-ID"/>
        </w:rPr>
        <w:t>.</w:t>
      </w:r>
    </w:p>
    <w:p w14:paraId="0254B6C3" w14:textId="769E3587" w:rsidR="00812A33" w:rsidRPr="00152324" w:rsidRDefault="001265E9"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IT Finance menambah</w:t>
      </w:r>
      <w:r w:rsidR="00F51030" w:rsidRPr="00152324">
        <w:rPr>
          <w:rFonts w:ascii="Times New Roman" w:eastAsia="Times New Roman" w:hAnsi="Times New Roman" w:cs="Times New Roman"/>
          <w:lang w:val="id-ID"/>
        </w:rPr>
        <w:t xml:space="preserve"> dan menghapus data pengguna.</w:t>
      </w:r>
    </w:p>
    <w:p w14:paraId="6AD3A21A" w14:textId="613C25D1" w:rsidR="00E67686" w:rsidRPr="00152324" w:rsidRDefault="00E67686"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IT Finance melihat</w:t>
      </w:r>
      <w:r w:rsidR="005F2CE9" w:rsidRPr="00152324">
        <w:rPr>
          <w:rFonts w:ascii="Times New Roman" w:eastAsia="Times New Roman" w:hAnsi="Times New Roman" w:cs="Times New Roman"/>
          <w:lang w:val="id-ID"/>
        </w:rPr>
        <w:t xml:space="preserve">, </w:t>
      </w:r>
      <w:r w:rsidRPr="00152324">
        <w:rPr>
          <w:rFonts w:ascii="Times New Roman" w:eastAsia="Times New Roman" w:hAnsi="Times New Roman" w:cs="Times New Roman"/>
          <w:lang w:val="id-ID"/>
        </w:rPr>
        <w:t>menambah</w:t>
      </w:r>
      <w:r w:rsidR="005F2CE9" w:rsidRPr="00152324">
        <w:rPr>
          <w:rFonts w:ascii="Times New Roman" w:eastAsia="Times New Roman" w:hAnsi="Times New Roman" w:cs="Times New Roman"/>
          <w:lang w:val="id-ID"/>
        </w:rPr>
        <w:t xml:space="preserve">, dan mengedit </w:t>
      </w:r>
      <w:r w:rsidRPr="00152324">
        <w:rPr>
          <w:rFonts w:ascii="Times New Roman" w:eastAsia="Times New Roman" w:hAnsi="Times New Roman" w:cs="Times New Roman"/>
          <w:lang w:val="id-ID"/>
        </w:rPr>
        <w:t>data vendor.</w:t>
      </w:r>
    </w:p>
    <w:p w14:paraId="3FD3F31C" w14:textId="4A49DEF5" w:rsidR="00E67686" w:rsidRPr="00152324" w:rsidRDefault="00E67686" w:rsidP="00932AE1">
      <w:pPr>
        <w:pStyle w:val="ListParagraph"/>
        <w:numPr>
          <w:ilvl w:val="0"/>
          <w:numId w:val="115"/>
        </w:numPr>
        <w:spacing w:after="12" w:line="248" w:lineRule="auto"/>
        <w:ind w:left="851" w:right="26"/>
        <w:jc w:val="both"/>
        <w:rPr>
          <w:rFonts w:ascii="Times New Roman" w:eastAsia="Times New Roman" w:hAnsi="Times New Roman" w:cs="Times New Roman"/>
          <w:lang w:val="id-ID"/>
        </w:rPr>
      </w:pPr>
      <w:r w:rsidRPr="00152324">
        <w:rPr>
          <w:rFonts w:ascii="Times New Roman" w:eastAsia="Times New Roman" w:hAnsi="Times New Roman" w:cs="Times New Roman"/>
          <w:lang w:val="id-ID"/>
        </w:rPr>
        <w:t>IT Finance melihat</w:t>
      </w:r>
      <w:r w:rsidR="005F2CE9" w:rsidRPr="00152324">
        <w:rPr>
          <w:rFonts w:ascii="Times New Roman" w:eastAsia="Times New Roman" w:hAnsi="Times New Roman" w:cs="Times New Roman"/>
          <w:lang w:val="id-ID"/>
        </w:rPr>
        <w:t xml:space="preserve">, </w:t>
      </w:r>
      <w:r w:rsidRPr="00152324">
        <w:rPr>
          <w:rFonts w:ascii="Times New Roman" w:eastAsia="Times New Roman" w:hAnsi="Times New Roman" w:cs="Times New Roman"/>
          <w:lang w:val="id-ID"/>
        </w:rPr>
        <w:t>menambah</w:t>
      </w:r>
      <w:r w:rsidR="005F2CE9" w:rsidRPr="00152324">
        <w:rPr>
          <w:rFonts w:ascii="Times New Roman" w:eastAsia="Times New Roman" w:hAnsi="Times New Roman" w:cs="Times New Roman"/>
          <w:lang w:val="id-ID"/>
        </w:rPr>
        <w:t>,</w:t>
      </w:r>
      <w:r w:rsidR="00555CD0" w:rsidRPr="00152324">
        <w:rPr>
          <w:rFonts w:ascii="Times New Roman" w:eastAsia="Times New Roman" w:hAnsi="Times New Roman" w:cs="Times New Roman"/>
          <w:lang w:val="id-ID"/>
        </w:rPr>
        <w:t xml:space="preserve"> dan mengedit data jenis </w:t>
      </w:r>
      <w:r w:rsidR="00555CD0" w:rsidRPr="00A46C73">
        <w:rPr>
          <w:rFonts w:ascii="Times New Roman" w:eastAsia="Times New Roman" w:hAnsi="Times New Roman" w:cs="Times New Roman"/>
          <w:i/>
          <w:lang w:val="id-ID"/>
        </w:rPr>
        <w:t>project</w:t>
      </w:r>
      <w:r w:rsidR="00A46C73" w:rsidRPr="00152324">
        <w:rPr>
          <w:rFonts w:ascii="Times New Roman" w:eastAsia="Times New Roman" w:hAnsi="Times New Roman" w:cs="Times New Roman"/>
          <w:i/>
          <w:iCs/>
          <w:lang w:val="id-ID"/>
        </w:rPr>
        <w:t>.</w:t>
      </w:r>
    </w:p>
    <w:p w14:paraId="4899C3D4" w14:textId="054FEFDE" w:rsidR="00A46C73" w:rsidRPr="00152324" w:rsidRDefault="006C72E9" w:rsidP="00932AE1">
      <w:pPr>
        <w:pStyle w:val="ListParagraph"/>
        <w:numPr>
          <w:ilvl w:val="0"/>
          <w:numId w:val="115"/>
        </w:numPr>
        <w:spacing w:after="12" w:line="248" w:lineRule="auto"/>
        <w:ind w:left="851" w:right="26"/>
        <w:jc w:val="both"/>
        <w:rPr>
          <w:rFonts w:asciiTheme="majorBidi" w:hAnsiTheme="majorBidi" w:cstheme="majorBidi"/>
        </w:rPr>
      </w:pPr>
      <w:r w:rsidRPr="00152324">
        <w:rPr>
          <w:rFonts w:ascii="Times New Roman" w:eastAsia="Times New Roman" w:hAnsi="Times New Roman" w:cs="Times New Roman"/>
          <w:lang w:val="id-ID"/>
        </w:rPr>
        <w:t>IT Finance melihat laporan gabungan dari pembayara</w:t>
      </w:r>
      <w:r w:rsidRPr="00152324">
        <w:rPr>
          <w:rFonts w:asciiTheme="majorBidi" w:eastAsia="Times New Roman" w:hAnsiTheme="majorBidi" w:cstheme="majorBidi"/>
          <w:lang w:val="id-ID"/>
        </w:rPr>
        <w:t>n</w:t>
      </w:r>
      <w:r w:rsidR="007D6389" w:rsidRPr="00152324">
        <w:rPr>
          <w:rFonts w:asciiTheme="majorBidi" w:eastAsia="Times New Roman" w:hAnsiTheme="majorBidi" w:cstheme="majorBidi"/>
          <w:lang w:val="id-ID"/>
        </w:rPr>
        <w:t xml:space="preserve"> (</w:t>
      </w:r>
      <w:r w:rsidR="007D6389" w:rsidRPr="00152324">
        <w:rPr>
          <w:rFonts w:asciiTheme="majorBidi" w:eastAsia="Times New Roman" w:hAnsiTheme="majorBidi" w:cstheme="majorBidi"/>
          <w:i/>
          <w:iCs/>
          <w:lang w:val="id-ID"/>
        </w:rPr>
        <w:t>invoice</w:t>
      </w:r>
      <w:r w:rsidR="007D6389" w:rsidRPr="00152324">
        <w:rPr>
          <w:rFonts w:asciiTheme="majorBidi" w:eastAsia="Times New Roman" w:hAnsiTheme="majorBidi" w:cstheme="majorBidi"/>
          <w:lang w:val="id-ID"/>
        </w:rPr>
        <w:t>)</w:t>
      </w:r>
      <w:r w:rsidRPr="00152324">
        <w:rPr>
          <w:rFonts w:asciiTheme="majorBidi" w:eastAsia="Times New Roman" w:hAnsiTheme="majorBidi" w:cstheme="majorBidi"/>
          <w:lang w:val="id-ID"/>
        </w:rPr>
        <w:t>.</w:t>
      </w:r>
    </w:p>
    <w:p w14:paraId="40DD105A" w14:textId="047EA8C3" w:rsidR="009957EC" w:rsidRDefault="0082668A" w:rsidP="0082668A">
      <w:pPr>
        <w:pStyle w:val="ListParagraph"/>
        <w:numPr>
          <w:ilvl w:val="0"/>
          <w:numId w:val="113"/>
        </w:numPr>
        <w:spacing w:after="0"/>
        <w:ind w:right="26"/>
        <w:rPr>
          <w:rFonts w:asciiTheme="majorBidi" w:hAnsiTheme="majorBidi" w:cstheme="majorBidi"/>
          <w:lang w:val="id-ID"/>
        </w:rPr>
      </w:pPr>
      <w:r w:rsidRPr="0082668A">
        <w:rPr>
          <w:rFonts w:asciiTheme="majorBidi" w:hAnsiTheme="majorBidi" w:cstheme="majorBidi"/>
          <w:lang w:val="id-ID"/>
        </w:rPr>
        <w:t>Group Head</w:t>
      </w:r>
    </w:p>
    <w:p w14:paraId="3E3769A0" w14:textId="06294CF5" w:rsidR="0082668A" w:rsidRDefault="0082668A" w:rsidP="0082668A">
      <w:pPr>
        <w:pStyle w:val="ListParagraph"/>
        <w:numPr>
          <w:ilvl w:val="0"/>
          <w:numId w:val="118"/>
        </w:numPr>
        <w:spacing w:after="0"/>
        <w:ind w:right="26"/>
        <w:rPr>
          <w:rFonts w:asciiTheme="majorBidi" w:hAnsiTheme="majorBidi" w:cstheme="majorBidi"/>
          <w:lang w:val="id-ID"/>
        </w:rPr>
      </w:pPr>
      <w:r>
        <w:rPr>
          <w:rFonts w:asciiTheme="majorBidi" w:hAnsiTheme="majorBidi" w:cstheme="majorBidi"/>
          <w:lang w:val="id-ID"/>
        </w:rPr>
        <w:t>Group Head melakukan login</w:t>
      </w:r>
    </w:p>
    <w:p w14:paraId="569A0DE9" w14:textId="68751735" w:rsidR="0082668A" w:rsidRDefault="0082668A" w:rsidP="0082668A">
      <w:pPr>
        <w:pStyle w:val="ListParagraph"/>
        <w:numPr>
          <w:ilvl w:val="0"/>
          <w:numId w:val="118"/>
        </w:numPr>
        <w:spacing w:after="0"/>
        <w:ind w:right="26"/>
        <w:rPr>
          <w:rFonts w:asciiTheme="majorBidi" w:hAnsiTheme="majorBidi" w:cstheme="majorBidi"/>
          <w:lang w:val="id-ID"/>
        </w:rPr>
      </w:pPr>
      <w:r>
        <w:rPr>
          <w:rFonts w:asciiTheme="majorBidi" w:hAnsiTheme="majorBidi" w:cstheme="majorBidi"/>
          <w:lang w:val="id-ID"/>
        </w:rPr>
        <w:t>Group Head melakukan reset password</w:t>
      </w:r>
      <w:r w:rsidR="00A132ED">
        <w:rPr>
          <w:rFonts w:asciiTheme="majorBidi" w:hAnsiTheme="majorBidi" w:cstheme="majorBidi"/>
          <w:lang w:val="id-ID"/>
        </w:rPr>
        <w:t xml:space="preserve"> pengguna</w:t>
      </w:r>
      <w:r w:rsidR="00F969E6">
        <w:rPr>
          <w:rFonts w:asciiTheme="majorBidi" w:hAnsiTheme="majorBidi" w:cstheme="majorBidi"/>
          <w:lang w:val="id-ID"/>
        </w:rPr>
        <w:t>.</w:t>
      </w:r>
    </w:p>
    <w:p w14:paraId="2BDA3CA5" w14:textId="4A7DF46A" w:rsidR="00F969E6" w:rsidRDefault="00F969E6" w:rsidP="0082668A">
      <w:pPr>
        <w:pStyle w:val="ListParagraph"/>
        <w:numPr>
          <w:ilvl w:val="0"/>
          <w:numId w:val="118"/>
        </w:numPr>
        <w:spacing w:after="0"/>
        <w:ind w:right="26"/>
        <w:rPr>
          <w:rFonts w:asciiTheme="majorBidi" w:hAnsiTheme="majorBidi" w:cstheme="majorBidi"/>
          <w:lang w:val="id-ID"/>
        </w:rPr>
      </w:pPr>
      <w:r>
        <w:rPr>
          <w:rFonts w:asciiTheme="majorBidi" w:hAnsiTheme="majorBidi" w:cstheme="majorBidi"/>
          <w:lang w:val="id-ID"/>
        </w:rPr>
        <w:t>Group Head melihat daftar RBB.</w:t>
      </w:r>
    </w:p>
    <w:p w14:paraId="01499849" w14:textId="0DDD9494" w:rsidR="00F969E6" w:rsidRDefault="00F969E6" w:rsidP="00F969E6">
      <w:pPr>
        <w:pStyle w:val="ListParagraph"/>
        <w:numPr>
          <w:ilvl w:val="0"/>
          <w:numId w:val="118"/>
        </w:numPr>
        <w:spacing w:after="0"/>
        <w:ind w:right="26"/>
        <w:rPr>
          <w:rFonts w:asciiTheme="majorBidi" w:hAnsiTheme="majorBidi" w:cstheme="majorBidi"/>
          <w:lang w:val="id-ID"/>
        </w:rPr>
      </w:pPr>
      <w:r>
        <w:rPr>
          <w:rFonts w:asciiTheme="majorBidi" w:hAnsiTheme="majorBidi" w:cstheme="majorBidi"/>
          <w:lang w:val="id-ID"/>
        </w:rPr>
        <w:t>Group Head melihat daftar PKS.</w:t>
      </w:r>
    </w:p>
    <w:p w14:paraId="47B0BEB7" w14:textId="5D0206DE" w:rsidR="00F969E6" w:rsidRDefault="00F969E6" w:rsidP="00F969E6">
      <w:pPr>
        <w:pStyle w:val="ListParagraph"/>
        <w:numPr>
          <w:ilvl w:val="0"/>
          <w:numId w:val="118"/>
        </w:numPr>
        <w:spacing w:after="0"/>
        <w:ind w:right="26"/>
        <w:rPr>
          <w:rFonts w:asciiTheme="majorBidi" w:hAnsiTheme="majorBidi" w:cstheme="majorBidi"/>
          <w:lang w:val="id-ID"/>
        </w:rPr>
      </w:pPr>
      <w:r>
        <w:rPr>
          <w:rFonts w:asciiTheme="majorBidi" w:hAnsiTheme="majorBidi" w:cstheme="majorBidi"/>
          <w:lang w:val="id-ID"/>
        </w:rPr>
        <w:t>Group Head melihat daftar termin PKS.</w:t>
      </w:r>
    </w:p>
    <w:p w14:paraId="0D8CB5BC" w14:textId="73C864D1" w:rsidR="00F969E6" w:rsidRDefault="00F969E6" w:rsidP="00F969E6">
      <w:pPr>
        <w:pStyle w:val="ListParagraph"/>
        <w:numPr>
          <w:ilvl w:val="0"/>
          <w:numId w:val="118"/>
        </w:numPr>
        <w:spacing w:after="0"/>
        <w:ind w:right="26"/>
        <w:rPr>
          <w:rFonts w:asciiTheme="majorBidi" w:hAnsiTheme="majorBidi" w:cstheme="majorBidi"/>
          <w:lang w:val="id-ID"/>
        </w:rPr>
      </w:pPr>
      <w:r>
        <w:rPr>
          <w:rFonts w:asciiTheme="majorBidi" w:hAnsiTheme="majorBidi" w:cstheme="majorBidi"/>
          <w:lang w:val="id-ID"/>
        </w:rPr>
        <w:t xml:space="preserve">Group Head melihat daftar </w:t>
      </w:r>
      <w:r w:rsidRPr="00F969E6">
        <w:rPr>
          <w:rFonts w:asciiTheme="majorBidi" w:hAnsiTheme="majorBidi" w:cstheme="majorBidi"/>
          <w:i/>
          <w:iCs/>
          <w:lang w:val="id-ID"/>
        </w:rPr>
        <w:t>invoice</w:t>
      </w:r>
      <w:r>
        <w:rPr>
          <w:rFonts w:asciiTheme="majorBidi" w:hAnsiTheme="majorBidi" w:cstheme="majorBidi"/>
          <w:lang w:val="id-ID"/>
        </w:rPr>
        <w:t>.</w:t>
      </w:r>
    </w:p>
    <w:p w14:paraId="2F2BF0E5" w14:textId="19148052" w:rsidR="00F969E6" w:rsidRDefault="00F969E6" w:rsidP="00F969E6">
      <w:pPr>
        <w:pStyle w:val="ListParagraph"/>
        <w:numPr>
          <w:ilvl w:val="0"/>
          <w:numId w:val="118"/>
        </w:numPr>
        <w:spacing w:after="0"/>
        <w:ind w:right="26"/>
        <w:rPr>
          <w:rFonts w:asciiTheme="majorBidi" w:hAnsiTheme="majorBidi" w:cstheme="majorBidi"/>
          <w:lang w:val="id-ID"/>
        </w:rPr>
      </w:pPr>
      <w:r>
        <w:rPr>
          <w:rFonts w:asciiTheme="majorBidi" w:hAnsiTheme="majorBidi" w:cstheme="majorBidi"/>
          <w:lang w:val="id-ID"/>
        </w:rPr>
        <w:t xml:space="preserve">Group Head melihat </w:t>
      </w:r>
      <w:r w:rsidR="007D6389">
        <w:rPr>
          <w:rFonts w:asciiTheme="majorBidi" w:hAnsiTheme="majorBidi" w:cstheme="majorBidi"/>
          <w:lang w:val="id-ID"/>
        </w:rPr>
        <w:t>l</w:t>
      </w:r>
      <w:r>
        <w:rPr>
          <w:rFonts w:asciiTheme="majorBidi" w:hAnsiTheme="majorBidi" w:cstheme="majorBidi"/>
          <w:lang w:val="id-ID"/>
        </w:rPr>
        <w:t xml:space="preserve">aporan </w:t>
      </w:r>
      <w:r w:rsidR="007D6389">
        <w:rPr>
          <w:rFonts w:asciiTheme="majorBidi" w:hAnsiTheme="majorBidi" w:cstheme="majorBidi"/>
          <w:lang w:val="id-ID"/>
        </w:rPr>
        <w:t>g</w:t>
      </w:r>
      <w:r>
        <w:rPr>
          <w:rFonts w:asciiTheme="majorBidi" w:hAnsiTheme="majorBidi" w:cstheme="majorBidi"/>
          <w:lang w:val="id-ID"/>
        </w:rPr>
        <w:t>abungan</w:t>
      </w:r>
      <w:r w:rsidR="007D6389">
        <w:rPr>
          <w:rFonts w:asciiTheme="majorBidi" w:hAnsiTheme="majorBidi" w:cstheme="majorBidi"/>
          <w:lang w:val="id-ID"/>
        </w:rPr>
        <w:t xml:space="preserve"> dari pembayaran (</w:t>
      </w:r>
      <w:r w:rsidR="007D6389" w:rsidRPr="007D6389">
        <w:rPr>
          <w:rFonts w:asciiTheme="majorBidi" w:hAnsiTheme="majorBidi" w:cstheme="majorBidi"/>
          <w:i/>
          <w:iCs/>
          <w:lang w:val="id-ID"/>
        </w:rPr>
        <w:t>invoice</w:t>
      </w:r>
      <w:r w:rsidR="007D6389">
        <w:rPr>
          <w:rFonts w:asciiTheme="majorBidi" w:hAnsiTheme="majorBidi" w:cstheme="majorBidi"/>
          <w:lang w:val="id-ID"/>
        </w:rPr>
        <w:t>)</w:t>
      </w:r>
      <w:r>
        <w:rPr>
          <w:rFonts w:asciiTheme="majorBidi" w:hAnsiTheme="majorBidi" w:cstheme="majorBidi"/>
          <w:lang w:val="id-ID"/>
        </w:rPr>
        <w:t>.</w:t>
      </w:r>
    </w:p>
    <w:p w14:paraId="05D78CDB" w14:textId="0EF9CDFB" w:rsidR="00F969E6" w:rsidRDefault="00F969E6" w:rsidP="00F969E6">
      <w:pPr>
        <w:pStyle w:val="ListParagraph"/>
        <w:numPr>
          <w:ilvl w:val="0"/>
          <w:numId w:val="118"/>
        </w:numPr>
        <w:spacing w:after="0"/>
        <w:ind w:right="26"/>
        <w:rPr>
          <w:rFonts w:asciiTheme="majorBidi" w:hAnsiTheme="majorBidi" w:cstheme="majorBidi"/>
          <w:lang w:val="id-ID"/>
        </w:rPr>
      </w:pPr>
      <w:r>
        <w:rPr>
          <w:rFonts w:asciiTheme="majorBidi" w:hAnsiTheme="majorBidi" w:cstheme="majorBidi"/>
          <w:lang w:val="id-ID"/>
        </w:rPr>
        <w:t xml:space="preserve">Group Head melihat daftar </w:t>
      </w:r>
      <w:r w:rsidR="0090597D">
        <w:rPr>
          <w:rFonts w:asciiTheme="majorBidi" w:hAnsiTheme="majorBidi" w:cstheme="majorBidi"/>
          <w:lang w:val="id-ID"/>
        </w:rPr>
        <w:t>vendor</w:t>
      </w:r>
      <w:r>
        <w:rPr>
          <w:rFonts w:asciiTheme="majorBidi" w:hAnsiTheme="majorBidi" w:cstheme="majorBidi"/>
          <w:lang w:val="id-ID"/>
        </w:rPr>
        <w:t>.</w:t>
      </w:r>
    </w:p>
    <w:p w14:paraId="55E219AD" w14:textId="68DCF6C1" w:rsidR="00F969E6" w:rsidRPr="00FD4228" w:rsidRDefault="0090597D" w:rsidP="002C6B66">
      <w:pPr>
        <w:pStyle w:val="ListParagraph"/>
        <w:numPr>
          <w:ilvl w:val="0"/>
          <w:numId w:val="118"/>
        </w:numPr>
        <w:spacing w:after="0"/>
        <w:ind w:right="26"/>
        <w:rPr>
          <w:rFonts w:asciiTheme="majorBidi" w:hAnsiTheme="majorBidi" w:cstheme="majorBidi"/>
          <w:lang w:val="id-ID"/>
        </w:rPr>
      </w:pPr>
      <w:r w:rsidRPr="00FD4228">
        <w:rPr>
          <w:rFonts w:asciiTheme="majorBidi" w:hAnsiTheme="majorBidi" w:cstheme="majorBidi"/>
          <w:lang w:val="id-ID"/>
        </w:rPr>
        <w:t xml:space="preserve">Group Head melihat daftar jenis </w:t>
      </w:r>
      <w:r w:rsidRPr="00FD4228">
        <w:rPr>
          <w:rFonts w:asciiTheme="majorBidi" w:hAnsiTheme="majorBidi" w:cstheme="majorBidi"/>
          <w:i/>
          <w:iCs/>
          <w:lang w:val="id-ID"/>
        </w:rPr>
        <w:t>project</w:t>
      </w:r>
      <w:r w:rsidRPr="00FD4228">
        <w:rPr>
          <w:rFonts w:asciiTheme="majorBidi" w:hAnsiTheme="majorBidi" w:cstheme="majorBidi"/>
          <w:lang w:val="id-ID"/>
        </w:rPr>
        <w:t>.</w:t>
      </w:r>
    </w:p>
    <w:p w14:paraId="36BD249C" w14:textId="5DFFD59E" w:rsidR="0082668A" w:rsidRPr="0082668A" w:rsidRDefault="0082668A" w:rsidP="0082668A">
      <w:pPr>
        <w:pStyle w:val="ListParagraph"/>
        <w:spacing w:after="0"/>
        <w:ind w:right="26"/>
        <w:rPr>
          <w:lang w:val="id-ID"/>
        </w:rPr>
      </w:pPr>
    </w:p>
    <w:p w14:paraId="7BC911DA" w14:textId="77777777" w:rsidR="009957EC" w:rsidRPr="000C0E26" w:rsidRDefault="00D1442A" w:rsidP="009F689E">
      <w:pPr>
        <w:pStyle w:val="Heading2"/>
      </w:pPr>
      <w:bookmarkStart w:id="208" w:name="_Toc51503903"/>
      <w:r w:rsidRPr="000C0E26">
        <w:t>6.4.</w:t>
      </w:r>
      <w:r w:rsidRPr="000C0E26">
        <w:rPr>
          <w:rFonts w:ascii="Arial" w:eastAsia="Arial" w:hAnsi="Arial" w:cs="Arial"/>
        </w:rPr>
        <w:t xml:space="preserve"> </w:t>
      </w:r>
      <w:r w:rsidRPr="000C0E26">
        <w:t>Evaluasi Pengujian</w:t>
      </w:r>
      <w:bookmarkEnd w:id="208"/>
      <w:r w:rsidRPr="000C0E26">
        <w:t xml:space="preserve"> </w:t>
      </w:r>
    </w:p>
    <w:p w14:paraId="26DE17FF" w14:textId="47574BD5" w:rsidR="00E82592" w:rsidRPr="004A5699" w:rsidRDefault="00E036E1" w:rsidP="008926D4">
      <w:pPr>
        <w:spacing w:after="12" w:line="248" w:lineRule="auto"/>
        <w:ind w:right="26" w:firstLine="284"/>
        <w:jc w:val="both"/>
        <w:rPr>
          <w:lang w:val="id-ID"/>
        </w:rPr>
      </w:pPr>
      <w:r w:rsidRPr="00E036E1">
        <w:rPr>
          <w:rFonts w:ascii="Times New Roman" w:eastAsia="Times New Roman" w:hAnsi="Times New Roman" w:cs="Times New Roman"/>
          <w:lang w:val="id-ID"/>
        </w:rPr>
        <w:t xml:space="preserve">Pengujian </w:t>
      </w:r>
      <w:r>
        <w:rPr>
          <w:rFonts w:ascii="Times New Roman" w:eastAsia="Times New Roman" w:hAnsi="Times New Roman" w:cs="Times New Roman"/>
          <w:lang w:val="id-ID"/>
        </w:rPr>
        <w:t xml:space="preserve">dari sistem informasi finansial Bank BJB dilakukan </w:t>
      </w:r>
      <w:r w:rsidR="00A617E6">
        <w:rPr>
          <w:rFonts w:ascii="Times New Roman" w:eastAsia="Times New Roman" w:hAnsi="Times New Roman" w:cs="Times New Roman"/>
          <w:lang w:val="id-ID"/>
        </w:rPr>
        <w:t xml:space="preserve">oleh pengembang, pembimbing lapangan, dan pengguna aplikasi. </w:t>
      </w:r>
      <w:r w:rsidR="00E82592" w:rsidRPr="004A5699">
        <w:rPr>
          <w:rFonts w:ascii="Times New Roman" w:eastAsia="Times New Roman" w:hAnsi="Times New Roman" w:cs="Times New Roman"/>
          <w:lang w:val="id-ID"/>
        </w:rPr>
        <w:t xml:space="preserve">Hasil dari pengujian sistem informasi ini </w:t>
      </w:r>
      <w:r w:rsidR="00942D4D">
        <w:rPr>
          <w:rFonts w:ascii="Times New Roman" w:eastAsia="Times New Roman" w:hAnsi="Times New Roman" w:cs="Times New Roman"/>
          <w:lang w:val="id-ID"/>
        </w:rPr>
        <w:t>ditunjukan oleh tabel 6.1</w:t>
      </w:r>
      <w:r w:rsidR="00E82592" w:rsidRPr="004A5699">
        <w:rPr>
          <w:rFonts w:ascii="Times New Roman" w:eastAsia="Times New Roman" w:hAnsi="Times New Roman" w:cs="Times New Roman"/>
          <w:lang w:val="id-ID"/>
        </w:rPr>
        <w:t xml:space="preserve">. </w:t>
      </w:r>
    </w:p>
    <w:p w14:paraId="07E04C22" w14:textId="202353E8" w:rsidR="009957EC" w:rsidRPr="004A5699" w:rsidRDefault="009957EC" w:rsidP="002D2D21">
      <w:pPr>
        <w:pStyle w:val="Gambar"/>
        <w:rPr>
          <w:b/>
          <w:bCs/>
          <w:i w:val="0"/>
          <w:iCs w:val="0"/>
          <w:szCs w:val="20"/>
        </w:rPr>
      </w:pPr>
    </w:p>
    <w:p w14:paraId="1DAE5BC6" w14:textId="2DCB8A71" w:rsidR="002C2E48" w:rsidRDefault="002C2E48" w:rsidP="002C2E48">
      <w:pPr>
        <w:pStyle w:val="Gambar"/>
      </w:pPr>
      <w:bookmarkStart w:id="209" w:name="_Toc51020766"/>
      <w:bookmarkStart w:id="210" w:name="_Toc51020771"/>
      <w:r>
        <w:t xml:space="preserve">Tabel 6. </w:t>
      </w:r>
      <w:r>
        <w:fldChar w:fldCharType="begin"/>
      </w:r>
      <w:r>
        <w:instrText xml:space="preserve"> SEQ Tabel_6. \* ARABIC </w:instrText>
      </w:r>
      <w:r>
        <w:fldChar w:fldCharType="separate"/>
      </w:r>
      <w:r w:rsidR="00BF546C">
        <w:rPr>
          <w:noProof/>
        </w:rPr>
        <w:t>1</w:t>
      </w:r>
      <w:r>
        <w:fldChar w:fldCharType="end"/>
      </w:r>
      <w:r>
        <w:t xml:space="preserve"> </w:t>
      </w:r>
      <w:r w:rsidRPr="00385FAF">
        <w:t>Hasil Pengujian Evaluasi</w:t>
      </w:r>
      <w:bookmarkEnd w:id="209"/>
      <w:bookmarkEnd w:id="210"/>
    </w:p>
    <w:tbl>
      <w:tblPr>
        <w:tblW w:w="5261" w:type="dxa"/>
        <w:tblLook w:val="04A0" w:firstRow="1" w:lastRow="0" w:firstColumn="1" w:lastColumn="0" w:noHBand="0" w:noVBand="1"/>
      </w:tblPr>
      <w:tblGrid>
        <w:gridCol w:w="1130"/>
        <w:gridCol w:w="1300"/>
        <w:gridCol w:w="1638"/>
        <w:gridCol w:w="1193"/>
      </w:tblGrid>
      <w:tr w:rsidR="00C21B4E" w14:paraId="3B50FEA4" w14:textId="5F8E0073" w:rsidTr="002C2E48">
        <w:trPr>
          <w:trHeight w:val="567"/>
        </w:trPr>
        <w:tc>
          <w:tcPr>
            <w:tcW w:w="1168" w:type="dxa"/>
            <w:vAlign w:val="center"/>
          </w:tcPr>
          <w:p w14:paraId="2F2D39BD" w14:textId="622CB501" w:rsidR="00C21B4E" w:rsidRPr="003D6378" w:rsidRDefault="003D6378" w:rsidP="00C21B4E">
            <w:pPr>
              <w:ind w:right="26"/>
              <w:jc w:val="center"/>
              <w:rPr>
                <w:lang w:val="id-ID"/>
              </w:rPr>
            </w:pPr>
            <w:r>
              <w:rPr>
                <w:rFonts w:ascii="Times New Roman" w:eastAsia="Times New Roman" w:hAnsi="Times New Roman" w:cs="Times New Roman"/>
                <w:bCs/>
                <w:lang w:val="id-ID"/>
              </w:rPr>
              <w:t xml:space="preserve">No. </w:t>
            </w:r>
          </w:p>
        </w:tc>
        <w:tc>
          <w:tcPr>
            <w:tcW w:w="1252" w:type="dxa"/>
            <w:vAlign w:val="center"/>
          </w:tcPr>
          <w:p w14:paraId="750CD3B6" w14:textId="1CC5B15F" w:rsidR="00C21B4E" w:rsidRPr="00C21B4E" w:rsidRDefault="00C21B4E" w:rsidP="00C21B4E">
            <w:pPr>
              <w:ind w:right="26"/>
              <w:jc w:val="center"/>
              <w:rPr>
                <w:bCs/>
              </w:rPr>
            </w:pPr>
            <w:r w:rsidRPr="00C21B4E">
              <w:rPr>
                <w:rFonts w:ascii="Times New Roman" w:eastAsia="Times New Roman" w:hAnsi="Times New Roman" w:cs="Times New Roman"/>
                <w:bCs/>
              </w:rPr>
              <w:t>Aktor</w:t>
            </w:r>
          </w:p>
        </w:tc>
        <w:tc>
          <w:tcPr>
            <w:tcW w:w="1645" w:type="dxa"/>
            <w:vAlign w:val="center"/>
          </w:tcPr>
          <w:p w14:paraId="0822D4F9" w14:textId="5D767E30" w:rsidR="00C21B4E" w:rsidRPr="00C21B4E" w:rsidRDefault="00C21B4E" w:rsidP="00C21B4E">
            <w:pPr>
              <w:ind w:right="26"/>
              <w:jc w:val="center"/>
              <w:rPr>
                <w:bCs/>
                <w:lang w:val="id-ID"/>
              </w:rPr>
            </w:pPr>
            <w:r w:rsidRPr="00C21B4E">
              <w:rPr>
                <w:rFonts w:ascii="Times New Roman" w:eastAsia="Times New Roman" w:hAnsi="Times New Roman" w:cs="Times New Roman"/>
                <w:bCs/>
                <w:lang w:val="id-ID"/>
              </w:rPr>
              <w:t>Kriteria Pengujian</w:t>
            </w:r>
          </w:p>
        </w:tc>
        <w:tc>
          <w:tcPr>
            <w:tcW w:w="1196" w:type="dxa"/>
            <w:vAlign w:val="center"/>
          </w:tcPr>
          <w:p w14:paraId="65B425CD" w14:textId="0C05919F" w:rsidR="00C21B4E" w:rsidRPr="00C21B4E" w:rsidRDefault="00C21B4E" w:rsidP="00C21B4E">
            <w:pPr>
              <w:ind w:right="26"/>
              <w:jc w:val="center"/>
              <w:rPr>
                <w:rFonts w:ascii="Times New Roman" w:eastAsia="Times New Roman" w:hAnsi="Times New Roman" w:cs="Times New Roman"/>
                <w:bCs/>
                <w:lang w:val="id-ID"/>
              </w:rPr>
            </w:pPr>
            <w:r w:rsidRPr="00C21B4E">
              <w:rPr>
                <w:rFonts w:ascii="Times New Roman" w:eastAsia="Times New Roman" w:hAnsi="Times New Roman" w:cs="Times New Roman"/>
                <w:bCs/>
                <w:lang w:val="id-ID"/>
              </w:rPr>
              <w:t>Hasil Pengujian</w:t>
            </w:r>
          </w:p>
        </w:tc>
      </w:tr>
      <w:tr w:rsidR="00E51AFC" w14:paraId="4F24A010" w14:textId="0532C37D" w:rsidTr="002C2E48">
        <w:trPr>
          <w:trHeight w:val="405"/>
        </w:trPr>
        <w:tc>
          <w:tcPr>
            <w:tcW w:w="1168" w:type="dxa"/>
          </w:tcPr>
          <w:p w14:paraId="2D45BD89" w14:textId="3D8A3AF2"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1252" w:type="dxa"/>
            <w:vMerge w:val="restart"/>
            <w:vAlign w:val="center"/>
          </w:tcPr>
          <w:p w14:paraId="6784F015" w14:textId="77777777" w:rsidR="00C21B4E" w:rsidRDefault="00C21B4E" w:rsidP="000846BC">
            <w:pPr>
              <w:ind w:right="26"/>
              <w:jc w:val="center"/>
            </w:pPr>
            <w:r w:rsidRPr="6864AE2C">
              <w:rPr>
                <w:rFonts w:ascii="Times New Roman" w:eastAsia="Times New Roman" w:hAnsi="Times New Roman" w:cs="Times New Roman"/>
              </w:rPr>
              <w:t>IT Finance</w:t>
            </w:r>
          </w:p>
        </w:tc>
        <w:tc>
          <w:tcPr>
            <w:tcW w:w="1645" w:type="dxa"/>
          </w:tcPr>
          <w:p w14:paraId="71FB421F" w14:textId="77777777" w:rsidR="00C21B4E" w:rsidRPr="009A057E" w:rsidRDefault="00C21B4E" w:rsidP="000846BC">
            <w:pPr>
              <w:ind w:right="26"/>
              <w:rPr>
                <w:lang w:val="id-ID"/>
              </w:rPr>
            </w:pPr>
            <w:r>
              <w:rPr>
                <w:rFonts w:ascii="Times New Roman" w:eastAsia="Times New Roman" w:hAnsi="Times New Roman" w:cs="Times New Roman"/>
              </w:rPr>
              <w:t xml:space="preserve">Melihat Data </w:t>
            </w:r>
            <w:r>
              <w:rPr>
                <w:rFonts w:ascii="Times New Roman" w:eastAsia="Times New Roman" w:hAnsi="Times New Roman" w:cs="Times New Roman"/>
                <w:lang w:val="id-ID"/>
              </w:rPr>
              <w:t>Pengguna</w:t>
            </w:r>
          </w:p>
        </w:tc>
        <w:tc>
          <w:tcPr>
            <w:tcW w:w="1196" w:type="dxa"/>
          </w:tcPr>
          <w:p w14:paraId="07823E66" w14:textId="0641B540" w:rsidR="00C21B4E" w:rsidRPr="004A5699" w:rsidRDefault="004A5699" w:rsidP="004A5699">
            <w:pPr>
              <w:ind w:right="26"/>
              <w:rPr>
                <w:rFonts w:ascii="Times New Roman" w:eastAsia="Times New Roman" w:hAnsi="Times New Roman" w:cs="Times New Roman"/>
                <w:lang w:val="id-ID"/>
              </w:rPr>
            </w:pPr>
            <w:r>
              <w:rPr>
                <w:rFonts w:ascii="Times New Roman" w:eastAsia="Times New Roman" w:hAnsi="Times New Roman" w:cs="Times New Roman"/>
                <w:lang w:val="id-ID"/>
              </w:rPr>
              <w:t>Terpenuhi</w:t>
            </w:r>
          </w:p>
        </w:tc>
      </w:tr>
      <w:tr w:rsidR="00E51AFC" w14:paraId="04166B02" w14:textId="369B9CC2" w:rsidTr="002C2E48">
        <w:trPr>
          <w:trHeight w:val="389"/>
        </w:trPr>
        <w:tc>
          <w:tcPr>
            <w:tcW w:w="1168" w:type="dxa"/>
          </w:tcPr>
          <w:p w14:paraId="4B1D68F1" w14:textId="7B042D21"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424FCB4E" w14:textId="77777777" w:rsidR="00C21B4E" w:rsidRDefault="00C21B4E" w:rsidP="000846BC">
            <w:pPr>
              <w:ind w:right="26"/>
              <w:jc w:val="center"/>
            </w:pPr>
          </w:p>
        </w:tc>
        <w:tc>
          <w:tcPr>
            <w:tcW w:w="1645" w:type="dxa"/>
          </w:tcPr>
          <w:p w14:paraId="0A373C71" w14:textId="77777777" w:rsidR="00C21B4E" w:rsidRPr="009A057E" w:rsidRDefault="00C21B4E" w:rsidP="000846BC">
            <w:pPr>
              <w:ind w:right="26"/>
              <w:rPr>
                <w:lang w:val="id-ID"/>
              </w:rPr>
            </w:pPr>
            <w:r>
              <w:rPr>
                <w:rFonts w:ascii="Times New Roman" w:eastAsia="Times New Roman" w:hAnsi="Times New Roman" w:cs="Times New Roman"/>
              </w:rPr>
              <w:t xml:space="preserve">Menambah Data </w:t>
            </w:r>
            <w:r>
              <w:rPr>
                <w:rFonts w:ascii="Times New Roman" w:eastAsia="Times New Roman" w:hAnsi="Times New Roman" w:cs="Times New Roman"/>
                <w:lang w:val="id-ID"/>
              </w:rPr>
              <w:t>Pengguna</w:t>
            </w:r>
          </w:p>
        </w:tc>
        <w:tc>
          <w:tcPr>
            <w:tcW w:w="1196" w:type="dxa"/>
          </w:tcPr>
          <w:p w14:paraId="0AD99120" w14:textId="36FA4150" w:rsidR="00C21B4E"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01FB1164" w14:textId="259169B8" w:rsidTr="002C2E48">
        <w:trPr>
          <w:trHeight w:val="391"/>
        </w:trPr>
        <w:tc>
          <w:tcPr>
            <w:tcW w:w="1168" w:type="dxa"/>
          </w:tcPr>
          <w:p w14:paraId="6B13E8CA" w14:textId="6A444C50"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75D68F01" w14:textId="77777777" w:rsidR="00C21B4E" w:rsidRDefault="00C21B4E" w:rsidP="000846BC">
            <w:pPr>
              <w:ind w:right="26"/>
              <w:jc w:val="center"/>
            </w:pPr>
          </w:p>
        </w:tc>
        <w:tc>
          <w:tcPr>
            <w:tcW w:w="1645" w:type="dxa"/>
          </w:tcPr>
          <w:p w14:paraId="433922DB" w14:textId="77777777" w:rsidR="00C21B4E" w:rsidRPr="009A057E" w:rsidRDefault="00C21B4E" w:rsidP="000846BC">
            <w:pPr>
              <w:ind w:right="26"/>
              <w:rPr>
                <w:lang w:val="id-ID"/>
              </w:rPr>
            </w:pPr>
            <w:r>
              <w:rPr>
                <w:rFonts w:ascii="Times New Roman" w:eastAsia="Times New Roman" w:hAnsi="Times New Roman" w:cs="Times New Roman"/>
              </w:rPr>
              <w:t xml:space="preserve">Menghapus </w:t>
            </w:r>
            <w:r w:rsidRPr="481FCF38">
              <w:rPr>
                <w:rFonts w:ascii="Times New Roman" w:eastAsia="Times New Roman" w:hAnsi="Times New Roman" w:cs="Times New Roman"/>
              </w:rPr>
              <w:t xml:space="preserve">Data </w:t>
            </w:r>
            <w:r>
              <w:rPr>
                <w:rFonts w:ascii="Times New Roman" w:eastAsia="Times New Roman" w:hAnsi="Times New Roman" w:cs="Times New Roman"/>
                <w:lang w:val="id-ID"/>
              </w:rPr>
              <w:t>Pengguna</w:t>
            </w:r>
          </w:p>
        </w:tc>
        <w:tc>
          <w:tcPr>
            <w:tcW w:w="1196" w:type="dxa"/>
          </w:tcPr>
          <w:p w14:paraId="56917C67" w14:textId="39A87A59" w:rsidR="00C21B4E"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5528D44E" w14:textId="5F69D26E" w:rsidTr="002C2E48">
        <w:trPr>
          <w:trHeight w:val="389"/>
        </w:trPr>
        <w:tc>
          <w:tcPr>
            <w:tcW w:w="1168" w:type="dxa"/>
          </w:tcPr>
          <w:p w14:paraId="17D6D70A" w14:textId="593086AE"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28044678" w14:textId="77777777" w:rsidR="00C21B4E" w:rsidRDefault="00C21B4E" w:rsidP="000846BC">
            <w:pPr>
              <w:ind w:right="26"/>
              <w:jc w:val="center"/>
            </w:pPr>
          </w:p>
        </w:tc>
        <w:tc>
          <w:tcPr>
            <w:tcW w:w="1645" w:type="dxa"/>
          </w:tcPr>
          <w:p w14:paraId="47103E0A" w14:textId="77777777" w:rsidR="00C21B4E" w:rsidRPr="009A057E" w:rsidRDefault="00C21B4E" w:rsidP="000846BC">
            <w:pPr>
              <w:ind w:right="26"/>
              <w:rPr>
                <w:lang w:val="id-ID"/>
              </w:rPr>
            </w:pPr>
            <w:r>
              <w:rPr>
                <w:rFonts w:ascii="Times New Roman" w:eastAsia="Times New Roman" w:hAnsi="Times New Roman" w:cs="Times New Roman"/>
              </w:rPr>
              <w:t xml:space="preserve">Mengubah </w:t>
            </w:r>
            <w:r w:rsidRPr="481FCF38">
              <w:rPr>
                <w:rFonts w:ascii="Times New Roman" w:eastAsia="Times New Roman" w:hAnsi="Times New Roman" w:cs="Times New Roman"/>
              </w:rPr>
              <w:t xml:space="preserve">Data </w:t>
            </w:r>
            <w:r>
              <w:rPr>
                <w:rFonts w:ascii="Times New Roman" w:eastAsia="Times New Roman" w:hAnsi="Times New Roman" w:cs="Times New Roman"/>
                <w:lang w:val="id-ID"/>
              </w:rPr>
              <w:t>Password Pengguna</w:t>
            </w:r>
          </w:p>
        </w:tc>
        <w:tc>
          <w:tcPr>
            <w:tcW w:w="1196" w:type="dxa"/>
          </w:tcPr>
          <w:p w14:paraId="79BABAC5" w14:textId="0F6A6B79" w:rsidR="00C21B4E"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409F1581" w14:textId="78F80B57" w:rsidTr="002C2E48">
        <w:trPr>
          <w:trHeight w:val="391"/>
        </w:trPr>
        <w:tc>
          <w:tcPr>
            <w:tcW w:w="1168" w:type="dxa"/>
          </w:tcPr>
          <w:p w14:paraId="1A65A9E7" w14:textId="35ABB773"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4933B62B" w14:textId="77777777" w:rsidR="00C21B4E" w:rsidRDefault="00C21B4E" w:rsidP="000846BC">
            <w:pPr>
              <w:ind w:right="26"/>
              <w:jc w:val="center"/>
            </w:pPr>
          </w:p>
        </w:tc>
        <w:tc>
          <w:tcPr>
            <w:tcW w:w="1645" w:type="dxa"/>
          </w:tcPr>
          <w:p w14:paraId="5FE072C0" w14:textId="77777777" w:rsidR="00C21B4E" w:rsidRDefault="00C21B4E" w:rsidP="000846BC">
            <w:pPr>
              <w:ind w:right="26"/>
            </w:pPr>
            <w:r w:rsidRPr="25422C1B">
              <w:rPr>
                <w:rFonts w:ascii="Times New Roman" w:eastAsia="Times New Roman" w:hAnsi="Times New Roman" w:cs="Times New Roman"/>
              </w:rPr>
              <w:t xml:space="preserve">Melihat RBB </w:t>
            </w:r>
          </w:p>
        </w:tc>
        <w:tc>
          <w:tcPr>
            <w:tcW w:w="1196" w:type="dxa"/>
          </w:tcPr>
          <w:p w14:paraId="5ED7F0D4" w14:textId="00A9AAD9" w:rsidR="00C21B4E" w:rsidRPr="25422C1B"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234CA7A6" w14:textId="3CC648A6" w:rsidTr="002C2E48">
        <w:trPr>
          <w:trHeight w:val="389"/>
        </w:trPr>
        <w:tc>
          <w:tcPr>
            <w:tcW w:w="1168" w:type="dxa"/>
          </w:tcPr>
          <w:p w14:paraId="3208C2F7" w14:textId="17A98262"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152C540D" w14:textId="77777777" w:rsidR="00C21B4E" w:rsidRDefault="00C21B4E" w:rsidP="000846BC">
            <w:pPr>
              <w:ind w:right="26"/>
              <w:jc w:val="center"/>
            </w:pPr>
          </w:p>
        </w:tc>
        <w:tc>
          <w:tcPr>
            <w:tcW w:w="1645" w:type="dxa"/>
          </w:tcPr>
          <w:p w14:paraId="60A133CA" w14:textId="77777777" w:rsidR="00C21B4E" w:rsidRDefault="00C21B4E" w:rsidP="000846BC">
            <w:pPr>
              <w:ind w:right="26"/>
              <w:rPr>
                <w:rFonts w:ascii="Times New Roman" w:eastAsia="Times New Roman" w:hAnsi="Times New Roman" w:cs="Times New Roman"/>
              </w:rPr>
            </w:pPr>
            <w:r w:rsidRPr="3D2C4955">
              <w:rPr>
                <w:rFonts w:ascii="Times New Roman" w:eastAsia="Times New Roman" w:hAnsi="Times New Roman" w:cs="Times New Roman"/>
              </w:rPr>
              <w:t xml:space="preserve">Menambah </w:t>
            </w:r>
            <w:r w:rsidRPr="0D7C15AF">
              <w:rPr>
                <w:rFonts w:ascii="Times New Roman" w:eastAsia="Times New Roman" w:hAnsi="Times New Roman" w:cs="Times New Roman"/>
              </w:rPr>
              <w:t>RBB</w:t>
            </w:r>
          </w:p>
        </w:tc>
        <w:tc>
          <w:tcPr>
            <w:tcW w:w="1196" w:type="dxa"/>
          </w:tcPr>
          <w:p w14:paraId="1DDDE2D2" w14:textId="080BE88E" w:rsidR="00C21B4E" w:rsidRPr="3D2C4955"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0258EE53" w14:textId="025D6027" w:rsidTr="002C2E48">
        <w:trPr>
          <w:trHeight w:val="392"/>
        </w:trPr>
        <w:tc>
          <w:tcPr>
            <w:tcW w:w="1168" w:type="dxa"/>
          </w:tcPr>
          <w:p w14:paraId="4EC847EC" w14:textId="5CFBA7A4"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747C008C" w14:textId="77777777" w:rsidR="00C21B4E" w:rsidRDefault="00C21B4E" w:rsidP="000846BC">
            <w:pPr>
              <w:ind w:right="26"/>
              <w:jc w:val="center"/>
            </w:pPr>
          </w:p>
        </w:tc>
        <w:tc>
          <w:tcPr>
            <w:tcW w:w="1645" w:type="dxa"/>
          </w:tcPr>
          <w:p w14:paraId="542DF691" w14:textId="77777777" w:rsidR="00C21B4E" w:rsidRDefault="00C21B4E" w:rsidP="000846BC">
            <w:pPr>
              <w:ind w:right="26"/>
            </w:pPr>
            <w:r w:rsidRPr="3D2C4955">
              <w:rPr>
                <w:rFonts w:ascii="Times New Roman" w:eastAsia="Times New Roman" w:hAnsi="Times New Roman" w:cs="Times New Roman"/>
              </w:rPr>
              <w:t>Menghapus RBB</w:t>
            </w:r>
          </w:p>
        </w:tc>
        <w:tc>
          <w:tcPr>
            <w:tcW w:w="1196" w:type="dxa"/>
          </w:tcPr>
          <w:p w14:paraId="533E644D" w14:textId="4BE53906" w:rsidR="00C21B4E" w:rsidRPr="3D2C4955"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5748C418" w14:textId="6FB9023F" w:rsidTr="002C2E48">
        <w:trPr>
          <w:trHeight w:val="389"/>
        </w:trPr>
        <w:tc>
          <w:tcPr>
            <w:tcW w:w="1168" w:type="dxa"/>
          </w:tcPr>
          <w:p w14:paraId="28BB8ADE" w14:textId="3D5B27B4"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3DCB40A4" w14:textId="77777777" w:rsidR="00C21B4E" w:rsidRDefault="00C21B4E" w:rsidP="000846BC">
            <w:pPr>
              <w:ind w:right="26"/>
              <w:jc w:val="center"/>
            </w:pPr>
          </w:p>
        </w:tc>
        <w:tc>
          <w:tcPr>
            <w:tcW w:w="1645" w:type="dxa"/>
          </w:tcPr>
          <w:p w14:paraId="397BA3D4" w14:textId="77777777" w:rsidR="00C21B4E" w:rsidRDefault="00C21B4E" w:rsidP="000846BC">
            <w:pPr>
              <w:ind w:right="26"/>
            </w:pPr>
            <w:r w:rsidRPr="49042936">
              <w:rPr>
                <w:rFonts w:ascii="Times New Roman" w:eastAsia="Times New Roman" w:hAnsi="Times New Roman" w:cs="Times New Roman"/>
              </w:rPr>
              <w:t>Mengubah RBB</w:t>
            </w:r>
          </w:p>
        </w:tc>
        <w:tc>
          <w:tcPr>
            <w:tcW w:w="1196" w:type="dxa"/>
          </w:tcPr>
          <w:p w14:paraId="27981DAE" w14:textId="33C96B51" w:rsidR="00C21B4E" w:rsidRPr="49042936"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1804D414" w14:textId="4768F6C1" w:rsidTr="002C2E48">
        <w:trPr>
          <w:trHeight w:val="389"/>
        </w:trPr>
        <w:tc>
          <w:tcPr>
            <w:tcW w:w="1168" w:type="dxa"/>
          </w:tcPr>
          <w:p w14:paraId="1D97C2E2" w14:textId="6D0EF828"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621C1CBC" w14:textId="77777777" w:rsidR="00C21B4E" w:rsidRDefault="00C21B4E" w:rsidP="000846BC">
            <w:pPr>
              <w:ind w:right="26"/>
              <w:jc w:val="center"/>
            </w:pPr>
          </w:p>
        </w:tc>
        <w:tc>
          <w:tcPr>
            <w:tcW w:w="1645" w:type="dxa"/>
          </w:tcPr>
          <w:p w14:paraId="6B8740D2" w14:textId="77777777" w:rsidR="00C21B4E" w:rsidRPr="00E92793" w:rsidRDefault="00C21B4E" w:rsidP="000846BC">
            <w:pPr>
              <w:spacing w:after="6"/>
              <w:ind w:right="26"/>
              <w:rPr>
                <w:rFonts w:asciiTheme="majorBidi" w:eastAsia="Cambria" w:hAnsiTheme="majorBidi" w:cstheme="majorBidi"/>
                <w:szCs w:val="24"/>
                <w:lang w:val="id-ID"/>
              </w:rPr>
            </w:pPr>
            <w:r w:rsidRPr="00E92793">
              <w:rPr>
                <w:rFonts w:asciiTheme="majorBidi" w:eastAsia="Cambria" w:hAnsiTheme="majorBidi" w:cstheme="majorBidi"/>
                <w:szCs w:val="24"/>
                <w:lang w:val="id-ID"/>
              </w:rPr>
              <w:t>Menyesuaikan Anggaran RBB.</w:t>
            </w:r>
          </w:p>
          <w:p w14:paraId="3ECEA10A" w14:textId="77777777" w:rsidR="00C21B4E" w:rsidRPr="49042936" w:rsidRDefault="00C21B4E" w:rsidP="000846BC">
            <w:pPr>
              <w:ind w:right="26"/>
              <w:rPr>
                <w:rFonts w:ascii="Times New Roman" w:eastAsia="Times New Roman" w:hAnsi="Times New Roman" w:cs="Times New Roman"/>
              </w:rPr>
            </w:pPr>
          </w:p>
        </w:tc>
        <w:tc>
          <w:tcPr>
            <w:tcW w:w="1196" w:type="dxa"/>
          </w:tcPr>
          <w:p w14:paraId="20CF266D" w14:textId="5126D333" w:rsidR="00C21B4E" w:rsidRPr="00E92793" w:rsidRDefault="004A5699" w:rsidP="000846BC">
            <w:pPr>
              <w:spacing w:after="6"/>
              <w:ind w:right="26"/>
              <w:rPr>
                <w:rFonts w:asciiTheme="majorBidi" w:eastAsia="Cambria" w:hAnsiTheme="majorBidi" w:cstheme="majorBidi"/>
                <w:szCs w:val="24"/>
                <w:lang w:val="id-ID"/>
              </w:rPr>
            </w:pPr>
            <w:r>
              <w:rPr>
                <w:rFonts w:ascii="Times New Roman" w:eastAsia="Times New Roman" w:hAnsi="Times New Roman" w:cs="Times New Roman"/>
                <w:lang w:val="id-ID"/>
              </w:rPr>
              <w:t>Terpenuhi</w:t>
            </w:r>
          </w:p>
        </w:tc>
      </w:tr>
      <w:tr w:rsidR="00E51AFC" w14:paraId="3E172AAD" w14:textId="4D41E60E" w:rsidTr="002C2E48">
        <w:trPr>
          <w:trHeight w:val="391"/>
        </w:trPr>
        <w:tc>
          <w:tcPr>
            <w:tcW w:w="1168" w:type="dxa"/>
          </w:tcPr>
          <w:p w14:paraId="0C48B5C5" w14:textId="72531994"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5C720A60" w14:textId="77777777" w:rsidR="00C21B4E" w:rsidRDefault="00C21B4E" w:rsidP="000846BC">
            <w:pPr>
              <w:ind w:right="26"/>
              <w:jc w:val="center"/>
            </w:pPr>
          </w:p>
        </w:tc>
        <w:tc>
          <w:tcPr>
            <w:tcW w:w="1645" w:type="dxa"/>
          </w:tcPr>
          <w:p w14:paraId="1E04ED7A" w14:textId="77777777" w:rsidR="00C21B4E" w:rsidRDefault="00C21B4E" w:rsidP="000846BC">
            <w:pPr>
              <w:ind w:right="26"/>
              <w:rPr>
                <w:rFonts w:ascii="Times New Roman" w:eastAsia="Times New Roman" w:hAnsi="Times New Roman" w:cs="Times New Roman"/>
              </w:rPr>
            </w:pPr>
            <w:r w:rsidRPr="49042936">
              <w:rPr>
                <w:rFonts w:ascii="Times New Roman" w:eastAsia="Times New Roman" w:hAnsi="Times New Roman" w:cs="Times New Roman"/>
              </w:rPr>
              <w:t>Melihat PKS</w:t>
            </w:r>
          </w:p>
        </w:tc>
        <w:tc>
          <w:tcPr>
            <w:tcW w:w="1196" w:type="dxa"/>
          </w:tcPr>
          <w:p w14:paraId="74239813" w14:textId="59811E06" w:rsidR="00C21B4E" w:rsidRPr="49042936"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498004FE" w14:textId="320E96C1" w:rsidTr="002C2E48">
        <w:trPr>
          <w:trHeight w:val="581"/>
        </w:trPr>
        <w:tc>
          <w:tcPr>
            <w:tcW w:w="1168" w:type="dxa"/>
          </w:tcPr>
          <w:p w14:paraId="19CD0205" w14:textId="79093720"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68D3451E" w14:textId="77777777" w:rsidR="00C21B4E" w:rsidRDefault="00C21B4E" w:rsidP="000846BC">
            <w:pPr>
              <w:ind w:right="26"/>
              <w:jc w:val="center"/>
            </w:pPr>
          </w:p>
        </w:tc>
        <w:tc>
          <w:tcPr>
            <w:tcW w:w="1645" w:type="dxa"/>
          </w:tcPr>
          <w:p w14:paraId="0C0F7ECC" w14:textId="77777777" w:rsidR="00C21B4E" w:rsidRDefault="00C21B4E" w:rsidP="000846BC">
            <w:pPr>
              <w:ind w:right="26"/>
              <w:rPr>
                <w:rFonts w:ascii="Times New Roman" w:eastAsia="Times New Roman" w:hAnsi="Times New Roman" w:cs="Times New Roman"/>
              </w:rPr>
            </w:pPr>
            <w:r w:rsidRPr="76251B5D">
              <w:rPr>
                <w:rFonts w:ascii="Times New Roman" w:eastAsia="Times New Roman" w:hAnsi="Times New Roman" w:cs="Times New Roman"/>
              </w:rPr>
              <w:t>Menambah PKS</w:t>
            </w:r>
          </w:p>
        </w:tc>
        <w:tc>
          <w:tcPr>
            <w:tcW w:w="1196" w:type="dxa"/>
          </w:tcPr>
          <w:p w14:paraId="74BA4A18" w14:textId="4969A57E" w:rsidR="00C21B4E" w:rsidRPr="76251B5D"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2CFD15B0" w14:textId="2374DFFF" w:rsidTr="002C2E48">
        <w:trPr>
          <w:trHeight w:val="389"/>
        </w:trPr>
        <w:tc>
          <w:tcPr>
            <w:tcW w:w="1168" w:type="dxa"/>
          </w:tcPr>
          <w:p w14:paraId="4F4C568B" w14:textId="7194CA45"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3EA0FD45" w14:textId="77777777" w:rsidR="00C21B4E" w:rsidRDefault="00C21B4E" w:rsidP="000846BC">
            <w:pPr>
              <w:ind w:right="26"/>
              <w:jc w:val="center"/>
            </w:pPr>
          </w:p>
        </w:tc>
        <w:tc>
          <w:tcPr>
            <w:tcW w:w="1645" w:type="dxa"/>
          </w:tcPr>
          <w:p w14:paraId="412113B0" w14:textId="77777777" w:rsidR="00C21B4E" w:rsidRDefault="00C21B4E" w:rsidP="000846BC">
            <w:pPr>
              <w:ind w:right="26"/>
              <w:rPr>
                <w:rFonts w:ascii="Times New Roman" w:eastAsia="Times New Roman" w:hAnsi="Times New Roman" w:cs="Times New Roman"/>
              </w:rPr>
            </w:pPr>
            <w:r w:rsidRPr="76251B5D">
              <w:rPr>
                <w:rFonts w:ascii="Times New Roman" w:eastAsia="Times New Roman" w:hAnsi="Times New Roman" w:cs="Times New Roman"/>
              </w:rPr>
              <w:t>Menghapus PKS</w:t>
            </w:r>
          </w:p>
        </w:tc>
        <w:tc>
          <w:tcPr>
            <w:tcW w:w="1196" w:type="dxa"/>
          </w:tcPr>
          <w:p w14:paraId="55C1F128" w14:textId="74FEC064" w:rsidR="00C21B4E" w:rsidRPr="76251B5D"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028F9F8E" w14:textId="0135701F" w:rsidTr="002C2E48">
        <w:trPr>
          <w:trHeight w:val="391"/>
        </w:trPr>
        <w:tc>
          <w:tcPr>
            <w:tcW w:w="1168" w:type="dxa"/>
          </w:tcPr>
          <w:p w14:paraId="0435D71C" w14:textId="7420BED0"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2089FC4E" w14:textId="77777777" w:rsidR="00C21B4E" w:rsidRDefault="00C21B4E" w:rsidP="000846BC">
            <w:pPr>
              <w:ind w:right="26"/>
              <w:jc w:val="center"/>
            </w:pPr>
          </w:p>
        </w:tc>
        <w:tc>
          <w:tcPr>
            <w:tcW w:w="1645" w:type="dxa"/>
          </w:tcPr>
          <w:p w14:paraId="68A0F97A" w14:textId="77777777" w:rsidR="00C21B4E" w:rsidRDefault="00C21B4E" w:rsidP="000846BC">
            <w:pPr>
              <w:ind w:right="26"/>
            </w:pPr>
            <w:r w:rsidRPr="76251B5D">
              <w:rPr>
                <w:rFonts w:ascii="Times New Roman" w:eastAsia="Times New Roman" w:hAnsi="Times New Roman" w:cs="Times New Roman"/>
              </w:rPr>
              <w:t>Mengubah PKS</w:t>
            </w:r>
          </w:p>
        </w:tc>
        <w:tc>
          <w:tcPr>
            <w:tcW w:w="1196" w:type="dxa"/>
          </w:tcPr>
          <w:p w14:paraId="7A1AFC4C" w14:textId="6C27B290" w:rsidR="00C21B4E" w:rsidRPr="76251B5D"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38D0E7CC" w14:textId="458DB9CB" w:rsidTr="002C2E48">
        <w:trPr>
          <w:trHeight w:val="389"/>
        </w:trPr>
        <w:tc>
          <w:tcPr>
            <w:tcW w:w="1168" w:type="dxa"/>
          </w:tcPr>
          <w:p w14:paraId="5AE8C315" w14:textId="2745143F"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2E90D4D3" w14:textId="77777777" w:rsidR="00C21B4E" w:rsidRDefault="00C21B4E" w:rsidP="000846BC">
            <w:pPr>
              <w:ind w:right="26"/>
              <w:jc w:val="center"/>
            </w:pPr>
          </w:p>
        </w:tc>
        <w:tc>
          <w:tcPr>
            <w:tcW w:w="1645" w:type="dxa"/>
          </w:tcPr>
          <w:p w14:paraId="0541651E" w14:textId="77777777" w:rsidR="00C21B4E" w:rsidRDefault="00C21B4E" w:rsidP="000846BC">
            <w:pPr>
              <w:ind w:right="26"/>
            </w:pPr>
            <w:r w:rsidRPr="0C906FBA">
              <w:rPr>
                <w:rFonts w:ascii="Times New Roman" w:eastAsia="Times New Roman" w:hAnsi="Times New Roman" w:cs="Times New Roman"/>
              </w:rPr>
              <w:t>Melihat Data Termin</w:t>
            </w:r>
          </w:p>
        </w:tc>
        <w:tc>
          <w:tcPr>
            <w:tcW w:w="1196" w:type="dxa"/>
          </w:tcPr>
          <w:p w14:paraId="691D67C7" w14:textId="49FA306E" w:rsidR="00C21B4E" w:rsidRPr="0C906FBA"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316B32D8" w14:textId="41552DA3" w:rsidTr="002C2E48">
        <w:trPr>
          <w:trHeight w:val="391"/>
        </w:trPr>
        <w:tc>
          <w:tcPr>
            <w:tcW w:w="1168" w:type="dxa"/>
          </w:tcPr>
          <w:p w14:paraId="415943EB" w14:textId="202670E8"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188F5ACD" w14:textId="77777777" w:rsidR="00C21B4E" w:rsidRDefault="00C21B4E" w:rsidP="000846BC">
            <w:pPr>
              <w:ind w:right="26"/>
              <w:jc w:val="center"/>
            </w:pPr>
          </w:p>
        </w:tc>
        <w:tc>
          <w:tcPr>
            <w:tcW w:w="1645" w:type="dxa"/>
          </w:tcPr>
          <w:p w14:paraId="4E9B2870" w14:textId="77777777" w:rsidR="00C21B4E" w:rsidRDefault="00C21B4E" w:rsidP="000846BC">
            <w:pPr>
              <w:ind w:right="26"/>
            </w:pPr>
            <w:r w:rsidRPr="0C906FBA">
              <w:rPr>
                <w:rFonts w:ascii="Times New Roman" w:eastAsia="Times New Roman" w:hAnsi="Times New Roman" w:cs="Times New Roman"/>
              </w:rPr>
              <w:t>Menambah Data Termin</w:t>
            </w:r>
          </w:p>
        </w:tc>
        <w:tc>
          <w:tcPr>
            <w:tcW w:w="1196" w:type="dxa"/>
          </w:tcPr>
          <w:p w14:paraId="7BC4938A" w14:textId="1E20B804" w:rsidR="00C21B4E" w:rsidRPr="0C906FBA"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330BB9F2" w14:textId="4AD3D9E2" w:rsidTr="002C2E48">
        <w:trPr>
          <w:trHeight w:val="389"/>
        </w:trPr>
        <w:tc>
          <w:tcPr>
            <w:tcW w:w="1168" w:type="dxa"/>
          </w:tcPr>
          <w:p w14:paraId="788A605B" w14:textId="7DC63AB6" w:rsidR="00C21B4E" w:rsidRPr="00154A0B" w:rsidRDefault="00C21B4E" w:rsidP="00154A0B">
            <w:pPr>
              <w:pStyle w:val="ListParagraph"/>
              <w:numPr>
                <w:ilvl w:val="0"/>
                <w:numId w:val="120"/>
              </w:numPr>
              <w:ind w:right="26"/>
              <w:jc w:val="center"/>
              <w:rPr>
                <w:rFonts w:asciiTheme="majorBidi" w:hAnsiTheme="majorBidi" w:cstheme="majorBidi"/>
                <w:b/>
              </w:rPr>
            </w:pPr>
          </w:p>
        </w:tc>
        <w:tc>
          <w:tcPr>
            <w:tcW w:w="0" w:type="auto"/>
            <w:vMerge/>
          </w:tcPr>
          <w:p w14:paraId="6F9F85BB" w14:textId="77777777" w:rsidR="00C21B4E" w:rsidRDefault="00C21B4E" w:rsidP="000846BC">
            <w:pPr>
              <w:ind w:right="26"/>
              <w:jc w:val="center"/>
            </w:pPr>
          </w:p>
        </w:tc>
        <w:tc>
          <w:tcPr>
            <w:tcW w:w="1645" w:type="dxa"/>
          </w:tcPr>
          <w:p w14:paraId="55DA4EBE" w14:textId="77777777" w:rsidR="00C21B4E" w:rsidRDefault="00C21B4E" w:rsidP="000846BC">
            <w:pPr>
              <w:ind w:right="26"/>
              <w:rPr>
                <w:rFonts w:ascii="Times New Roman" w:eastAsia="Times New Roman" w:hAnsi="Times New Roman" w:cs="Times New Roman"/>
              </w:rPr>
            </w:pPr>
            <w:r>
              <w:rPr>
                <w:rFonts w:ascii="Times New Roman" w:eastAsia="Times New Roman" w:hAnsi="Times New Roman" w:cs="Times New Roman"/>
              </w:rPr>
              <w:t xml:space="preserve">Menghapus </w:t>
            </w:r>
            <w:r w:rsidRPr="07323EBC">
              <w:rPr>
                <w:rFonts w:ascii="Times New Roman" w:eastAsia="Times New Roman" w:hAnsi="Times New Roman" w:cs="Times New Roman"/>
              </w:rPr>
              <w:t>Data Termin</w:t>
            </w:r>
          </w:p>
        </w:tc>
        <w:tc>
          <w:tcPr>
            <w:tcW w:w="1196" w:type="dxa"/>
          </w:tcPr>
          <w:p w14:paraId="3C5A878C" w14:textId="684032F0" w:rsidR="00C21B4E"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2729E642" w14:textId="4B3AB5C8" w:rsidTr="002C2E48">
        <w:trPr>
          <w:trHeight w:val="567"/>
        </w:trPr>
        <w:tc>
          <w:tcPr>
            <w:tcW w:w="1168" w:type="dxa"/>
          </w:tcPr>
          <w:p w14:paraId="63E95A78" w14:textId="38C74E6E" w:rsidR="00C21B4E" w:rsidRPr="00154A0B" w:rsidRDefault="00C21B4E" w:rsidP="00154A0B">
            <w:pPr>
              <w:pStyle w:val="ListParagraph"/>
              <w:numPr>
                <w:ilvl w:val="0"/>
                <w:numId w:val="120"/>
              </w:numPr>
              <w:ind w:right="26"/>
              <w:jc w:val="center"/>
              <w:rPr>
                <w:rFonts w:asciiTheme="majorBidi" w:hAnsiTheme="majorBidi" w:cstheme="majorBidi"/>
                <w:b/>
                <w:lang w:val="id-ID"/>
              </w:rPr>
            </w:pPr>
          </w:p>
        </w:tc>
        <w:tc>
          <w:tcPr>
            <w:tcW w:w="0" w:type="auto"/>
            <w:vMerge/>
          </w:tcPr>
          <w:p w14:paraId="0A409A78" w14:textId="77777777" w:rsidR="00C21B4E" w:rsidRDefault="00C21B4E" w:rsidP="000846BC">
            <w:pPr>
              <w:ind w:right="26"/>
              <w:jc w:val="center"/>
            </w:pPr>
          </w:p>
        </w:tc>
        <w:tc>
          <w:tcPr>
            <w:tcW w:w="1645" w:type="dxa"/>
          </w:tcPr>
          <w:p w14:paraId="6B729E25" w14:textId="77777777" w:rsidR="00C21B4E" w:rsidRDefault="00C21B4E" w:rsidP="000846BC">
            <w:pPr>
              <w:ind w:right="26"/>
            </w:pPr>
            <w:r w:rsidRPr="1C90F1A6">
              <w:rPr>
                <w:rFonts w:ascii="Times New Roman" w:eastAsia="Times New Roman" w:hAnsi="Times New Roman" w:cs="Times New Roman"/>
              </w:rPr>
              <w:t>Mengubah Data Termin</w:t>
            </w:r>
          </w:p>
        </w:tc>
        <w:tc>
          <w:tcPr>
            <w:tcW w:w="1196" w:type="dxa"/>
          </w:tcPr>
          <w:p w14:paraId="265CA3D5" w14:textId="01EF17F4" w:rsidR="00C21B4E" w:rsidRPr="1C90F1A6"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0CB86986" w14:textId="3DE0A149" w:rsidTr="002C2E48">
        <w:trPr>
          <w:trHeight w:val="567"/>
        </w:trPr>
        <w:tc>
          <w:tcPr>
            <w:tcW w:w="1168" w:type="dxa"/>
          </w:tcPr>
          <w:p w14:paraId="0D732C59" w14:textId="5118A49B"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167918EB" w14:textId="77777777" w:rsidR="00C21B4E" w:rsidRDefault="00C21B4E" w:rsidP="000846BC">
            <w:pPr>
              <w:ind w:right="26"/>
              <w:jc w:val="center"/>
            </w:pPr>
          </w:p>
        </w:tc>
        <w:tc>
          <w:tcPr>
            <w:tcW w:w="1645" w:type="dxa"/>
          </w:tcPr>
          <w:p w14:paraId="3EBDA6E5" w14:textId="77777777" w:rsidR="00C21B4E" w:rsidRPr="1C90F1A6" w:rsidRDefault="00C21B4E" w:rsidP="000846BC">
            <w:pPr>
              <w:ind w:right="26"/>
              <w:rPr>
                <w:rFonts w:ascii="Times New Roman" w:eastAsia="Times New Roman" w:hAnsi="Times New Roman" w:cs="Times New Roman"/>
              </w:rPr>
            </w:pPr>
            <w:r w:rsidRPr="1C90F1A6">
              <w:rPr>
                <w:rFonts w:ascii="Times New Roman" w:eastAsia="Times New Roman" w:hAnsi="Times New Roman" w:cs="Times New Roman"/>
              </w:rPr>
              <w:t xml:space="preserve">Melihat </w:t>
            </w:r>
            <w:r w:rsidRPr="5BD19EC7">
              <w:rPr>
                <w:rFonts w:ascii="Times New Roman" w:eastAsia="Times New Roman" w:hAnsi="Times New Roman" w:cs="Times New Roman"/>
              </w:rPr>
              <w:t xml:space="preserve">Daftar </w:t>
            </w:r>
            <w:r w:rsidRPr="3BA36748">
              <w:rPr>
                <w:rFonts w:ascii="Times New Roman" w:eastAsia="Times New Roman" w:hAnsi="Times New Roman" w:cs="Times New Roman"/>
              </w:rPr>
              <w:t>Invoice</w:t>
            </w:r>
            <w:r w:rsidRPr="1C90F1A6">
              <w:rPr>
                <w:rFonts w:ascii="Times New Roman" w:eastAsia="Times New Roman" w:hAnsi="Times New Roman" w:cs="Times New Roman"/>
              </w:rPr>
              <w:t xml:space="preserve"> </w:t>
            </w:r>
          </w:p>
        </w:tc>
        <w:tc>
          <w:tcPr>
            <w:tcW w:w="1196" w:type="dxa"/>
          </w:tcPr>
          <w:p w14:paraId="6D9838D2" w14:textId="4C769B4B" w:rsidR="00C21B4E" w:rsidRPr="1C90F1A6"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449330D9" w14:textId="12E5B910" w:rsidTr="002C2E48">
        <w:trPr>
          <w:trHeight w:val="567"/>
        </w:trPr>
        <w:tc>
          <w:tcPr>
            <w:tcW w:w="1168" w:type="dxa"/>
          </w:tcPr>
          <w:p w14:paraId="19B4F45A" w14:textId="396FB58F"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4E0EDCCA" w14:textId="77777777" w:rsidR="00C21B4E" w:rsidRDefault="00C21B4E" w:rsidP="000846BC">
            <w:pPr>
              <w:ind w:right="26"/>
              <w:jc w:val="center"/>
            </w:pPr>
          </w:p>
        </w:tc>
        <w:tc>
          <w:tcPr>
            <w:tcW w:w="1645" w:type="dxa"/>
          </w:tcPr>
          <w:p w14:paraId="2B38FEC9" w14:textId="77777777" w:rsidR="00C21B4E" w:rsidRPr="1C90F1A6" w:rsidRDefault="00C21B4E" w:rsidP="000846BC">
            <w:pPr>
              <w:ind w:right="26"/>
              <w:rPr>
                <w:rFonts w:ascii="Times New Roman" w:eastAsia="Times New Roman" w:hAnsi="Times New Roman" w:cs="Times New Roman"/>
              </w:rPr>
            </w:pPr>
            <w:r w:rsidRPr="3BA36748">
              <w:rPr>
                <w:rFonts w:ascii="Times New Roman" w:eastAsia="Times New Roman" w:hAnsi="Times New Roman" w:cs="Times New Roman"/>
              </w:rPr>
              <w:t>Menambah Invoice</w:t>
            </w:r>
          </w:p>
        </w:tc>
        <w:tc>
          <w:tcPr>
            <w:tcW w:w="1196" w:type="dxa"/>
          </w:tcPr>
          <w:p w14:paraId="11F95F3A" w14:textId="7D307A2A" w:rsidR="00C21B4E" w:rsidRPr="3BA36748"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6CD7D24D" w14:textId="5D9260DF" w:rsidTr="002C2E48">
        <w:trPr>
          <w:trHeight w:val="567"/>
        </w:trPr>
        <w:tc>
          <w:tcPr>
            <w:tcW w:w="1168" w:type="dxa"/>
          </w:tcPr>
          <w:p w14:paraId="5DC5C7C7" w14:textId="0D951455"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078DFA0F" w14:textId="77777777" w:rsidR="00C21B4E" w:rsidRDefault="00C21B4E" w:rsidP="000846BC">
            <w:pPr>
              <w:ind w:right="26"/>
              <w:jc w:val="center"/>
            </w:pPr>
          </w:p>
        </w:tc>
        <w:tc>
          <w:tcPr>
            <w:tcW w:w="1645" w:type="dxa"/>
          </w:tcPr>
          <w:p w14:paraId="6CBEBFFA" w14:textId="77777777" w:rsidR="00C21B4E" w:rsidRPr="1C90F1A6" w:rsidRDefault="00C21B4E" w:rsidP="000846BC">
            <w:pPr>
              <w:ind w:right="26"/>
              <w:rPr>
                <w:rFonts w:ascii="Times New Roman" w:eastAsia="Times New Roman" w:hAnsi="Times New Roman" w:cs="Times New Roman"/>
              </w:rPr>
            </w:pPr>
            <w:r>
              <w:rPr>
                <w:rFonts w:ascii="Times New Roman" w:eastAsia="Times New Roman" w:hAnsi="Times New Roman" w:cs="Times New Roman"/>
              </w:rPr>
              <w:t xml:space="preserve">Melihat </w:t>
            </w:r>
            <w:r w:rsidRPr="2C5A87A5">
              <w:rPr>
                <w:rFonts w:ascii="Times New Roman" w:eastAsia="Times New Roman" w:hAnsi="Times New Roman" w:cs="Times New Roman"/>
              </w:rPr>
              <w:t>Data Vendor</w:t>
            </w:r>
          </w:p>
        </w:tc>
        <w:tc>
          <w:tcPr>
            <w:tcW w:w="1196" w:type="dxa"/>
          </w:tcPr>
          <w:p w14:paraId="539B2081" w14:textId="765A3CAC" w:rsidR="00C21B4E" w:rsidRPr="004A5699" w:rsidRDefault="004A5699" w:rsidP="000846BC">
            <w:pPr>
              <w:ind w:right="26"/>
              <w:rPr>
                <w:rFonts w:ascii="Times New Roman" w:eastAsia="Times New Roman" w:hAnsi="Times New Roman" w:cs="Times New Roman"/>
                <w:lang w:val="id-ID"/>
              </w:rPr>
            </w:pPr>
            <w:r>
              <w:rPr>
                <w:rFonts w:ascii="Times New Roman" w:eastAsia="Times New Roman" w:hAnsi="Times New Roman" w:cs="Times New Roman"/>
                <w:lang w:val="id-ID"/>
              </w:rPr>
              <w:t>Terpenuhi</w:t>
            </w:r>
          </w:p>
        </w:tc>
      </w:tr>
      <w:tr w:rsidR="00E51AFC" w14:paraId="6C957A7A" w14:textId="0563181A" w:rsidTr="002C2E48">
        <w:trPr>
          <w:trHeight w:val="567"/>
        </w:trPr>
        <w:tc>
          <w:tcPr>
            <w:tcW w:w="1168" w:type="dxa"/>
          </w:tcPr>
          <w:p w14:paraId="2EABD72C" w14:textId="2B39AB24"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116A8EED" w14:textId="77777777" w:rsidR="00C21B4E" w:rsidRDefault="00C21B4E" w:rsidP="000846BC">
            <w:pPr>
              <w:ind w:right="26"/>
              <w:jc w:val="center"/>
            </w:pPr>
          </w:p>
        </w:tc>
        <w:tc>
          <w:tcPr>
            <w:tcW w:w="1645" w:type="dxa"/>
          </w:tcPr>
          <w:p w14:paraId="3FF9C8B4" w14:textId="77777777" w:rsidR="00C21B4E" w:rsidRPr="1C90F1A6" w:rsidRDefault="00C21B4E" w:rsidP="000846BC">
            <w:pPr>
              <w:ind w:right="26"/>
              <w:rPr>
                <w:rFonts w:ascii="Times New Roman" w:eastAsia="Times New Roman" w:hAnsi="Times New Roman" w:cs="Times New Roman"/>
              </w:rPr>
            </w:pPr>
            <w:r w:rsidRPr="2C5A87A5">
              <w:rPr>
                <w:rFonts w:ascii="Times New Roman" w:eastAsia="Times New Roman" w:hAnsi="Times New Roman" w:cs="Times New Roman"/>
              </w:rPr>
              <w:t xml:space="preserve">Menambah </w:t>
            </w:r>
            <w:r w:rsidRPr="1D29D005">
              <w:rPr>
                <w:rFonts w:ascii="Times New Roman" w:eastAsia="Times New Roman" w:hAnsi="Times New Roman" w:cs="Times New Roman"/>
              </w:rPr>
              <w:t>Data Vendor</w:t>
            </w:r>
          </w:p>
        </w:tc>
        <w:tc>
          <w:tcPr>
            <w:tcW w:w="1196" w:type="dxa"/>
          </w:tcPr>
          <w:p w14:paraId="45A05ABD" w14:textId="7ED68FB0" w:rsidR="00C21B4E" w:rsidRPr="2C5A87A5"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358A3D2D" w14:textId="64183AC5" w:rsidTr="002C2E48">
        <w:trPr>
          <w:trHeight w:val="567"/>
        </w:trPr>
        <w:tc>
          <w:tcPr>
            <w:tcW w:w="1168" w:type="dxa"/>
          </w:tcPr>
          <w:p w14:paraId="3D889966" w14:textId="5E6748A3"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3C71BA4B" w14:textId="77777777" w:rsidR="00C21B4E" w:rsidRDefault="00C21B4E" w:rsidP="000846BC">
            <w:pPr>
              <w:ind w:right="26"/>
              <w:jc w:val="center"/>
            </w:pPr>
          </w:p>
        </w:tc>
        <w:tc>
          <w:tcPr>
            <w:tcW w:w="1645" w:type="dxa"/>
          </w:tcPr>
          <w:p w14:paraId="720499B9" w14:textId="77777777" w:rsidR="00C21B4E" w:rsidRPr="1C90F1A6" w:rsidRDefault="00C21B4E" w:rsidP="000846BC">
            <w:pPr>
              <w:ind w:right="26"/>
              <w:rPr>
                <w:rFonts w:ascii="Times New Roman" w:eastAsia="Times New Roman" w:hAnsi="Times New Roman" w:cs="Times New Roman"/>
              </w:rPr>
            </w:pPr>
            <w:r w:rsidRPr="1D29D005">
              <w:rPr>
                <w:rFonts w:ascii="Times New Roman" w:eastAsia="Times New Roman" w:hAnsi="Times New Roman" w:cs="Times New Roman"/>
              </w:rPr>
              <w:t>Menghapus Data Vendor</w:t>
            </w:r>
          </w:p>
        </w:tc>
        <w:tc>
          <w:tcPr>
            <w:tcW w:w="1196" w:type="dxa"/>
          </w:tcPr>
          <w:p w14:paraId="109388B6" w14:textId="085340DC" w:rsidR="00C21B4E" w:rsidRPr="1D29D005"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643562D4" w14:textId="341521B1" w:rsidTr="002C2E48">
        <w:trPr>
          <w:trHeight w:val="567"/>
        </w:trPr>
        <w:tc>
          <w:tcPr>
            <w:tcW w:w="1168" w:type="dxa"/>
          </w:tcPr>
          <w:p w14:paraId="1359C1A4" w14:textId="3B5A76C6"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75665F55" w14:textId="77777777" w:rsidR="00C21B4E" w:rsidRDefault="00C21B4E" w:rsidP="000846BC">
            <w:pPr>
              <w:ind w:right="26"/>
              <w:jc w:val="center"/>
            </w:pPr>
          </w:p>
        </w:tc>
        <w:tc>
          <w:tcPr>
            <w:tcW w:w="1645" w:type="dxa"/>
          </w:tcPr>
          <w:p w14:paraId="736426E7" w14:textId="77777777" w:rsidR="00C21B4E" w:rsidRPr="1C90F1A6" w:rsidRDefault="00C21B4E" w:rsidP="000846BC">
            <w:pPr>
              <w:ind w:right="26"/>
              <w:rPr>
                <w:rFonts w:ascii="Times New Roman" w:eastAsia="Times New Roman" w:hAnsi="Times New Roman" w:cs="Times New Roman"/>
              </w:rPr>
            </w:pPr>
            <w:r w:rsidRPr="1D29D005">
              <w:rPr>
                <w:rFonts w:ascii="Times New Roman" w:eastAsia="Times New Roman" w:hAnsi="Times New Roman" w:cs="Times New Roman"/>
              </w:rPr>
              <w:t xml:space="preserve">Mengubah Data </w:t>
            </w:r>
            <w:r w:rsidRPr="3A2136BD">
              <w:rPr>
                <w:rFonts w:ascii="Times New Roman" w:eastAsia="Times New Roman" w:hAnsi="Times New Roman" w:cs="Times New Roman"/>
              </w:rPr>
              <w:t>Vendor</w:t>
            </w:r>
          </w:p>
        </w:tc>
        <w:tc>
          <w:tcPr>
            <w:tcW w:w="1196" w:type="dxa"/>
          </w:tcPr>
          <w:p w14:paraId="29BA605D" w14:textId="7CEBFD61" w:rsidR="00C21B4E" w:rsidRPr="1D29D005"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373BCB32" w14:textId="4212A606" w:rsidTr="002C2E48">
        <w:trPr>
          <w:trHeight w:val="567"/>
        </w:trPr>
        <w:tc>
          <w:tcPr>
            <w:tcW w:w="1168" w:type="dxa"/>
          </w:tcPr>
          <w:p w14:paraId="6F1D430B" w14:textId="188B5071"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50A1E9A4" w14:textId="77777777" w:rsidR="00C21B4E" w:rsidRDefault="00C21B4E" w:rsidP="000846BC">
            <w:pPr>
              <w:ind w:right="26"/>
              <w:jc w:val="center"/>
            </w:pPr>
          </w:p>
        </w:tc>
        <w:tc>
          <w:tcPr>
            <w:tcW w:w="1645" w:type="dxa"/>
          </w:tcPr>
          <w:p w14:paraId="6E8D211A" w14:textId="77777777" w:rsidR="00C21B4E" w:rsidRPr="1C90F1A6" w:rsidRDefault="00C21B4E" w:rsidP="000846BC">
            <w:pPr>
              <w:ind w:right="26"/>
              <w:rPr>
                <w:rFonts w:ascii="Times New Roman" w:eastAsia="Times New Roman" w:hAnsi="Times New Roman" w:cs="Times New Roman"/>
              </w:rPr>
            </w:pPr>
            <w:r w:rsidRPr="3A2136BD">
              <w:rPr>
                <w:rFonts w:ascii="Times New Roman" w:eastAsia="Times New Roman" w:hAnsi="Times New Roman" w:cs="Times New Roman"/>
              </w:rPr>
              <w:t>Melihat Data Jenis Project</w:t>
            </w:r>
          </w:p>
        </w:tc>
        <w:tc>
          <w:tcPr>
            <w:tcW w:w="1196" w:type="dxa"/>
          </w:tcPr>
          <w:p w14:paraId="607801F4" w14:textId="04645AB1" w:rsidR="00C21B4E" w:rsidRPr="3A2136BD"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741A7034" w14:textId="3A99F90E" w:rsidTr="002C2E48">
        <w:trPr>
          <w:trHeight w:val="567"/>
        </w:trPr>
        <w:tc>
          <w:tcPr>
            <w:tcW w:w="1168" w:type="dxa"/>
          </w:tcPr>
          <w:p w14:paraId="0BEF149C" w14:textId="3399AF9B"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6DF6572C" w14:textId="77777777" w:rsidR="00C21B4E" w:rsidRDefault="00C21B4E" w:rsidP="000846BC">
            <w:pPr>
              <w:ind w:right="26"/>
              <w:jc w:val="center"/>
            </w:pPr>
          </w:p>
        </w:tc>
        <w:tc>
          <w:tcPr>
            <w:tcW w:w="1645" w:type="dxa"/>
          </w:tcPr>
          <w:p w14:paraId="1E7B1D29" w14:textId="77777777" w:rsidR="00C21B4E" w:rsidRPr="1C90F1A6" w:rsidRDefault="00C21B4E" w:rsidP="000846BC">
            <w:pPr>
              <w:ind w:right="26"/>
              <w:rPr>
                <w:rFonts w:ascii="Times New Roman" w:eastAsia="Times New Roman" w:hAnsi="Times New Roman" w:cs="Times New Roman"/>
              </w:rPr>
            </w:pPr>
            <w:r w:rsidRPr="3A2136BD">
              <w:rPr>
                <w:rFonts w:ascii="Times New Roman" w:eastAsia="Times New Roman" w:hAnsi="Times New Roman" w:cs="Times New Roman"/>
              </w:rPr>
              <w:t>Menambah Data Jenis Project</w:t>
            </w:r>
          </w:p>
        </w:tc>
        <w:tc>
          <w:tcPr>
            <w:tcW w:w="1196" w:type="dxa"/>
          </w:tcPr>
          <w:p w14:paraId="3FF45172" w14:textId="18F7F3DF" w:rsidR="00C21B4E" w:rsidRPr="3A2136BD"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6AD19951" w14:textId="6E0D6E66" w:rsidTr="002C2E48">
        <w:trPr>
          <w:trHeight w:val="567"/>
        </w:trPr>
        <w:tc>
          <w:tcPr>
            <w:tcW w:w="1168" w:type="dxa"/>
          </w:tcPr>
          <w:p w14:paraId="354F7194" w14:textId="29F29BC3"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43C509D1" w14:textId="77777777" w:rsidR="00C21B4E" w:rsidRDefault="00C21B4E" w:rsidP="000846BC">
            <w:pPr>
              <w:ind w:right="26"/>
              <w:jc w:val="center"/>
            </w:pPr>
          </w:p>
        </w:tc>
        <w:tc>
          <w:tcPr>
            <w:tcW w:w="1645" w:type="dxa"/>
          </w:tcPr>
          <w:p w14:paraId="7916629A" w14:textId="77777777" w:rsidR="00C21B4E" w:rsidRPr="1C90F1A6" w:rsidRDefault="00C21B4E" w:rsidP="000846BC">
            <w:pPr>
              <w:ind w:right="26"/>
              <w:rPr>
                <w:rFonts w:ascii="Times New Roman" w:eastAsia="Times New Roman" w:hAnsi="Times New Roman" w:cs="Times New Roman"/>
              </w:rPr>
            </w:pPr>
            <w:r w:rsidRPr="2C137AF0">
              <w:rPr>
                <w:rFonts w:ascii="Times New Roman" w:eastAsia="Times New Roman" w:hAnsi="Times New Roman" w:cs="Times New Roman"/>
              </w:rPr>
              <w:t xml:space="preserve">Menghapus Data </w:t>
            </w:r>
            <w:r w:rsidRPr="37A34CBB">
              <w:rPr>
                <w:rFonts w:ascii="Times New Roman" w:eastAsia="Times New Roman" w:hAnsi="Times New Roman" w:cs="Times New Roman"/>
              </w:rPr>
              <w:t>Jenis Project</w:t>
            </w:r>
          </w:p>
        </w:tc>
        <w:tc>
          <w:tcPr>
            <w:tcW w:w="1196" w:type="dxa"/>
          </w:tcPr>
          <w:p w14:paraId="14511F7E" w14:textId="0E0B1F91" w:rsidR="00C21B4E" w:rsidRPr="2C137AF0"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593D9F3C" w14:textId="68769BCE" w:rsidTr="002C2E48">
        <w:trPr>
          <w:trHeight w:val="567"/>
        </w:trPr>
        <w:tc>
          <w:tcPr>
            <w:tcW w:w="1168" w:type="dxa"/>
          </w:tcPr>
          <w:p w14:paraId="05F39D82" w14:textId="5B4E4222"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6DEE390C" w14:textId="77777777" w:rsidR="00C21B4E" w:rsidRDefault="00C21B4E" w:rsidP="000846BC">
            <w:pPr>
              <w:ind w:right="26"/>
              <w:jc w:val="center"/>
            </w:pPr>
          </w:p>
        </w:tc>
        <w:tc>
          <w:tcPr>
            <w:tcW w:w="1645" w:type="dxa"/>
          </w:tcPr>
          <w:p w14:paraId="670F83BC" w14:textId="77777777" w:rsidR="00C21B4E" w:rsidRPr="1C90F1A6" w:rsidRDefault="00C21B4E" w:rsidP="000846BC">
            <w:pPr>
              <w:ind w:right="26"/>
              <w:rPr>
                <w:rFonts w:ascii="Times New Roman" w:eastAsia="Times New Roman" w:hAnsi="Times New Roman" w:cs="Times New Roman"/>
              </w:rPr>
            </w:pPr>
            <w:r w:rsidRPr="37A34CBB">
              <w:rPr>
                <w:rFonts w:ascii="Times New Roman" w:eastAsia="Times New Roman" w:hAnsi="Times New Roman" w:cs="Times New Roman"/>
              </w:rPr>
              <w:t>Mengubah Data Jenis Project</w:t>
            </w:r>
          </w:p>
        </w:tc>
        <w:tc>
          <w:tcPr>
            <w:tcW w:w="1196" w:type="dxa"/>
          </w:tcPr>
          <w:p w14:paraId="29441D55" w14:textId="5BC6B8CB" w:rsidR="00C21B4E" w:rsidRPr="37A34CBB"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7D523B9A" w14:textId="733E1493" w:rsidTr="002C2E48">
        <w:trPr>
          <w:trHeight w:val="567"/>
        </w:trPr>
        <w:tc>
          <w:tcPr>
            <w:tcW w:w="1168" w:type="dxa"/>
          </w:tcPr>
          <w:p w14:paraId="2C1295C4" w14:textId="644BF854" w:rsidR="00C21B4E" w:rsidRPr="00154A0B" w:rsidRDefault="00C21B4E"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6008594B" w14:textId="77777777" w:rsidR="00C21B4E" w:rsidRDefault="00C21B4E" w:rsidP="000846BC">
            <w:pPr>
              <w:ind w:right="26"/>
              <w:jc w:val="center"/>
            </w:pPr>
          </w:p>
        </w:tc>
        <w:tc>
          <w:tcPr>
            <w:tcW w:w="1645" w:type="dxa"/>
          </w:tcPr>
          <w:p w14:paraId="3B566AF6" w14:textId="77777777" w:rsidR="00C21B4E" w:rsidRPr="1C90F1A6" w:rsidRDefault="00C21B4E" w:rsidP="000846BC">
            <w:pPr>
              <w:ind w:right="26"/>
              <w:rPr>
                <w:rFonts w:ascii="Times New Roman" w:eastAsia="Times New Roman" w:hAnsi="Times New Roman" w:cs="Times New Roman"/>
              </w:rPr>
            </w:pPr>
            <w:r w:rsidRPr="2B40F965">
              <w:rPr>
                <w:rFonts w:ascii="Times New Roman" w:eastAsia="Times New Roman" w:hAnsi="Times New Roman" w:cs="Times New Roman"/>
              </w:rPr>
              <w:t>Melihat Laporan Gabungan</w:t>
            </w:r>
          </w:p>
        </w:tc>
        <w:tc>
          <w:tcPr>
            <w:tcW w:w="1196" w:type="dxa"/>
          </w:tcPr>
          <w:p w14:paraId="2FA84F94" w14:textId="71AC29A5" w:rsidR="00C21B4E" w:rsidRPr="2B40F965" w:rsidRDefault="004A5699"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6F4115B4" w14:textId="03156861" w:rsidTr="002C2E48">
        <w:trPr>
          <w:trHeight w:val="567"/>
        </w:trPr>
        <w:tc>
          <w:tcPr>
            <w:tcW w:w="1168" w:type="dxa"/>
          </w:tcPr>
          <w:p w14:paraId="56C573C9" w14:textId="51829085" w:rsidR="00E51AFC" w:rsidRPr="00154A0B" w:rsidRDefault="00E51AFC" w:rsidP="00154A0B">
            <w:pPr>
              <w:pStyle w:val="ListParagraph"/>
              <w:numPr>
                <w:ilvl w:val="0"/>
                <w:numId w:val="120"/>
              </w:numPr>
              <w:ind w:right="26"/>
              <w:jc w:val="center"/>
              <w:rPr>
                <w:rFonts w:asciiTheme="majorBidi" w:eastAsia="Times New Roman" w:hAnsiTheme="majorBidi" w:cstheme="majorBidi"/>
                <w:b/>
              </w:rPr>
            </w:pPr>
          </w:p>
        </w:tc>
        <w:tc>
          <w:tcPr>
            <w:tcW w:w="0" w:type="auto"/>
            <w:vMerge w:val="restart"/>
            <w:vAlign w:val="center"/>
          </w:tcPr>
          <w:p w14:paraId="6FF7D523" w14:textId="77777777" w:rsidR="00E51AFC" w:rsidRDefault="00E51AFC" w:rsidP="000846BC">
            <w:pPr>
              <w:ind w:right="26"/>
              <w:jc w:val="center"/>
            </w:pPr>
            <w:r w:rsidRPr="3D2C4955">
              <w:rPr>
                <w:rFonts w:ascii="Times New Roman" w:eastAsia="Times New Roman" w:hAnsi="Times New Roman" w:cs="Times New Roman"/>
              </w:rPr>
              <w:t xml:space="preserve">Group </w:t>
            </w:r>
            <w:r w:rsidRPr="49042936">
              <w:rPr>
                <w:rFonts w:ascii="Times New Roman" w:eastAsia="Times New Roman" w:hAnsi="Times New Roman" w:cs="Times New Roman"/>
              </w:rPr>
              <w:t>Head</w:t>
            </w:r>
          </w:p>
        </w:tc>
        <w:tc>
          <w:tcPr>
            <w:tcW w:w="1645" w:type="dxa"/>
          </w:tcPr>
          <w:p w14:paraId="11B887DE" w14:textId="77777777" w:rsidR="00E51AFC" w:rsidRPr="1C90F1A6" w:rsidRDefault="00E51AFC" w:rsidP="000846BC">
            <w:pPr>
              <w:ind w:right="26"/>
              <w:rPr>
                <w:rFonts w:ascii="Times New Roman" w:eastAsia="Times New Roman" w:hAnsi="Times New Roman" w:cs="Times New Roman"/>
              </w:rPr>
            </w:pPr>
            <w:r w:rsidRPr="3BA36748">
              <w:rPr>
                <w:rFonts w:ascii="Times New Roman" w:eastAsia="Times New Roman" w:hAnsi="Times New Roman" w:cs="Times New Roman"/>
              </w:rPr>
              <w:t>Melihat RBB</w:t>
            </w:r>
          </w:p>
        </w:tc>
        <w:tc>
          <w:tcPr>
            <w:tcW w:w="1196" w:type="dxa"/>
          </w:tcPr>
          <w:p w14:paraId="6751FBCC" w14:textId="74C6A057" w:rsidR="00E51AFC" w:rsidRPr="3BA36748" w:rsidRDefault="00E51AFC"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59073344" w14:textId="60447B57" w:rsidTr="002C2E48">
        <w:trPr>
          <w:trHeight w:val="567"/>
        </w:trPr>
        <w:tc>
          <w:tcPr>
            <w:tcW w:w="1168" w:type="dxa"/>
          </w:tcPr>
          <w:p w14:paraId="2EEA943A" w14:textId="18EF2EA3" w:rsidR="00E51AFC" w:rsidRPr="00154A0B" w:rsidRDefault="00E51AFC"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78453608" w14:textId="77777777" w:rsidR="00E51AFC" w:rsidRDefault="00E51AFC" w:rsidP="000846BC">
            <w:pPr>
              <w:ind w:right="26"/>
              <w:jc w:val="center"/>
            </w:pPr>
          </w:p>
        </w:tc>
        <w:tc>
          <w:tcPr>
            <w:tcW w:w="1645" w:type="dxa"/>
          </w:tcPr>
          <w:p w14:paraId="1236BD41" w14:textId="77777777" w:rsidR="00E51AFC" w:rsidRPr="1C90F1A6" w:rsidRDefault="00E51AFC" w:rsidP="000846BC">
            <w:pPr>
              <w:ind w:right="26"/>
              <w:rPr>
                <w:rFonts w:ascii="Times New Roman" w:eastAsia="Times New Roman" w:hAnsi="Times New Roman" w:cs="Times New Roman"/>
              </w:rPr>
            </w:pPr>
            <w:r w:rsidRPr="2A3AD2FC">
              <w:rPr>
                <w:rFonts w:ascii="Times New Roman" w:eastAsia="Times New Roman" w:hAnsi="Times New Roman" w:cs="Times New Roman"/>
              </w:rPr>
              <w:t>Melihat PKS</w:t>
            </w:r>
          </w:p>
        </w:tc>
        <w:tc>
          <w:tcPr>
            <w:tcW w:w="1196" w:type="dxa"/>
          </w:tcPr>
          <w:p w14:paraId="3E3CA8A0" w14:textId="03021E1F" w:rsidR="00E51AFC" w:rsidRPr="2A3AD2FC" w:rsidRDefault="00E51AFC"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541A8875" w14:textId="3BF7E3D9" w:rsidTr="002C2E48">
        <w:trPr>
          <w:trHeight w:val="567"/>
        </w:trPr>
        <w:tc>
          <w:tcPr>
            <w:tcW w:w="1168" w:type="dxa"/>
          </w:tcPr>
          <w:p w14:paraId="04468A94" w14:textId="2ADCE168" w:rsidR="00E51AFC" w:rsidRPr="00154A0B" w:rsidRDefault="00E51AFC"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213EFF33" w14:textId="77777777" w:rsidR="00E51AFC" w:rsidRDefault="00E51AFC" w:rsidP="000846BC">
            <w:pPr>
              <w:ind w:right="26"/>
              <w:jc w:val="center"/>
            </w:pPr>
          </w:p>
        </w:tc>
        <w:tc>
          <w:tcPr>
            <w:tcW w:w="1645" w:type="dxa"/>
          </w:tcPr>
          <w:p w14:paraId="08D0FA2F" w14:textId="77777777" w:rsidR="00E51AFC" w:rsidRPr="1C90F1A6" w:rsidRDefault="00E51AFC" w:rsidP="000846BC">
            <w:pPr>
              <w:ind w:right="26"/>
              <w:rPr>
                <w:rFonts w:ascii="Times New Roman" w:eastAsia="Times New Roman" w:hAnsi="Times New Roman" w:cs="Times New Roman"/>
              </w:rPr>
            </w:pPr>
            <w:r w:rsidRPr="02E5C86C">
              <w:rPr>
                <w:rFonts w:ascii="Times New Roman" w:eastAsia="Times New Roman" w:hAnsi="Times New Roman" w:cs="Times New Roman"/>
              </w:rPr>
              <w:t>Melihat Data Termin</w:t>
            </w:r>
          </w:p>
        </w:tc>
        <w:tc>
          <w:tcPr>
            <w:tcW w:w="1196" w:type="dxa"/>
          </w:tcPr>
          <w:p w14:paraId="2FECC0FE" w14:textId="034A5020" w:rsidR="00E51AFC" w:rsidRPr="02E5C86C" w:rsidRDefault="00E51AFC"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3E7230F6" w14:textId="6B394FFE" w:rsidTr="002C2E48">
        <w:trPr>
          <w:trHeight w:val="567"/>
        </w:trPr>
        <w:tc>
          <w:tcPr>
            <w:tcW w:w="1168" w:type="dxa"/>
          </w:tcPr>
          <w:p w14:paraId="18F1D0DD" w14:textId="76C0237A" w:rsidR="00E51AFC" w:rsidRPr="00154A0B" w:rsidRDefault="00E51AFC"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0FE67864" w14:textId="77777777" w:rsidR="00E51AFC" w:rsidRDefault="00E51AFC" w:rsidP="000846BC">
            <w:pPr>
              <w:ind w:right="26"/>
              <w:jc w:val="center"/>
            </w:pPr>
          </w:p>
        </w:tc>
        <w:tc>
          <w:tcPr>
            <w:tcW w:w="1645" w:type="dxa"/>
          </w:tcPr>
          <w:p w14:paraId="17A56075" w14:textId="77777777" w:rsidR="00E51AFC" w:rsidRPr="1C90F1A6" w:rsidRDefault="00E51AFC" w:rsidP="000846BC">
            <w:pPr>
              <w:ind w:right="26"/>
              <w:rPr>
                <w:rFonts w:ascii="Times New Roman" w:eastAsia="Times New Roman" w:hAnsi="Times New Roman" w:cs="Times New Roman"/>
              </w:rPr>
            </w:pPr>
            <w:r w:rsidRPr="2667E6EA">
              <w:rPr>
                <w:rFonts w:ascii="Times New Roman" w:eastAsia="Times New Roman" w:hAnsi="Times New Roman" w:cs="Times New Roman"/>
              </w:rPr>
              <w:t>Melihat Daftar Invoice</w:t>
            </w:r>
          </w:p>
        </w:tc>
        <w:tc>
          <w:tcPr>
            <w:tcW w:w="1196" w:type="dxa"/>
          </w:tcPr>
          <w:p w14:paraId="10BEC248" w14:textId="54F08C54" w:rsidR="00E51AFC" w:rsidRPr="2667E6EA" w:rsidRDefault="00E51AFC"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498AB2F0" w14:textId="41ADC3A1" w:rsidTr="002C2E48">
        <w:trPr>
          <w:trHeight w:val="567"/>
        </w:trPr>
        <w:tc>
          <w:tcPr>
            <w:tcW w:w="1168" w:type="dxa"/>
          </w:tcPr>
          <w:p w14:paraId="3DCD19A5" w14:textId="441DF136" w:rsidR="00E51AFC" w:rsidRPr="00154A0B" w:rsidRDefault="00E51AFC"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005DA557" w14:textId="77777777" w:rsidR="00E51AFC" w:rsidRDefault="00E51AFC" w:rsidP="000846BC">
            <w:pPr>
              <w:ind w:right="26"/>
              <w:jc w:val="center"/>
            </w:pPr>
          </w:p>
        </w:tc>
        <w:tc>
          <w:tcPr>
            <w:tcW w:w="1645" w:type="dxa"/>
          </w:tcPr>
          <w:p w14:paraId="239C9847" w14:textId="77777777" w:rsidR="00E51AFC" w:rsidRPr="1C90F1A6" w:rsidRDefault="00E51AFC" w:rsidP="000846BC">
            <w:pPr>
              <w:ind w:right="26"/>
              <w:rPr>
                <w:rFonts w:ascii="Times New Roman" w:eastAsia="Times New Roman" w:hAnsi="Times New Roman" w:cs="Times New Roman"/>
              </w:rPr>
            </w:pPr>
            <w:r w:rsidRPr="17C32C30">
              <w:rPr>
                <w:rFonts w:ascii="Times New Roman" w:eastAsia="Times New Roman" w:hAnsi="Times New Roman" w:cs="Times New Roman"/>
              </w:rPr>
              <w:t>Melihat Data Vendor</w:t>
            </w:r>
          </w:p>
        </w:tc>
        <w:tc>
          <w:tcPr>
            <w:tcW w:w="1196" w:type="dxa"/>
          </w:tcPr>
          <w:p w14:paraId="4236E11A" w14:textId="2B4465E7" w:rsidR="00E51AFC" w:rsidRPr="17C32C30" w:rsidRDefault="00E51AFC"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3984A39B" w14:textId="2C21AFFB" w:rsidTr="002C2E48">
        <w:trPr>
          <w:trHeight w:val="567"/>
        </w:trPr>
        <w:tc>
          <w:tcPr>
            <w:tcW w:w="1168" w:type="dxa"/>
          </w:tcPr>
          <w:p w14:paraId="68FF6C90" w14:textId="4BBB820D" w:rsidR="00E51AFC" w:rsidRPr="00154A0B" w:rsidRDefault="00E51AFC"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29F4C62D" w14:textId="77777777" w:rsidR="00E51AFC" w:rsidRDefault="00E51AFC" w:rsidP="000846BC">
            <w:pPr>
              <w:ind w:right="26"/>
              <w:jc w:val="center"/>
            </w:pPr>
          </w:p>
        </w:tc>
        <w:tc>
          <w:tcPr>
            <w:tcW w:w="1645" w:type="dxa"/>
          </w:tcPr>
          <w:p w14:paraId="2E637B79" w14:textId="77777777" w:rsidR="00E51AFC" w:rsidRPr="1C90F1A6" w:rsidRDefault="00E51AFC" w:rsidP="000846BC">
            <w:pPr>
              <w:ind w:right="26"/>
              <w:rPr>
                <w:rFonts w:ascii="Times New Roman" w:eastAsia="Times New Roman" w:hAnsi="Times New Roman" w:cs="Times New Roman"/>
              </w:rPr>
            </w:pPr>
            <w:r w:rsidRPr="05948072">
              <w:rPr>
                <w:rFonts w:ascii="Times New Roman" w:eastAsia="Times New Roman" w:hAnsi="Times New Roman" w:cs="Times New Roman"/>
              </w:rPr>
              <w:t>Melihat Data Jenis Project</w:t>
            </w:r>
          </w:p>
        </w:tc>
        <w:tc>
          <w:tcPr>
            <w:tcW w:w="1196" w:type="dxa"/>
          </w:tcPr>
          <w:p w14:paraId="2368EF5A" w14:textId="7A06169F" w:rsidR="00E51AFC" w:rsidRPr="05948072" w:rsidRDefault="00E51AFC"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r w:rsidR="00E51AFC" w14:paraId="598B0FD2" w14:textId="0BE19589" w:rsidTr="002C2E48">
        <w:trPr>
          <w:trHeight w:val="567"/>
        </w:trPr>
        <w:tc>
          <w:tcPr>
            <w:tcW w:w="1168" w:type="dxa"/>
          </w:tcPr>
          <w:p w14:paraId="30853233" w14:textId="737919F7" w:rsidR="00E51AFC" w:rsidRPr="00154A0B" w:rsidRDefault="00E51AFC" w:rsidP="00154A0B">
            <w:pPr>
              <w:pStyle w:val="ListParagraph"/>
              <w:numPr>
                <w:ilvl w:val="0"/>
                <w:numId w:val="120"/>
              </w:numPr>
              <w:ind w:right="26"/>
              <w:jc w:val="center"/>
              <w:rPr>
                <w:rFonts w:asciiTheme="majorBidi" w:eastAsia="Times New Roman" w:hAnsiTheme="majorBidi" w:cstheme="majorBidi"/>
                <w:b/>
              </w:rPr>
            </w:pPr>
          </w:p>
        </w:tc>
        <w:tc>
          <w:tcPr>
            <w:tcW w:w="0" w:type="auto"/>
            <w:vMerge/>
          </w:tcPr>
          <w:p w14:paraId="00E38D8C" w14:textId="77777777" w:rsidR="00E51AFC" w:rsidRDefault="00E51AFC" w:rsidP="000846BC">
            <w:pPr>
              <w:ind w:right="26"/>
            </w:pPr>
          </w:p>
        </w:tc>
        <w:tc>
          <w:tcPr>
            <w:tcW w:w="1645" w:type="dxa"/>
          </w:tcPr>
          <w:p w14:paraId="34B9DE1F" w14:textId="77777777" w:rsidR="00E51AFC" w:rsidRPr="1C90F1A6" w:rsidRDefault="00E51AFC" w:rsidP="000846BC">
            <w:pPr>
              <w:ind w:right="26"/>
              <w:rPr>
                <w:rFonts w:ascii="Times New Roman" w:eastAsia="Times New Roman" w:hAnsi="Times New Roman" w:cs="Times New Roman"/>
              </w:rPr>
            </w:pPr>
            <w:r>
              <w:rPr>
                <w:rFonts w:ascii="Times New Roman" w:eastAsia="Times New Roman" w:hAnsi="Times New Roman" w:cs="Times New Roman"/>
                <w:lang w:val="id-ID"/>
              </w:rPr>
              <w:t>Mengubah Data Password Pengguna</w:t>
            </w:r>
          </w:p>
        </w:tc>
        <w:tc>
          <w:tcPr>
            <w:tcW w:w="1196" w:type="dxa"/>
          </w:tcPr>
          <w:p w14:paraId="6832683B" w14:textId="569ECB72" w:rsidR="00E51AFC" w:rsidRDefault="00E51AFC" w:rsidP="000846BC">
            <w:pPr>
              <w:ind w:right="26"/>
              <w:rPr>
                <w:rFonts w:ascii="Times New Roman" w:eastAsia="Times New Roman" w:hAnsi="Times New Roman" w:cs="Times New Roman"/>
                <w:lang w:val="id-ID"/>
              </w:rPr>
            </w:pPr>
            <w:r>
              <w:rPr>
                <w:rFonts w:ascii="Times New Roman" w:eastAsia="Times New Roman" w:hAnsi="Times New Roman" w:cs="Times New Roman"/>
                <w:lang w:val="id-ID"/>
              </w:rPr>
              <w:t>Terpenuhi</w:t>
            </w:r>
          </w:p>
        </w:tc>
      </w:tr>
      <w:tr w:rsidR="00E51AFC" w14:paraId="7FCB044E" w14:textId="42D96159" w:rsidTr="002C2E48">
        <w:trPr>
          <w:trHeight w:val="567"/>
        </w:trPr>
        <w:tc>
          <w:tcPr>
            <w:tcW w:w="1168" w:type="dxa"/>
          </w:tcPr>
          <w:p w14:paraId="46EAD859" w14:textId="07E6127E" w:rsidR="00E51AFC" w:rsidRPr="00154A0B" w:rsidRDefault="00E51AFC" w:rsidP="00154A0B">
            <w:pPr>
              <w:pStyle w:val="ListParagraph"/>
              <w:numPr>
                <w:ilvl w:val="0"/>
                <w:numId w:val="120"/>
              </w:numPr>
              <w:ind w:right="26"/>
              <w:jc w:val="center"/>
              <w:rPr>
                <w:rFonts w:asciiTheme="majorBidi" w:eastAsia="Times New Roman" w:hAnsiTheme="majorBidi" w:cstheme="majorBidi"/>
                <w:b/>
                <w:lang w:val="id-ID"/>
              </w:rPr>
            </w:pPr>
          </w:p>
        </w:tc>
        <w:tc>
          <w:tcPr>
            <w:tcW w:w="0" w:type="auto"/>
            <w:vMerge/>
          </w:tcPr>
          <w:p w14:paraId="3A7AA374" w14:textId="77777777" w:rsidR="00E51AFC" w:rsidRDefault="00E51AFC" w:rsidP="000846BC">
            <w:pPr>
              <w:ind w:right="26"/>
            </w:pPr>
          </w:p>
        </w:tc>
        <w:tc>
          <w:tcPr>
            <w:tcW w:w="1645" w:type="dxa"/>
          </w:tcPr>
          <w:p w14:paraId="0DDD59CF" w14:textId="77777777" w:rsidR="00E51AFC" w:rsidRDefault="00E51AFC" w:rsidP="000846BC">
            <w:pPr>
              <w:ind w:right="26"/>
              <w:rPr>
                <w:rFonts w:ascii="Times New Roman" w:eastAsia="Times New Roman" w:hAnsi="Times New Roman" w:cs="Times New Roman"/>
                <w:lang w:val="id-ID"/>
              </w:rPr>
            </w:pPr>
            <w:r w:rsidRPr="2B40F965">
              <w:rPr>
                <w:rFonts w:ascii="Times New Roman" w:eastAsia="Times New Roman" w:hAnsi="Times New Roman" w:cs="Times New Roman"/>
              </w:rPr>
              <w:t>Melihat Laporan Gabungan</w:t>
            </w:r>
          </w:p>
        </w:tc>
        <w:tc>
          <w:tcPr>
            <w:tcW w:w="1196" w:type="dxa"/>
          </w:tcPr>
          <w:p w14:paraId="2878720B" w14:textId="24EFADA8" w:rsidR="00E51AFC" w:rsidRPr="2B40F965" w:rsidRDefault="00E51AFC" w:rsidP="000846BC">
            <w:pPr>
              <w:ind w:right="26"/>
              <w:rPr>
                <w:rFonts w:ascii="Times New Roman" w:eastAsia="Times New Roman" w:hAnsi="Times New Roman" w:cs="Times New Roman"/>
              </w:rPr>
            </w:pPr>
            <w:r>
              <w:rPr>
                <w:rFonts w:ascii="Times New Roman" w:eastAsia="Times New Roman" w:hAnsi="Times New Roman" w:cs="Times New Roman"/>
                <w:lang w:val="id-ID"/>
              </w:rPr>
              <w:t>Terpenuhi</w:t>
            </w:r>
          </w:p>
        </w:tc>
      </w:tr>
    </w:tbl>
    <w:p w14:paraId="7633FD1F" w14:textId="1EF60BC9" w:rsidR="009957EC" w:rsidRPr="00BB1D2A" w:rsidRDefault="00D1442A" w:rsidP="004A5699">
      <w:pPr>
        <w:spacing w:after="0"/>
        <w:ind w:right="26"/>
        <w:rPr>
          <w:highlight w:val="yellow"/>
        </w:rPr>
      </w:pPr>
      <w:r w:rsidRPr="00BB1D2A">
        <w:rPr>
          <w:rFonts w:ascii="Times New Roman" w:eastAsia="Times New Roman" w:hAnsi="Times New Roman" w:cs="Times New Roman"/>
          <w:highlight w:val="yellow"/>
        </w:rPr>
        <w:t xml:space="preserve"> </w:t>
      </w:r>
    </w:p>
    <w:p w14:paraId="4382810D" w14:textId="7AC96C06" w:rsidR="009957EC" w:rsidRPr="00152324" w:rsidRDefault="00062358" w:rsidP="00F3532D">
      <w:pPr>
        <w:spacing w:after="12" w:line="248" w:lineRule="auto"/>
        <w:ind w:right="26"/>
        <w:jc w:val="both"/>
        <w:rPr>
          <w:lang w:val="id-ID"/>
        </w:rPr>
      </w:pPr>
      <w:r w:rsidRPr="00B7772E">
        <w:rPr>
          <w:rFonts w:ascii="Times New Roman" w:eastAsia="Times New Roman" w:hAnsi="Times New Roman" w:cs="Times New Roman"/>
          <w:lang w:val="id-ID"/>
        </w:rPr>
        <w:t>Berdasarkan dari h</w:t>
      </w:r>
      <w:r w:rsidR="00E44FCB" w:rsidRPr="00B7772E">
        <w:rPr>
          <w:rFonts w:ascii="Times New Roman" w:eastAsia="Times New Roman" w:hAnsi="Times New Roman" w:cs="Times New Roman"/>
          <w:lang w:val="id-ID"/>
        </w:rPr>
        <w:t xml:space="preserve">asil dari perngujian tersebut </w:t>
      </w:r>
      <w:r w:rsidRPr="00B7772E">
        <w:rPr>
          <w:rFonts w:ascii="Times New Roman" w:eastAsia="Times New Roman" w:hAnsi="Times New Roman" w:cs="Times New Roman"/>
          <w:lang w:val="id-ID"/>
        </w:rPr>
        <w:t xml:space="preserve">dapat disimpulkan bahwa </w:t>
      </w:r>
      <w:r w:rsidR="00532B1B" w:rsidRPr="00B7772E">
        <w:rPr>
          <w:rFonts w:ascii="Times New Roman" w:eastAsia="Times New Roman" w:hAnsi="Times New Roman" w:cs="Times New Roman"/>
          <w:lang w:val="id-ID"/>
        </w:rPr>
        <w:t xml:space="preserve">sistem informasi </w:t>
      </w:r>
      <w:r w:rsidR="00B7772E" w:rsidRPr="00B7772E">
        <w:rPr>
          <w:rFonts w:ascii="Times New Roman" w:eastAsia="Times New Roman" w:hAnsi="Times New Roman" w:cs="Times New Roman"/>
          <w:lang w:val="id-ID"/>
        </w:rPr>
        <w:t>finansial Bank BJB memenuhi kriteria</w:t>
      </w:r>
      <w:r w:rsidR="00F3532D">
        <w:rPr>
          <w:rFonts w:ascii="Times New Roman" w:eastAsia="Times New Roman" w:hAnsi="Times New Roman" w:cs="Times New Roman"/>
          <w:lang w:val="id-ID"/>
        </w:rPr>
        <w:t>-kriteria yang telah disebutkan</w:t>
      </w:r>
      <w:r w:rsidR="00152324">
        <w:rPr>
          <w:rFonts w:ascii="Times New Roman" w:eastAsia="Times New Roman" w:hAnsi="Times New Roman" w:cs="Times New Roman"/>
          <w:lang w:val="id-ID"/>
        </w:rPr>
        <w:t>.</w:t>
      </w:r>
    </w:p>
    <w:p w14:paraId="009DB40E" w14:textId="77777777" w:rsidR="009957EC" w:rsidRDefault="00D1442A" w:rsidP="001C0919">
      <w:pPr>
        <w:spacing w:after="0"/>
        <w:ind w:right="26"/>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3D1138E1" w14:textId="77777777" w:rsidR="009957EC" w:rsidRDefault="009957EC" w:rsidP="001C0919">
      <w:pPr>
        <w:ind w:right="26"/>
        <w:sectPr w:rsidR="009957EC" w:rsidSect="00ED0339">
          <w:headerReference w:type="even" r:id="rId95"/>
          <w:headerReference w:type="default" r:id="rId96"/>
          <w:footerReference w:type="even" r:id="rId97"/>
          <w:footerReference w:type="default" r:id="rId98"/>
          <w:headerReference w:type="first" r:id="rId99"/>
          <w:footerReference w:type="first" r:id="rId100"/>
          <w:pgSz w:w="8390" w:h="11906"/>
          <w:pgMar w:top="1418" w:right="1701" w:bottom="1418" w:left="1418" w:header="720" w:footer="709" w:gutter="0"/>
          <w:cols w:space="720"/>
        </w:sectPr>
      </w:pPr>
    </w:p>
    <w:p w14:paraId="180BB9A5" w14:textId="77777777" w:rsidR="00D44C3C" w:rsidRDefault="00D44C3C" w:rsidP="00D44C3C">
      <w:pPr>
        <w:spacing w:after="0"/>
        <w:ind w:right="26"/>
        <w:jc w:val="center"/>
      </w:pPr>
      <w:r>
        <w:rPr>
          <w:rFonts w:ascii="Times New Roman" w:eastAsia="Times New Roman" w:hAnsi="Times New Roman" w:cs="Times New Roman"/>
          <w:i/>
        </w:rPr>
        <w:lastRenderedPageBreak/>
        <w:t>[Halaman ini sengaja dikosongkan]</w:t>
      </w:r>
    </w:p>
    <w:p w14:paraId="3A75309C" w14:textId="3CD6A74A" w:rsidR="009F2B0C" w:rsidRDefault="009F2B0C" w:rsidP="00B7772E">
      <w:pPr>
        <w:pStyle w:val="Heading4"/>
        <w:ind w:left="0"/>
        <w:jc w:val="center"/>
      </w:pPr>
    </w:p>
    <w:p w14:paraId="11DC9AD3" w14:textId="572C5B6E" w:rsidR="009F2B0C" w:rsidRDefault="009F2B0C" w:rsidP="009F2B0C"/>
    <w:p w14:paraId="5BBC6F70" w14:textId="670C0BC7" w:rsidR="009F2B0C" w:rsidRDefault="009F2B0C" w:rsidP="009F2B0C"/>
    <w:p w14:paraId="542CC74E" w14:textId="54E6D865" w:rsidR="009F2B0C" w:rsidRDefault="009F2B0C" w:rsidP="009F2B0C"/>
    <w:p w14:paraId="37088B76" w14:textId="5DDAEF81" w:rsidR="009F2B0C" w:rsidRDefault="009F2B0C" w:rsidP="009F2B0C"/>
    <w:p w14:paraId="33230633" w14:textId="61B1A04D" w:rsidR="009F2B0C" w:rsidRDefault="009F2B0C" w:rsidP="009F2B0C"/>
    <w:p w14:paraId="765F98A4" w14:textId="4C6FB048" w:rsidR="009F2B0C" w:rsidRDefault="009F2B0C" w:rsidP="009F2B0C"/>
    <w:p w14:paraId="73CA98CA" w14:textId="3E546708" w:rsidR="009F2B0C" w:rsidRDefault="009F2B0C" w:rsidP="009F2B0C"/>
    <w:p w14:paraId="47017C3E" w14:textId="1F08244D" w:rsidR="009F2B0C" w:rsidRDefault="009F2B0C" w:rsidP="009F2B0C"/>
    <w:p w14:paraId="16656648" w14:textId="4B11967F" w:rsidR="009F2B0C" w:rsidRDefault="009F2B0C" w:rsidP="009F2B0C"/>
    <w:p w14:paraId="7CC764C5" w14:textId="0871C338" w:rsidR="009F2B0C" w:rsidRDefault="009F2B0C" w:rsidP="009F2B0C"/>
    <w:p w14:paraId="0F5AF352" w14:textId="2F353834" w:rsidR="009F2B0C" w:rsidRDefault="009F2B0C" w:rsidP="009F2B0C"/>
    <w:p w14:paraId="27B9EB33" w14:textId="2280C1DF" w:rsidR="009F2B0C" w:rsidRDefault="009F2B0C" w:rsidP="009F2B0C"/>
    <w:p w14:paraId="409A4048" w14:textId="78A0F3CD" w:rsidR="009F2B0C" w:rsidRDefault="009F2B0C" w:rsidP="009F2B0C"/>
    <w:p w14:paraId="51B60405" w14:textId="4EC51A18" w:rsidR="009F2B0C" w:rsidRDefault="009F2B0C" w:rsidP="009F2B0C"/>
    <w:p w14:paraId="7A86E23B" w14:textId="23A1F7A2" w:rsidR="009F2B0C" w:rsidRDefault="009F2B0C" w:rsidP="009F2B0C"/>
    <w:p w14:paraId="17A5C19E" w14:textId="4D0193FA" w:rsidR="009F2B0C" w:rsidRDefault="009F2B0C" w:rsidP="009F2B0C"/>
    <w:p w14:paraId="5096C5E5" w14:textId="77777777" w:rsidR="009F2B0C" w:rsidRPr="009F2B0C" w:rsidRDefault="009F2B0C" w:rsidP="009F2B0C"/>
    <w:p w14:paraId="5525F343" w14:textId="54B83925" w:rsidR="009957EC" w:rsidRDefault="00D1442A" w:rsidP="00E20FE2">
      <w:pPr>
        <w:pStyle w:val="Heading1"/>
      </w:pPr>
      <w:bookmarkStart w:id="211" w:name="_Toc51503904"/>
      <w:r>
        <w:lastRenderedPageBreak/>
        <w:t xml:space="preserve">BAB </w:t>
      </w:r>
      <w:r w:rsidR="009F2B0C">
        <w:t>7</w:t>
      </w:r>
      <w:r>
        <w:t xml:space="preserve">  KESIMPULAN DAN SARAN</w:t>
      </w:r>
      <w:bookmarkEnd w:id="211"/>
    </w:p>
    <w:p w14:paraId="0E1C1CCB" w14:textId="77777777" w:rsidR="009F2B0C" w:rsidRDefault="009F2B0C" w:rsidP="009F689E">
      <w:pPr>
        <w:pStyle w:val="Heading2"/>
      </w:pPr>
    </w:p>
    <w:p w14:paraId="7C04DFFC" w14:textId="2ECDF3D0" w:rsidR="00A222F2" w:rsidRDefault="00D1442A" w:rsidP="009F689E">
      <w:pPr>
        <w:pStyle w:val="Heading2"/>
      </w:pPr>
      <w:bookmarkStart w:id="212" w:name="_Toc51503905"/>
      <w:r w:rsidRPr="0097720C">
        <w:t>7.1.</w:t>
      </w:r>
      <w:r w:rsidRPr="0097720C">
        <w:rPr>
          <w:rFonts w:ascii="Arial" w:eastAsia="Arial" w:hAnsi="Arial" w:cs="Arial"/>
        </w:rPr>
        <w:t xml:space="preserve"> </w:t>
      </w:r>
      <w:r w:rsidRPr="0097720C">
        <w:t>Kesimpulan</w:t>
      </w:r>
      <w:bookmarkEnd w:id="212"/>
      <w:r w:rsidRPr="0097720C">
        <w:t xml:space="preserve"> </w:t>
      </w:r>
    </w:p>
    <w:p w14:paraId="2E0F4A88" w14:textId="4529D315" w:rsidR="00A222F2" w:rsidRPr="00A222F2" w:rsidRDefault="00A222F2" w:rsidP="00A222F2">
      <w:pPr>
        <w:ind w:firstLine="360"/>
      </w:pPr>
      <w:ins w:id="213" w:author="Vania Cikanindi">
        <w:r w:rsidRPr="00A222F2">
          <w:rPr>
            <w:rFonts w:asciiTheme="majorBidi" w:hAnsiTheme="majorBidi" w:cstheme="majorBidi"/>
            <w:color w:val="171717" w:themeColor="background2" w:themeShade="1A"/>
          </w:rPr>
          <w:t>Kesimpulan dari kegiatan kerja praktik di Bank BJB divisi TI dalam pengembangan sistem informasi finansial Bank BJB adalah sebagai berikut.</w:t>
        </w:r>
      </w:ins>
    </w:p>
    <w:p w14:paraId="68E5CEE8" w14:textId="33C1499A" w:rsidR="009957EC" w:rsidRPr="00BF0617" w:rsidRDefault="00D1442A" w:rsidP="002070B2">
      <w:pPr>
        <w:pStyle w:val="ListParagraph"/>
        <w:numPr>
          <w:ilvl w:val="0"/>
          <w:numId w:val="107"/>
        </w:numPr>
        <w:spacing w:after="12" w:line="248" w:lineRule="auto"/>
        <w:ind w:right="26"/>
        <w:jc w:val="both"/>
      </w:pPr>
      <w:r w:rsidRPr="00BF0617">
        <w:rPr>
          <w:rFonts w:ascii="Times New Roman" w:eastAsia="Times New Roman" w:hAnsi="Times New Roman" w:cs="Times New Roman"/>
        </w:rPr>
        <w:t xml:space="preserve">Aplikasi yang dibangun </w:t>
      </w:r>
      <w:r w:rsidRPr="00BF0617">
        <w:rPr>
          <w:rFonts w:ascii="Times New Roman" w:eastAsia="Times New Roman" w:hAnsi="Times New Roman" w:cs="Times New Roman"/>
        </w:rPr>
        <w:tab/>
        <w:t>berguna</w:t>
      </w:r>
      <w:r w:rsidR="005E0432" w:rsidRPr="00BF0617">
        <w:rPr>
          <w:rFonts w:ascii="Times New Roman" w:eastAsia="Times New Roman" w:hAnsi="Times New Roman" w:cs="Times New Roman"/>
          <w:lang w:val="id-ID"/>
        </w:rPr>
        <w:t xml:space="preserve"> </w:t>
      </w:r>
      <w:r w:rsidRPr="00BF0617">
        <w:rPr>
          <w:rFonts w:ascii="Times New Roman" w:eastAsia="Times New Roman" w:hAnsi="Times New Roman" w:cs="Times New Roman"/>
        </w:rPr>
        <w:t xml:space="preserve">untuk manajemen </w:t>
      </w:r>
      <w:r w:rsidR="005E0432" w:rsidRPr="00BF0617">
        <w:rPr>
          <w:rFonts w:ascii="Times New Roman" w:eastAsia="Times New Roman" w:hAnsi="Times New Roman" w:cs="Times New Roman"/>
          <w:lang w:val="id-ID"/>
        </w:rPr>
        <w:t xml:space="preserve">finansial </w:t>
      </w:r>
      <w:r w:rsidRPr="00BF0617">
        <w:rPr>
          <w:rFonts w:ascii="Times New Roman" w:eastAsia="Times New Roman" w:hAnsi="Times New Roman" w:cs="Times New Roman"/>
        </w:rPr>
        <w:t>perusahaan.</w:t>
      </w:r>
    </w:p>
    <w:p w14:paraId="1D7AF6E3" w14:textId="70A8F078" w:rsidR="009957EC" w:rsidRPr="00BF0617" w:rsidRDefault="00511D76" w:rsidP="00BF0617">
      <w:pPr>
        <w:pStyle w:val="ListParagraph"/>
        <w:numPr>
          <w:ilvl w:val="0"/>
          <w:numId w:val="107"/>
        </w:numPr>
        <w:spacing w:after="12" w:line="248" w:lineRule="auto"/>
        <w:ind w:right="26"/>
        <w:jc w:val="both"/>
      </w:pPr>
      <w:r w:rsidRPr="00BF0617">
        <w:rPr>
          <w:rFonts w:ascii="Times New Roman" w:eastAsia="Times New Roman" w:hAnsi="Times New Roman" w:cs="Times New Roman"/>
          <w:lang w:val="id-ID"/>
        </w:rPr>
        <w:t>S</w:t>
      </w:r>
      <w:r w:rsidR="00D57645" w:rsidRPr="00BF0617">
        <w:rPr>
          <w:rFonts w:ascii="Times New Roman" w:eastAsia="Times New Roman" w:hAnsi="Times New Roman" w:cs="Times New Roman"/>
          <w:lang w:val="id-ID"/>
        </w:rPr>
        <w:t>istem informasi finansial Bank BJB</w:t>
      </w:r>
      <w:r w:rsidRPr="00BF0617">
        <w:rPr>
          <w:rFonts w:ascii="Times New Roman" w:eastAsia="Times New Roman" w:hAnsi="Times New Roman" w:cs="Times New Roman"/>
          <w:lang w:val="id-ID"/>
        </w:rPr>
        <w:t xml:space="preserve"> mempermudah </w:t>
      </w:r>
      <w:r w:rsidR="0083344F" w:rsidRPr="00BF0617">
        <w:rPr>
          <w:rFonts w:ascii="Times New Roman" w:eastAsia="Times New Roman" w:hAnsi="Times New Roman" w:cs="Times New Roman"/>
          <w:lang w:val="id-ID"/>
        </w:rPr>
        <w:t xml:space="preserve">staff </w:t>
      </w:r>
      <w:r w:rsidR="00B30955" w:rsidRPr="00BF0617">
        <w:rPr>
          <w:rFonts w:ascii="Times New Roman" w:eastAsia="Times New Roman" w:hAnsi="Times New Roman" w:cs="Times New Roman"/>
          <w:lang w:val="id-ID"/>
        </w:rPr>
        <w:t xml:space="preserve">melihat status termin PKS </w:t>
      </w:r>
      <w:r w:rsidR="00C65FB3" w:rsidRPr="00BF0617">
        <w:rPr>
          <w:rFonts w:ascii="Times New Roman" w:eastAsia="Times New Roman" w:hAnsi="Times New Roman" w:cs="Times New Roman"/>
          <w:lang w:val="id-ID"/>
        </w:rPr>
        <w:t>dan pengelolaan anggaran RBB dan PKS.</w:t>
      </w:r>
      <w:r w:rsidR="00D1442A" w:rsidRPr="00BF0617">
        <w:rPr>
          <w:rFonts w:ascii="Times New Roman" w:eastAsia="Times New Roman" w:hAnsi="Times New Roman" w:cs="Times New Roman"/>
        </w:rPr>
        <w:t xml:space="preserve"> </w:t>
      </w:r>
    </w:p>
    <w:p w14:paraId="115E24DB" w14:textId="77777777" w:rsidR="009957EC" w:rsidRPr="005E0432" w:rsidRDefault="00D1442A" w:rsidP="009F689E">
      <w:pPr>
        <w:pStyle w:val="Heading2"/>
      </w:pPr>
      <w:bookmarkStart w:id="214" w:name="_Toc51503906"/>
      <w:r w:rsidRPr="005E0432">
        <w:t>7.2.</w:t>
      </w:r>
      <w:r w:rsidRPr="005E0432">
        <w:rPr>
          <w:rFonts w:ascii="Arial" w:eastAsia="Arial" w:hAnsi="Arial" w:cs="Arial"/>
        </w:rPr>
        <w:t xml:space="preserve"> </w:t>
      </w:r>
      <w:r w:rsidRPr="005E0432">
        <w:t>Saran</w:t>
      </w:r>
      <w:bookmarkEnd w:id="214"/>
      <w:r w:rsidRPr="005E0432">
        <w:t xml:space="preserve"> </w:t>
      </w:r>
    </w:p>
    <w:p w14:paraId="63B8967C" w14:textId="23FA84A5" w:rsidR="009957EC" w:rsidRPr="005E0432" w:rsidRDefault="00D1442A" w:rsidP="009F2B0C">
      <w:pPr>
        <w:spacing w:after="12" w:line="248" w:lineRule="auto"/>
        <w:ind w:right="26" w:firstLine="284"/>
        <w:jc w:val="both"/>
        <w:rPr>
          <w:lang w:val="id-ID"/>
        </w:rPr>
      </w:pPr>
      <w:r w:rsidRPr="005E0432">
        <w:rPr>
          <w:rFonts w:ascii="Times New Roman" w:eastAsia="Times New Roman" w:hAnsi="Times New Roman" w:cs="Times New Roman"/>
        </w:rPr>
        <w:t xml:space="preserve">Saran </w:t>
      </w:r>
      <w:r w:rsidR="005E0432">
        <w:rPr>
          <w:rFonts w:ascii="Times New Roman" w:eastAsia="Times New Roman" w:hAnsi="Times New Roman" w:cs="Times New Roman"/>
          <w:lang w:val="id-ID"/>
        </w:rPr>
        <w:t xml:space="preserve">dari </w:t>
      </w:r>
      <w:r w:rsidRPr="005E0432">
        <w:rPr>
          <w:rFonts w:ascii="Times New Roman" w:eastAsia="Times New Roman" w:hAnsi="Times New Roman" w:cs="Times New Roman"/>
        </w:rPr>
        <w:t xml:space="preserve">pengembangan sistem </w:t>
      </w:r>
      <w:r w:rsidR="005E0432">
        <w:rPr>
          <w:rFonts w:ascii="Times New Roman" w:eastAsia="Times New Roman" w:hAnsi="Times New Roman" w:cs="Times New Roman"/>
          <w:lang w:val="id-ID"/>
        </w:rPr>
        <w:t xml:space="preserve">informasi finansial Bank BJB </w:t>
      </w:r>
      <w:r w:rsidRPr="005E0432">
        <w:rPr>
          <w:rFonts w:ascii="Times New Roman" w:eastAsia="Times New Roman" w:hAnsi="Times New Roman" w:cs="Times New Roman"/>
        </w:rPr>
        <w:t>adalah sebagai berikut</w:t>
      </w:r>
      <w:r w:rsidR="005E0432">
        <w:rPr>
          <w:rFonts w:ascii="Times New Roman" w:eastAsia="Times New Roman" w:hAnsi="Times New Roman" w:cs="Times New Roman"/>
          <w:lang w:val="id-ID"/>
        </w:rPr>
        <w:t>.</w:t>
      </w:r>
    </w:p>
    <w:p w14:paraId="7CB98AD5" w14:textId="0F84A7EA" w:rsidR="009957EC" w:rsidRDefault="00EB7711" w:rsidP="00EB7711">
      <w:pPr>
        <w:numPr>
          <w:ilvl w:val="0"/>
          <w:numId w:val="108"/>
        </w:numPr>
        <w:spacing w:after="12" w:line="248" w:lineRule="auto"/>
        <w:ind w:left="709" w:right="26" w:hanging="425"/>
        <w:jc w:val="both"/>
      </w:pPr>
      <w:r>
        <w:rPr>
          <w:rFonts w:ascii="Times New Roman" w:eastAsia="Times New Roman" w:hAnsi="Times New Roman" w:cs="Times New Roman"/>
          <w:lang w:val="id-ID"/>
        </w:rPr>
        <w:t xml:space="preserve">Daftar pada </w:t>
      </w:r>
      <w:r w:rsidR="007E6592" w:rsidRPr="00BF0617">
        <w:rPr>
          <w:rFonts w:ascii="Times New Roman" w:eastAsia="Times New Roman" w:hAnsi="Times New Roman" w:cs="Times New Roman"/>
          <w:lang w:val="id-ID"/>
        </w:rPr>
        <w:t>l</w:t>
      </w:r>
      <w:r w:rsidR="00090E16" w:rsidRPr="00BF0617">
        <w:rPr>
          <w:rFonts w:ascii="Times New Roman" w:eastAsia="Times New Roman" w:hAnsi="Times New Roman" w:cs="Times New Roman"/>
          <w:lang w:val="id-ID"/>
        </w:rPr>
        <w:t xml:space="preserve">aporan gabungan </w:t>
      </w:r>
      <w:r w:rsidR="00681D99">
        <w:rPr>
          <w:rFonts w:ascii="Times New Roman" w:eastAsia="Times New Roman" w:hAnsi="Times New Roman" w:cs="Times New Roman"/>
          <w:lang w:val="id-ID"/>
        </w:rPr>
        <w:t xml:space="preserve">sebaiknya </w:t>
      </w:r>
      <w:r w:rsidR="00CC2D77" w:rsidRPr="00BF0617">
        <w:rPr>
          <w:rFonts w:ascii="Times New Roman" w:eastAsia="Times New Roman" w:hAnsi="Times New Roman" w:cs="Times New Roman"/>
          <w:lang w:val="id-ID"/>
        </w:rPr>
        <w:t xml:space="preserve">dikelompokan </w:t>
      </w:r>
      <w:r w:rsidR="00090E16" w:rsidRPr="00BF0617">
        <w:rPr>
          <w:rFonts w:ascii="Times New Roman" w:eastAsia="Times New Roman" w:hAnsi="Times New Roman" w:cs="Times New Roman"/>
          <w:lang w:val="id-ID"/>
        </w:rPr>
        <w:t>berdasar</w:t>
      </w:r>
      <w:r w:rsidR="00BF0617">
        <w:rPr>
          <w:rFonts w:ascii="Times New Roman" w:eastAsia="Times New Roman" w:hAnsi="Times New Roman" w:cs="Times New Roman"/>
          <w:lang w:val="id-ID"/>
        </w:rPr>
        <w:t>kan dari</w:t>
      </w:r>
      <w:r w:rsidR="00090E16" w:rsidRPr="00BF0617">
        <w:rPr>
          <w:rFonts w:ascii="Times New Roman" w:eastAsia="Times New Roman" w:hAnsi="Times New Roman" w:cs="Times New Roman"/>
          <w:lang w:val="id-ID"/>
        </w:rPr>
        <w:t xml:space="preserve"> vendor</w:t>
      </w:r>
      <w:r w:rsidR="00D1442A" w:rsidRPr="00BF0617">
        <w:rPr>
          <w:rFonts w:ascii="Times New Roman" w:eastAsia="Times New Roman" w:hAnsi="Times New Roman" w:cs="Times New Roman"/>
        </w:rPr>
        <w:t xml:space="preserve"> </w:t>
      </w:r>
      <w:r w:rsidR="00E33130">
        <w:rPr>
          <w:rFonts w:ascii="Times New Roman" w:eastAsia="Times New Roman" w:hAnsi="Times New Roman" w:cs="Times New Roman"/>
          <w:lang w:val="id-ID"/>
        </w:rPr>
        <w:t>pembayaran</w:t>
      </w:r>
      <w:r w:rsidR="00681D99">
        <w:rPr>
          <w:rFonts w:ascii="Times New Roman" w:eastAsia="Times New Roman" w:hAnsi="Times New Roman" w:cs="Times New Roman"/>
          <w:lang w:val="id-ID"/>
        </w:rPr>
        <w:t xml:space="preserve"> untuk memudahkan pengguna </w:t>
      </w:r>
      <w:r w:rsidR="00681D99" w:rsidRPr="00932176">
        <w:rPr>
          <w:rFonts w:asciiTheme="majorBidi" w:eastAsia="Times New Roman" w:hAnsiTheme="majorBidi" w:cstheme="majorBidi"/>
          <w:lang w:val="id-ID"/>
        </w:rPr>
        <w:t>mel</w:t>
      </w:r>
      <w:r w:rsidR="00932176" w:rsidRPr="00932176">
        <w:rPr>
          <w:rFonts w:asciiTheme="majorBidi" w:hAnsiTheme="majorBidi" w:cstheme="majorBidi"/>
          <w:lang w:val="id-ID"/>
        </w:rPr>
        <w:t>ihat</w:t>
      </w:r>
      <w:r w:rsidR="00932176">
        <w:rPr>
          <w:lang w:val="id-ID"/>
        </w:rPr>
        <w:t xml:space="preserve"> </w:t>
      </w:r>
      <w:r w:rsidR="00932176" w:rsidRPr="00932176">
        <w:rPr>
          <w:rFonts w:asciiTheme="majorBidi" w:hAnsiTheme="majorBidi" w:cstheme="majorBidi"/>
          <w:lang w:val="id-ID"/>
        </w:rPr>
        <w:t>rincian</w:t>
      </w:r>
      <w:r w:rsidR="00932176">
        <w:rPr>
          <w:rFonts w:asciiTheme="majorBidi" w:hAnsiTheme="majorBidi" w:cstheme="majorBidi"/>
          <w:lang w:val="id-ID"/>
        </w:rPr>
        <w:t xml:space="preserve"> </w:t>
      </w:r>
      <w:r w:rsidR="00932176" w:rsidRPr="00932176">
        <w:rPr>
          <w:rFonts w:asciiTheme="majorBidi" w:hAnsiTheme="majorBidi" w:cstheme="majorBidi"/>
          <w:i/>
          <w:iCs/>
          <w:lang w:val="id-ID"/>
        </w:rPr>
        <w:t>invoice</w:t>
      </w:r>
      <w:r w:rsidR="00CC2D77" w:rsidRPr="00BF0617">
        <w:rPr>
          <w:rFonts w:ascii="Times New Roman" w:eastAsia="Times New Roman" w:hAnsi="Times New Roman" w:cs="Times New Roman"/>
          <w:lang w:val="id-ID"/>
        </w:rPr>
        <w:t>.</w:t>
      </w:r>
      <w:r w:rsidR="00D1442A">
        <w:rPr>
          <w:rFonts w:ascii="Times New Roman" w:eastAsia="Times New Roman" w:hAnsi="Times New Roman" w:cs="Times New Roman"/>
          <w:b/>
          <w:sz w:val="24"/>
        </w:rPr>
        <w:t xml:space="preserve"> </w:t>
      </w:r>
    </w:p>
    <w:p w14:paraId="750FF5D3" w14:textId="77777777" w:rsidR="009957EC" w:rsidRDefault="00D1442A" w:rsidP="001C0919">
      <w:pPr>
        <w:spacing w:after="166"/>
        <w:ind w:right="26"/>
      </w:pPr>
      <w:r>
        <w:rPr>
          <w:rFonts w:ascii="Times New Roman" w:eastAsia="Times New Roman" w:hAnsi="Times New Roman" w:cs="Times New Roman"/>
          <w:b/>
          <w:color w:val="FF0000"/>
          <w:sz w:val="24"/>
        </w:rPr>
        <w:t xml:space="preserve"> </w:t>
      </w:r>
    </w:p>
    <w:p w14:paraId="4CBA4065" w14:textId="589D11DB" w:rsidR="006D2979" w:rsidRPr="007A4D4F" w:rsidRDefault="00D1442A" w:rsidP="007A4D4F">
      <w:pPr>
        <w:spacing w:after="0"/>
        <w:ind w:right="26"/>
      </w:pPr>
      <w:r>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ab/>
      </w:r>
      <w:r>
        <w:rPr>
          <w:rFonts w:ascii="Times New Roman" w:eastAsia="Times New Roman" w:hAnsi="Times New Roman" w:cs="Times New Roman"/>
          <w:b/>
          <w:color w:val="FF0000"/>
          <w:sz w:val="24"/>
        </w:rPr>
        <w:t xml:space="preserve"> </w:t>
      </w:r>
      <w:r>
        <w:br w:type="page"/>
      </w:r>
      <w:bookmarkStart w:id="215" w:name="_Toc49504090"/>
    </w:p>
    <w:p w14:paraId="56577EF7" w14:textId="77777777" w:rsidR="00BB7A3A" w:rsidRDefault="00BB7A3A" w:rsidP="00BB7A3A">
      <w:pPr>
        <w:spacing w:after="0"/>
        <w:ind w:right="26"/>
        <w:jc w:val="center"/>
      </w:pPr>
      <w:r>
        <w:rPr>
          <w:rFonts w:ascii="Times New Roman" w:eastAsia="Times New Roman" w:hAnsi="Times New Roman" w:cs="Times New Roman"/>
          <w:i/>
        </w:rPr>
        <w:lastRenderedPageBreak/>
        <w:t>[Halaman ini sengaja dikosongkan]</w:t>
      </w:r>
    </w:p>
    <w:p w14:paraId="02F8CB44" w14:textId="1D9A988B" w:rsidR="008747C0" w:rsidRDefault="008747C0" w:rsidP="00BB7A3A"/>
    <w:p w14:paraId="4EDABFC0" w14:textId="38FAFC85" w:rsidR="008747C0" w:rsidRDefault="008747C0" w:rsidP="008747C0"/>
    <w:p w14:paraId="0FB65702" w14:textId="61348F49" w:rsidR="008747C0" w:rsidRDefault="008747C0" w:rsidP="008747C0"/>
    <w:p w14:paraId="3869E020" w14:textId="50C80816" w:rsidR="008747C0" w:rsidRDefault="008747C0" w:rsidP="008747C0"/>
    <w:p w14:paraId="24EB1361" w14:textId="69532C7A" w:rsidR="008747C0" w:rsidRDefault="008747C0" w:rsidP="008747C0"/>
    <w:p w14:paraId="36DE4606" w14:textId="083117C5" w:rsidR="008747C0" w:rsidRDefault="008747C0" w:rsidP="008747C0"/>
    <w:p w14:paraId="5E698DE6" w14:textId="12758647" w:rsidR="008747C0" w:rsidRDefault="008747C0" w:rsidP="008747C0"/>
    <w:p w14:paraId="41ACFD7A" w14:textId="24850731" w:rsidR="008747C0" w:rsidRDefault="008747C0" w:rsidP="008747C0"/>
    <w:p w14:paraId="1E719C6C" w14:textId="078AA8DD" w:rsidR="008747C0" w:rsidRDefault="008747C0" w:rsidP="008747C0"/>
    <w:p w14:paraId="6D7CE0A7" w14:textId="6AC3539D" w:rsidR="008747C0" w:rsidRDefault="008747C0" w:rsidP="008747C0"/>
    <w:p w14:paraId="626B8C12" w14:textId="52E966CE" w:rsidR="008747C0" w:rsidRDefault="008747C0" w:rsidP="008747C0"/>
    <w:p w14:paraId="5F19C5A0" w14:textId="7ABF6E54" w:rsidR="008747C0" w:rsidRDefault="008747C0" w:rsidP="008747C0"/>
    <w:p w14:paraId="1CF8793D" w14:textId="034FE238" w:rsidR="008747C0" w:rsidRDefault="008747C0" w:rsidP="008747C0"/>
    <w:p w14:paraId="2AA635A4" w14:textId="4564B05E" w:rsidR="008747C0" w:rsidRDefault="008747C0" w:rsidP="008747C0"/>
    <w:p w14:paraId="42CEE42F" w14:textId="1614B758" w:rsidR="008747C0" w:rsidRDefault="008747C0" w:rsidP="008747C0"/>
    <w:p w14:paraId="33CA5D66" w14:textId="756DCEE5" w:rsidR="008747C0" w:rsidRDefault="008747C0" w:rsidP="008747C0"/>
    <w:p w14:paraId="10A713EA" w14:textId="74B3C10F" w:rsidR="008747C0" w:rsidRDefault="008747C0" w:rsidP="008747C0"/>
    <w:p w14:paraId="2F026079" w14:textId="77777777" w:rsidR="008747C0" w:rsidRPr="008747C0" w:rsidRDefault="008747C0" w:rsidP="008747C0"/>
    <w:p w14:paraId="08F91219" w14:textId="4FBC398E" w:rsidR="009957EC" w:rsidRDefault="00D1442A" w:rsidP="00C60C60">
      <w:pPr>
        <w:pStyle w:val="Heading1"/>
      </w:pPr>
      <w:bookmarkStart w:id="216" w:name="_Toc51503907"/>
      <w:r>
        <w:lastRenderedPageBreak/>
        <w:t>DAFTAR PUSTAKA</w:t>
      </w:r>
      <w:bookmarkEnd w:id="215"/>
      <w:bookmarkEnd w:id="216"/>
      <w:r>
        <w:t xml:space="preserve"> </w:t>
      </w:r>
    </w:p>
    <w:p w14:paraId="4BA1C3A5" w14:textId="0FB1DD93" w:rsidR="004B5B4C" w:rsidRPr="009E50B9" w:rsidRDefault="004B5B4C" w:rsidP="009E50B9">
      <w:pPr>
        <w:ind w:firstLine="11"/>
        <w:rPr>
          <w:rFonts w:asciiTheme="majorBidi" w:hAnsiTheme="majorBidi" w:cstheme="majorBidi"/>
          <w:color w:val="000000" w:themeColor="text1"/>
          <w:shd w:val="clear" w:color="auto" w:fill="FFFFFF"/>
        </w:rPr>
      </w:pPr>
      <w:r w:rsidRPr="009E50B9">
        <w:rPr>
          <w:rFonts w:asciiTheme="majorBidi" w:eastAsia="Times New Roman" w:hAnsiTheme="majorBidi" w:cstheme="majorBidi"/>
          <w:color w:val="000000" w:themeColor="text1"/>
          <w:lang w:val="id-ID"/>
        </w:rPr>
        <w:t xml:space="preserve">[1] </w:t>
      </w:r>
      <w:r w:rsidR="009E50B9" w:rsidRPr="009E50B9">
        <w:rPr>
          <w:rFonts w:asciiTheme="majorBidi" w:eastAsia="Times New Roman" w:hAnsiTheme="majorBidi" w:cstheme="majorBidi"/>
          <w:color w:val="000000" w:themeColor="text1"/>
          <w:lang w:val="id-ID"/>
        </w:rPr>
        <w:t xml:space="preserve">Solichin, </w:t>
      </w:r>
      <w:r w:rsidRPr="009E50B9">
        <w:rPr>
          <w:rFonts w:asciiTheme="majorBidi" w:eastAsia="Times New Roman" w:hAnsiTheme="majorBidi" w:cstheme="majorBidi"/>
          <w:color w:val="000000" w:themeColor="text1"/>
          <w:lang w:val="id-ID"/>
        </w:rPr>
        <w:t xml:space="preserve">Achmad. </w:t>
      </w:r>
      <w:r w:rsidR="00863BF9" w:rsidRPr="009E50B9">
        <w:rPr>
          <w:rFonts w:asciiTheme="majorBidi" w:eastAsia="Times New Roman" w:hAnsiTheme="majorBidi" w:cstheme="majorBidi"/>
          <w:color w:val="000000" w:themeColor="text1"/>
          <w:lang w:val="id-ID"/>
        </w:rPr>
        <w:t>2016. “</w:t>
      </w:r>
      <w:r w:rsidRPr="009E50B9">
        <w:rPr>
          <w:rFonts w:asciiTheme="majorBidi" w:hAnsiTheme="majorBidi" w:cstheme="majorBidi"/>
          <w:color w:val="000000" w:themeColor="text1"/>
        </w:rPr>
        <w:t>Pemrograman Web dengan PHP dan MySQL</w:t>
      </w:r>
      <w:r w:rsidR="00863BF9" w:rsidRPr="009E50B9">
        <w:rPr>
          <w:rFonts w:asciiTheme="majorBidi" w:hAnsiTheme="majorBidi" w:cstheme="majorBidi"/>
          <w:color w:val="000000" w:themeColor="text1"/>
          <w:lang w:val="id-ID"/>
        </w:rPr>
        <w:t>”</w:t>
      </w:r>
      <w:r w:rsidRPr="009E50B9">
        <w:rPr>
          <w:rFonts w:asciiTheme="majorBidi" w:hAnsiTheme="majorBidi" w:cstheme="majorBidi"/>
          <w:color w:val="000000" w:themeColor="text1"/>
          <w:lang w:val="id-ID"/>
        </w:rPr>
        <w:t>.</w:t>
      </w:r>
      <w:r w:rsidR="00863BF9" w:rsidRPr="009E50B9">
        <w:rPr>
          <w:rFonts w:asciiTheme="majorBidi" w:hAnsiTheme="majorBidi" w:cstheme="majorBidi"/>
          <w:color w:val="000000" w:themeColor="text1"/>
          <w:lang w:val="id-ID"/>
        </w:rPr>
        <w:t xml:space="preserve"> </w:t>
      </w:r>
      <w:r w:rsidR="00863BF9" w:rsidRPr="009E50B9">
        <w:rPr>
          <w:rFonts w:asciiTheme="majorBidi" w:hAnsiTheme="majorBidi" w:cstheme="majorBidi"/>
          <w:color w:val="000000" w:themeColor="text1"/>
          <w:shd w:val="clear" w:color="auto" w:fill="FFFFFF"/>
        </w:rPr>
        <w:t>Penerbit Budi Luhur</w:t>
      </w:r>
    </w:p>
    <w:p w14:paraId="77CB2DE4" w14:textId="09D1AA5C" w:rsidR="002D5466" w:rsidRPr="009E50B9" w:rsidRDefault="002D5466" w:rsidP="004B5B4C">
      <w:pPr>
        <w:rPr>
          <w:rFonts w:asciiTheme="majorBidi" w:hAnsiTheme="majorBidi" w:cstheme="majorBidi"/>
          <w:color w:val="000000" w:themeColor="text1"/>
          <w:shd w:val="clear" w:color="auto" w:fill="FFFFFF"/>
          <w:lang w:val="id-ID"/>
        </w:rPr>
      </w:pPr>
      <w:r w:rsidRPr="009E50B9">
        <w:rPr>
          <w:rFonts w:asciiTheme="majorBidi" w:hAnsiTheme="majorBidi" w:cstheme="majorBidi"/>
          <w:color w:val="000000" w:themeColor="text1"/>
          <w:shd w:val="clear" w:color="auto" w:fill="FFFFFF"/>
          <w:lang w:val="id-ID"/>
        </w:rPr>
        <w:t xml:space="preserve">[2] </w:t>
      </w:r>
      <w:r w:rsidR="009E50B9" w:rsidRPr="009E50B9">
        <w:rPr>
          <w:rFonts w:asciiTheme="majorBidi" w:hAnsiTheme="majorBidi" w:cstheme="majorBidi"/>
          <w:color w:val="000000" w:themeColor="text1"/>
          <w:shd w:val="clear" w:color="auto" w:fill="FFFFFF"/>
          <w:lang w:val="id-ID"/>
        </w:rPr>
        <w:t xml:space="preserve">Abdulloh, </w:t>
      </w:r>
      <w:r w:rsidR="00A73CBD" w:rsidRPr="009E50B9">
        <w:rPr>
          <w:rFonts w:asciiTheme="majorBidi" w:hAnsiTheme="majorBidi" w:cstheme="majorBidi"/>
          <w:color w:val="000000" w:themeColor="text1"/>
          <w:shd w:val="clear" w:color="auto" w:fill="FFFFFF"/>
          <w:lang w:val="id-ID"/>
        </w:rPr>
        <w:t xml:space="preserve">Rohi. </w:t>
      </w:r>
      <w:r w:rsidR="00A73CBD" w:rsidRPr="009E50B9">
        <w:rPr>
          <w:rFonts w:asciiTheme="majorBidi" w:hAnsiTheme="majorBidi" w:cstheme="majorBidi"/>
          <w:color w:val="000000" w:themeColor="text1"/>
          <w:shd w:val="clear" w:color="auto" w:fill="FFFFFF"/>
        </w:rPr>
        <w:t>2018</w:t>
      </w:r>
      <w:r w:rsidR="00A73CBD" w:rsidRPr="009E50B9">
        <w:rPr>
          <w:rFonts w:asciiTheme="majorBidi" w:hAnsiTheme="majorBidi" w:cstheme="majorBidi"/>
          <w:color w:val="000000" w:themeColor="text1"/>
          <w:shd w:val="clear" w:color="auto" w:fill="FFFFFF"/>
          <w:lang w:val="id-ID"/>
        </w:rPr>
        <w:t xml:space="preserve">. </w:t>
      </w:r>
      <w:r w:rsidRPr="009E50B9">
        <w:rPr>
          <w:rFonts w:asciiTheme="majorBidi" w:hAnsiTheme="majorBidi" w:cstheme="majorBidi"/>
          <w:color w:val="000000" w:themeColor="text1"/>
          <w:shd w:val="clear" w:color="auto" w:fill="FFFFFF"/>
          <w:lang w:val="id-ID"/>
        </w:rPr>
        <w:t xml:space="preserve">7 in 1 Pemrograman </w:t>
      </w:r>
      <w:r w:rsidR="00A73CBD" w:rsidRPr="009E50B9">
        <w:rPr>
          <w:rFonts w:asciiTheme="majorBidi" w:hAnsiTheme="majorBidi" w:cstheme="majorBidi"/>
          <w:color w:val="000000" w:themeColor="text1"/>
          <w:shd w:val="clear" w:color="auto" w:fill="FFFFFF"/>
          <w:lang w:val="id-ID"/>
        </w:rPr>
        <w:t xml:space="preserve">Web </w:t>
      </w:r>
      <w:r w:rsidRPr="009E50B9">
        <w:rPr>
          <w:rFonts w:asciiTheme="majorBidi" w:hAnsiTheme="majorBidi" w:cstheme="majorBidi"/>
          <w:color w:val="000000" w:themeColor="text1"/>
          <w:shd w:val="clear" w:color="auto" w:fill="FFFFFF"/>
          <w:lang w:val="id-ID"/>
        </w:rPr>
        <w:t>untuk Pemula.</w:t>
      </w:r>
      <w:r w:rsidR="00A73CBD" w:rsidRPr="009E50B9">
        <w:rPr>
          <w:rFonts w:asciiTheme="majorBidi" w:hAnsiTheme="majorBidi" w:cstheme="majorBidi"/>
          <w:color w:val="000000" w:themeColor="text1"/>
          <w:shd w:val="clear" w:color="auto" w:fill="FFFFFF"/>
        </w:rPr>
        <w:t xml:space="preserve"> </w:t>
      </w:r>
      <w:r w:rsidR="00283C0C" w:rsidRPr="009E50B9">
        <w:rPr>
          <w:rFonts w:asciiTheme="majorBidi" w:hAnsiTheme="majorBidi" w:cstheme="majorBidi"/>
          <w:color w:val="000000" w:themeColor="text1"/>
          <w:shd w:val="clear" w:color="auto" w:fill="FFFFFF"/>
          <w:lang w:val="id-ID"/>
        </w:rPr>
        <w:t xml:space="preserve">Jakarta: </w:t>
      </w:r>
      <w:r w:rsidR="00A73CBD" w:rsidRPr="009E50B9">
        <w:rPr>
          <w:rFonts w:asciiTheme="majorBidi" w:hAnsiTheme="majorBidi" w:cstheme="majorBidi"/>
          <w:color w:val="000000" w:themeColor="text1"/>
          <w:shd w:val="clear" w:color="auto" w:fill="FFFFFF"/>
        </w:rPr>
        <w:t>Elex Media Komputindo</w:t>
      </w:r>
      <w:r w:rsidR="00A73CBD" w:rsidRPr="009E50B9">
        <w:rPr>
          <w:rFonts w:asciiTheme="majorBidi" w:hAnsiTheme="majorBidi" w:cstheme="majorBidi"/>
          <w:color w:val="000000" w:themeColor="text1"/>
          <w:shd w:val="clear" w:color="auto" w:fill="FFFFFF"/>
          <w:lang w:val="id-ID"/>
        </w:rPr>
        <w:t>.</w:t>
      </w:r>
    </w:p>
    <w:p w14:paraId="3C9C84ED" w14:textId="59F6666B" w:rsidR="00212F03" w:rsidRDefault="00212F03" w:rsidP="004B5B4C">
      <w:pPr>
        <w:rPr>
          <w:rFonts w:asciiTheme="majorBidi" w:hAnsiTheme="majorBidi" w:cstheme="majorBidi"/>
          <w:color w:val="000000" w:themeColor="text1"/>
          <w:shd w:val="clear" w:color="auto" w:fill="FFFFFF"/>
          <w:lang w:val="id-ID"/>
        </w:rPr>
      </w:pPr>
      <w:r w:rsidRPr="009E50B9">
        <w:rPr>
          <w:rFonts w:asciiTheme="majorBidi" w:hAnsiTheme="majorBidi" w:cstheme="majorBidi"/>
          <w:color w:val="000000" w:themeColor="text1"/>
          <w:shd w:val="clear" w:color="auto" w:fill="FFFFFF"/>
          <w:lang w:val="id-ID"/>
        </w:rPr>
        <w:t xml:space="preserve">[3] </w:t>
      </w:r>
      <w:r w:rsidR="00173800" w:rsidRPr="009E50B9">
        <w:rPr>
          <w:rFonts w:asciiTheme="majorBidi" w:hAnsiTheme="majorBidi" w:cstheme="majorBidi"/>
          <w:color w:val="000000" w:themeColor="text1"/>
          <w:shd w:val="clear" w:color="auto" w:fill="FFFFFF"/>
          <w:lang w:val="id-ID"/>
        </w:rPr>
        <w:t xml:space="preserve">Enterprise Jubilee. 2016. </w:t>
      </w:r>
      <w:r w:rsidRPr="009E50B9">
        <w:rPr>
          <w:rFonts w:asciiTheme="majorBidi" w:hAnsiTheme="majorBidi" w:cstheme="majorBidi"/>
          <w:color w:val="000000" w:themeColor="text1"/>
          <w:shd w:val="clear" w:color="auto" w:fill="FFFFFF"/>
          <w:lang w:val="id-ID"/>
        </w:rPr>
        <w:t>Pengenalan HTML dan CSS.</w:t>
      </w:r>
      <w:r w:rsidR="00173800" w:rsidRPr="009E50B9">
        <w:rPr>
          <w:rFonts w:asciiTheme="majorBidi" w:hAnsiTheme="majorBidi" w:cstheme="majorBidi"/>
          <w:color w:val="000000" w:themeColor="text1"/>
          <w:shd w:val="clear" w:color="auto" w:fill="FFFFFF"/>
          <w:lang w:val="id-ID"/>
        </w:rPr>
        <w:t xml:space="preserve"> Jakarta: </w:t>
      </w:r>
      <w:r w:rsidR="00173800" w:rsidRPr="009E50B9">
        <w:rPr>
          <w:rFonts w:asciiTheme="majorBidi" w:hAnsiTheme="majorBidi" w:cstheme="majorBidi"/>
          <w:color w:val="000000" w:themeColor="text1"/>
          <w:shd w:val="clear" w:color="auto" w:fill="FFFFFF"/>
        </w:rPr>
        <w:t>Elex Media Komputindo</w:t>
      </w:r>
      <w:r w:rsidR="00173800" w:rsidRPr="009E50B9">
        <w:rPr>
          <w:rFonts w:asciiTheme="majorBidi" w:hAnsiTheme="majorBidi" w:cstheme="majorBidi"/>
          <w:color w:val="000000" w:themeColor="text1"/>
          <w:shd w:val="clear" w:color="auto" w:fill="FFFFFF"/>
          <w:lang w:val="id-ID"/>
        </w:rPr>
        <w:t>.</w:t>
      </w:r>
    </w:p>
    <w:p w14:paraId="37137BAC" w14:textId="7720D9A6" w:rsidR="003F7C16" w:rsidRDefault="00193347" w:rsidP="003F7C16">
      <w:pPr>
        <w:rPr>
          <w:rFonts w:asciiTheme="majorBidi" w:hAnsiTheme="majorBidi" w:cstheme="majorBidi"/>
          <w:lang w:val="id-ID"/>
        </w:rPr>
      </w:pPr>
      <w:r w:rsidRPr="00940159">
        <w:rPr>
          <w:rFonts w:asciiTheme="majorBidi" w:hAnsiTheme="majorBidi" w:cstheme="majorBidi"/>
        </w:rPr>
        <w:t>[4]  Sunyoto, M. Kom, Andi.</w:t>
      </w:r>
      <w:r w:rsidR="00777A54">
        <w:rPr>
          <w:rFonts w:asciiTheme="majorBidi" w:hAnsiTheme="majorBidi" w:cstheme="majorBidi"/>
          <w:lang w:val="id-ID"/>
        </w:rPr>
        <w:t xml:space="preserve"> </w:t>
      </w:r>
      <w:r w:rsidR="003F7C16" w:rsidRPr="00940159">
        <w:rPr>
          <w:rFonts w:asciiTheme="majorBidi" w:hAnsiTheme="majorBidi" w:cstheme="majorBidi"/>
        </w:rPr>
        <w:t>2017. Ajax Membangun Web dengan Teknologi Asynchronouse JavaScript&amp;XML</w:t>
      </w:r>
      <w:r w:rsidR="003F7C16" w:rsidRPr="00940159">
        <w:rPr>
          <w:rFonts w:asciiTheme="majorBidi" w:hAnsiTheme="majorBidi" w:cstheme="majorBidi"/>
          <w:lang w:val="id-ID"/>
        </w:rPr>
        <w:t xml:space="preserve">. </w:t>
      </w:r>
      <w:r w:rsidR="00940159" w:rsidRPr="00940159">
        <w:rPr>
          <w:rFonts w:asciiTheme="majorBidi" w:hAnsiTheme="majorBidi" w:cstheme="majorBidi"/>
          <w:lang w:val="id-ID"/>
        </w:rPr>
        <w:t>Yogyakarta: C.V Andi Offset</w:t>
      </w:r>
    </w:p>
    <w:p w14:paraId="11378F00" w14:textId="705EBBB6" w:rsidR="003B04C8" w:rsidRDefault="003B04C8" w:rsidP="003F7C16">
      <w:pPr>
        <w:rPr>
          <w:rFonts w:asciiTheme="majorBidi" w:hAnsiTheme="majorBidi" w:cstheme="majorBidi"/>
          <w:lang w:val="id-ID"/>
        </w:rPr>
      </w:pPr>
      <w:r>
        <w:rPr>
          <w:rFonts w:asciiTheme="majorBidi" w:hAnsiTheme="majorBidi" w:cstheme="majorBidi"/>
          <w:lang w:val="id-ID"/>
        </w:rPr>
        <w:t xml:space="preserve">[5] </w:t>
      </w:r>
      <w:r w:rsidR="00E45C30">
        <w:rPr>
          <w:rFonts w:asciiTheme="majorBidi" w:hAnsiTheme="majorBidi" w:cstheme="majorBidi"/>
          <w:lang w:val="id-ID"/>
        </w:rPr>
        <w:t xml:space="preserve">Anhar, ST. </w:t>
      </w:r>
      <w:r w:rsidR="003765AE">
        <w:rPr>
          <w:rFonts w:asciiTheme="majorBidi" w:hAnsiTheme="majorBidi" w:cstheme="majorBidi"/>
          <w:lang w:val="id-ID"/>
        </w:rPr>
        <w:t xml:space="preserve">2010. </w:t>
      </w:r>
      <w:r w:rsidR="00E45C30">
        <w:rPr>
          <w:rFonts w:asciiTheme="majorBidi" w:hAnsiTheme="majorBidi" w:cstheme="majorBidi"/>
          <w:lang w:val="id-ID"/>
        </w:rPr>
        <w:t xml:space="preserve">Panduan Menguasai </w:t>
      </w:r>
      <w:r w:rsidR="00A42C9C">
        <w:rPr>
          <w:rFonts w:asciiTheme="majorBidi" w:hAnsiTheme="majorBidi" w:cstheme="majorBidi"/>
          <w:lang w:val="id-ID"/>
        </w:rPr>
        <w:t>PHP &amp; MySQL</w:t>
      </w:r>
      <w:r w:rsidR="00407753">
        <w:rPr>
          <w:rFonts w:asciiTheme="majorBidi" w:hAnsiTheme="majorBidi" w:cstheme="majorBidi"/>
          <w:lang w:val="id-ID"/>
        </w:rPr>
        <w:t xml:space="preserve"> Secara Otodidak</w:t>
      </w:r>
      <w:r w:rsidR="00A42C9C">
        <w:rPr>
          <w:rFonts w:asciiTheme="majorBidi" w:hAnsiTheme="majorBidi" w:cstheme="majorBidi"/>
          <w:lang w:val="id-ID"/>
        </w:rPr>
        <w:t xml:space="preserve">. </w:t>
      </w:r>
      <w:r w:rsidR="003765AE">
        <w:rPr>
          <w:rFonts w:asciiTheme="majorBidi" w:hAnsiTheme="majorBidi" w:cstheme="majorBidi"/>
          <w:lang w:val="id-ID"/>
        </w:rPr>
        <w:t>Jakarat: mediakita.</w:t>
      </w:r>
    </w:p>
    <w:p w14:paraId="7D541732" w14:textId="725DB997" w:rsidR="00463E3A" w:rsidRDefault="00463E3A" w:rsidP="003F7C16">
      <w:pPr>
        <w:rPr>
          <w:rFonts w:asciiTheme="majorBidi" w:hAnsiTheme="majorBidi" w:cstheme="majorBidi"/>
          <w:lang w:val="id-ID"/>
        </w:rPr>
      </w:pPr>
      <w:r>
        <w:rPr>
          <w:rFonts w:asciiTheme="majorBidi" w:hAnsiTheme="majorBidi" w:cstheme="majorBidi"/>
          <w:lang w:val="id-ID"/>
        </w:rPr>
        <w:t xml:space="preserve">[6] </w:t>
      </w:r>
      <w:r w:rsidR="00ED5794">
        <w:rPr>
          <w:rFonts w:asciiTheme="majorBidi" w:hAnsiTheme="majorBidi" w:cstheme="majorBidi"/>
          <w:lang w:val="id-ID"/>
        </w:rPr>
        <w:t xml:space="preserve">Wadi, Hamzan. </w:t>
      </w:r>
      <w:r w:rsidR="000856A7">
        <w:rPr>
          <w:rFonts w:asciiTheme="majorBidi" w:hAnsiTheme="majorBidi" w:cstheme="majorBidi"/>
          <w:lang w:val="id-ID"/>
        </w:rPr>
        <w:t xml:space="preserve">2020. </w:t>
      </w:r>
      <w:r w:rsidR="00ED5794">
        <w:rPr>
          <w:rFonts w:asciiTheme="majorBidi" w:hAnsiTheme="majorBidi" w:cstheme="majorBidi"/>
          <w:lang w:val="id-ID"/>
        </w:rPr>
        <w:t>Panduan Praktis Codeigniter untuk Pemula.</w:t>
      </w:r>
      <w:r w:rsidR="001F611E">
        <w:rPr>
          <w:rFonts w:asciiTheme="majorBidi" w:hAnsiTheme="majorBidi" w:cstheme="majorBidi"/>
          <w:lang w:val="id-ID"/>
        </w:rPr>
        <w:t xml:space="preserve"> TR Publisher</w:t>
      </w:r>
      <w:r w:rsidR="00FF206D">
        <w:rPr>
          <w:rFonts w:asciiTheme="majorBidi" w:hAnsiTheme="majorBidi" w:cstheme="majorBidi"/>
          <w:lang w:val="id-ID"/>
        </w:rPr>
        <w:t>.</w:t>
      </w:r>
    </w:p>
    <w:p w14:paraId="37D56917" w14:textId="2644EEA5" w:rsidR="00FF206D" w:rsidRPr="00940159" w:rsidRDefault="00FF206D" w:rsidP="003F7C16">
      <w:pPr>
        <w:rPr>
          <w:rFonts w:asciiTheme="majorBidi" w:hAnsiTheme="majorBidi" w:cstheme="majorBidi"/>
          <w:lang w:val="id-ID"/>
        </w:rPr>
      </w:pPr>
      <w:r>
        <w:rPr>
          <w:rFonts w:asciiTheme="majorBidi" w:hAnsiTheme="majorBidi" w:cstheme="majorBidi"/>
          <w:lang w:val="id-ID"/>
        </w:rPr>
        <w:t xml:space="preserve">[7] </w:t>
      </w:r>
      <w:r w:rsidR="00C635E2">
        <w:rPr>
          <w:rFonts w:asciiTheme="majorBidi" w:hAnsiTheme="majorBidi" w:cstheme="majorBidi"/>
          <w:lang w:val="id-ID"/>
        </w:rPr>
        <w:t xml:space="preserve">Widodo, </w:t>
      </w:r>
      <w:r w:rsidR="003C07DB">
        <w:rPr>
          <w:rFonts w:asciiTheme="majorBidi" w:hAnsiTheme="majorBidi" w:cstheme="majorBidi"/>
          <w:lang w:val="id-ID"/>
        </w:rPr>
        <w:t xml:space="preserve">In </w:t>
      </w:r>
      <w:r w:rsidR="00C635E2">
        <w:rPr>
          <w:rFonts w:asciiTheme="majorBidi" w:hAnsiTheme="majorBidi" w:cstheme="majorBidi"/>
          <w:lang w:val="id-ID"/>
        </w:rPr>
        <w:t>Wahyu. 2013. Membangun Web Super Cepat dengan CodeIgniter GroceryCRUD dan TankAuth.</w:t>
      </w:r>
      <w:r w:rsidR="00923D54">
        <w:rPr>
          <w:rFonts w:asciiTheme="majorBidi" w:hAnsiTheme="majorBidi" w:cstheme="majorBidi"/>
          <w:lang w:val="id-ID"/>
        </w:rPr>
        <w:t xml:space="preserve"> </w:t>
      </w:r>
      <w:r w:rsidR="0086340F">
        <w:rPr>
          <w:rFonts w:asciiTheme="majorBidi" w:hAnsiTheme="majorBidi" w:cstheme="majorBidi"/>
          <w:lang w:val="id-ID"/>
        </w:rPr>
        <w:t>Ringkes.com</w:t>
      </w:r>
    </w:p>
    <w:p w14:paraId="5CC40BE8" w14:textId="017C37E0" w:rsidR="00193347" w:rsidRPr="003F7C16" w:rsidRDefault="00193347" w:rsidP="004B5B4C">
      <w:pPr>
        <w:rPr>
          <w:rFonts w:asciiTheme="majorBidi" w:eastAsia="Times New Roman" w:hAnsiTheme="majorBidi" w:cstheme="majorBidi"/>
          <w:color w:val="000000" w:themeColor="text1"/>
        </w:rPr>
      </w:pPr>
    </w:p>
    <w:p w14:paraId="56380BD8" w14:textId="17DB6191" w:rsidR="009957EC" w:rsidRDefault="009957EC" w:rsidP="001C0919">
      <w:pPr>
        <w:spacing w:after="0"/>
        <w:ind w:right="26"/>
      </w:pPr>
    </w:p>
    <w:p w14:paraId="3F2B313D" w14:textId="77777777" w:rsidR="009957EC" w:rsidRDefault="00D1442A" w:rsidP="001C0919">
      <w:pPr>
        <w:spacing w:after="157"/>
        <w:ind w:right="26"/>
        <w:jc w:val="right"/>
      </w:pPr>
      <w:r>
        <w:rPr>
          <w:rFonts w:ascii="Times New Roman" w:eastAsia="Times New Roman" w:hAnsi="Times New Roman" w:cs="Times New Roman"/>
          <w:b/>
          <w:sz w:val="24"/>
        </w:rPr>
        <w:t xml:space="preserve"> </w:t>
      </w:r>
    </w:p>
    <w:p w14:paraId="770CCDD8" w14:textId="77777777" w:rsidR="009957EC" w:rsidRDefault="00D1442A" w:rsidP="001C0919">
      <w:pPr>
        <w:spacing w:after="0"/>
        <w:ind w:right="26"/>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sz w:val="24"/>
        </w:rPr>
        <w:t xml:space="preserve"> </w:t>
      </w:r>
      <w:r>
        <w:br w:type="page"/>
      </w:r>
    </w:p>
    <w:p w14:paraId="4B05D0ED" w14:textId="77777777" w:rsidR="00B07756" w:rsidRDefault="00B07756" w:rsidP="00B07756">
      <w:pPr>
        <w:spacing w:after="0"/>
        <w:ind w:right="26"/>
        <w:jc w:val="center"/>
      </w:pPr>
      <w:bookmarkStart w:id="217" w:name="_Toc49504091"/>
      <w:r>
        <w:rPr>
          <w:rFonts w:ascii="Times New Roman" w:eastAsia="Times New Roman" w:hAnsi="Times New Roman" w:cs="Times New Roman"/>
          <w:i/>
        </w:rPr>
        <w:lastRenderedPageBreak/>
        <w:t>[Halaman ini sengaja dikosongkan]</w:t>
      </w:r>
    </w:p>
    <w:p w14:paraId="0DB36AB7" w14:textId="77777777" w:rsidR="00B07756" w:rsidRDefault="00B07756">
      <w:pPr>
        <w:rPr>
          <w:rFonts w:ascii="Times New Roman" w:eastAsia="Times New Roman" w:hAnsi="Times New Roman" w:cs="Times New Roman"/>
          <w:b/>
          <w:sz w:val="24"/>
        </w:rPr>
      </w:pPr>
      <w:r>
        <w:br w:type="page"/>
      </w:r>
    </w:p>
    <w:p w14:paraId="4141CBC2" w14:textId="392CFB59" w:rsidR="009957EC" w:rsidRDefault="00D1442A" w:rsidP="00C60C60">
      <w:pPr>
        <w:pStyle w:val="Heading1"/>
      </w:pPr>
      <w:bookmarkStart w:id="218" w:name="_Toc51503908"/>
      <w:r>
        <w:lastRenderedPageBreak/>
        <w:t>BIODATA PENULIS I</w:t>
      </w:r>
      <w:bookmarkEnd w:id="217"/>
      <w:bookmarkEnd w:id="218"/>
      <w:r>
        <w:t xml:space="preserve"> </w:t>
      </w:r>
    </w:p>
    <w:p w14:paraId="1432A7B9" w14:textId="50512FB9" w:rsidR="009957EC" w:rsidRPr="00974550" w:rsidRDefault="00D1442A" w:rsidP="005335C4">
      <w:pPr>
        <w:spacing w:after="12" w:line="248" w:lineRule="auto"/>
        <w:ind w:right="26"/>
      </w:pPr>
      <w:r w:rsidRPr="00974550">
        <w:rPr>
          <w:rFonts w:ascii="Times New Roman" w:eastAsia="Times New Roman" w:hAnsi="Times New Roman" w:cs="Times New Roman"/>
        </w:rPr>
        <w:t>Nama</w:t>
      </w:r>
      <w:r w:rsidR="005335C4">
        <w:rPr>
          <w:rFonts w:ascii="Times New Roman" w:eastAsia="Times New Roman" w:hAnsi="Times New Roman" w:cs="Times New Roman"/>
        </w:rPr>
        <w:tab/>
      </w:r>
      <w:r w:rsidR="005335C4">
        <w:rPr>
          <w:rFonts w:ascii="Times New Roman" w:eastAsia="Times New Roman" w:hAnsi="Times New Roman" w:cs="Times New Roman"/>
        </w:rPr>
        <w:tab/>
      </w:r>
      <w:r w:rsidR="005335C4">
        <w:rPr>
          <w:rFonts w:ascii="Times New Roman" w:eastAsia="Times New Roman" w:hAnsi="Times New Roman" w:cs="Times New Roman"/>
        </w:rPr>
        <w:tab/>
      </w:r>
      <w:r w:rsidRPr="00974550">
        <w:rPr>
          <w:rFonts w:ascii="Times New Roman" w:eastAsia="Times New Roman" w:hAnsi="Times New Roman" w:cs="Times New Roman"/>
        </w:rPr>
        <w:t>:</w:t>
      </w:r>
      <w:r w:rsidR="005335C4">
        <w:rPr>
          <w:rFonts w:ascii="Times New Roman" w:eastAsia="Times New Roman" w:hAnsi="Times New Roman" w:cs="Times New Roman"/>
        </w:rPr>
        <w:t xml:space="preserve"> Nitama Nurlingga Yotifa</w:t>
      </w:r>
    </w:p>
    <w:p w14:paraId="76591A4D" w14:textId="5953FD1F" w:rsidR="009957EC" w:rsidRPr="00974550" w:rsidRDefault="00D1442A" w:rsidP="001C0919">
      <w:pPr>
        <w:spacing w:after="12" w:line="248" w:lineRule="auto"/>
        <w:ind w:right="26"/>
        <w:jc w:val="both"/>
      </w:pPr>
      <w:r w:rsidRPr="00974550">
        <w:rPr>
          <w:rFonts w:ascii="Times New Roman" w:eastAsia="Times New Roman" w:hAnsi="Times New Roman" w:cs="Times New Roman"/>
        </w:rPr>
        <w:t>Tempat, Tanggal Lahir</w:t>
      </w:r>
      <w:r w:rsidR="007A4D4F">
        <w:rPr>
          <w:rFonts w:ascii="Times New Roman" w:eastAsia="Times New Roman" w:hAnsi="Times New Roman" w:cs="Times New Roman"/>
        </w:rPr>
        <w:tab/>
      </w:r>
      <w:r w:rsidRPr="00974550">
        <w:rPr>
          <w:rFonts w:ascii="Times New Roman" w:eastAsia="Times New Roman" w:hAnsi="Times New Roman" w:cs="Times New Roman"/>
        </w:rPr>
        <w:t>: J</w:t>
      </w:r>
      <w:r w:rsidR="005335C4">
        <w:rPr>
          <w:rFonts w:ascii="Times New Roman" w:eastAsia="Times New Roman" w:hAnsi="Times New Roman" w:cs="Times New Roman"/>
        </w:rPr>
        <w:t>ayapura, 6</w:t>
      </w:r>
      <w:r>
        <w:rPr>
          <w:rFonts w:ascii="Times New Roman" w:eastAsia="Times New Roman" w:hAnsi="Times New Roman" w:cs="Times New Roman"/>
        </w:rPr>
        <w:t xml:space="preserve"> Agustus </w:t>
      </w:r>
      <w:r w:rsidR="005335C4">
        <w:rPr>
          <w:rFonts w:ascii="Times New Roman" w:eastAsia="Times New Roman" w:hAnsi="Times New Roman" w:cs="Times New Roman"/>
        </w:rPr>
        <w:t>1999</w:t>
      </w:r>
    </w:p>
    <w:tbl>
      <w:tblPr>
        <w:tblStyle w:val="TableGrid1"/>
        <w:tblW w:w="5896" w:type="dxa"/>
        <w:tblInd w:w="0" w:type="dxa"/>
        <w:tblLook w:val="04A0" w:firstRow="1" w:lastRow="0" w:firstColumn="1" w:lastColumn="0" w:noHBand="0" w:noVBand="1"/>
      </w:tblPr>
      <w:tblGrid>
        <w:gridCol w:w="2127"/>
        <w:gridCol w:w="3769"/>
      </w:tblGrid>
      <w:tr w:rsidR="009957EC" w:rsidRPr="00BB1D2A" w14:paraId="6D1A40FC" w14:textId="77777777">
        <w:trPr>
          <w:trHeight w:val="248"/>
        </w:trPr>
        <w:tc>
          <w:tcPr>
            <w:tcW w:w="2127" w:type="dxa"/>
            <w:tcBorders>
              <w:top w:val="nil"/>
              <w:left w:val="nil"/>
              <w:bottom w:val="nil"/>
              <w:right w:val="nil"/>
            </w:tcBorders>
          </w:tcPr>
          <w:p w14:paraId="535301B8" w14:textId="77777777" w:rsidR="009957EC" w:rsidRPr="00974550" w:rsidRDefault="00D1442A" w:rsidP="001C0919">
            <w:pPr>
              <w:ind w:right="26"/>
            </w:pPr>
            <w:r w:rsidRPr="00974550">
              <w:rPr>
                <w:rFonts w:ascii="Times New Roman" w:eastAsia="Times New Roman" w:hAnsi="Times New Roman" w:cs="Times New Roman"/>
              </w:rPr>
              <w:t xml:space="preserve">Jenis Kelamin  </w:t>
            </w:r>
          </w:p>
        </w:tc>
        <w:tc>
          <w:tcPr>
            <w:tcW w:w="3769" w:type="dxa"/>
            <w:tcBorders>
              <w:top w:val="nil"/>
              <w:left w:val="nil"/>
              <w:bottom w:val="nil"/>
              <w:right w:val="nil"/>
            </w:tcBorders>
          </w:tcPr>
          <w:p w14:paraId="3275D287" w14:textId="77777777" w:rsidR="009957EC" w:rsidRPr="00974550" w:rsidRDefault="00D1442A" w:rsidP="007A4D4F">
            <w:pPr>
              <w:ind w:left="-2127" w:right="26" w:firstLine="2127"/>
            </w:pPr>
            <w:r w:rsidRPr="00974550">
              <w:rPr>
                <w:rFonts w:ascii="Times New Roman" w:eastAsia="Times New Roman" w:hAnsi="Times New Roman" w:cs="Times New Roman"/>
              </w:rPr>
              <w:t xml:space="preserve">: Perempuan </w:t>
            </w:r>
          </w:p>
        </w:tc>
      </w:tr>
      <w:tr w:rsidR="009957EC" w:rsidRPr="00BB1D2A" w14:paraId="3A2984FB" w14:textId="77777777">
        <w:trPr>
          <w:trHeight w:val="253"/>
        </w:trPr>
        <w:tc>
          <w:tcPr>
            <w:tcW w:w="2127" w:type="dxa"/>
            <w:tcBorders>
              <w:top w:val="nil"/>
              <w:left w:val="nil"/>
              <w:bottom w:val="nil"/>
              <w:right w:val="nil"/>
            </w:tcBorders>
          </w:tcPr>
          <w:p w14:paraId="233BE960" w14:textId="77777777" w:rsidR="009957EC" w:rsidRPr="00974550" w:rsidRDefault="00D1442A" w:rsidP="001C0919">
            <w:pPr>
              <w:tabs>
                <w:tab w:val="center" w:pos="1441"/>
              </w:tabs>
              <w:ind w:right="26"/>
            </w:pPr>
            <w:r w:rsidRPr="00974550">
              <w:rPr>
                <w:rFonts w:ascii="Times New Roman" w:eastAsia="Times New Roman" w:hAnsi="Times New Roman" w:cs="Times New Roman"/>
              </w:rPr>
              <w:t xml:space="preserve">Agama  </w:t>
            </w:r>
            <w:r w:rsidRPr="00974550">
              <w:rPr>
                <w:rFonts w:ascii="Times New Roman" w:eastAsia="Times New Roman" w:hAnsi="Times New Roman" w:cs="Times New Roman"/>
              </w:rPr>
              <w:tab/>
              <w:t xml:space="preserve"> </w:t>
            </w:r>
          </w:p>
        </w:tc>
        <w:tc>
          <w:tcPr>
            <w:tcW w:w="3769" w:type="dxa"/>
            <w:tcBorders>
              <w:top w:val="nil"/>
              <w:left w:val="nil"/>
              <w:bottom w:val="nil"/>
              <w:right w:val="nil"/>
            </w:tcBorders>
          </w:tcPr>
          <w:p w14:paraId="4C74DC05" w14:textId="77777777" w:rsidR="009957EC" w:rsidRPr="00974550" w:rsidRDefault="00D1442A" w:rsidP="001C0919">
            <w:pPr>
              <w:ind w:right="26"/>
            </w:pPr>
            <w:r w:rsidRPr="00974550">
              <w:rPr>
                <w:rFonts w:ascii="Times New Roman" w:eastAsia="Times New Roman" w:hAnsi="Times New Roman" w:cs="Times New Roman"/>
              </w:rPr>
              <w:t xml:space="preserve">: Islam </w:t>
            </w:r>
          </w:p>
        </w:tc>
      </w:tr>
      <w:tr w:rsidR="009957EC" w:rsidRPr="00BB1D2A" w14:paraId="5531460E" w14:textId="77777777">
        <w:trPr>
          <w:trHeight w:val="253"/>
        </w:trPr>
        <w:tc>
          <w:tcPr>
            <w:tcW w:w="2127" w:type="dxa"/>
            <w:tcBorders>
              <w:top w:val="nil"/>
              <w:left w:val="nil"/>
              <w:bottom w:val="nil"/>
              <w:right w:val="nil"/>
            </w:tcBorders>
          </w:tcPr>
          <w:p w14:paraId="65DF70DD" w14:textId="77777777" w:rsidR="009957EC" w:rsidRPr="00974550" w:rsidRDefault="00D1442A" w:rsidP="001C0919">
            <w:pPr>
              <w:tabs>
                <w:tab w:val="center" w:pos="1441"/>
              </w:tabs>
              <w:ind w:right="26"/>
            </w:pPr>
            <w:r w:rsidRPr="00974550">
              <w:rPr>
                <w:rFonts w:ascii="Times New Roman" w:eastAsia="Times New Roman" w:hAnsi="Times New Roman" w:cs="Times New Roman"/>
              </w:rPr>
              <w:t xml:space="preserve">Status  </w:t>
            </w:r>
            <w:r w:rsidRPr="00974550">
              <w:rPr>
                <w:rFonts w:ascii="Times New Roman" w:eastAsia="Times New Roman" w:hAnsi="Times New Roman" w:cs="Times New Roman"/>
              </w:rPr>
              <w:tab/>
              <w:t xml:space="preserve"> </w:t>
            </w:r>
          </w:p>
        </w:tc>
        <w:tc>
          <w:tcPr>
            <w:tcW w:w="3769" w:type="dxa"/>
            <w:tcBorders>
              <w:top w:val="nil"/>
              <w:left w:val="nil"/>
              <w:bottom w:val="nil"/>
              <w:right w:val="nil"/>
            </w:tcBorders>
          </w:tcPr>
          <w:p w14:paraId="47F9CCC4" w14:textId="77777777" w:rsidR="009957EC" w:rsidRPr="00974550" w:rsidRDefault="00D1442A" w:rsidP="001C0919">
            <w:pPr>
              <w:ind w:right="26"/>
            </w:pPr>
            <w:r w:rsidRPr="00974550">
              <w:rPr>
                <w:rFonts w:ascii="Times New Roman" w:eastAsia="Times New Roman" w:hAnsi="Times New Roman" w:cs="Times New Roman"/>
              </w:rPr>
              <w:t xml:space="preserve">: Belum Menikah </w:t>
            </w:r>
          </w:p>
        </w:tc>
      </w:tr>
      <w:tr w:rsidR="009957EC" w:rsidRPr="00BB1D2A" w14:paraId="0809E7E2" w14:textId="77777777">
        <w:trPr>
          <w:trHeight w:val="507"/>
        </w:trPr>
        <w:tc>
          <w:tcPr>
            <w:tcW w:w="2127" w:type="dxa"/>
            <w:tcBorders>
              <w:top w:val="nil"/>
              <w:left w:val="nil"/>
              <w:bottom w:val="nil"/>
              <w:right w:val="nil"/>
            </w:tcBorders>
          </w:tcPr>
          <w:p w14:paraId="5E597288" w14:textId="77777777" w:rsidR="009957EC" w:rsidRPr="00974550" w:rsidRDefault="00D1442A" w:rsidP="001C0919">
            <w:pPr>
              <w:ind w:right="26"/>
            </w:pPr>
            <w:r w:rsidRPr="00974550">
              <w:rPr>
                <w:rFonts w:ascii="Times New Roman" w:eastAsia="Times New Roman" w:hAnsi="Times New Roman" w:cs="Times New Roman"/>
              </w:rPr>
              <w:t xml:space="preserve">Alamat Asal </w:t>
            </w:r>
          </w:p>
        </w:tc>
        <w:tc>
          <w:tcPr>
            <w:tcW w:w="3769" w:type="dxa"/>
            <w:tcBorders>
              <w:top w:val="nil"/>
              <w:left w:val="nil"/>
              <w:bottom w:val="nil"/>
              <w:right w:val="nil"/>
            </w:tcBorders>
          </w:tcPr>
          <w:p w14:paraId="1306D444" w14:textId="33E2DCE5" w:rsidR="009957EC" w:rsidRPr="00974550" w:rsidRDefault="00D1442A" w:rsidP="00832B46">
            <w:pPr>
              <w:ind w:right="26"/>
              <w:jc w:val="both"/>
            </w:pPr>
            <w:r w:rsidRPr="00974550">
              <w:rPr>
                <w:rFonts w:ascii="Times New Roman" w:eastAsia="Times New Roman" w:hAnsi="Times New Roman" w:cs="Times New Roman"/>
              </w:rPr>
              <w:t xml:space="preserve">: </w:t>
            </w:r>
            <w:r w:rsidR="00832B46">
              <w:rPr>
                <w:rFonts w:ascii="Times New Roman" w:eastAsia="Times New Roman" w:hAnsi="Times New Roman" w:cs="Times New Roman"/>
              </w:rPr>
              <w:t>Perumahan Tambak 3 RT 01 RW 08 Tambakrejo, Purworejo</w:t>
            </w:r>
            <w:r w:rsidRPr="00974550">
              <w:rPr>
                <w:rFonts w:ascii="Times New Roman" w:eastAsia="Times New Roman" w:hAnsi="Times New Roman" w:cs="Times New Roman"/>
              </w:rPr>
              <w:t xml:space="preserve"> </w:t>
            </w:r>
          </w:p>
        </w:tc>
      </w:tr>
      <w:tr w:rsidR="009957EC" w:rsidRPr="00BB1D2A" w14:paraId="7F14E0A5" w14:textId="77777777">
        <w:trPr>
          <w:trHeight w:val="506"/>
        </w:trPr>
        <w:tc>
          <w:tcPr>
            <w:tcW w:w="2127" w:type="dxa"/>
            <w:tcBorders>
              <w:top w:val="nil"/>
              <w:left w:val="nil"/>
              <w:bottom w:val="nil"/>
              <w:right w:val="nil"/>
            </w:tcBorders>
          </w:tcPr>
          <w:p w14:paraId="7F117EE6" w14:textId="77777777" w:rsidR="009957EC" w:rsidRPr="00974550" w:rsidRDefault="00D1442A" w:rsidP="001C0919">
            <w:pPr>
              <w:ind w:right="26"/>
            </w:pPr>
            <w:r w:rsidRPr="00974550">
              <w:rPr>
                <w:rFonts w:ascii="Times New Roman" w:eastAsia="Times New Roman" w:hAnsi="Times New Roman" w:cs="Times New Roman"/>
              </w:rPr>
              <w:t xml:space="preserve">Alamat Surabaya </w:t>
            </w:r>
          </w:p>
        </w:tc>
        <w:tc>
          <w:tcPr>
            <w:tcW w:w="3769" w:type="dxa"/>
            <w:tcBorders>
              <w:top w:val="nil"/>
              <w:left w:val="nil"/>
              <w:bottom w:val="nil"/>
              <w:right w:val="nil"/>
            </w:tcBorders>
          </w:tcPr>
          <w:p w14:paraId="347B73C3" w14:textId="15E6C9C9" w:rsidR="009957EC" w:rsidRPr="00974550" w:rsidRDefault="00D1442A" w:rsidP="00832B46">
            <w:pPr>
              <w:ind w:right="26"/>
              <w:jc w:val="both"/>
            </w:pPr>
            <w:r w:rsidRPr="00974550">
              <w:rPr>
                <w:rFonts w:ascii="Times New Roman" w:eastAsia="Times New Roman" w:hAnsi="Times New Roman" w:cs="Times New Roman"/>
              </w:rPr>
              <w:t xml:space="preserve">: </w:t>
            </w:r>
            <w:r w:rsidR="00832B46">
              <w:rPr>
                <w:rFonts w:ascii="Times New Roman" w:eastAsia="Times New Roman" w:hAnsi="Times New Roman" w:cs="Times New Roman"/>
              </w:rPr>
              <w:t xml:space="preserve">Perumahan Bumi Madina Asri No </w:t>
            </w:r>
            <w:r w:rsidR="0084053A">
              <w:rPr>
                <w:rFonts w:ascii="Times New Roman" w:eastAsia="Times New Roman" w:hAnsi="Times New Roman" w:cs="Times New Roman"/>
              </w:rPr>
              <w:t>47, Mulyorejo, Surabaya</w:t>
            </w:r>
            <w:r w:rsidRPr="00974550">
              <w:rPr>
                <w:rFonts w:ascii="Times New Roman" w:eastAsia="Times New Roman" w:hAnsi="Times New Roman" w:cs="Times New Roman"/>
              </w:rPr>
              <w:t xml:space="preserve"> </w:t>
            </w:r>
          </w:p>
        </w:tc>
      </w:tr>
      <w:tr w:rsidR="009957EC" w:rsidRPr="00BB1D2A" w14:paraId="60CB6EBA" w14:textId="77777777">
        <w:trPr>
          <w:trHeight w:val="253"/>
        </w:trPr>
        <w:tc>
          <w:tcPr>
            <w:tcW w:w="2127" w:type="dxa"/>
            <w:tcBorders>
              <w:top w:val="nil"/>
              <w:left w:val="nil"/>
              <w:bottom w:val="nil"/>
              <w:right w:val="nil"/>
            </w:tcBorders>
          </w:tcPr>
          <w:p w14:paraId="5EFB0DDB" w14:textId="77777777" w:rsidR="009957EC" w:rsidRPr="00974550" w:rsidRDefault="00D1442A" w:rsidP="001C0919">
            <w:pPr>
              <w:tabs>
                <w:tab w:val="center" w:pos="1441"/>
              </w:tabs>
              <w:ind w:right="26"/>
            </w:pPr>
            <w:r w:rsidRPr="00974550">
              <w:rPr>
                <w:rFonts w:ascii="Times New Roman" w:eastAsia="Times New Roman" w:hAnsi="Times New Roman" w:cs="Times New Roman"/>
              </w:rPr>
              <w:t xml:space="preserve">Telepon </w:t>
            </w:r>
            <w:r w:rsidRPr="00974550">
              <w:rPr>
                <w:rFonts w:ascii="Times New Roman" w:eastAsia="Times New Roman" w:hAnsi="Times New Roman" w:cs="Times New Roman"/>
              </w:rPr>
              <w:tab/>
              <w:t xml:space="preserve"> </w:t>
            </w:r>
          </w:p>
        </w:tc>
        <w:tc>
          <w:tcPr>
            <w:tcW w:w="3769" w:type="dxa"/>
            <w:tcBorders>
              <w:top w:val="nil"/>
              <w:left w:val="nil"/>
              <w:bottom w:val="nil"/>
              <w:right w:val="nil"/>
            </w:tcBorders>
          </w:tcPr>
          <w:p w14:paraId="604F6465" w14:textId="4A5007DA" w:rsidR="009957EC" w:rsidRPr="00974550" w:rsidRDefault="00D1442A" w:rsidP="001C0919">
            <w:pPr>
              <w:ind w:right="26"/>
            </w:pPr>
            <w:r w:rsidRPr="00974550">
              <w:rPr>
                <w:rFonts w:ascii="Times New Roman" w:eastAsia="Times New Roman" w:hAnsi="Times New Roman" w:cs="Times New Roman"/>
              </w:rPr>
              <w:t xml:space="preserve">: </w:t>
            </w:r>
            <w:r w:rsidR="0084053A">
              <w:rPr>
                <w:rFonts w:ascii="Times New Roman" w:eastAsia="Times New Roman" w:hAnsi="Times New Roman" w:cs="Times New Roman"/>
              </w:rPr>
              <w:t>085290889598</w:t>
            </w:r>
            <w:r w:rsidRPr="00974550">
              <w:rPr>
                <w:rFonts w:ascii="Times New Roman" w:eastAsia="Times New Roman" w:hAnsi="Times New Roman" w:cs="Times New Roman"/>
              </w:rPr>
              <w:t xml:space="preserve"> </w:t>
            </w:r>
          </w:p>
        </w:tc>
      </w:tr>
      <w:tr w:rsidR="009957EC" w:rsidRPr="00BB1D2A" w14:paraId="024A4FFA" w14:textId="77777777">
        <w:trPr>
          <w:trHeight w:val="248"/>
        </w:trPr>
        <w:tc>
          <w:tcPr>
            <w:tcW w:w="2127" w:type="dxa"/>
            <w:tcBorders>
              <w:top w:val="nil"/>
              <w:left w:val="nil"/>
              <w:bottom w:val="nil"/>
              <w:right w:val="nil"/>
            </w:tcBorders>
          </w:tcPr>
          <w:p w14:paraId="7763AEF5" w14:textId="77777777" w:rsidR="009957EC" w:rsidRPr="00974550" w:rsidRDefault="00D1442A" w:rsidP="001C0919">
            <w:pPr>
              <w:tabs>
                <w:tab w:val="center" w:pos="1441"/>
              </w:tabs>
              <w:ind w:right="26"/>
            </w:pPr>
            <w:r w:rsidRPr="00974550">
              <w:rPr>
                <w:rFonts w:ascii="Times New Roman" w:eastAsia="Times New Roman" w:hAnsi="Times New Roman" w:cs="Times New Roman"/>
              </w:rPr>
              <w:t xml:space="preserve">Email  </w:t>
            </w:r>
            <w:r w:rsidRPr="00974550">
              <w:rPr>
                <w:rFonts w:ascii="Times New Roman" w:eastAsia="Times New Roman" w:hAnsi="Times New Roman" w:cs="Times New Roman"/>
              </w:rPr>
              <w:tab/>
              <w:t xml:space="preserve"> </w:t>
            </w:r>
          </w:p>
        </w:tc>
        <w:tc>
          <w:tcPr>
            <w:tcW w:w="3769" w:type="dxa"/>
            <w:tcBorders>
              <w:top w:val="nil"/>
              <w:left w:val="nil"/>
              <w:bottom w:val="nil"/>
              <w:right w:val="nil"/>
            </w:tcBorders>
          </w:tcPr>
          <w:p w14:paraId="463BE198" w14:textId="724E053D" w:rsidR="009957EC" w:rsidRPr="00974550" w:rsidRDefault="00D1442A" w:rsidP="001C0919">
            <w:pPr>
              <w:ind w:right="26"/>
            </w:pPr>
            <w:r w:rsidRPr="00974550">
              <w:rPr>
                <w:rFonts w:ascii="Times New Roman" w:eastAsia="Times New Roman" w:hAnsi="Times New Roman" w:cs="Times New Roman"/>
              </w:rPr>
              <w:t xml:space="preserve">: </w:t>
            </w:r>
            <w:r w:rsidR="0084053A">
              <w:rPr>
                <w:rFonts w:ascii="Times New Roman" w:eastAsia="Times New Roman" w:hAnsi="Times New Roman" w:cs="Times New Roman"/>
              </w:rPr>
              <w:t>nurlingganitama</w:t>
            </w:r>
            <w:r w:rsidRPr="00974550">
              <w:rPr>
                <w:rFonts w:ascii="Times New Roman" w:eastAsia="Times New Roman" w:hAnsi="Times New Roman" w:cs="Times New Roman"/>
              </w:rPr>
              <w:t xml:space="preserve">@gmail.com </w:t>
            </w:r>
          </w:p>
        </w:tc>
      </w:tr>
    </w:tbl>
    <w:p w14:paraId="77EACF6E" w14:textId="77777777" w:rsidR="009957EC" w:rsidRPr="00974550" w:rsidRDefault="00D1442A" w:rsidP="001C0919">
      <w:pPr>
        <w:spacing w:after="0"/>
        <w:ind w:right="26"/>
      </w:pPr>
      <w:r w:rsidRPr="00974550">
        <w:rPr>
          <w:rFonts w:ascii="Times New Roman" w:eastAsia="Times New Roman" w:hAnsi="Times New Roman" w:cs="Times New Roman"/>
        </w:rPr>
        <w:t xml:space="preserve"> </w:t>
      </w:r>
    </w:p>
    <w:p w14:paraId="0624B636" w14:textId="77777777" w:rsidR="009957EC" w:rsidRPr="00974550" w:rsidRDefault="00D1442A" w:rsidP="001C0919">
      <w:pPr>
        <w:spacing w:after="12" w:line="248" w:lineRule="auto"/>
        <w:ind w:right="26"/>
        <w:jc w:val="both"/>
      </w:pPr>
      <w:r w:rsidRPr="00974550">
        <w:rPr>
          <w:rFonts w:ascii="Times New Roman" w:eastAsia="Times New Roman" w:hAnsi="Times New Roman" w:cs="Times New Roman"/>
        </w:rPr>
        <w:t xml:space="preserve">PENDIDIKAN FORMAL </w:t>
      </w:r>
    </w:p>
    <w:tbl>
      <w:tblPr>
        <w:tblStyle w:val="TableGrid1"/>
        <w:tblW w:w="5051" w:type="dxa"/>
        <w:tblInd w:w="0" w:type="dxa"/>
        <w:tblLook w:val="04A0" w:firstRow="1" w:lastRow="0" w:firstColumn="1" w:lastColumn="0" w:noHBand="0" w:noVBand="1"/>
      </w:tblPr>
      <w:tblGrid>
        <w:gridCol w:w="2161"/>
        <w:gridCol w:w="2890"/>
      </w:tblGrid>
      <w:tr w:rsidR="009957EC" w:rsidRPr="00BB1D2A" w14:paraId="69D1E6E9" w14:textId="77777777">
        <w:trPr>
          <w:trHeight w:val="248"/>
        </w:trPr>
        <w:tc>
          <w:tcPr>
            <w:tcW w:w="2161" w:type="dxa"/>
            <w:tcBorders>
              <w:top w:val="nil"/>
              <w:left w:val="nil"/>
              <w:bottom w:val="nil"/>
              <w:right w:val="nil"/>
            </w:tcBorders>
          </w:tcPr>
          <w:p w14:paraId="496EFAC7" w14:textId="4FE0DD90" w:rsidR="009957EC" w:rsidRPr="00974550" w:rsidRDefault="00D1442A" w:rsidP="001C0919">
            <w:pPr>
              <w:ind w:right="26"/>
            </w:pPr>
            <w:r w:rsidRPr="00974550">
              <w:rPr>
                <w:rFonts w:ascii="Times New Roman" w:eastAsia="Times New Roman" w:hAnsi="Times New Roman" w:cs="Times New Roman"/>
              </w:rPr>
              <w:t>201</w:t>
            </w:r>
            <w:r w:rsidR="0084053A">
              <w:rPr>
                <w:rFonts w:ascii="Times New Roman" w:eastAsia="Times New Roman" w:hAnsi="Times New Roman" w:cs="Times New Roman"/>
              </w:rPr>
              <w:t>7</w:t>
            </w:r>
            <w:r w:rsidRPr="00974550">
              <w:rPr>
                <w:rFonts w:ascii="Times New Roman" w:eastAsia="Times New Roman" w:hAnsi="Times New Roman" w:cs="Times New Roman"/>
              </w:rPr>
              <w:t xml:space="preserve"> – sekarang </w:t>
            </w:r>
          </w:p>
        </w:tc>
        <w:tc>
          <w:tcPr>
            <w:tcW w:w="2891" w:type="dxa"/>
            <w:tcBorders>
              <w:top w:val="nil"/>
              <w:left w:val="nil"/>
              <w:bottom w:val="nil"/>
              <w:right w:val="nil"/>
            </w:tcBorders>
          </w:tcPr>
          <w:p w14:paraId="419770DF" w14:textId="77777777" w:rsidR="009957EC" w:rsidRPr="00974550" w:rsidRDefault="00D1442A" w:rsidP="001C0919">
            <w:pPr>
              <w:ind w:right="26"/>
              <w:jc w:val="both"/>
            </w:pPr>
            <w:r w:rsidRPr="00974550">
              <w:rPr>
                <w:rFonts w:ascii="Times New Roman" w:eastAsia="Times New Roman" w:hAnsi="Times New Roman" w:cs="Times New Roman"/>
              </w:rPr>
              <w:t xml:space="preserve">: Mahasiswi S1 Informatika ITS </w:t>
            </w:r>
          </w:p>
        </w:tc>
      </w:tr>
      <w:tr w:rsidR="009957EC" w:rsidRPr="00BB1D2A" w14:paraId="10CD0E26" w14:textId="77777777">
        <w:trPr>
          <w:trHeight w:val="252"/>
        </w:trPr>
        <w:tc>
          <w:tcPr>
            <w:tcW w:w="2161" w:type="dxa"/>
            <w:tcBorders>
              <w:top w:val="nil"/>
              <w:left w:val="nil"/>
              <w:bottom w:val="nil"/>
              <w:right w:val="nil"/>
            </w:tcBorders>
          </w:tcPr>
          <w:p w14:paraId="349478EC" w14:textId="49202C25" w:rsidR="009957EC" w:rsidRPr="00974550" w:rsidRDefault="00D1442A" w:rsidP="001C0919">
            <w:pPr>
              <w:tabs>
                <w:tab w:val="center" w:pos="1441"/>
              </w:tabs>
              <w:ind w:right="26"/>
            </w:pPr>
            <w:r w:rsidRPr="00974550">
              <w:rPr>
                <w:rFonts w:ascii="Times New Roman" w:eastAsia="Times New Roman" w:hAnsi="Times New Roman" w:cs="Times New Roman"/>
              </w:rPr>
              <w:t>201</w:t>
            </w:r>
            <w:r w:rsidR="000F0E8D">
              <w:rPr>
                <w:rFonts w:ascii="Times New Roman" w:eastAsia="Times New Roman" w:hAnsi="Times New Roman" w:cs="Times New Roman"/>
              </w:rPr>
              <w:t>4</w:t>
            </w:r>
            <w:r w:rsidRPr="00974550">
              <w:rPr>
                <w:rFonts w:ascii="Times New Roman" w:eastAsia="Times New Roman" w:hAnsi="Times New Roman" w:cs="Times New Roman"/>
              </w:rPr>
              <w:t xml:space="preserve"> – 201</w:t>
            </w:r>
            <w:r w:rsidR="000F0E8D">
              <w:rPr>
                <w:rFonts w:ascii="Times New Roman" w:eastAsia="Times New Roman" w:hAnsi="Times New Roman" w:cs="Times New Roman"/>
              </w:rPr>
              <w:t>7</w:t>
            </w:r>
            <w:r w:rsidRPr="00974550">
              <w:rPr>
                <w:rFonts w:ascii="Times New Roman" w:eastAsia="Times New Roman" w:hAnsi="Times New Roman" w:cs="Times New Roman"/>
              </w:rPr>
              <w:t xml:space="preserve"> </w:t>
            </w:r>
            <w:r w:rsidRPr="00974550">
              <w:rPr>
                <w:rFonts w:ascii="Times New Roman" w:eastAsia="Times New Roman" w:hAnsi="Times New Roman" w:cs="Times New Roman"/>
              </w:rPr>
              <w:tab/>
              <w:t xml:space="preserve"> </w:t>
            </w:r>
          </w:p>
        </w:tc>
        <w:tc>
          <w:tcPr>
            <w:tcW w:w="2891" w:type="dxa"/>
            <w:tcBorders>
              <w:top w:val="nil"/>
              <w:left w:val="nil"/>
              <w:bottom w:val="nil"/>
              <w:right w:val="nil"/>
            </w:tcBorders>
          </w:tcPr>
          <w:p w14:paraId="3EEFCE60" w14:textId="1DF873E9" w:rsidR="009957EC" w:rsidRPr="00974550" w:rsidRDefault="00D1442A" w:rsidP="001C0919">
            <w:pPr>
              <w:ind w:right="26"/>
            </w:pPr>
            <w:r w:rsidRPr="00974550">
              <w:rPr>
                <w:rFonts w:ascii="Times New Roman" w:eastAsia="Times New Roman" w:hAnsi="Times New Roman" w:cs="Times New Roman"/>
              </w:rPr>
              <w:t xml:space="preserve">: SMA Negeri 1 </w:t>
            </w:r>
            <w:r w:rsidR="000F0E8D">
              <w:rPr>
                <w:rFonts w:ascii="Times New Roman" w:eastAsia="Times New Roman" w:hAnsi="Times New Roman" w:cs="Times New Roman"/>
              </w:rPr>
              <w:t>Purworejo</w:t>
            </w:r>
            <w:r w:rsidRPr="00974550">
              <w:rPr>
                <w:rFonts w:ascii="Times New Roman" w:eastAsia="Times New Roman" w:hAnsi="Times New Roman" w:cs="Times New Roman"/>
              </w:rPr>
              <w:t xml:space="preserve"> </w:t>
            </w:r>
          </w:p>
        </w:tc>
      </w:tr>
      <w:tr w:rsidR="009957EC" w:rsidRPr="00BB1D2A" w14:paraId="187374CF" w14:textId="77777777">
        <w:trPr>
          <w:trHeight w:val="253"/>
        </w:trPr>
        <w:tc>
          <w:tcPr>
            <w:tcW w:w="2161" w:type="dxa"/>
            <w:tcBorders>
              <w:top w:val="nil"/>
              <w:left w:val="nil"/>
              <w:bottom w:val="nil"/>
              <w:right w:val="nil"/>
            </w:tcBorders>
          </w:tcPr>
          <w:p w14:paraId="25A4700B" w14:textId="4E3EF7BB" w:rsidR="009957EC" w:rsidRPr="00974550" w:rsidRDefault="00D1442A" w:rsidP="001C0919">
            <w:pPr>
              <w:tabs>
                <w:tab w:val="center" w:pos="1441"/>
              </w:tabs>
              <w:ind w:right="26"/>
            </w:pPr>
            <w:r w:rsidRPr="00974550">
              <w:rPr>
                <w:rFonts w:ascii="Times New Roman" w:eastAsia="Times New Roman" w:hAnsi="Times New Roman" w:cs="Times New Roman"/>
              </w:rPr>
              <w:t>201</w:t>
            </w:r>
            <w:r w:rsidR="000F0E8D">
              <w:rPr>
                <w:rFonts w:ascii="Times New Roman" w:eastAsia="Times New Roman" w:hAnsi="Times New Roman" w:cs="Times New Roman"/>
              </w:rPr>
              <w:t>1</w:t>
            </w:r>
            <w:r w:rsidRPr="00974550">
              <w:rPr>
                <w:rFonts w:ascii="Times New Roman" w:eastAsia="Times New Roman" w:hAnsi="Times New Roman" w:cs="Times New Roman"/>
              </w:rPr>
              <w:t xml:space="preserve"> – 201</w:t>
            </w:r>
            <w:r w:rsidR="000F0E8D">
              <w:rPr>
                <w:rFonts w:ascii="Times New Roman" w:eastAsia="Times New Roman" w:hAnsi="Times New Roman" w:cs="Times New Roman"/>
              </w:rPr>
              <w:t>4</w:t>
            </w:r>
            <w:r w:rsidRPr="00974550">
              <w:rPr>
                <w:rFonts w:ascii="Times New Roman" w:eastAsia="Times New Roman" w:hAnsi="Times New Roman" w:cs="Times New Roman"/>
              </w:rPr>
              <w:t xml:space="preserve"> </w:t>
            </w:r>
            <w:r w:rsidRPr="00974550">
              <w:rPr>
                <w:rFonts w:ascii="Times New Roman" w:eastAsia="Times New Roman" w:hAnsi="Times New Roman" w:cs="Times New Roman"/>
              </w:rPr>
              <w:tab/>
              <w:t xml:space="preserve"> </w:t>
            </w:r>
          </w:p>
        </w:tc>
        <w:tc>
          <w:tcPr>
            <w:tcW w:w="2891" w:type="dxa"/>
            <w:tcBorders>
              <w:top w:val="nil"/>
              <w:left w:val="nil"/>
              <w:bottom w:val="nil"/>
              <w:right w:val="nil"/>
            </w:tcBorders>
          </w:tcPr>
          <w:p w14:paraId="306B1E3A" w14:textId="401CDF0D" w:rsidR="009957EC" w:rsidRPr="00974550" w:rsidRDefault="00D1442A" w:rsidP="001C0919">
            <w:pPr>
              <w:ind w:right="26"/>
            </w:pPr>
            <w:r w:rsidRPr="00974550">
              <w:rPr>
                <w:rFonts w:ascii="Times New Roman" w:eastAsia="Times New Roman" w:hAnsi="Times New Roman" w:cs="Times New Roman"/>
              </w:rPr>
              <w:t xml:space="preserve">: SMP Negeri </w:t>
            </w:r>
            <w:r w:rsidR="000F0E8D">
              <w:rPr>
                <w:rFonts w:ascii="Times New Roman" w:eastAsia="Times New Roman" w:hAnsi="Times New Roman" w:cs="Times New Roman"/>
              </w:rPr>
              <w:t>2</w:t>
            </w:r>
            <w:r w:rsidRPr="00974550">
              <w:rPr>
                <w:rFonts w:ascii="Times New Roman" w:eastAsia="Times New Roman" w:hAnsi="Times New Roman" w:cs="Times New Roman"/>
              </w:rPr>
              <w:t xml:space="preserve"> </w:t>
            </w:r>
            <w:r w:rsidR="000F0E8D">
              <w:rPr>
                <w:rFonts w:ascii="Times New Roman" w:eastAsia="Times New Roman" w:hAnsi="Times New Roman" w:cs="Times New Roman"/>
              </w:rPr>
              <w:t>Purworejo</w:t>
            </w:r>
            <w:r w:rsidRPr="00974550">
              <w:rPr>
                <w:rFonts w:ascii="Times New Roman" w:eastAsia="Times New Roman" w:hAnsi="Times New Roman" w:cs="Times New Roman"/>
              </w:rPr>
              <w:t xml:space="preserve"> </w:t>
            </w:r>
          </w:p>
        </w:tc>
      </w:tr>
      <w:tr w:rsidR="009957EC" w:rsidRPr="00BB1D2A" w14:paraId="282FC2B2" w14:textId="77777777">
        <w:trPr>
          <w:trHeight w:val="249"/>
        </w:trPr>
        <w:tc>
          <w:tcPr>
            <w:tcW w:w="2161" w:type="dxa"/>
            <w:tcBorders>
              <w:top w:val="nil"/>
              <w:left w:val="nil"/>
              <w:bottom w:val="nil"/>
              <w:right w:val="nil"/>
            </w:tcBorders>
          </w:tcPr>
          <w:p w14:paraId="2054E598" w14:textId="72377E1C" w:rsidR="009957EC" w:rsidRPr="00974550" w:rsidRDefault="00D1442A" w:rsidP="001C0919">
            <w:pPr>
              <w:tabs>
                <w:tab w:val="center" w:pos="1441"/>
              </w:tabs>
              <w:ind w:right="26"/>
            </w:pPr>
            <w:r w:rsidRPr="00974550">
              <w:rPr>
                <w:rFonts w:ascii="Times New Roman" w:eastAsia="Times New Roman" w:hAnsi="Times New Roman" w:cs="Times New Roman"/>
              </w:rPr>
              <w:t>200</w:t>
            </w:r>
            <w:r w:rsidR="000F0E8D">
              <w:rPr>
                <w:rFonts w:ascii="Times New Roman" w:eastAsia="Times New Roman" w:hAnsi="Times New Roman" w:cs="Times New Roman"/>
              </w:rPr>
              <w:t>5</w:t>
            </w:r>
            <w:r w:rsidRPr="00974550">
              <w:rPr>
                <w:rFonts w:ascii="Times New Roman" w:eastAsia="Times New Roman" w:hAnsi="Times New Roman" w:cs="Times New Roman"/>
              </w:rPr>
              <w:t xml:space="preserve"> – 201</w:t>
            </w:r>
            <w:r w:rsidR="000F0E8D">
              <w:rPr>
                <w:rFonts w:ascii="Times New Roman" w:eastAsia="Times New Roman" w:hAnsi="Times New Roman" w:cs="Times New Roman"/>
              </w:rPr>
              <w:t>1</w:t>
            </w:r>
            <w:r w:rsidRPr="00974550">
              <w:rPr>
                <w:rFonts w:ascii="Times New Roman" w:eastAsia="Times New Roman" w:hAnsi="Times New Roman" w:cs="Times New Roman"/>
              </w:rPr>
              <w:t xml:space="preserve"> </w:t>
            </w:r>
            <w:r w:rsidRPr="00974550">
              <w:rPr>
                <w:rFonts w:ascii="Times New Roman" w:eastAsia="Times New Roman" w:hAnsi="Times New Roman" w:cs="Times New Roman"/>
              </w:rPr>
              <w:tab/>
              <w:t xml:space="preserve"> </w:t>
            </w:r>
          </w:p>
        </w:tc>
        <w:tc>
          <w:tcPr>
            <w:tcW w:w="2891" w:type="dxa"/>
            <w:tcBorders>
              <w:top w:val="nil"/>
              <w:left w:val="nil"/>
              <w:bottom w:val="nil"/>
              <w:right w:val="nil"/>
            </w:tcBorders>
          </w:tcPr>
          <w:p w14:paraId="73F8BB20" w14:textId="160975BD" w:rsidR="009957EC" w:rsidRPr="00974550" w:rsidRDefault="00D1442A" w:rsidP="001C0919">
            <w:pPr>
              <w:ind w:right="26"/>
            </w:pPr>
            <w:r w:rsidRPr="00974550">
              <w:rPr>
                <w:rFonts w:ascii="Times New Roman" w:eastAsia="Times New Roman" w:hAnsi="Times New Roman" w:cs="Times New Roman"/>
              </w:rPr>
              <w:t xml:space="preserve">: SD </w:t>
            </w:r>
            <w:r w:rsidR="000F0E8D">
              <w:rPr>
                <w:rFonts w:ascii="Times New Roman" w:eastAsia="Times New Roman" w:hAnsi="Times New Roman" w:cs="Times New Roman"/>
              </w:rPr>
              <w:t>Negeri Tambakrejo</w:t>
            </w:r>
            <w:r w:rsidRPr="00974550">
              <w:rPr>
                <w:rFonts w:ascii="Times New Roman" w:eastAsia="Times New Roman" w:hAnsi="Times New Roman" w:cs="Times New Roman"/>
              </w:rPr>
              <w:t xml:space="preserve"> </w:t>
            </w:r>
          </w:p>
        </w:tc>
      </w:tr>
    </w:tbl>
    <w:p w14:paraId="4B4CFB1C" w14:textId="77777777" w:rsidR="009957EC" w:rsidRPr="00974550" w:rsidRDefault="00D1442A" w:rsidP="001C0919">
      <w:pPr>
        <w:spacing w:after="0"/>
        <w:ind w:right="26"/>
      </w:pPr>
      <w:r w:rsidRPr="00974550">
        <w:rPr>
          <w:rFonts w:ascii="Times New Roman" w:eastAsia="Times New Roman" w:hAnsi="Times New Roman" w:cs="Times New Roman"/>
        </w:rPr>
        <w:t xml:space="preserve"> </w:t>
      </w:r>
    </w:p>
    <w:p w14:paraId="634A2FD8" w14:textId="77777777" w:rsidR="009957EC" w:rsidRPr="00974550" w:rsidRDefault="00D1442A" w:rsidP="001C0919">
      <w:pPr>
        <w:spacing w:after="12" w:line="248" w:lineRule="auto"/>
        <w:ind w:right="26"/>
        <w:jc w:val="both"/>
      </w:pPr>
      <w:r w:rsidRPr="00974550">
        <w:rPr>
          <w:rFonts w:ascii="Times New Roman" w:eastAsia="Times New Roman" w:hAnsi="Times New Roman" w:cs="Times New Roman"/>
        </w:rPr>
        <w:t xml:space="preserve">KEMAMPUAN </w:t>
      </w:r>
    </w:p>
    <w:p w14:paraId="301A6708" w14:textId="77777777" w:rsidR="009957EC" w:rsidRPr="00974550" w:rsidRDefault="00D1442A" w:rsidP="002070B2">
      <w:pPr>
        <w:numPr>
          <w:ilvl w:val="0"/>
          <w:numId w:val="8"/>
        </w:numPr>
        <w:spacing w:after="12" w:line="248" w:lineRule="auto"/>
        <w:ind w:left="0" w:right="26"/>
        <w:jc w:val="both"/>
      </w:pPr>
      <w:r w:rsidRPr="00974550">
        <w:rPr>
          <w:rFonts w:ascii="Times New Roman" w:eastAsia="Times New Roman" w:hAnsi="Times New Roman" w:cs="Times New Roman"/>
          <w:i/>
        </w:rPr>
        <w:t xml:space="preserve">Web Programming </w:t>
      </w:r>
      <w:r w:rsidRPr="00974550">
        <w:rPr>
          <w:rFonts w:ascii="Times New Roman" w:eastAsia="Times New Roman" w:hAnsi="Times New Roman" w:cs="Times New Roman"/>
        </w:rPr>
        <w:t xml:space="preserve">(HTML, PHP, CSS, Javasript) </w:t>
      </w:r>
    </w:p>
    <w:p w14:paraId="7FEF7784" w14:textId="0590F986" w:rsidR="009957EC" w:rsidRPr="00974550" w:rsidRDefault="00D1442A" w:rsidP="002070B2">
      <w:pPr>
        <w:numPr>
          <w:ilvl w:val="0"/>
          <w:numId w:val="8"/>
        </w:numPr>
        <w:spacing w:after="12" w:line="248" w:lineRule="auto"/>
        <w:ind w:left="0" w:right="26"/>
        <w:jc w:val="both"/>
      </w:pPr>
      <w:r w:rsidRPr="00974550">
        <w:rPr>
          <w:rFonts w:ascii="Times New Roman" w:eastAsia="Times New Roman" w:hAnsi="Times New Roman" w:cs="Times New Roman"/>
          <w:i/>
        </w:rPr>
        <w:t xml:space="preserve">Programming </w:t>
      </w:r>
      <w:r w:rsidRPr="00974550">
        <w:rPr>
          <w:rFonts w:ascii="Times New Roman" w:eastAsia="Times New Roman" w:hAnsi="Times New Roman" w:cs="Times New Roman"/>
        </w:rPr>
        <w:t>(C, C++, Python</w:t>
      </w:r>
      <w:r>
        <w:rPr>
          <w:rFonts w:ascii="Times New Roman" w:eastAsia="Times New Roman" w:hAnsi="Times New Roman" w:cs="Times New Roman"/>
        </w:rPr>
        <w:t xml:space="preserve">, </w:t>
      </w:r>
      <w:r w:rsidR="000F0E8D">
        <w:rPr>
          <w:rFonts w:ascii="Times New Roman" w:eastAsia="Times New Roman" w:hAnsi="Times New Roman" w:cs="Times New Roman"/>
        </w:rPr>
        <w:t>Matlab</w:t>
      </w:r>
      <w:r w:rsidRPr="00974550">
        <w:rPr>
          <w:rFonts w:ascii="Times New Roman" w:eastAsia="Times New Roman" w:hAnsi="Times New Roman" w:cs="Times New Roman"/>
        </w:rPr>
        <w:t xml:space="preserve">) </w:t>
      </w:r>
    </w:p>
    <w:p w14:paraId="20C90C73" w14:textId="77777777" w:rsidR="009957EC" w:rsidRPr="00974550" w:rsidRDefault="00D1442A" w:rsidP="002070B2">
      <w:pPr>
        <w:numPr>
          <w:ilvl w:val="0"/>
          <w:numId w:val="8"/>
        </w:numPr>
        <w:spacing w:after="10" w:line="248" w:lineRule="auto"/>
        <w:ind w:left="0" w:right="26"/>
        <w:jc w:val="both"/>
      </w:pPr>
      <w:r w:rsidRPr="00974550">
        <w:rPr>
          <w:rFonts w:ascii="Times New Roman" w:eastAsia="Times New Roman" w:hAnsi="Times New Roman" w:cs="Times New Roman"/>
          <w:i/>
        </w:rPr>
        <w:t xml:space="preserve">Database Manajemen </w:t>
      </w:r>
      <w:r w:rsidRPr="00974550">
        <w:rPr>
          <w:rFonts w:ascii="Times New Roman" w:eastAsia="Times New Roman" w:hAnsi="Times New Roman" w:cs="Times New Roman"/>
        </w:rPr>
        <w:t xml:space="preserve">(Oracle, MySQL) </w:t>
      </w:r>
    </w:p>
    <w:p w14:paraId="5BEF573D" w14:textId="77777777" w:rsidR="009957EC" w:rsidRPr="00974550" w:rsidRDefault="00D1442A" w:rsidP="002070B2">
      <w:pPr>
        <w:numPr>
          <w:ilvl w:val="0"/>
          <w:numId w:val="8"/>
        </w:numPr>
        <w:spacing w:after="12" w:line="248" w:lineRule="auto"/>
        <w:ind w:left="0" w:right="26"/>
        <w:jc w:val="both"/>
      </w:pPr>
      <w:r w:rsidRPr="00974550">
        <w:rPr>
          <w:rFonts w:ascii="Times New Roman" w:eastAsia="Times New Roman" w:hAnsi="Times New Roman" w:cs="Times New Roman"/>
          <w:i/>
        </w:rPr>
        <w:t xml:space="preserve">Software </w:t>
      </w:r>
      <w:r w:rsidRPr="00974550">
        <w:rPr>
          <w:rFonts w:ascii="Times New Roman" w:eastAsia="Times New Roman" w:hAnsi="Times New Roman" w:cs="Times New Roman"/>
        </w:rPr>
        <w:t xml:space="preserve">Perkantoran (Microsoft Word, Excel, PowerPoint) </w:t>
      </w:r>
    </w:p>
    <w:p w14:paraId="07F2B999" w14:textId="77777777" w:rsidR="009957EC" w:rsidRPr="00974550" w:rsidRDefault="00D1442A" w:rsidP="002070B2">
      <w:pPr>
        <w:numPr>
          <w:ilvl w:val="0"/>
          <w:numId w:val="8"/>
        </w:numPr>
        <w:spacing w:after="12" w:line="248" w:lineRule="auto"/>
        <w:ind w:left="0" w:right="26"/>
        <w:jc w:val="both"/>
      </w:pPr>
      <w:r w:rsidRPr="00974550">
        <w:rPr>
          <w:rFonts w:ascii="Times New Roman" w:eastAsia="Times New Roman" w:hAnsi="Times New Roman" w:cs="Times New Roman"/>
        </w:rPr>
        <w:t xml:space="preserve">Bahasa (Indonesia, Inggris) </w:t>
      </w:r>
    </w:p>
    <w:tbl>
      <w:tblPr>
        <w:tblStyle w:val="TableGrid1"/>
        <w:tblW w:w="5895" w:type="dxa"/>
        <w:tblInd w:w="0" w:type="dxa"/>
        <w:tblLook w:val="04A0" w:firstRow="1" w:lastRow="0" w:firstColumn="1" w:lastColumn="0" w:noHBand="0" w:noVBand="1"/>
      </w:tblPr>
      <w:tblGrid>
        <w:gridCol w:w="1419"/>
        <w:gridCol w:w="4476"/>
      </w:tblGrid>
      <w:tr w:rsidR="009957EC" w:rsidRPr="00BB1D2A" w14:paraId="1C402D37" w14:textId="77777777">
        <w:trPr>
          <w:trHeight w:val="249"/>
        </w:trPr>
        <w:tc>
          <w:tcPr>
            <w:tcW w:w="1419" w:type="dxa"/>
            <w:tcBorders>
              <w:top w:val="nil"/>
              <w:left w:val="nil"/>
              <w:bottom w:val="nil"/>
              <w:right w:val="nil"/>
            </w:tcBorders>
          </w:tcPr>
          <w:p w14:paraId="36E99C50" w14:textId="77777777" w:rsidR="009957EC" w:rsidRPr="00974550" w:rsidRDefault="00D1442A" w:rsidP="001C0919">
            <w:pPr>
              <w:ind w:right="26"/>
            </w:pPr>
            <w:r w:rsidRPr="00974550">
              <w:rPr>
                <w:rFonts w:ascii="Times New Roman" w:eastAsia="Times New Roman" w:hAnsi="Times New Roman" w:cs="Times New Roman"/>
              </w:rPr>
              <w:t xml:space="preserve">AKADEMIS </w:t>
            </w:r>
          </w:p>
        </w:tc>
        <w:tc>
          <w:tcPr>
            <w:tcW w:w="4476" w:type="dxa"/>
            <w:tcBorders>
              <w:top w:val="nil"/>
              <w:left w:val="nil"/>
              <w:bottom w:val="nil"/>
              <w:right w:val="nil"/>
            </w:tcBorders>
          </w:tcPr>
          <w:p w14:paraId="3B1E80CE" w14:textId="77777777" w:rsidR="009957EC" w:rsidRPr="00974550" w:rsidRDefault="009957EC" w:rsidP="001C0919">
            <w:pPr>
              <w:ind w:right="26"/>
            </w:pPr>
          </w:p>
        </w:tc>
      </w:tr>
      <w:tr w:rsidR="009957EC" w:rsidRPr="00BB1D2A" w14:paraId="358F777B" w14:textId="77777777">
        <w:trPr>
          <w:trHeight w:val="760"/>
        </w:trPr>
        <w:tc>
          <w:tcPr>
            <w:tcW w:w="1419" w:type="dxa"/>
            <w:tcBorders>
              <w:top w:val="nil"/>
              <w:left w:val="nil"/>
              <w:bottom w:val="nil"/>
              <w:right w:val="nil"/>
            </w:tcBorders>
          </w:tcPr>
          <w:p w14:paraId="65134A4E" w14:textId="77777777" w:rsidR="009957EC" w:rsidRPr="00974550" w:rsidRDefault="00D1442A" w:rsidP="001C0919">
            <w:pPr>
              <w:ind w:right="26"/>
            </w:pPr>
            <w:r w:rsidRPr="00974550">
              <w:rPr>
                <w:rFonts w:ascii="Times New Roman" w:eastAsia="Times New Roman" w:hAnsi="Times New Roman" w:cs="Times New Roman"/>
              </w:rPr>
              <w:t xml:space="preserve">Kuliah </w:t>
            </w:r>
          </w:p>
        </w:tc>
        <w:tc>
          <w:tcPr>
            <w:tcW w:w="4476" w:type="dxa"/>
            <w:tcBorders>
              <w:top w:val="nil"/>
              <w:left w:val="nil"/>
              <w:bottom w:val="nil"/>
              <w:right w:val="nil"/>
            </w:tcBorders>
          </w:tcPr>
          <w:p w14:paraId="30167C70" w14:textId="3C65A7DF" w:rsidR="009957EC" w:rsidRPr="00974550" w:rsidRDefault="00D1442A" w:rsidP="001C0919">
            <w:pPr>
              <w:spacing w:after="2" w:line="237" w:lineRule="auto"/>
              <w:ind w:right="26"/>
              <w:jc w:val="both"/>
            </w:pPr>
            <w:r w:rsidRPr="00974550">
              <w:rPr>
                <w:rFonts w:ascii="Times New Roman" w:eastAsia="Times New Roman" w:hAnsi="Times New Roman" w:cs="Times New Roman"/>
              </w:rPr>
              <w:t xml:space="preserve"> : Departemen Informatika – </w:t>
            </w:r>
            <w:r w:rsidRPr="00DD6321">
              <w:rPr>
                <w:rFonts w:ascii="Times New Roman" w:eastAsia="Times New Roman" w:hAnsi="Times New Roman" w:cs="Times New Roman"/>
              </w:rPr>
              <w:t xml:space="preserve">Fakultas Teknologi </w:t>
            </w:r>
            <w:r w:rsidR="00DD6321" w:rsidRPr="00DD6321">
              <w:rPr>
                <w:rFonts w:ascii="Times New Roman" w:eastAsia="Times New Roman" w:hAnsi="Times New Roman" w:cs="Times New Roman"/>
              </w:rPr>
              <w:t>Elektro</w:t>
            </w:r>
            <w:r w:rsidRPr="00DD6321">
              <w:rPr>
                <w:rFonts w:ascii="Times New Roman" w:eastAsia="Times New Roman" w:hAnsi="Times New Roman" w:cs="Times New Roman"/>
              </w:rPr>
              <w:t xml:space="preserve"> dan </w:t>
            </w:r>
            <w:r w:rsidR="00DD6321" w:rsidRPr="00DD6321">
              <w:rPr>
                <w:rFonts w:ascii="Times New Roman" w:eastAsia="Times New Roman" w:hAnsi="Times New Roman" w:cs="Times New Roman"/>
              </w:rPr>
              <w:t>Informatika Cerdas</w:t>
            </w:r>
            <w:r w:rsidRPr="00974550">
              <w:rPr>
                <w:rFonts w:ascii="Times New Roman" w:eastAsia="Times New Roman" w:hAnsi="Times New Roman" w:cs="Times New Roman"/>
              </w:rPr>
              <w:t xml:space="preserve">, Institut Teknologi </w:t>
            </w:r>
          </w:p>
          <w:p w14:paraId="69B08FF4" w14:textId="77777777" w:rsidR="009957EC" w:rsidRPr="00974550" w:rsidRDefault="00D1442A" w:rsidP="001C0919">
            <w:pPr>
              <w:ind w:right="26"/>
            </w:pPr>
            <w:r w:rsidRPr="00974550">
              <w:rPr>
                <w:rFonts w:ascii="Times New Roman" w:eastAsia="Times New Roman" w:hAnsi="Times New Roman" w:cs="Times New Roman"/>
              </w:rPr>
              <w:t xml:space="preserve">Sepuluh Nopember Surabaya </w:t>
            </w:r>
          </w:p>
        </w:tc>
      </w:tr>
      <w:tr w:rsidR="009957EC" w:rsidRPr="00BB1D2A" w14:paraId="2BD3DD5D" w14:textId="77777777">
        <w:trPr>
          <w:trHeight w:val="252"/>
        </w:trPr>
        <w:tc>
          <w:tcPr>
            <w:tcW w:w="1419" w:type="dxa"/>
            <w:tcBorders>
              <w:top w:val="nil"/>
              <w:left w:val="nil"/>
              <w:bottom w:val="nil"/>
              <w:right w:val="nil"/>
            </w:tcBorders>
          </w:tcPr>
          <w:p w14:paraId="5BE77C7A" w14:textId="77777777" w:rsidR="009957EC" w:rsidRPr="00974550" w:rsidRDefault="00D1442A" w:rsidP="001C0919">
            <w:pPr>
              <w:ind w:right="26"/>
            </w:pPr>
            <w:r w:rsidRPr="00974550">
              <w:rPr>
                <w:rFonts w:ascii="Times New Roman" w:eastAsia="Times New Roman" w:hAnsi="Times New Roman" w:cs="Times New Roman"/>
              </w:rPr>
              <w:t xml:space="preserve">Angkatan </w:t>
            </w:r>
          </w:p>
        </w:tc>
        <w:tc>
          <w:tcPr>
            <w:tcW w:w="4476" w:type="dxa"/>
            <w:tcBorders>
              <w:top w:val="nil"/>
              <w:left w:val="nil"/>
              <w:bottom w:val="nil"/>
              <w:right w:val="nil"/>
            </w:tcBorders>
          </w:tcPr>
          <w:p w14:paraId="5A9F4982" w14:textId="01DDF300" w:rsidR="009957EC" w:rsidRPr="00974550" w:rsidRDefault="00D1442A" w:rsidP="001C0919">
            <w:pPr>
              <w:ind w:right="26"/>
            </w:pPr>
            <w:r w:rsidRPr="00974550">
              <w:rPr>
                <w:rFonts w:ascii="Times New Roman" w:eastAsia="Times New Roman" w:hAnsi="Times New Roman" w:cs="Times New Roman"/>
              </w:rPr>
              <w:t>: 201</w:t>
            </w:r>
            <w:r w:rsidR="000F0E8D">
              <w:rPr>
                <w:rFonts w:ascii="Times New Roman" w:eastAsia="Times New Roman" w:hAnsi="Times New Roman" w:cs="Times New Roman"/>
              </w:rPr>
              <w:t>7</w:t>
            </w:r>
            <w:r w:rsidRPr="00974550">
              <w:rPr>
                <w:rFonts w:ascii="Times New Roman" w:eastAsia="Times New Roman" w:hAnsi="Times New Roman" w:cs="Times New Roman"/>
              </w:rPr>
              <w:t xml:space="preserve"> </w:t>
            </w:r>
          </w:p>
        </w:tc>
      </w:tr>
      <w:tr w:rsidR="009957EC" w:rsidRPr="00BB1D2A" w14:paraId="4CCE8EEE" w14:textId="77777777">
        <w:trPr>
          <w:trHeight w:val="253"/>
        </w:trPr>
        <w:tc>
          <w:tcPr>
            <w:tcW w:w="1419" w:type="dxa"/>
            <w:tcBorders>
              <w:top w:val="nil"/>
              <w:left w:val="nil"/>
              <w:bottom w:val="nil"/>
              <w:right w:val="nil"/>
            </w:tcBorders>
          </w:tcPr>
          <w:p w14:paraId="79E00A27" w14:textId="77777777" w:rsidR="009957EC" w:rsidRPr="00974550" w:rsidRDefault="00D1442A" w:rsidP="001C0919">
            <w:pPr>
              <w:ind w:right="26"/>
            </w:pPr>
            <w:r w:rsidRPr="00974550">
              <w:rPr>
                <w:rFonts w:ascii="Times New Roman" w:eastAsia="Times New Roman" w:hAnsi="Times New Roman" w:cs="Times New Roman"/>
              </w:rPr>
              <w:t xml:space="preserve">Semester </w:t>
            </w:r>
          </w:p>
        </w:tc>
        <w:tc>
          <w:tcPr>
            <w:tcW w:w="4476" w:type="dxa"/>
            <w:tcBorders>
              <w:top w:val="nil"/>
              <w:left w:val="nil"/>
              <w:bottom w:val="nil"/>
              <w:right w:val="nil"/>
            </w:tcBorders>
          </w:tcPr>
          <w:p w14:paraId="22F2846A" w14:textId="77777777" w:rsidR="009957EC" w:rsidRPr="00974550" w:rsidRDefault="00D1442A" w:rsidP="001C0919">
            <w:pPr>
              <w:ind w:right="26"/>
            </w:pPr>
            <w:r w:rsidRPr="00974550">
              <w:rPr>
                <w:rFonts w:ascii="Times New Roman" w:eastAsia="Times New Roman" w:hAnsi="Times New Roman" w:cs="Times New Roman"/>
              </w:rPr>
              <w:t xml:space="preserve">: 7 (Tujuh) </w:t>
            </w:r>
          </w:p>
        </w:tc>
      </w:tr>
      <w:tr w:rsidR="009957EC" w:rsidRPr="00BB1D2A" w14:paraId="16637AE8" w14:textId="77777777">
        <w:trPr>
          <w:trHeight w:val="249"/>
        </w:trPr>
        <w:tc>
          <w:tcPr>
            <w:tcW w:w="1419" w:type="dxa"/>
            <w:tcBorders>
              <w:top w:val="nil"/>
              <w:left w:val="nil"/>
              <w:bottom w:val="nil"/>
              <w:right w:val="nil"/>
            </w:tcBorders>
          </w:tcPr>
          <w:p w14:paraId="2B4E11AF" w14:textId="77777777" w:rsidR="009957EC" w:rsidRPr="00974550" w:rsidRDefault="00D1442A" w:rsidP="001C0919">
            <w:pPr>
              <w:tabs>
                <w:tab w:val="center" w:pos="720"/>
              </w:tabs>
              <w:ind w:right="26"/>
            </w:pPr>
            <w:r w:rsidRPr="00974550">
              <w:rPr>
                <w:rFonts w:ascii="Times New Roman" w:eastAsia="Times New Roman" w:hAnsi="Times New Roman" w:cs="Times New Roman"/>
              </w:rPr>
              <w:t xml:space="preserve">IPK </w:t>
            </w:r>
            <w:r w:rsidRPr="00974550">
              <w:rPr>
                <w:rFonts w:ascii="Times New Roman" w:eastAsia="Times New Roman" w:hAnsi="Times New Roman" w:cs="Times New Roman"/>
              </w:rPr>
              <w:tab/>
              <w:t xml:space="preserve"> </w:t>
            </w:r>
          </w:p>
        </w:tc>
        <w:tc>
          <w:tcPr>
            <w:tcW w:w="4476" w:type="dxa"/>
            <w:tcBorders>
              <w:top w:val="nil"/>
              <w:left w:val="nil"/>
              <w:bottom w:val="nil"/>
              <w:right w:val="nil"/>
            </w:tcBorders>
          </w:tcPr>
          <w:p w14:paraId="6D093C84" w14:textId="7ED58367" w:rsidR="009957EC" w:rsidRPr="00974550" w:rsidRDefault="00D1442A" w:rsidP="001C0919">
            <w:pPr>
              <w:ind w:right="26"/>
            </w:pPr>
            <w:r w:rsidRPr="00974550">
              <w:rPr>
                <w:rFonts w:ascii="Times New Roman" w:eastAsia="Times New Roman" w:hAnsi="Times New Roman" w:cs="Times New Roman"/>
              </w:rPr>
              <w:t>: 3.</w:t>
            </w:r>
            <w:r w:rsidR="006720C3">
              <w:rPr>
                <w:rFonts w:ascii="Times New Roman" w:eastAsia="Times New Roman" w:hAnsi="Times New Roman" w:cs="Times New Roman"/>
              </w:rPr>
              <w:t>48</w:t>
            </w:r>
            <w:r w:rsidRPr="00974550">
              <w:rPr>
                <w:rFonts w:ascii="Times New Roman" w:eastAsia="Times New Roman" w:hAnsi="Times New Roman" w:cs="Times New Roman"/>
              </w:rPr>
              <w:t xml:space="preserve"> (Semester 6) </w:t>
            </w:r>
          </w:p>
        </w:tc>
      </w:tr>
    </w:tbl>
    <w:p w14:paraId="7E0D16FF" w14:textId="77777777" w:rsidR="00B07756" w:rsidRDefault="00B07756" w:rsidP="00B07756">
      <w:pPr>
        <w:spacing w:after="0"/>
        <w:ind w:right="26"/>
        <w:jc w:val="center"/>
      </w:pPr>
      <w:bookmarkStart w:id="219" w:name="_Toc49504092"/>
      <w:r>
        <w:rPr>
          <w:rFonts w:ascii="Times New Roman" w:eastAsia="Times New Roman" w:hAnsi="Times New Roman" w:cs="Times New Roman"/>
          <w:i/>
        </w:rPr>
        <w:lastRenderedPageBreak/>
        <w:t>[Halaman ini sengaja dikosongkan]</w:t>
      </w:r>
    </w:p>
    <w:p w14:paraId="1DFA8B61" w14:textId="77777777" w:rsidR="00AF3F25" w:rsidRDefault="00AF3F25" w:rsidP="00B07756"/>
    <w:p w14:paraId="3A503EDB" w14:textId="77777777" w:rsidR="00AF3F25" w:rsidRDefault="00AF3F25">
      <w:pPr>
        <w:rPr>
          <w:rFonts w:ascii="Times New Roman" w:eastAsia="Times New Roman" w:hAnsi="Times New Roman" w:cs="Times New Roman"/>
          <w:b/>
          <w:sz w:val="24"/>
        </w:rPr>
      </w:pPr>
      <w:r>
        <w:br w:type="page"/>
      </w:r>
    </w:p>
    <w:p w14:paraId="13ED9FD6" w14:textId="2FC1D68A" w:rsidR="009957EC" w:rsidRPr="007C57B7" w:rsidRDefault="00D1442A" w:rsidP="005E0432">
      <w:pPr>
        <w:pStyle w:val="Heading1"/>
      </w:pPr>
      <w:bookmarkStart w:id="220" w:name="_Toc51503909"/>
      <w:r w:rsidRPr="007C57B7">
        <w:lastRenderedPageBreak/>
        <w:t>BIODATA PENULIS II</w:t>
      </w:r>
      <w:bookmarkEnd w:id="219"/>
      <w:bookmarkEnd w:id="220"/>
    </w:p>
    <w:p w14:paraId="1E1983E9" w14:textId="46DC5F5E" w:rsidR="009957EC" w:rsidRPr="007C57B7" w:rsidRDefault="00D1442A" w:rsidP="001C0919">
      <w:pPr>
        <w:tabs>
          <w:tab w:val="center" w:pos="1441"/>
          <w:tab w:val="center" w:pos="2803"/>
        </w:tabs>
        <w:spacing w:after="12" w:line="248" w:lineRule="auto"/>
        <w:ind w:right="26"/>
        <w:rPr>
          <w:lang w:val="id-ID"/>
        </w:rPr>
      </w:pPr>
      <w:r w:rsidRPr="007C57B7">
        <w:rPr>
          <w:rFonts w:ascii="Times New Roman" w:eastAsia="Times New Roman" w:hAnsi="Times New Roman" w:cs="Times New Roman"/>
        </w:rPr>
        <w:t xml:space="preserve">Nama  </w:t>
      </w:r>
      <w:r w:rsidRPr="007C57B7">
        <w:rPr>
          <w:rFonts w:ascii="Times New Roman" w:eastAsia="Times New Roman" w:hAnsi="Times New Roman" w:cs="Times New Roman"/>
        </w:rPr>
        <w:tab/>
        <w:t xml:space="preserve"> </w:t>
      </w:r>
      <w:r w:rsidR="007C57B7">
        <w:rPr>
          <w:rFonts w:ascii="Times New Roman" w:eastAsia="Times New Roman" w:hAnsi="Times New Roman" w:cs="Times New Roman"/>
        </w:rPr>
        <w:tab/>
      </w:r>
      <w:r w:rsidR="007C57B7">
        <w:rPr>
          <w:rFonts w:ascii="Times New Roman" w:eastAsia="Times New Roman" w:hAnsi="Times New Roman" w:cs="Times New Roman"/>
          <w:lang w:val="id-ID"/>
        </w:rPr>
        <w:t xml:space="preserve"> </w:t>
      </w:r>
      <w:r w:rsidRPr="007C57B7">
        <w:rPr>
          <w:rFonts w:ascii="Times New Roman" w:eastAsia="Times New Roman" w:hAnsi="Times New Roman" w:cs="Times New Roman"/>
        </w:rPr>
        <w:t xml:space="preserve">: </w:t>
      </w:r>
      <w:r w:rsidR="007C57B7">
        <w:rPr>
          <w:rFonts w:ascii="Times New Roman" w:eastAsia="Times New Roman" w:hAnsi="Times New Roman" w:cs="Times New Roman"/>
          <w:lang w:val="id-ID"/>
        </w:rPr>
        <w:t>Vania Cikanindi</w:t>
      </w:r>
    </w:p>
    <w:p w14:paraId="53E65573" w14:textId="480D7207" w:rsidR="009957EC" w:rsidRPr="007C57B7" w:rsidRDefault="00D1442A" w:rsidP="001C0919">
      <w:pPr>
        <w:spacing w:after="12" w:line="248" w:lineRule="auto"/>
        <w:ind w:right="26"/>
        <w:jc w:val="both"/>
        <w:rPr>
          <w:lang w:val="id-ID"/>
        </w:rPr>
      </w:pPr>
      <w:r w:rsidRPr="007C57B7">
        <w:rPr>
          <w:rFonts w:ascii="Times New Roman" w:eastAsia="Times New Roman" w:hAnsi="Times New Roman" w:cs="Times New Roman"/>
        </w:rPr>
        <w:t xml:space="preserve">Tempat, Tanggal Lahir: </w:t>
      </w:r>
      <w:r w:rsidR="007C57B7">
        <w:rPr>
          <w:rFonts w:ascii="Times New Roman" w:eastAsia="Times New Roman" w:hAnsi="Times New Roman" w:cs="Times New Roman"/>
          <w:lang w:val="id-ID"/>
        </w:rPr>
        <w:t>Bandung</w:t>
      </w:r>
      <w:r w:rsidRPr="007C57B7">
        <w:rPr>
          <w:rFonts w:ascii="Times New Roman" w:eastAsia="Times New Roman" w:hAnsi="Times New Roman" w:cs="Times New Roman"/>
        </w:rPr>
        <w:t xml:space="preserve">, </w:t>
      </w:r>
      <w:r w:rsidR="007C57B7">
        <w:rPr>
          <w:rFonts w:ascii="Times New Roman" w:eastAsia="Times New Roman" w:hAnsi="Times New Roman" w:cs="Times New Roman"/>
          <w:lang w:val="id-ID"/>
        </w:rPr>
        <w:t>26</w:t>
      </w:r>
      <w:r w:rsidRPr="007C57B7">
        <w:rPr>
          <w:rFonts w:ascii="Times New Roman" w:eastAsia="Times New Roman" w:hAnsi="Times New Roman" w:cs="Times New Roman"/>
        </w:rPr>
        <w:t xml:space="preserve"> </w:t>
      </w:r>
      <w:r w:rsidR="007C57B7">
        <w:rPr>
          <w:rFonts w:ascii="Times New Roman" w:eastAsia="Times New Roman" w:hAnsi="Times New Roman" w:cs="Times New Roman"/>
          <w:lang w:val="id-ID"/>
        </w:rPr>
        <w:t xml:space="preserve">Januari </w:t>
      </w:r>
      <w:r w:rsidRPr="007C57B7">
        <w:rPr>
          <w:rFonts w:ascii="Times New Roman" w:eastAsia="Times New Roman" w:hAnsi="Times New Roman" w:cs="Times New Roman"/>
        </w:rPr>
        <w:t>199</w:t>
      </w:r>
      <w:r w:rsidR="007C57B7">
        <w:rPr>
          <w:rFonts w:ascii="Times New Roman" w:eastAsia="Times New Roman" w:hAnsi="Times New Roman" w:cs="Times New Roman"/>
          <w:lang w:val="id-ID"/>
        </w:rPr>
        <w:t>9</w:t>
      </w:r>
    </w:p>
    <w:tbl>
      <w:tblPr>
        <w:tblStyle w:val="TableGrid1"/>
        <w:tblW w:w="5896" w:type="dxa"/>
        <w:tblInd w:w="0" w:type="dxa"/>
        <w:tblLook w:val="04A0" w:firstRow="1" w:lastRow="0" w:firstColumn="1" w:lastColumn="0" w:noHBand="0" w:noVBand="1"/>
      </w:tblPr>
      <w:tblGrid>
        <w:gridCol w:w="2036"/>
        <w:gridCol w:w="3860"/>
      </w:tblGrid>
      <w:tr w:rsidR="009957EC" w:rsidRPr="007C57B7" w14:paraId="5ED93CC3" w14:textId="77777777">
        <w:trPr>
          <w:trHeight w:val="248"/>
        </w:trPr>
        <w:tc>
          <w:tcPr>
            <w:tcW w:w="2036" w:type="dxa"/>
            <w:tcBorders>
              <w:top w:val="nil"/>
              <w:left w:val="nil"/>
              <w:bottom w:val="nil"/>
              <w:right w:val="nil"/>
            </w:tcBorders>
          </w:tcPr>
          <w:p w14:paraId="46691021" w14:textId="59276E64" w:rsidR="009957EC" w:rsidRPr="007461D1" w:rsidRDefault="00D1442A" w:rsidP="001C0919">
            <w:pPr>
              <w:ind w:right="26"/>
              <w:rPr>
                <w:lang w:val="id-ID"/>
              </w:rPr>
            </w:pPr>
            <w:r w:rsidRPr="007C57B7">
              <w:rPr>
                <w:rFonts w:ascii="Times New Roman" w:eastAsia="Times New Roman" w:hAnsi="Times New Roman" w:cs="Times New Roman"/>
              </w:rPr>
              <w:t xml:space="preserve">Jenis Kelamin  </w:t>
            </w:r>
            <w:r w:rsidR="007461D1">
              <w:rPr>
                <w:rFonts w:ascii="Times New Roman" w:eastAsia="Times New Roman" w:hAnsi="Times New Roman" w:cs="Times New Roman"/>
                <w:lang w:val="id-ID"/>
              </w:rPr>
              <w:t xml:space="preserve">  </w:t>
            </w:r>
          </w:p>
        </w:tc>
        <w:tc>
          <w:tcPr>
            <w:tcW w:w="3860" w:type="dxa"/>
            <w:tcBorders>
              <w:top w:val="nil"/>
              <w:left w:val="nil"/>
              <w:bottom w:val="nil"/>
              <w:right w:val="nil"/>
            </w:tcBorders>
          </w:tcPr>
          <w:p w14:paraId="479CA0FF" w14:textId="77777777" w:rsidR="009957EC" w:rsidRPr="007C57B7" w:rsidRDefault="00D1442A" w:rsidP="001C0919">
            <w:pPr>
              <w:ind w:right="26"/>
            </w:pPr>
            <w:r w:rsidRPr="007C57B7">
              <w:rPr>
                <w:rFonts w:ascii="Times New Roman" w:eastAsia="Times New Roman" w:hAnsi="Times New Roman" w:cs="Times New Roman"/>
              </w:rPr>
              <w:t xml:space="preserve">: Perempuan </w:t>
            </w:r>
          </w:p>
        </w:tc>
      </w:tr>
      <w:tr w:rsidR="009957EC" w:rsidRPr="007C57B7" w14:paraId="27BBDF3D" w14:textId="77777777">
        <w:trPr>
          <w:trHeight w:val="253"/>
        </w:trPr>
        <w:tc>
          <w:tcPr>
            <w:tcW w:w="2036" w:type="dxa"/>
            <w:tcBorders>
              <w:top w:val="nil"/>
              <w:left w:val="nil"/>
              <w:bottom w:val="nil"/>
              <w:right w:val="nil"/>
            </w:tcBorders>
          </w:tcPr>
          <w:p w14:paraId="4EFCF4C8" w14:textId="77777777" w:rsidR="009957EC" w:rsidRPr="007C57B7" w:rsidRDefault="00D1442A" w:rsidP="001C0919">
            <w:pPr>
              <w:tabs>
                <w:tab w:val="center" w:pos="1441"/>
              </w:tabs>
              <w:ind w:right="26"/>
            </w:pPr>
            <w:r w:rsidRPr="007C57B7">
              <w:rPr>
                <w:rFonts w:ascii="Times New Roman" w:eastAsia="Times New Roman" w:hAnsi="Times New Roman" w:cs="Times New Roman"/>
              </w:rPr>
              <w:t xml:space="preserve">Agama  </w:t>
            </w:r>
            <w:r w:rsidRPr="007C57B7">
              <w:rPr>
                <w:rFonts w:ascii="Times New Roman" w:eastAsia="Times New Roman" w:hAnsi="Times New Roman" w:cs="Times New Roman"/>
              </w:rPr>
              <w:tab/>
              <w:t xml:space="preserve"> </w:t>
            </w:r>
          </w:p>
        </w:tc>
        <w:tc>
          <w:tcPr>
            <w:tcW w:w="3860" w:type="dxa"/>
            <w:tcBorders>
              <w:top w:val="nil"/>
              <w:left w:val="nil"/>
              <w:bottom w:val="nil"/>
              <w:right w:val="nil"/>
            </w:tcBorders>
          </w:tcPr>
          <w:p w14:paraId="594784BB" w14:textId="77777777" w:rsidR="009957EC" w:rsidRPr="007C57B7" w:rsidRDefault="00D1442A" w:rsidP="001C0919">
            <w:pPr>
              <w:ind w:right="26"/>
            </w:pPr>
            <w:r w:rsidRPr="007C57B7">
              <w:rPr>
                <w:rFonts w:ascii="Times New Roman" w:eastAsia="Times New Roman" w:hAnsi="Times New Roman" w:cs="Times New Roman"/>
              </w:rPr>
              <w:t xml:space="preserve">: Islam </w:t>
            </w:r>
          </w:p>
        </w:tc>
      </w:tr>
      <w:tr w:rsidR="009957EC" w:rsidRPr="007C57B7" w14:paraId="2718FDA4" w14:textId="77777777">
        <w:trPr>
          <w:trHeight w:val="253"/>
        </w:trPr>
        <w:tc>
          <w:tcPr>
            <w:tcW w:w="2036" w:type="dxa"/>
            <w:tcBorders>
              <w:top w:val="nil"/>
              <w:left w:val="nil"/>
              <w:bottom w:val="nil"/>
              <w:right w:val="nil"/>
            </w:tcBorders>
          </w:tcPr>
          <w:p w14:paraId="6D6FF0D0" w14:textId="77777777" w:rsidR="009957EC" w:rsidRPr="007C57B7" w:rsidRDefault="00D1442A" w:rsidP="001C0919">
            <w:pPr>
              <w:tabs>
                <w:tab w:val="center" w:pos="1441"/>
              </w:tabs>
              <w:ind w:right="26"/>
            </w:pPr>
            <w:r w:rsidRPr="007C57B7">
              <w:rPr>
                <w:rFonts w:ascii="Times New Roman" w:eastAsia="Times New Roman" w:hAnsi="Times New Roman" w:cs="Times New Roman"/>
              </w:rPr>
              <w:t xml:space="preserve">Status  </w:t>
            </w:r>
            <w:r w:rsidRPr="007C57B7">
              <w:rPr>
                <w:rFonts w:ascii="Times New Roman" w:eastAsia="Times New Roman" w:hAnsi="Times New Roman" w:cs="Times New Roman"/>
              </w:rPr>
              <w:tab/>
              <w:t xml:space="preserve"> </w:t>
            </w:r>
          </w:p>
        </w:tc>
        <w:tc>
          <w:tcPr>
            <w:tcW w:w="3860" w:type="dxa"/>
            <w:tcBorders>
              <w:top w:val="nil"/>
              <w:left w:val="nil"/>
              <w:bottom w:val="nil"/>
              <w:right w:val="nil"/>
            </w:tcBorders>
          </w:tcPr>
          <w:p w14:paraId="7A764A9A" w14:textId="77777777" w:rsidR="009957EC" w:rsidRPr="007C57B7" w:rsidRDefault="00D1442A" w:rsidP="001C0919">
            <w:pPr>
              <w:ind w:right="26"/>
            </w:pPr>
            <w:r w:rsidRPr="007C57B7">
              <w:rPr>
                <w:rFonts w:ascii="Times New Roman" w:eastAsia="Times New Roman" w:hAnsi="Times New Roman" w:cs="Times New Roman"/>
              </w:rPr>
              <w:t xml:space="preserve">: Belum Menikah </w:t>
            </w:r>
          </w:p>
        </w:tc>
      </w:tr>
      <w:tr w:rsidR="009957EC" w:rsidRPr="007C57B7" w14:paraId="7B5F7882" w14:textId="77777777">
        <w:trPr>
          <w:trHeight w:val="253"/>
        </w:trPr>
        <w:tc>
          <w:tcPr>
            <w:tcW w:w="2036" w:type="dxa"/>
            <w:tcBorders>
              <w:top w:val="nil"/>
              <w:left w:val="nil"/>
              <w:bottom w:val="nil"/>
              <w:right w:val="nil"/>
            </w:tcBorders>
          </w:tcPr>
          <w:p w14:paraId="04C7549F" w14:textId="77777777" w:rsidR="009957EC" w:rsidRPr="007C57B7" w:rsidRDefault="00D1442A" w:rsidP="001C0919">
            <w:pPr>
              <w:ind w:right="26"/>
            </w:pPr>
            <w:r w:rsidRPr="007C57B7">
              <w:rPr>
                <w:rFonts w:ascii="Times New Roman" w:eastAsia="Times New Roman" w:hAnsi="Times New Roman" w:cs="Times New Roman"/>
              </w:rPr>
              <w:t xml:space="preserve">Alamat Asal </w:t>
            </w:r>
          </w:p>
        </w:tc>
        <w:tc>
          <w:tcPr>
            <w:tcW w:w="3860" w:type="dxa"/>
            <w:tcBorders>
              <w:top w:val="nil"/>
              <w:left w:val="nil"/>
              <w:bottom w:val="nil"/>
              <w:right w:val="nil"/>
            </w:tcBorders>
          </w:tcPr>
          <w:p w14:paraId="6E061BA5" w14:textId="451C8E04" w:rsidR="009957EC" w:rsidRPr="007C57B7" w:rsidRDefault="00D1442A" w:rsidP="001C0919">
            <w:pPr>
              <w:ind w:right="26"/>
              <w:rPr>
                <w:lang w:val="id-ID"/>
              </w:rPr>
            </w:pPr>
            <w:r w:rsidRPr="007C57B7">
              <w:rPr>
                <w:rFonts w:ascii="Times New Roman" w:eastAsia="Times New Roman" w:hAnsi="Times New Roman" w:cs="Times New Roman"/>
              </w:rPr>
              <w:t xml:space="preserve">: </w:t>
            </w:r>
            <w:r w:rsidR="007C57B7">
              <w:rPr>
                <w:rFonts w:ascii="Times New Roman" w:eastAsia="Times New Roman" w:hAnsi="Times New Roman" w:cs="Times New Roman"/>
                <w:lang w:val="id-ID"/>
              </w:rPr>
              <w:t>Jl. Kubangsari VII No. 17, Bandung, Jawa Barat</w:t>
            </w:r>
          </w:p>
        </w:tc>
      </w:tr>
      <w:tr w:rsidR="009957EC" w:rsidRPr="007C57B7" w14:paraId="2AB91F15" w14:textId="77777777">
        <w:trPr>
          <w:trHeight w:val="506"/>
        </w:trPr>
        <w:tc>
          <w:tcPr>
            <w:tcW w:w="2036" w:type="dxa"/>
            <w:tcBorders>
              <w:top w:val="nil"/>
              <w:left w:val="nil"/>
              <w:bottom w:val="nil"/>
              <w:right w:val="nil"/>
            </w:tcBorders>
          </w:tcPr>
          <w:p w14:paraId="189EFEE7" w14:textId="77777777" w:rsidR="009957EC" w:rsidRPr="007C57B7" w:rsidRDefault="00D1442A" w:rsidP="001C0919">
            <w:pPr>
              <w:ind w:right="26"/>
            </w:pPr>
            <w:r w:rsidRPr="007C57B7">
              <w:rPr>
                <w:rFonts w:ascii="Times New Roman" w:eastAsia="Times New Roman" w:hAnsi="Times New Roman" w:cs="Times New Roman"/>
              </w:rPr>
              <w:t xml:space="preserve">Alamat Surabaya </w:t>
            </w:r>
          </w:p>
        </w:tc>
        <w:tc>
          <w:tcPr>
            <w:tcW w:w="3860" w:type="dxa"/>
            <w:tcBorders>
              <w:top w:val="nil"/>
              <w:left w:val="nil"/>
              <w:bottom w:val="nil"/>
              <w:right w:val="nil"/>
            </w:tcBorders>
          </w:tcPr>
          <w:p w14:paraId="26A59825" w14:textId="6AF1CFD0" w:rsidR="009957EC" w:rsidRPr="007C57B7" w:rsidRDefault="00D1442A" w:rsidP="001C0919">
            <w:pPr>
              <w:ind w:right="26"/>
              <w:rPr>
                <w:lang w:val="id-ID"/>
              </w:rPr>
            </w:pPr>
            <w:r w:rsidRPr="007C57B7">
              <w:rPr>
                <w:rFonts w:ascii="Times New Roman" w:eastAsia="Times New Roman" w:hAnsi="Times New Roman" w:cs="Times New Roman"/>
              </w:rPr>
              <w:t xml:space="preserve">: Jl. Teknik Komputer IV No. </w:t>
            </w:r>
            <w:r w:rsidR="007C57B7">
              <w:rPr>
                <w:rFonts w:ascii="Times New Roman" w:eastAsia="Times New Roman" w:hAnsi="Times New Roman" w:cs="Times New Roman"/>
                <w:lang w:val="id-ID"/>
              </w:rPr>
              <w:t>155</w:t>
            </w:r>
          </w:p>
          <w:p w14:paraId="39CA8E12" w14:textId="77777777" w:rsidR="009957EC" w:rsidRPr="007C57B7" w:rsidRDefault="00D1442A" w:rsidP="001C0919">
            <w:pPr>
              <w:ind w:right="26"/>
            </w:pPr>
            <w:r w:rsidRPr="007C57B7">
              <w:rPr>
                <w:rFonts w:ascii="Times New Roman" w:eastAsia="Times New Roman" w:hAnsi="Times New Roman" w:cs="Times New Roman"/>
              </w:rPr>
              <w:t xml:space="preserve">Perumahan Dosen ITS, Surabaya </w:t>
            </w:r>
          </w:p>
        </w:tc>
      </w:tr>
      <w:tr w:rsidR="009957EC" w:rsidRPr="007C57B7" w14:paraId="1F7BE693" w14:textId="77777777">
        <w:trPr>
          <w:trHeight w:val="253"/>
        </w:trPr>
        <w:tc>
          <w:tcPr>
            <w:tcW w:w="2036" w:type="dxa"/>
            <w:tcBorders>
              <w:top w:val="nil"/>
              <w:left w:val="nil"/>
              <w:bottom w:val="nil"/>
              <w:right w:val="nil"/>
            </w:tcBorders>
          </w:tcPr>
          <w:p w14:paraId="1AEA3A9A" w14:textId="77777777" w:rsidR="009957EC" w:rsidRPr="007C57B7" w:rsidRDefault="00D1442A" w:rsidP="001C0919">
            <w:pPr>
              <w:tabs>
                <w:tab w:val="center" w:pos="1441"/>
              </w:tabs>
              <w:ind w:right="26"/>
            </w:pPr>
            <w:r w:rsidRPr="007C57B7">
              <w:rPr>
                <w:rFonts w:ascii="Times New Roman" w:eastAsia="Times New Roman" w:hAnsi="Times New Roman" w:cs="Times New Roman"/>
              </w:rPr>
              <w:t xml:space="preserve">Telepon </w:t>
            </w:r>
            <w:r w:rsidRPr="007C57B7">
              <w:rPr>
                <w:rFonts w:ascii="Times New Roman" w:eastAsia="Times New Roman" w:hAnsi="Times New Roman" w:cs="Times New Roman"/>
              </w:rPr>
              <w:tab/>
              <w:t xml:space="preserve"> </w:t>
            </w:r>
          </w:p>
        </w:tc>
        <w:tc>
          <w:tcPr>
            <w:tcW w:w="3860" w:type="dxa"/>
            <w:tcBorders>
              <w:top w:val="nil"/>
              <w:left w:val="nil"/>
              <w:bottom w:val="nil"/>
              <w:right w:val="nil"/>
            </w:tcBorders>
          </w:tcPr>
          <w:p w14:paraId="26D6F4D9" w14:textId="09F8B576" w:rsidR="009957EC" w:rsidRPr="007C57B7" w:rsidRDefault="00D1442A" w:rsidP="001C0919">
            <w:pPr>
              <w:ind w:right="26"/>
              <w:rPr>
                <w:lang w:val="id-ID"/>
              </w:rPr>
            </w:pPr>
            <w:r w:rsidRPr="007C57B7">
              <w:rPr>
                <w:rFonts w:ascii="Times New Roman" w:eastAsia="Times New Roman" w:hAnsi="Times New Roman" w:cs="Times New Roman"/>
              </w:rPr>
              <w:t xml:space="preserve">: </w:t>
            </w:r>
            <w:r w:rsidR="007C57B7">
              <w:rPr>
                <w:rFonts w:ascii="Times New Roman" w:eastAsia="Times New Roman" w:hAnsi="Times New Roman" w:cs="Times New Roman"/>
                <w:lang w:val="id-ID"/>
              </w:rPr>
              <w:t>081214469573</w:t>
            </w:r>
          </w:p>
        </w:tc>
      </w:tr>
      <w:tr w:rsidR="009957EC" w:rsidRPr="007C57B7" w14:paraId="44AA2D12" w14:textId="77777777">
        <w:trPr>
          <w:trHeight w:val="249"/>
        </w:trPr>
        <w:tc>
          <w:tcPr>
            <w:tcW w:w="2036" w:type="dxa"/>
            <w:tcBorders>
              <w:top w:val="nil"/>
              <w:left w:val="nil"/>
              <w:bottom w:val="nil"/>
              <w:right w:val="nil"/>
            </w:tcBorders>
          </w:tcPr>
          <w:p w14:paraId="6F4962A7" w14:textId="77777777" w:rsidR="009957EC" w:rsidRPr="007C57B7" w:rsidRDefault="00D1442A" w:rsidP="001C0919">
            <w:pPr>
              <w:tabs>
                <w:tab w:val="center" w:pos="1441"/>
              </w:tabs>
              <w:ind w:right="26"/>
            </w:pPr>
            <w:r w:rsidRPr="007C57B7">
              <w:rPr>
                <w:rFonts w:ascii="Times New Roman" w:eastAsia="Times New Roman" w:hAnsi="Times New Roman" w:cs="Times New Roman"/>
              </w:rPr>
              <w:t xml:space="preserve">Email  </w:t>
            </w:r>
            <w:r w:rsidRPr="007C57B7">
              <w:rPr>
                <w:rFonts w:ascii="Times New Roman" w:eastAsia="Times New Roman" w:hAnsi="Times New Roman" w:cs="Times New Roman"/>
              </w:rPr>
              <w:tab/>
              <w:t xml:space="preserve"> </w:t>
            </w:r>
          </w:p>
        </w:tc>
        <w:tc>
          <w:tcPr>
            <w:tcW w:w="3860" w:type="dxa"/>
            <w:tcBorders>
              <w:top w:val="nil"/>
              <w:left w:val="nil"/>
              <w:bottom w:val="nil"/>
              <w:right w:val="nil"/>
            </w:tcBorders>
          </w:tcPr>
          <w:p w14:paraId="6D5A84EB" w14:textId="6E1866DC" w:rsidR="009957EC" w:rsidRPr="007C57B7" w:rsidRDefault="00D1442A" w:rsidP="001C0919">
            <w:pPr>
              <w:ind w:right="26"/>
            </w:pPr>
            <w:r w:rsidRPr="007C57B7">
              <w:rPr>
                <w:rFonts w:ascii="Times New Roman" w:eastAsia="Times New Roman" w:hAnsi="Times New Roman" w:cs="Times New Roman"/>
              </w:rPr>
              <w:t xml:space="preserve">: </w:t>
            </w:r>
            <w:r w:rsidR="007C57B7">
              <w:rPr>
                <w:rFonts w:ascii="Times New Roman" w:eastAsia="Times New Roman" w:hAnsi="Times New Roman" w:cs="Times New Roman"/>
                <w:lang w:val="id-ID"/>
              </w:rPr>
              <w:t>vcikanindi</w:t>
            </w:r>
            <w:r w:rsidRPr="007C57B7">
              <w:rPr>
                <w:rFonts w:ascii="Times New Roman" w:eastAsia="Times New Roman" w:hAnsi="Times New Roman" w:cs="Times New Roman"/>
              </w:rPr>
              <w:t xml:space="preserve">@gmail.com </w:t>
            </w:r>
          </w:p>
        </w:tc>
      </w:tr>
    </w:tbl>
    <w:p w14:paraId="4F8FF590" w14:textId="77777777" w:rsidR="009957EC" w:rsidRPr="007C57B7" w:rsidRDefault="00D1442A" w:rsidP="001C0919">
      <w:pPr>
        <w:spacing w:after="0"/>
        <w:ind w:right="26"/>
      </w:pPr>
      <w:r w:rsidRPr="007C57B7">
        <w:rPr>
          <w:rFonts w:ascii="Times New Roman" w:eastAsia="Times New Roman" w:hAnsi="Times New Roman" w:cs="Times New Roman"/>
        </w:rPr>
        <w:t xml:space="preserve"> </w:t>
      </w:r>
    </w:p>
    <w:p w14:paraId="60CC6FF9" w14:textId="77777777" w:rsidR="009957EC" w:rsidRPr="007C57B7" w:rsidRDefault="00D1442A" w:rsidP="001C0919">
      <w:pPr>
        <w:spacing w:after="12" w:line="248" w:lineRule="auto"/>
        <w:ind w:right="26"/>
        <w:jc w:val="both"/>
      </w:pPr>
      <w:r w:rsidRPr="007C57B7">
        <w:rPr>
          <w:rFonts w:ascii="Times New Roman" w:eastAsia="Times New Roman" w:hAnsi="Times New Roman" w:cs="Times New Roman"/>
        </w:rPr>
        <w:t xml:space="preserve">PENDIDIKAN FORMAL </w:t>
      </w:r>
    </w:p>
    <w:tbl>
      <w:tblPr>
        <w:tblStyle w:val="TableGrid1"/>
        <w:tblW w:w="5390" w:type="dxa"/>
        <w:tblInd w:w="0" w:type="dxa"/>
        <w:tblLook w:val="04A0" w:firstRow="1" w:lastRow="0" w:firstColumn="1" w:lastColumn="0" w:noHBand="0" w:noVBand="1"/>
      </w:tblPr>
      <w:tblGrid>
        <w:gridCol w:w="2161"/>
        <w:gridCol w:w="3229"/>
      </w:tblGrid>
      <w:tr w:rsidR="009957EC" w:rsidRPr="007C57B7" w14:paraId="066E5199" w14:textId="77777777">
        <w:trPr>
          <w:trHeight w:val="249"/>
        </w:trPr>
        <w:tc>
          <w:tcPr>
            <w:tcW w:w="2161" w:type="dxa"/>
            <w:tcBorders>
              <w:top w:val="nil"/>
              <w:left w:val="nil"/>
              <w:bottom w:val="nil"/>
              <w:right w:val="nil"/>
            </w:tcBorders>
          </w:tcPr>
          <w:p w14:paraId="1DF09B6B" w14:textId="57DA9BAF" w:rsidR="009957EC" w:rsidRPr="007C57B7" w:rsidRDefault="00D1442A" w:rsidP="001C0919">
            <w:pPr>
              <w:ind w:right="26"/>
            </w:pPr>
            <w:r w:rsidRPr="007C57B7">
              <w:rPr>
                <w:rFonts w:ascii="Times New Roman" w:eastAsia="Times New Roman" w:hAnsi="Times New Roman" w:cs="Times New Roman"/>
              </w:rPr>
              <w:t>201</w:t>
            </w:r>
            <w:r w:rsidR="007C57B7">
              <w:rPr>
                <w:rFonts w:ascii="Times New Roman" w:eastAsia="Times New Roman" w:hAnsi="Times New Roman" w:cs="Times New Roman"/>
                <w:lang w:val="id-ID"/>
              </w:rPr>
              <w:t>7</w:t>
            </w:r>
            <w:r w:rsidRPr="007C57B7">
              <w:rPr>
                <w:rFonts w:ascii="Times New Roman" w:eastAsia="Times New Roman" w:hAnsi="Times New Roman" w:cs="Times New Roman"/>
              </w:rPr>
              <w:t xml:space="preserve"> – sekarang </w:t>
            </w:r>
          </w:p>
        </w:tc>
        <w:tc>
          <w:tcPr>
            <w:tcW w:w="3229" w:type="dxa"/>
            <w:tcBorders>
              <w:top w:val="nil"/>
              <w:left w:val="nil"/>
              <w:bottom w:val="nil"/>
              <w:right w:val="nil"/>
            </w:tcBorders>
          </w:tcPr>
          <w:p w14:paraId="32872A4B" w14:textId="77777777" w:rsidR="009957EC" w:rsidRPr="007C57B7" w:rsidRDefault="00D1442A" w:rsidP="001C0919">
            <w:pPr>
              <w:ind w:right="26"/>
            </w:pPr>
            <w:r w:rsidRPr="007C57B7">
              <w:rPr>
                <w:rFonts w:ascii="Times New Roman" w:eastAsia="Times New Roman" w:hAnsi="Times New Roman" w:cs="Times New Roman"/>
              </w:rPr>
              <w:t xml:space="preserve">: Mahasiswi S1 Informatika ITS </w:t>
            </w:r>
          </w:p>
        </w:tc>
      </w:tr>
      <w:tr w:rsidR="009957EC" w:rsidRPr="007C57B7" w14:paraId="5740D4C1" w14:textId="77777777">
        <w:trPr>
          <w:trHeight w:val="253"/>
        </w:trPr>
        <w:tc>
          <w:tcPr>
            <w:tcW w:w="2161" w:type="dxa"/>
            <w:tcBorders>
              <w:top w:val="nil"/>
              <w:left w:val="nil"/>
              <w:bottom w:val="nil"/>
              <w:right w:val="nil"/>
            </w:tcBorders>
          </w:tcPr>
          <w:p w14:paraId="513CFF99" w14:textId="30693323" w:rsidR="009957EC" w:rsidRPr="007C57B7" w:rsidRDefault="00D1442A" w:rsidP="001C0919">
            <w:pPr>
              <w:tabs>
                <w:tab w:val="center" w:pos="1441"/>
              </w:tabs>
              <w:ind w:right="26"/>
            </w:pPr>
            <w:r w:rsidRPr="007C57B7">
              <w:rPr>
                <w:rFonts w:ascii="Times New Roman" w:eastAsia="Times New Roman" w:hAnsi="Times New Roman" w:cs="Times New Roman"/>
              </w:rPr>
              <w:t>201</w:t>
            </w:r>
            <w:r w:rsidR="007C57B7">
              <w:rPr>
                <w:rFonts w:ascii="Times New Roman" w:eastAsia="Times New Roman" w:hAnsi="Times New Roman" w:cs="Times New Roman"/>
                <w:lang w:val="id-ID"/>
              </w:rPr>
              <w:t>5</w:t>
            </w:r>
            <w:r w:rsidRPr="007C57B7">
              <w:rPr>
                <w:rFonts w:ascii="Times New Roman" w:eastAsia="Times New Roman" w:hAnsi="Times New Roman" w:cs="Times New Roman"/>
              </w:rPr>
              <w:t xml:space="preserve"> – 201</w:t>
            </w:r>
            <w:r w:rsidR="007C57B7">
              <w:rPr>
                <w:rFonts w:ascii="Times New Roman" w:eastAsia="Times New Roman" w:hAnsi="Times New Roman" w:cs="Times New Roman"/>
                <w:lang w:val="id-ID"/>
              </w:rPr>
              <w:t>7</w:t>
            </w:r>
            <w:r w:rsidRPr="007C57B7">
              <w:rPr>
                <w:rFonts w:ascii="Times New Roman" w:eastAsia="Times New Roman" w:hAnsi="Times New Roman" w:cs="Times New Roman"/>
              </w:rPr>
              <w:t xml:space="preserve"> </w:t>
            </w:r>
            <w:r w:rsidRPr="007C57B7">
              <w:rPr>
                <w:rFonts w:ascii="Times New Roman" w:eastAsia="Times New Roman" w:hAnsi="Times New Roman" w:cs="Times New Roman"/>
              </w:rPr>
              <w:tab/>
              <w:t xml:space="preserve"> </w:t>
            </w:r>
          </w:p>
        </w:tc>
        <w:tc>
          <w:tcPr>
            <w:tcW w:w="3229" w:type="dxa"/>
            <w:tcBorders>
              <w:top w:val="nil"/>
              <w:left w:val="nil"/>
              <w:bottom w:val="nil"/>
              <w:right w:val="nil"/>
            </w:tcBorders>
          </w:tcPr>
          <w:p w14:paraId="2C266015" w14:textId="5DC620C4" w:rsidR="009957EC" w:rsidRPr="007C57B7" w:rsidRDefault="00D1442A" w:rsidP="001C0919">
            <w:pPr>
              <w:ind w:right="26"/>
              <w:rPr>
                <w:lang w:val="id-ID"/>
              </w:rPr>
            </w:pPr>
            <w:r w:rsidRPr="007C57B7">
              <w:rPr>
                <w:rFonts w:ascii="Times New Roman" w:eastAsia="Times New Roman" w:hAnsi="Times New Roman" w:cs="Times New Roman"/>
              </w:rPr>
              <w:t xml:space="preserve">: SMA Negeri </w:t>
            </w:r>
            <w:r w:rsidR="007C57B7">
              <w:rPr>
                <w:rFonts w:ascii="Times New Roman" w:eastAsia="Times New Roman" w:hAnsi="Times New Roman" w:cs="Times New Roman"/>
                <w:lang w:val="id-ID"/>
              </w:rPr>
              <w:t>3</w:t>
            </w:r>
            <w:r w:rsidRPr="007C57B7">
              <w:rPr>
                <w:rFonts w:ascii="Times New Roman" w:eastAsia="Times New Roman" w:hAnsi="Times New Roman" w:cs="Times New Roman"/>
              </w:rPr>
              <w:t xml:space="preserve"> </w:t>
            </w:r>
            <w:r w:rsidR="007C57B7">
              <w:rPr>
                <w:rFonts w:ascii="Times New Roman" w:eastAsia="Times New Roman" w:hAnsi="Times New Roman" w:cs="Times New Roman"/>
                <w:lang w:val="id-ID"/>
              </w:rPr>
              <w:t>Bandung</w:t>
            </w:r>
          </w:p>
        </w:tc>
      </w:tr>
      <w:tr w:rsidR="009957EC" w:rsidRPr="007C57B7" w14:paraId="314E8C19" w14:textId="77777777">
        <w:trPr>
          <w:trHeight w:val="252"/>
        </w:trPr>
        <w:tc>
          <w:tcPr>
            <w:tcW w:w="2161" w:type="dxa"/>
            <w:tcBorders>
              <w:top w:val="nil"/>
              <w:left w:val="nil"/>
              <w:bottom w:val="nil"/>
              <w:right w:val="nil"/>
            </w:tcBorders>
          </w:tcPr>
          <w:p w14:paraId="6D2EC2C2" w14:textId="3AF6737A" w:rsidR="009957EC" w:rsidRPr="007C57B7" w:rsidRDefault="00D1442A" w:rsidP="001C0919">
            <w:pPr>
              <w:tabs>
                <w:tab w:val="center" w:pos="1441"/>
              </w:tabs>
              <w:ind w:right="26"/>
            </w:pPr>
            <w:r w:rsidRPr="007C57B7">
              <w:rPr>
                <w:rFonts w:ascii="Times New Roman" w:eastAsia="Times New Roman" w:hAnsi="Times New Roman" w:cs="Times New Roman"/>
              </w:rPr>
              <w:t>201</w:t>
            </w:r>
            <w:r w:rsidR="007C57B7">
              <w:rPr>
                <w:rFonts w:ascii="Times New Roman" w:eastAsia="Times New Roman" w:hAnsi="Times New Roman" w:cs="Times New Roman"/>
                <w:lang w:val="id-ID"/>
              </w:rPr>
              <w:t>2</w:t>
            </w:r>
            <w:r w:rsidRPr="007C57B7">
              <w:rPr>
                <w:rFonts w:ascii="Times New Roman" w:eastAsia="Times New Roman" w:hAnsi="Times New Roman" w:cs="Times New Roman"/>
              </w:rPr>
              <w:t xml:space="preserve"> – 201</w:t>
            </w:r>
            <w:r w:rsidR="007C57B7">
              <w:rPr>
                <w:rFonts w:ascii="Times New Roman" w:eastAsia="Times New Roman" w:hAnsi="Times New Roman" w:cs="Times New Roman"/>
                <w:lang w:val="id-ID"/>
              </w:rPr>
              <w:t>5</w:t>
            </w:r>
            <w:r w:rsidRPr="007C57B7">
              <w:rPr>
                <w:rFonts w:ascii="Times New Roman" w:eastAsia="Times New Roman" w:hAnsi="Times New Roman" w:cs="Times New Roman"/>
              </w:rPr>
              <w:t xml:space="preserve"> </w:t>
            </w:r>
            <w:r w:rsidRPr="007C57B7">
              <w:rPr>
                <w:rFonts w:ascii="Times New Roman" w:eastAsia="Times New Roman" w:hAnsi="Times New Roman" w:cs="Times New Roman"/>
              </w:rPr>
              <w:tab/>
              <w:t xml:space="preserve"> </w:t>
            </w:r>
          </w:p>
        </w:tc>
        <w:tc>
          <w:tcPr>
            <w:tcW w:w="3229" w:type="dxa"/>
            <w:tcBorders>
              <w:top w:val="nil"/>
              <w:left w:val="nil"/>
              <w:bottom w:val="nil"/>
              <w:right w:val="nil"/>
            </w:tcBorders>
          </w:tcPr>
          <w:p w14:paraId="35F273BB" w14:textId="0392145D" w:rsidR="009957EC" w:rsidRPr="007C57B7" w:rsidRDefault="00D1442A" w:rsidP="001C0919">
            <w:pPr>
              <w:ind w:right="26"/>
              <w:rPr>
                <w:lang w:val="id-ID"/>
              </w:rPr>
            </w:pPr>
            <w:r w:rsidRPr="007C57B7">
              <w:rPr>
                <w:rFonts w:ascii="Times New Roman" w:eastAsia="Times New Roman" w:hAnsi="Times New Roman" w:cs="Times New Roman"/>
              </w:rPr>
              <w:t xml:space="preserve">: SMP </w:t>
            </w:r>
            <w:r w:rsidR="007C57B7">
              <w:rPr>
                <w:rFonts w:ascii="Times New Roman" w:eastAsia="Times New Roman" w:hAnsi="Times New Roman" w:cs="Times New Roman"/>
                <w:lang w:val="id-ID"/>
              </w:rPr>
              <w:t>Darul Hikam Bandung</w:t>
            </w:r>
          </w:p>
        </w:tc>
      </w:tr>
      <w:tr w:rsidR="009957EC" w:rsidRPr="007C57B7" w14:paraId="6613A548" w14:textId="77777777">
        <w:trPr>
          <w:trHeight w:val="248"/>
        </w:trPr>
        <w:tc>
          <w:tcPr>
            <w:tcW w:w="2161" w:type="dxa"/>
            <w:tcBorders>
              <w:top w:val="nil"/>
              <w:left w:val="nil"/>
              <w:bottom w:val="nil"/>
              <w:right w:val="nil"/>
            </w:tcBorders>
          </w:tcPr>
          <w:p w14:paraId="2D6179A5" w14:textId="18F749BF" w:rsidR="009957EC" w:rsidRPr="007C57B7" w:rsidRDefault="00D1442A" w:rsidP="001C0919">
            <w:pPr>
              <w:tabs>
                <w:tab w:val="center" w:pos="1441"/>
              </w:tabs>
              <w:ind w:right="26"/>
            </w:pPr>
            <w:r w:rsidRPr="007C57B7">
              <w:rPr>
                <w:rFonts w:ascii="Times New Roman" w:eastAsia="Times New Roman" w:hAnsi="Times New Roman" w:cs="Times New Roman"/>
              </w:rPr>
              <w:t>200</w:t>
            </w:r>
            <w:r w:rsidR="007C57B7">
              <w:rPr>
                <w:rFonts w:ascii="Times New Roman" w:eastAsia="Times New Roman" w:hAnsi="Times New Roman" w:cs="Times New Roman"/>
                <w:lang w:val="id-ID"/>
              </w:rPr>
              <w:t>6</w:t>
            </w:r>
            <w:r w:rsidRPr="007C57B7">
              <w:rPr>
                <w:rFonts w:ascii="Times New Roman" w:eastAsia="Times New Roman" w:hAnsi="Times New Roman" w:cs="Times New Roman"/>
              </w:rPr>
              <w:t xml:space="preserve"> – 201</w:t>
            </w:r>
            <w:r w:rsidR="007C57B7">
              <w:rPr>
                <w:rFonts w:ascii="Times New Roman" w:eastAsia="Times New Roman" w:hAnsi="Times New Roman" w:cs="Times New Roman"/>
                <w:lang w:val="id-ID"/>
              </w:rPr>
              <w:t>2</w:t>
            </w:r>
            <w:r w:rsidRPr="007C57B7">
              <w:rPr>
                <w:rFonts w:ascii="Times New Roman" w:eastAsia="Times New Roman" w:hAnsi="Times New Roman" w:cs="Times New Roman"/>
              </w:rPr>
              <w:t xml:space="preserve"> </w:t>
            </w:r>
            <w:r w:rsidRPr="007C57B7">
              <w:rPr>
                <w:rFonts w:ascii="Times New Roman" w:eastAsia="Times New Roman" w:hAnsi="Times New Roman" w:cs="Times New Roman"/>
              </w:rPr>
              <w:tab/>
              <w:t xml:space="preserve"> </w:t>
            </w:r>
          </w:p>
        </w:tc>
        <w:tc>
          <w:tcPr>
            <w:tcW w:w="3229" w:type="dxa"/>
            <w:tcBorders>
              <w:top w:val="nil"/>
              <w:left w:val="nil"/>
              <w:bottom w:val="nil"/>
              <w:right w:val="nil"/>
            </w:tcBorders>
          </w:tcPr>
          <w:p w14:paraId="0F846B43" w14:textId="0D0E1F3B" w:rsidR="009957EC" w:rsidRPr="007C57B7" w:rsidRDefault="00D1442A" w:rsidP="001C0919">
            <w:pPr>
              <w:ind w:right="26"/>
              <w:jc w:val="both"/>
            </w:pPr>
            <w:r w:rsidRPr="007C57B7">
              <w:rPr>
                <w:rFonts w:ascii="Times New Roman" w:eastAsia="Times New Roman" w:hAnsi="Times New Roman" w:cs="Times New Roman"/>
              </w:rPr>
              <w:t xml:space="preserve">: SD </w:t>
            </w:r>
            <w:r w:rsidR="007C57B7">
              <w:rPr>
                <w:rFonts w:ascii="Times New Roman" w:eastAsia="Times New Roman" w:hAnsi="Times New Roman" w:cs="Times New Roman"/>
                <w:lang w:val="id-ID"/>
              </w:rPr>
              <w:t>Darul Hikam Bandung</w:t>
            </w:r>
          </w:p>
        </w:tc>
      </w:tr>
    </w:tbl>
    <w:p w14:paraId="1AB8A0FD" w14:textId="77777777" w:rsidR="009957EC" w:rsidRPr="007C57B7" w:rsidRDefault="00D1442A" w:rsidP="001C0919">
      <w:pPr>
        <w:spacing w:after="0"/>
        <w:ind w:right="26"/>
      </w:pPr>
      <w:r w:rsidRPr="007C57B7">
        <w:rPr>
          <w:rFonts w:ascii="Times New Roman" w:eastAsia="Times New Roman" w:hAnsi="Times New Roman" w:cs="Times New Roman"/>
        </w:rPr>
        <w:t xml:space="preserve"> </w:t>
      </w:r>
    </w:p>
    <w:p w14:paraId="3804B79E" w14:textId="77777777" w:rsidR="009957EC" w:rsidRPr="007C57B7" w:rsidRDefault="00D1442A" w:rsidP="001C0919">
      <w:pPr>
        <w:spacing w:after="12" w:line="248" w:lineRule="auto"/>
        <w:ind w:right="26"/>
        <w:jc w:val="both"/>
      </w:pPr>
      <w:r w:rsidRPr="007C57B7">
        <w:rPr>
          <w:rFonts w:ascii="Times New Roman" w:eastAsia="Times New Roman" w:hAnsi="Times New Roman" w:cs="Times New Roman"/>
        </w:rPr>
        <w:t xml:space="preserve">KEMAMPUAN </w:t>
      </w:r>
    </w:p>
    <w:p w14:paraId="2804FA99" w14:textId="77777777" w:rsidR="009957EC" w:rsidRPr="007C57B7" w:rsidRDefault="00D1442A" w:rsidP="002070B2">
      <w:pPr>
        <w:numPr>
          <w:ilvl w:val="0"/>
          <w:numId w:val="9"/>
        </w:numPr>
        <w:spacing w:after="12" w:line="248" w:lineRule="auto"/>
        <w:ind w:left="0" w:right="26"/>
        <w:jc w:val="both"/>
      </w:pPr>
      <w:r w:rsidRPr="007C57B7">
        <w:rPr>
          <w:rFonts w:ascii="Times New Roman" w:eastAsia="Times New Roman" w:hAnsi="Times New Roman" w:cs="Times New Roman"/>
          <w:i/>
        </w:rPr>
        <w:t xml:space="preserve">Web Programming </w:t>
      </w:r>
      <w:r w:rsidRPr="007C57B7">
        <w:rPr>
          <w:rFonts w:ascii="Times New Roman" w:eastAsia="Times New Roman" w:hAnsi="Times New Roman" w:cs="Times New Roman"/>
        </w:rPr>
        <w:t xml:space="preserve">(HTML, PHP, CSS, Javasript) </w:t>
      </w:r>
    </w:p>
    <w:p w14:paraId="37D527EB" w14:textId="77777777" w:rsidR="00941615" w:rsidRDefault="00D1442A" w:rsidP="00941615">
      <w:pPr>
        <w:numPr>
          <w:ilvl w:val="0"/>
          <w:numId w:val="9"/>
        </w:numPr>
        <w:spacing w:after="12" w:line="248" w:lineRule="auto"/>
        <w:ind w:left="0" w:right="26"/>
        <w:jc w:val="both"/>
      </w:pPr>
      <w:r w:rsidRPr="007C57B7">
        <w:rPr>
          <w:rFonts w:ascii="Times New Roman" w:eastAsia="Times New Roman" w:hAnsi="Times New Roman" w:cs="Times New Roman"/>
          <w:i/>
        </w:rPr>
        <w:t xml:space="preserve">Programming </w:t>
      </w:r>
      <w:r w:rsidRPr="007C57B7">
        <w:rPr>
          <w:rFonts w:ascii="Times New Roman" w:eastAsia="Times New Roman" w:hAnsi="Times New Roman" w:cs="Times New Roman"/>
        </w:rPr>
        <w:t>(C,</w:t>
      </w:r>
      <w:r w:rsidR="00941615">
        <w:rPr>
          <w:rFonts w:ascii="Times New Roman" w:eastAsia="Times New Roman" w:hAnsi="Times New Roman" w:cs="Times New Roman"/>
          <w:lang w:val="id-ID"/>
        </w:rPr>
        <w:t xml:space="preserve"> C++,</w:t>
      </w:r>
      <w:r w:rsidRPr="007C57B7">
        <w:rPr>
          <w:rFonts w:ascii="Times New Roman" w:eastAsia="Times New Roman" w:hAnsi="Times New Roman" w:cs="Times New Roman"/>
        </w:rPr>
        <w:t xml:space="preserve"> Python)</w:t>
      </w:r>
    </w:p>
    <w:p w14:paraId="133F3498" w14:textId="2EE239EE" w:rsidR="00941615" w:rsidRPr="007C57B7" w:rsidRDefault="00941615" w:rsidP="00941615">
      <w:pPr>
        <w:numPr>
          <w:ilvl w:val="0"/>
          <w:numId w:val="9"/>
        </w:numPr>
        <w:spacing w:after="12" w:line="248" w:lineRule="auto"/>
        <w:ind w:left="0" w:right="26"/>
        <w:jc w:val="both"/>
      </w:pPr>
      <w:r w:rsidRPr="00941615">
        <w:rPr>
          <w:rFonts w:ascii="Times New Roman" w:eastAsia="Times New Roman" w:hAnsi="Times New Roman" w:cs="Times New Roman"/>
          <w:i/>
        </w:rPr>
        <w:t xml:space="preserve">Database Manajemen </w:t>
      </w:r>
      <w:r w:rsidRPr="00941615">
        <w:rPr>
          <w:rFonts w:ascii="Times New Roman" w:eastAsia="Times New Roman" w:hAnsi="Times New Roman" w:cs="Times New Roman"/>
        </w:rPr>
        <w:t xml:space="preserve">(Oracle, MySQL) </w:t>
      </w:r>
    </w:p>
    <w:p w14:paraId="6BE4FA1B" w14:textId="77777777" w:rsidR="009957EC" w:rsidRPr="007C57B7" w:rsidRDefault="00D1442A" w:rsidP="002070B2">
      <w:pPr>
        <w:numPr>
          <w:ilvl w:val="0"/>
          <w:numId w:val="9"/>
        </w:numPr>
        <w:spacing w:after="12" w:line="248" w:lineRule="auto"/>
        <w:ind w:left="0" w:right="26"/>
        <w:jc w:val="both"/>
      </w:pPr>
      <w:r w:rsidRPr="007C57B7">
        <w:rPr>
          <w:rFonts w:ascii="Times New Roman" w:eastAsia="Times New Roman" w:hAnsi="Times New Roman" w:cs="Times New Roman"/>
          <w:i/>
        </w:rPr>
        <w:t xml:space="preserve">Software </w:t>
      </w:r>
      <w:r w:rsidRPr="007C57B7">
        <w:rPr>
          <w:rFonts w:ascii="Times New Roman" w:eastAsia="Times New Roman" w:hAnsi="Times New Roman" w:cs="Times New Roman"/>
        </w:rPr>
        <w:t xml:space="preserve">Perkantoran (Microsoft Word, Excel, PowerPoint) </w:t>
      </w:r>
    </w:p>
    <w:p w14:paraId="415B2B18" w14:textId="40AE36F9" w:rsidR="009957EC" w:rsidRPr="007C57B7" w:rsidRDefault="00D1442A" w:rsidP="00AF3F25">
      <w:pPr>
        <w:numPr>
          <w:ilvl w:val="0"/>
          <w:numId w:val="9"/>
        </w:numPr>
        <w:spacing w:after="12" w:line="248" w:lineRule="auto"/>
        <w:ind w:left="0" w:right="26"/>
        <w:jc w:val="both"/>
      </w:pPr>
      <w:r w:rsidRPr="007C57B7">
        <w:rPr>
          <w:rFonts w:ascii="Times New Roman" w:eastAsia="Times New Roman" w:hAnsi="Times New Roman" w:cs="Times New Roman"/>
        </w:rPr>
        <w:t xml:space="preserve">Bahasa (Indonesia, Inggris) </w:t>
      </w:r>
    </w:p>
    <w:tbl>
      <w:tblPr>
        <w:tblStyle w:val="TableGrid1"/>
        <w:tblW w:w="5895" w:type="dxa"/>
        <w:tblInd w:w="0" w:type="dxa"/>
        <w:tblLook w:val="04A0" w:firstRow="1" w:lastRow="0" w:firstColumn="1" w:lastColumn="0" w:noHBand="0" w:noVBand="1"/>
      </w:tblPr>
      <w:tblGrid>
        <w:gridCol w:w="1419"/>
        <w:gridCol w:w="4476"/>
      </w:tblGrid>
      <w:tr w:rsidR="009957EC" w:rsidRPr="007C57B7" w14:paraId="4B92659D" w14:textId="77777777">
        <w:trPr>
          <w:trHeight w:val="248"/>
        </w:trPr>
        <w:tc>
          <w:tcPr>
            <w:tcW w:w="1419" w:type="dxa"/>
            <w:tcBorders>
              <w:top w:val="nil"/>
              <w:left w:val="nil"/>
              <w:bottom w:val="nil"/>
              <w:right w:val="nil"/>
            </w:tcBorders>
          </w:tcPr>
          <w:p w14:paraId="61912051" w14:textId="77777777" w:rsidR="009957EC" w:rsidRPr="007C57B7" w:rsidRDefault="00D1442A" w:rsidP="001C0919">
            <w:pPr>
              <w:ind w:right="26"/>
            </w:pPr>
            <w:r w:rsidRPr="007C57B7">
              <w:rPr>
                <w:rFonts w:ascii="Times New Roman" w:eastAsia="Times New Roman" w:hAnsi="Times New Roman" w:cs="Times New Roman"/>
              </w:rPr>
              <w:t xml:space="preserve">AKADEMIS </w:t>
            </w:r>
          </w:p>
        </w:tc>
        <w:tc>
          <w:tcPr>
            <w:tcW w:w="4476" w:type="dxa"/>
            <w:tcBorders>
              <w:top w:val="nil"/>
              <w:left w:val="nil"/>
              <w:bottom w:val="nil"/>
              <w:right w:val="nil"/>
            </w:tcBorders>
          </w:tcPr>
          <w:p w14:paraId="1791B326" w14:textId="77777777" w:rsidR="009957EC" w:rsidRPr="007C57B7" w:rsidRDefault="009957EC" w:rsidP="001C0919">
            <w:pPr>
              <w:ind w:right="26"/>
            </w:pPr>
          </w:p>
        </w:tc>
      </w:tr>
      <w:tr w:rsidR="009957EC" w:rsidRPr="007C57B7" w14:paraId="5B84CDA3" w14:textId="77777777">
        <w:trPr>
          <w:trHeight w:val="760"/>
        </w:trPr>
        <w:tc>
          <w:tcPr>
            <w:tcW w:w="1419" w:type="dxa"/>
            <w:tcBorders>
              <w:top w:val="nil"/>
              <w:left w:val="nil"/>
              <w:bottom w:val="nil"/>
              <w:right w:val="nil"/>
            </w:tcBorders>
          </w:tcPr>
          <w:p w14:paraId="4A510356" w14:textId="77777777" w:rsidR="009957EC" w:rsidRPr="007C57B7" w:rsidRDefault="00D1442A" w:rsidP="001C0919">
            <w:pPr>
              <w:ind w:right="26"/>
            </w:pPr>
            <w:r w:rsidRPr="007C57B7">
              <w:rPr>
                <w:rFonts w:ascii="Times New Roman" w:eastAsia="Times New Roman" w:hAnsi="Times New Roman" w:cs="Times New Roman"/>
              </w:rPr>
              <w:t xml:space="preserve">Kuliah </w:t>
            </w:r>
          </w:p>
        </w:tc>
        <w:tc>
          <w:tcPr>
            <w:tcW w:w="4476" w:type="dxa"/>
            <w:tcBorders>
              <w:top w:val="nil"/>
              <w:left w:val="nil"/>
              <w:bottom w:val="nil"/>
              <w:right w:val="nil"/>
            </w:tcBorders>
          </w:tcPr>
          <w:p w14:paraId="20F9E923" w14:textId="12B78562" w:rsidR="009957EC" w:rsidRPr="007C57B7" w:rsidRDefault="00D1442A" w:rsidP="00020358">
            <w:r w:rsidRPr="007C57B7">
              <w:rPr>
                <w:rFonts w:ascii="Times New Roman" w:eastAsia="Times New Roman" w:hAnsi="Times New Roman" w:cs="Times New Roman"/>
              </w:rPr>
              <w:t xml:space="preserve"> </w:t>
            </w:r>
            <w:r w:rsidRPr="00020358">
              <w:rPr>
                <w:rFonts w:asciiTheme="majorBidi" w:eastAsia="Times New Roman" w:hAnsiTheme="majorBidi" w:cstheme="majorBidi"/>
              </w:rPr>
              <w:t xml:space="preserve">: Departemen Informatika – </w:t>
            </w:r>
            <w:r w:rsidR="00020358" w:rsidRPr="00020358">
              <w:rPr>
                <w:rFonts w:asciiTheme="majorBidi" w:eastAsia="Trebuchet MS" w:hAnsiTheme="majorBidi" w:cstheme="majorBidi"/>
              </w:rPr>
              <w:t xml:space="preserve">Fakultas Teknologi </w:t>
            </w:r>
            <w:r w:rsidR="00020358" w:rsidRPr="00020358">
              <w:rPr>
                <w:rFonts w:asciiTheme="majorBidi" w:eastAsia="Trebuchet MS" w:hAnsiTheme="majorBidi" w:cstheme="majorBidi"/>
                <w:lang w:val="id-ID"/>
              </w:rPr>
              <w:t>Elektro dan Informatika Cerdas</w:t>
            </w:r>
            <w:r w:rsidRPr="007C57B7">
              <w:rPr>
                <w:rFonts w:ascii="Times New Roman" w:eastAsia="Times New Roman" w:hAnsi="Times New Roman" w:cs="Times New Roman"/>
              </w:rPr>
              <w:t xml:space="preserve">, Institut Teknologi </w:t>
            </w:r>
          </w:p>
          <w:p w14:paraId="2E71B6F6" w14:textId="77777777" w:rsidR="009957EC" w:rsidRPr="007C57B7" w:rsidRDefault="00D1442A" w:rsidP="001C0919">
            <w:pPr>
              <w:ind w:right="26"/>
            </w:pPr>
            <w:r w:rsidRPr="007C57B7">
              <w:rPr>
                <w:rFonts w:ascii="Times New Roman" w:eastAsia="Times New Roman" w:hAnsi="Times New Roman" w:cs="Times New Roman"/>
              </w:rPr>
              <w:t xml:space="preserve">Sepuluh Nopember Surabaya </w:t>
            </w:r>
          </w:p>
        </w:tc>
      </w:tr>
      <w:tr w:rsidR="009957EC" w:rsidRPr="007C57B7" w14:paraId="4FEA2928" w14:textId="77777777">
        <w:trPr>
          <w:trHeight w:val="253"/>
        </w:trPr>
        <w:tc>
          <w:tcPr>
            <w:tcW w:w="1419" w:type="dxa"/>
            <w:tcBorders>
              <w:top w:val="nil"/>
              <w:left w:val="nil"/>
              <w:bottom w:val="nil"/>
              <w:right w:val="nil"/>
            </w:tcBorders>
          </w:tcPr>
          <w:p w14:paraId="10D1D0FE" w14:textId="77777777" w:rsidR="009957EC" w:rsidRPr="007C57B7" w:rsidRDefault="00D1442A" w:rsidP="001C0919">
            <w:pPr>
              <w:ind w:right="26"/>
            </w:pPr>
            <w:r w:rsidRPr="007C57B7">
              <w:rPr>
                <w:rFonts w:ascii="Times New Roman" w:eastAsia="Times New Roman" w:hAnsi="Times New Roman" w:cs="Times New Roman"/>
              </w:rPr>
              <w:t xml:space="preserve">Angkatan </w:t>
            </w:r>
          </w:p>
        </w:tc>
        <w:tc>
          <w:tcPr>
            <w:tcW w:w="4476" w:type="dxa"/>
            <w:tcBorders>
              <w:top w:val="nil"/>
              <w:left w:val="nil"/>
              <w:bottom w:val="nil"/>
              <w:right w:val="nil"/>
            </w:tcBorders>
          </w:tcPr>
          <w:p w14:paraId="5C4B4D87" w14:textId="72D676B7" w:rsidR="009957EC" w:rsidRPr="005C42D8" w:rsidRDefault="00D1442A" w:rsidP="001C0919">
            <w:pPr>
              <w:ind w:right="26"/>
              <w:rPr>
                <w:lang w:val="id-ID"/>
              </w:rPr>
            </w:pPr>
            <w:r w:rsidRPr="007C57B7">
              <w:rPr>
                <w:rFonts w:ascii="Times New Roman" w:eastAsia="Times New Roman" w:hAnsi="Times New Roman" w:cs="Times New Roman"/>
              </w:rPr>
              <w:t>: 201</w:t>
            </w:r>
            <w:r w:rsidR="005C42D8">
              <w:rPr>
                <w:rFonts w:ascii="Times New Roman" w:eastAsia="Times New Roman" w:hAnsi="Times New Roman" w:cs="Times New Roman"/>
                <w:lang w:val="id-ID"/>
              </w:rPr>
              <w:t>7</w:t>
            </w:r>
          </w:p>
        </w:tc>
      </w:tr>
      <w:tr w:rsidR="009957EC" w:rsidRPr="007C57B7" w14:paraId="7A601AD1" w14:textId="77777777">
        <w:trPr>
          <w:trHeight w:val="252"/>
        </w:trPr>
        <w:tc>
          <w:tcPr>
            <w:tcW w:w="1419" w:type="dxa"/>
            <w:tcBorders>
              <w:top w:val="nil"/>
              <w:left w:val="nil"/>
              <w:bottom w:val="nil"/>
              <w:right w:val="nil"/>
            </w:tcBorders>
          </w:tcPr>
          <w:p w14:paraId="6539B9B2" w14:textId="77777777" w:rsidR="009957EC" w:rsidRPr="007C57B7" w:rsidRDefault="00D1442A" w:rsidP="001C0919">
            <w:pPr>
              <w:ind w:right="26"/>
            </w:pPr>
            <w:r w:rsidRPr="007C57B7">
              <w:rPr>
                <w:rFonts w:ascii="Times New Roman" w:eastAsia="Times New Roman" w:hAnsi="Times New Roman" w:cs="Times New Roman"/>
              </w:rPr>
              <w:t xml:space="preserve">Semester </w:t>
            </w:r>
          </w:p>
        </w:tc>
        <w:tc>
          <w:tcPr>
            <w:tcW w:w="4476" w:type="dxa"/>
            <w:tcBorders>
              <w:top w:val="nil"/>
              <w:left w:val="nil"/>
              <w:bottom w:val="nil"/>
              <w:right w:val="nil"/>
            </w:tcBorders>
          </w:tcPr>
          <w:p w14:paraId="7295DD85" w14:textId="77777777" w:rsidR="009957EC" w:rsidRPr="007C57B7" w:rsidRDefault="00D1442A" w:rsidP="001C0919">
            <w:pPr>
              <w:ind w:right="26"/>
            </w:pPr>
            <w:r w:rsidRPr="007C57B7">
              <w:rPr>
                <w:rFonts w:ascii="Times New Roman" w:eastAsia="Times New Roman" w:hAnsi="Times New Roman" w:cs="Times New Roman"/>
              </w:rPr>
              <w:t xml:space="preserve">: 7 (Tujuh) </w:t>
            </w:r>
          </w:p>
        </w:tc>
      </w:tr>
      <w:tr w:rsidR="009957EC" w14:paraId="74E41B68" w14:textId="77777777">
        <w:trPr>
          <w:trHeight w:val="248"/>
        </w:trPr>
        <w:tc>
          <w:tcPr>
            <w:tcW w:w="1419" w:type="dxa"/>
            <w:tcBorders>
              <w:top w:val="nil"/>
              <w:left w:val="nil"/>
              <w:bottom w:val="nil"/>
              <w:right w:val="nil"/>
            </w:tcBorders>
          </w:tcPr>
          <w:p w14:paraId="53F1CC85" w14:textId="394B4234" w:rsidR="009957EC" w:rsidRPr="007C57B7" w:rsidRDefault="00D1442A" w:rsidP="00694907">
            <w:pPr>
              <w:tabs>
                <w:tab w:val="center" w:pos="720"/>
                <w:tab w:val="left" w:pos="1257"/>
              </w:tabs>
              <w:ind w:right="26"/>
            </w:pPr>
            <w:r w:rsidRPr="007C57B7">
              <w:rPr>
                <w:rFonts w:ascii="Times New Roman" w:eastAsia="Times New Roman" w:hAnsi="Times New Roman" w:cs="Times New Roman"/>
              </w:rPr>
              <w:t xml:space="preserve">IPK </w:t>
            </w:r>
            <w:r w:rsidRPr="007C57B7">
              <w:rPr>
                <w:rFonts w:ascii="Times New Roman" w:eastAsia="Times New Roman" w:hAnsi="Times New Roman" w:cs="Times New Roman"/>
              </w:rPr>
              <w:tab/>
              <w:t xml:space="preserve"> </w:t>
            </w:r>
            <w:r w:rsidR="00694907">
              <w:rPr>
                <w:rFonts w:ascii="Times New Roman" w:eastAsia="Times New Roman" w:hAnsi="Times New Roman" w:cs="Times New Roman"/>
              </w:rPr>
              <w:tab/>
            </w:r>
          </w:p>
        </w:tc>
        <w:tc>
          <w:tcPr>
            <w:tcW w:w="4476" w:type="dxa"/>
            <w:tcBorders>
              <w:top w:val="nil"/>
              <w:left w:val="nil"/>
              <w:bottom w:val="nil"/>
              <w:right w:val="nil"/>
            </w:tcBorders>
          </w:tcPr>
          <w:p w14:paraId="7E3FE93F" w14:textId="1F478916" w:rsidR="009957EC" w:rsidRDefault="00D1442A" w:rsidP="001C0919">
            <w:pPr>
              <w:ind w:right="26"/>
            </w:pPr>
            <w:r w:rsidRPr="007C57B7">
              <w:rPr>
                <w:rFonts w:ascii="Times New Roman" w:eastAsia="Times New Roman" w:hAnsi="Times New Roman" w:cs="Times New Roman"/>
              </w:rPr>
              <w:t>: 3.</w:t>
            </w:r>
            <w:r w:rsidR="005E0432">
              <w:rPr>
                <w:rFonts w:ascii="Times New Roman" w:eastAsia="Times New Roman" w:hAnsi="Times New Roman" w:cs="Times New Roman"/>
                <w:lang w:val="id-ID"/>
              </w:rPr>
              <w:t>5</w:t>
            </w:r>
            <w:r w:rsidR="007107ED">
              <w:rPr>
                <w:rFonts w:ascii="Times New Roman" w:eastAsia="Times New Roman" w:hAnsi="Times New Roman" w:cs="Times New Roman"/>
                <w:lang w:val="id-ID"/>
              </w:rPr>
              <w:t>5</w:t>
            </w:r>
            <w:r w:rsidRPr="007C57B7">
              <w:rPr>
                <w:rFonts w:ascii="Times New Roman" w:eastAsia="Times New Roman" w:hAnsi="Times New Roman" w:cs="Times New Roman"/>
              </w:rPr>
              <w:t xml:space="preserve"> (Semester 6)</w:t>
            </w:r>
            <w:r>
              <w:rPr>
                <w:rFonts w:ascii="Times New Roman" w:eastAsia="Times New Roman" w:hAnsi="Times New Roman" w:cs="Times New Roman"/>
                <w:color w:val="FF0000"/>
              </w:rPr>
              <w:t xml:space="preserve"> </w:t>
            </w:r>
          </w:p>
        </w:tc>
      </w:tr>
    </w:tbl>
    <w:p w14:paraId="094ACFA3" w14:textId="77777777" w:rsidR="00FA0FC2" w:rsidRDefault="00FA0FC2" w:rsidP="00B07756">
      <w:pPr>
        <w:pStyle w:val="Heading1"/>
        <w:rPr>
          <w:lang w:val="id-ID"/>
        </w:rPr>
        <w:sectPr w:rsidR="00FA0FC2" w:rsidSect="00694907">
          <w:headerReference w:type="even" r:id="rId101"/>
          <w:headerReference w:type="default" r:id="rId102"/>
          <w:footerReference w:type="even" r:id="rId103"/>
          <w:footerReference w:type="default" r:id="rId104"/>
          <w:headerReference w:type="first" r:id="rId105"/>
          <w:footerReference w:type="first" r:id="rId106"/>
          <w:pgSz w:w="8390" w:h="11906"/>
          <w:pgMar w:top="1418" w:right="1701" w:bottom="1418" w:left="1418" w:header="720" w:footer="709" w:gutter="0"/>
          <w:cols w:space="720"/>
          <w:docGrid w:linePitch="299"/>
        </w:sectPr>
      </w:pPr>
    </w:p>
    <w:p w14:paraId="006A2CF6" w14:textId="1ACD409E" w:rsidR="00D1442A" w:rsidRDefault="00B07756" w:rsidP="00F4384C">
      <w:pPr>
        <w:pStyle w:val="Heading1"/>
        <w:rPr>
          <w:lang w:val="id-ID"/>
        </w:rPr>
      </w:pPr>
      <w:bookmarkStart w:id="221" w:name="_Toc51503910"/>
      <w:r>
        <w:rPr>
          <w:lang w:val="id-ID"/>
        </w:rPr>
        <w:lastRenderedPageBreak/>
        <w:t>LAMPIRAN</w:t>
      </w:r>
      <w:r w:rsidR="00FB47F4">
        <w:rPr>
          <w:noProof/>
          <w:lang w:val="id-ID"/>
        </w:rPr>
        <w:drawing>
          <wp:inline distT="0" distB="0" distL="0" distR="0" wp14:anchorId="3BA79DBC" wp14:editId="10D521BC">
            <wp:extent cx="3264916" cy="542713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0633" t="8078" r="11390"/>
                    <a:stretch/>
                  </pic:blipFill>
                  <pic:spPr bwMode="auto">
                    <a:xfrm>
                      <a:off x="0" y="0"/>
                      <a:ext cx="3273772" cy="5441855"/>
                    </a:xfrm>
                    <a:prstGeom prst="rect">
                      <a:avLst/>
                    </a:prstGeom>
                    <a:noFill/>
                    <a:ln>
                      <a:noFill/>
                    </a:ln>
                    <a:extLst>
                      <a:ext uri="{53640926-AAD7-44D8-BBD7-CCE9431645EC}">
                        <a14:shadowObscured xmlns:a14="http://schemas.microsoft.com/office/drawing/2010/main"/>
                      </a:ext>
                    </a:extLst>
                  </pic:spPr>
                </pic:pic>
              </a:graphicData>
            </a:graphic>
          </wp:inline>
        </w:drawing>
      </w:r>
      <w:bookmarkEnd w:id="221"/>
    </w:p>
    <w:p w14:paraId="27FFA107" w14:textId="77777777" w:rsidR="00A747E3" w:rsidRDefault="00A747E3" w:rsidP="00B07756">
      <w:pPr>
        <w:rPr>
          <w:noProof/>
          <w:lang w:val="id-ID"/>
        </w:rPr>
      </w:pPr>
    </w:p>
    <w:p w14:paraId="70C890ED" w14:textId="5DD74F07" w:rsidR="00B07756" w:rsidRPr="00B07756" w:rsidRDefault="00A747E3" w:rsidP="00B07756">
      <w:pPr>
        <w:rPr>
          <w:lang w:val="id-ID"/>
        </w:rPr>
      </w:pPr>
      <w:r>
        <w:rPr>
          <w:noProof/>
          <w:lang w:val="id-ID"/>
        </w:rPr>
        <w:drawing>
          <wp:inline distT="0" distB="0" distL="0" distR="0" wp14:anchorId="7751A320" wp14:editId="3A376D02">
            <wp:extent cx="3437466" cy="52579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0089" t="6776" r="11282" b="8075"/>
                    <a:stretch/>
                  </pic:blipFill>
                  <pic:spPr bwMode="auto">
                    <a:xfrm>
                      <a:off x="0" y="0"/>
                      <a:ext cx="3444473" cy="5268687"/>
                    </a:xfrm>
                    <a:prstGeom prst="rect">
                      <a:avLst/>
                    </a:prstGeom>
                    <a:noFill/>
                    <a:ln>
                      <a:noFill/>
                    </a:ln>
                    <a:extLst>
                      <a:ext uri="{53640926-AAD7-44D8-BBD7-CCE9431645EC}">
                        <a14:shadowObscured xmlns:a14="http://schemas.microsoft.com/office/drawing/2010/main"/>
                      </a:ext>
                    </a:extLst>
                  </pic:spPr>
                </pic:pic>
              </a:graphicData>
            </a:graphic>
          </wp:inline>
        </w:drawing>
      </w:r>
    </w:p>
    <w:sectPr w:rsidR="00B07756" w:rsidRPr="00B07756" w:rsidSect="00694907">
      <w:footerReference w:type="default" r:id="rId109"/>
      <w:pgSz w:w="8390" w:h="11906"/>
      <w:pgMar w:top="1418" w:right="1701" w:bottom="1418" w:left="1418" w:header="720"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A632A" w14:textId="77777777" w:rsidR="00BA4D8C" w:rsidRDefault="00BA4D8C">
      <w:pPr>
        <w:spacing w:after="0" w:line="240" w:lineRule="auto"/>
      </w:pPr>
      <w:r>
        <w:separator/>
      </w:r>
    </w:p>
  </w:endnote>
  <w:endnote w:type="continuationSeparator" w:id="0">
    <w:p w14:paraId="22F48C13" w14:textId="77777777" w:rsidR="00BA4D8C" w:rsidRDefault="00BA4D8C">
      <w:pPr>
        <w:spacing w:after="0" w:line="240" w:lineRule="auto"/>
      </w:pPr>
      <w:r>
        <w:continuationSeparator/>
      </w:r>
    </w:p>
  </w:endnote>
  <w:endnote w:type="continuationNotice" w:id="1">
    <w:p w14:paraId="30A7BA3F" w14:textId="77777777" w:rsidR="00BA4D8C" w:rsidRDefault="00BA4D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B7C1C" w14:textId="77777777" w:rsidR="008456B9" w:rsidRDefault="008456B9">
    <w:pPr>
      <w:spacing w:after="0"/>
      <w:jc w:val="center"/>
    </w:pPr>
    <w:r>
      <w:fldChar w:fldCharType="begin"/>
    </w:r>
    <w:r>
      <w:instrText xml:space="preserve"> PAGE   \* MERGEFORMAT </w:instrText>
    </w:r>
    <w:r>
      <w:fldChar w:fldCharType="separate"/>
    </w:r>
    <w:r>
      <w:rPr>
        <w:rFonts w:ascii="Times New Roman" w:eastAsia="Times New Roman" w:hAnsi="Times New Roman" w:cs="Times New Roman"/>
      </w:rPr>
      <w:t>xi</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604FB9D" w14:textId="77777777" w:rsidR="008456B9" w:rsidRDefault="008456B9">
    <w:pPr>
      <w:spacing w:after="0"/>
    </w:pPr>
    <w:r>
      <w:rPr>
        <w:rFonts w:ascii="Times New Roman" w:eastAsia="Times New Roman" w:hAnsi="Times New Roman" w:cs="Times New Roman"/>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459F4" w14:textId="77777777" w:rsidR="008456B9" w:rsidRDefault="008456B9">
    <w:pPr>
      <w:spacing w:after="0"/>
      <w:ind w:right="5"/>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97BBFED" w14:textId="77777777" w:rsidR="008456B9" w:rsidRDefault="008456B9">
    <w:pPr>
      <w:spacing w:after="0"/>
    </w:pPr>
    <w:r>
      <w:rPr>
        <w:rFonts w:ascii="Times New Roman" w:eastAsia="Times New Roman" w:hAnsi="Times New Roman" w:cs="Times New Roman"/>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97C8C" w14:textId="77777777" w:rsidR="008456B9" w:rsidRDefault="008456B9">
    <w:pPr>
      <w:spacing w:after="0"/>
      <w:ind w:right="5"/>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9FC0A96" w14:textId="77777777" w:rsidR="008456B9" w:rsidRDefault="008456B9">
    <w:pPr>
      <w:spacing w:after="0"/>
    </w:pPr>
    <w:r>
      <w:rPr>
        <w:rFonts w:ascii="Times New Roman" w:eastAsia="Times New Roman" w:hAnsi="Times New Roman" w:cs="Times New Roman"/>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BE51B" w14:textId="77777777" w:rsidR="008456B9" w:rsidRDefault="008456B9">
    <w:pPr>
      <w:spacing w:after="0"/>
      <w:ind w:right="5"/>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7613B70" w14:textId="77777777" w:rsidR="008456B9" w:rsidRDefault="008456B9">
    <w:pPr>
      <w:spacing w:after="0"/>
    </w:pPr>
    <w:r>
      <w:rPr>
        <w:rFonts w:ascii="Times New Roman" w:eastAsia="Times New Roman" w:hAnsi="Times New Roman" w:cs="Times New Roman"/>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EA969" w14:textId="4B514F7B" w:rsidR="008456B9" w:rsidRDefault="008456B9" w:rsidP="00FA0FC2">
    <w:pPr>
      <w:spacing w:after="0"/>
      <w:ind w:right="5"/>
    </w:pPr>
  </w:p>
  <w:p w14:paraId="5DC72ECA" w14:textId="54379A19" w:rsidR="008456B9" w:rsidRDefault="008456B9" w:rsidP="00CB25E4">
    <w:pPr>
      <w:spacing w:after="0"/>
      <w:ind w:right="5"/>
      <w:jc w:val="center"/>
    </w:pPr>
    <w:r>
      <w:rPr>
        <w:rFonts w:ascii="Times New Roman" w:eastAsia="Times New Roman" w:hAnsi="Times New Roman" w:cs="Times New Roman"/>
      </w:rPr>
      <w:t xml:space="preserve"> </w:t>
    </w:r>
  </w:p>
  <w:p w14:paraId="7E061B46" w14:textId="4F039F49" w:rsidR="008456B9" w:rsidRDefault="008456B9">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615DA" w14:textId="77777777" w:rsidR="008456B9" w:rsidRDefault="008456B9">
    <w:pPr>
      <w:spacing w:after="0"/>
      <w:jc w:val="center"/>
    </w:pPr>
    <w:r>
      <w:fldChar w:fldCharType="begin"/>
    </w:r>
    <w:r>
      <w:instrText xml:space="preserve"> PAGE   \* MERGEFORMAT </w:instrText>
    </w:r>
    <w:r>
      <w:fldChar w:fldCharType="separate"/>
    </w:r>
    <w:r>
      <w:rPr>
        <w:rFonts w:ascii="Times New Roman" w:eastAsia="Times New Roman" w:hAnsi="Times New Roman" w:cs="Times New Roman"/>
      </w:rPr>
      <w:t>xi</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AC13CF7" w14:textId="77777777" w:rsidR="008456B9" w:rsidRDefault="008456B9">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369F5" w14:textId="77777777" w:rsidR="008456B9" w:rsidRDefault="008456B9">
    <w:pPr>
      <w:spacing w:after="0"/>
      <w:jc w:val="center"/>
    </w:pPr>
    <w:r>
      <w:fldChar w:fldCharType="begin"/>
    </w:r>
    <w:r>
      <w:instrText xml:space="preserve"> PAGE   \* MERGEFORMAT </w:instrText>
    </w:r>
    <w:r>
      <w:fldChar w:fldCharType="separate"/>
    </w:r>
    <w:r>
      <w:rPr>
        <w:rFonts w:ascii="Times New Roman" w:eastAsia="Times New Roman" w:hAnsi="Times New Roman" w:cs="Times New Roman"/>
      </w:rPr>
      <w:t>xi</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774C0B4" w14:textId="77777777" w:rsidR="008456B9" w:rsidRDefault="008456B9">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1F81C" w14:textId="77777777" w:rsidR="008456B9" w:rsidRDefault="008456B9">
    <w:pPr>
      <w:spacing w:after="0"/>
      <w:ind w:right="795"/>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AE7F4E1" w14:textId="77777777" w:rsidR="008456B9" w:rsidRDefault="008456B9">
    <w:pPr>
      <w:spacing w:after="0"/>
      <w:ind w:left="204"/>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9E89E" w14:textId="77777777" w:rsidR="008456B9" w:rsidRDefault="008456B9">
    <w:pPr>
      <w:spacing w:after="0"/>
      <w:ind w:right="795"/>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28DC413" w14:textId="77777777" w:rsidR="008456B9" w:rsidRDefault="008456B9">
    <w:pPr>
      <w:spacing w:after="0"/>
      <w:ind w:left="204"/>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FEB097" w14:textId="77777777" w:rsidR="008456B9" w:rsidRDefault="008456B9">
    <w:pPr>
      <w:spacing w:after="0"/>
      <w:ind w:right="795"/>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3C98B5E" w14:textId="77777777" w:rsidR="008456B9" w:rsidRDefault="008456B9">
    <w:pPr>
      <w:spacing w:after="0"/>
      <w:ind w:left="204"/>
    </w:pPr>
    <w:r>
      <w:rPr>
        <w:rFonts w:ascii="Times New Roman" w:eastAsia="Times New Roman" w:hAnsi="Times New Roman" w:cs="Times New Roman"/>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1ACB9" w14:textId="77777777" w:rsidR="008456B9" w:rsidRDefault="008456B9">
    <w:pPr>
      <w:spacing w:after="0"/>
      <w:ind w:right="634"/>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62BFDF6" w14:textId="77777777" w:rsidR="008456B9" w:rsidRDefault="008456B9">
    <w:pPr>
      <w:spacing w:after="0"/>
    </w:pPr>
    <w:r>
      <w:rPr>
        <w:rFonts w:ascii="Times New Roman" w:eastAsia="Times New Roman" w:hAnsi="Times New Roman" w:cs="Times New Roman"/>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5EA39" w14:textId="77777777" w:rsidR="008456B9" w:rsidRDefault="008456B9">
    <w:pPr>
      <w:spacing w:after="0"/>
      <w:ind w:right="634"/>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7B7789B" w14:textId="77777777" w:rsidR="008456B9" w:rsidRDefault="008456B9">
    <w:pPr>
      <w:spacing w:after="0"/>
    </w:pPr>
    <w:r>
      <w:rPr>
        <w:rFonts w:ascii="Times New Roman" w:eastAsia="Times New Roman" w:hAnsi="Times New Roman" w:cs="Times New Roman"/>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C1AEC" w14:textId="77777777" w:rsidR="008456B9" w:rsidRDefault="008456B9">
    <w:pPr>
      <w:spacing w:after="0"/>
      <w:ind w:right="634"/>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8E1B111" w14:textId="77777777" w:rsidR="008456B9" w:rsidRDefault="008456B9">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5AAE3A" w14:textId="77777777" w:rsidR="00BA4D8C" w:rsidRDefault="00BA4D8C">
      <w:pPr>
        <w:spacing w:after="0" w:line="240" w:lineRule="auto"/>
      </w:pPr>
      <w:r>
        <w:separator/>
      </w:r>
    </w:p>
  </w:footnote>
  <w:footnote w:type="continuationSeparator" w:id="0">
    <w:p w14:paraId="48C5EC39" w14:textId="77777777" w:rsidR="00BA4D8C" w:rsidRDefault="00BA4D8C">
      <w:pPr>
        <w:spacing w:after="0" w:line="240" w:lineRule="auto"/>
      </w:pPr>
      <w:r>
        <w:continuationSeparator/>
      </w:r>
    </w:p>
  </w:footnote>
  <w:footnote w:type="continuationNotice" w:id="1">
    <w:p w14:paraId="76897F35" w14:textId="77777777" w:rsidR="00BA4D8C" w:rsidRDefault="00BA4D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D2E4A" w14:textId="77777777" w:rsidR="008456B9" w:rsidRDefault="008456B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5753B" w14:textId="1D73962D" w:rsidR="008456B9" w:rsidRDefault="008456B9" w:rsidP="00E20FE2">
    <w:pPr>
      <w:spacing w:after="0"/>
      <w:ind w:right="26"/>
      <w:jc w:val="cent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A55D0" w14:textId="77777777" w:rsidR="008456B9" w:rsidRDefault="008456B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8A1F50" w14:textId="77777777" w:rsidR="008456B9" w:rsidRDefault="008456B9">
    <w:pPr>
      <w:spacing w:after="0"/>
      <w:ind w:right="1330"/>
      <w:jc w:val="right"/>
    </w:pPr>
    <w:r>
      <w:rPr>
        <w:rFonts w:ascii="Times New Roman" w:eastAsia="Times New Roman" w:hAnsi="Times New Roman" w:cs="Times New Roman"/>
        <w:i/>
      </w:rPr>
      <w:t>[Halaman ini sengaja dikosongkan]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FAF53" w14:textId="77777777" w:rsidR="008456B9" w:rsidRDefault="008456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51FDA" w14:textId="77777777" w:rsidR="008456B9" w:rsidRDefault="008456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6548B" w14:textId="02A2C121" w:rsidR="008456B9" w:rsidRDefault="008456B9" w:rsidP="00263AF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71270" w14:textId="03A72995" w:rsidR="008456B9" w:rsidRDefault="008456B9" w:rsidP="000E2B6D">
    <w:pPr>
      <w:spacing w:after="0"/>
      <w:ind w:right="26"/>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3AB0E" w14:textId="77777777" w:rsidR="008456B9" w:rsidRDefault="008456B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B1DD4" w14:textId="2AE9CACE" w:rsidR="008456B9" w:rsidRDefault="008456B9" w:rsidP="00D7422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6C2DA" w14:textId="77777777" w:rsidR="008456B9" w:rsidRDefault="008456B9" w:rsidP="00F60BB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71C73" w14:textId="77777777" w:rsidR="008456B9" w:rsidRDefault="008456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829F1"/>
    <w:multiLevelType w:val="hybridMultilevel"/>
    <w:tmpl w:val="6DE8BCD0"/>
    <w:lvl w:ilvl="0" w:tplc="2F02EC20">
      <w:start w:val="1"/>
      <w:numFmt w:val="lowerLetter"/>
      <w:lvlText w:val="%1."/>
      <w:lvlJc w:val="left"/>
      <w:pPr>
        <w:ind w:left="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7F059B8">
      <w:start w:val="1"/>
      <w:numFmt w:val="bullet"/>
      <w:lvlText w:val="•"/>
      <w:lvlJc w:val="left"/>
      <w:pPr>
        <w:ind w:left="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B262716">
      <w:start w:val="1"/>
      <w:numFmt w:val="bullet"/>
      <w:lvlText w:val="▪"/>
      <w:lvlJc w:val="left"/>
      <w:pPr>
        <w:ind w:left="15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666ACCC">
      <w:start w:val="1"/>
      <w:numFmt w:val="bullet"/>
      <w:lvlText w:val="•"/>
      <w:lvlJc w:val="left"/>
      <w:pPr>
        <w:ind w:left="22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86C0EFA">
      <w:start w:val="1"/>
      <w:numFmt w:val="bullet"/>
      <w:lvlText w:val="o"/>
      <w:lvlJc w:val="left"/>
      <w:pPr>
        <w:ind w:left="29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3E0F814">
      <w:start w:val="1"/>
      <w:numFmt w:val="bullet"/>
      <w:lvlText w:val="▪"/>
      <w:lvlJc w:val="left"/>
      <w:pPr>
        <w:ind w:left="36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8B08B60">
      <w:start w:val="1"/>
      <w:numFmt w:val="bullet"/>
      <w:lvlText w:val="•"/>
      <w:lvlJc w:val="left"/>
      <w:pPr>
        <w:ind w:left="43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BCDBCA">
      <w:start w:val="1"/>
      <w:numFmt w:val="bullet"/>
      <w:lvlText w:val="o"/>
      <w:lvlJc w:val="left"/>
      <w:pPr>
        <w:ind w:left="51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42C08C6">
      <w:start w:val="1"/>
      <w:numFmt w:val="bullet"/>
      <w:lvlText w:val="▪"/>
      <w:lvlJc w:val="left"/>
      <w:pPr>
        <w:ind w:left="58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747D5D"/>
    <w:multiLevelType w:val="hybridMultilevel"/>
    <w:tmpl w:val="842292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123890"/>
    <w:multiLevelType w:val="hybridMultilevel"/>
    <w:tmpl w:val="51546764"/>
    <w:lvl w:ilvl="0" w:tplc="FB405DD6">
      <w:start w:val="1"/>
      <w:numFmt w:val="bullet"/>
      <w:lvlText w:val="-"/>
      <w:lvlJc w:val="left"/>
      <w:pPr>
        <w:ind w:left="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2C2BFB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840C7E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D1CE9A4">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BE28B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3073F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CA77A4">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6C9058">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64E2FC4">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79F10EC"/>
    <w:multiLevelType w:val="hybridMultilevel"/>
    <w:tmpl w:val="CC16E5AE"/>
    <w:lvl w:ilvl="0" w:tplc="1C4A9DCC">
      <w:start w:val="1"/>
      <w:numFmt w:val="decimal"/>
      <w:lvlText w:val="%1)"/>
      <w:lvlJc w:val="left"/>
      <w:pPr>
        <w:ind w:left="1080" w:hanging="360"/>
      </w:pPr>
      <w:rPr>
        <w:rFonts w:ascii="Times New Roman" w:eastAsia="Times New Roman" w:hAnsi="Times New Roman" w:cs="Times New Roman" w:hint="default"/>
        <w:b w:val="0"/>
        <w:i w:val="0"/>
        <w:strike w:val="0"/>
        <w:dstrike w:val="0"/>
        <w:color w:val="000000"/>
        <w:sz w:val="22"/>
        <w:szCs w:val="22"/>
        <w:u w:val="none" w:color="000000"/>
        <w:effect w:val="none"/>
        <w:vertAlign w:val="baselin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85B3647"/>
    <w:multiLevelType w:val="multilevel"/>
    <w:tmpl w:val="882A12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8C40AAF"/>
    <w:multiLevelType w:val="hybridMultilevel"/>
    <w:tmpl w:val="68F8676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F4587A"/>
    <w:multiLevelType w:val="multilevel"/>
    <w:tmpl w:val="16E010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2C37A7"/>
    <w:multiLevelType w:val="hybridMultilevel"/>
    <w:tmpl w:val="DEE23A56"/>
    <w:lvl w:ilvl="0" w:tplc="3D065BA4">
      <w:start w:val="1"/>
      <w:numFmt w:val="decimal"/>
      <w:lvlText w:val="1.%1"/>
      <w:lvlJc w:val="left"/>
      <w:pPr>
        <w:ind w:left="720" w:hanging="360"/>
      </w:pPr>
      <w:rPr>
        <w:rFonts w:hint="default"/>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CAB1C46"/>
    <w:multiLevelType w:val="multilevel"/>
    <w:tmpl w:val="798C66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CC336B2"/>
    <w:multiLevelType w:val="hybridMultilevel"/>
    <w:tmpl w:val="2A2E8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D8F5E34"/>
    <w:multiLevelType w:val="hybridMultilevel"/>
    <w:tmpl w:val="7B1EA2DA"/>
    <w:lvl w:ilvl="0" w:tplc="FCFE3C10">
      <w:start w:val="1"/>
      <w:numFmt w:val="bullet"/>
      <w:lvlText w:val="•"/>
      <w:lvlJc w:val="left"/>
      <w:pPr>
        <w:ind w:left="5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0CA6C6">
      <w:start w:val="1"/>
      <w:numFmt w:val="bullet"/>
      <w:lvlText w:val="o"/>
      <w:lvlJc w:val="left"/>
      <w:pPr>
        <w:ind w:left="11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138A40E">
      <w:start w:val="1"/>
      <w:numFmt w:val="bullet"/>
      <w:lvlText w:val="▪"/>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E6AC514">
      <w:start w:val="1"/>
      <w:numFmt w:val="bullet"/>
      <w:lvlText w:val="•"/>
      <w:lvlJc w:val="left"/>
      <w:pPr>
        <w:ind w:left="26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627EE2">
      <w:start w:val="1"/>
      <w:numFmt w:val="bullet"/>
      <w:lvlText w:val="o"/>
      <w:lvlJc w:val="left"/>
      <w:pPr>
        <w:ind w:left="33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E60B61A">
      <w:start w:val="1"/>
      <w:numFmt w:val="bullet"/>
      <w:lvlText w:val="▪"/>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86777E">
      <w:start w:val="1"/>
      <w:numFmt w:val="bullet"/>
      <w:lvlText w:val="•"/>
      <w:lvlJc w:val="left"/>
      <w:pPr>
        <w:ind w:left="47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CCA7B42">
      <w:start w:val="1"/>
      <w:numFmt w:val="bullet"/>
      <w:lvlText w:val="o"/>
      <w:lvlJc w:val="left"/>
      <w:pPr>
        <w:ind w:left="54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C705248">
      <w:start w:val="1"/>
      <w:numFmt w:val="bullet"/>
      <w:lvlText w:val="▪"/>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D9D6EA2"/>
    <w:multiLevelType w:val="hybridMultilevel"/>
    <w:tmpl w:val="22D80C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ECF3D98"/>
    <w:multiLevelType w:val="hybridMultilevel"/>
    <w:tmpl w:val="689215A8"/>
    <w:lvl w:ilvl="0" w:tplc="53126364">
      <w:start w:val="1"/>
      <w:numFmt w:val="decimal"/>
      <w:lvlText w:val="%1."/>
      <w:lvlJc w:val="left"/>
      <w:pPr>
        <w:ind w:left="360"/>
      </w:pPr>
      <w:rPr>
        <w:rFonts w:asciiTheme="majorBidi" w:hAnsiTheme="majorBidi" w:cstheme="majorBidi" w:hint="default"/>
        <w:b w:val="0"/>
        <w:i w:val="0"/>
        <w:strike w:val="0"/>
        <w:dstrike w:val="0"/>
        <w:color w:val="000000"/>
        <w:sz w:val="22"/>
        <w:szCs w:val="22"/>
        <w:u w:val="none" w:color="000000"/>
        <w:bdr w:val="none" w:sz="0" w:space="0" w:color="auto"/>
        <w:shd w:val="clear" w:color="auto" w:fill="auto"/>
        <w:vertAlign w:val="baseline"/>
      </w:rPr>
    </w:lvl>
    <w:lvl w:ilvl="1" w:tplc="11C07738">
      <w:start w:val="1"/>
      <w:numFmt w:val="bullet"/>
      <w:lvlText w:val="o"/>
      <w:lvlJc w:val="left"/>
      <w:pPr>
        <w:ind w:left="11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77CA504">
      <w:start w:val="1"/>
      <w:numFmt w:val="bullet"/>
      <w:lvlText w:val="▪"/>
      <w:lvlJc w:val="left"/>
      <w:pPr>
        <w:ind w:left="18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0D6FDFA">
      <w:start w:val="1"/>
      <w:numFmt w:val="bullet"/>
      <w:lvlText w:val="•"/>
      <w:lvlJc w:val="left"/>
      <w:pPr>
        <w:ind w:left="25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BE2CEA">
      <w:start w:val="1"/>
      <w:numFmt w:val="bullet"/>
      <w:lvlText w:val="o"/>
      <w:lvlJc w:val="left"/>
      <w:pPr>
        <w:ind w:left="33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C7E8800">
      <w:start w:val="1"/>
      <w:numFmt w:val="bullet"/>
      <w:lvlText w:val="▪"/>
      <w:lvlJc w:val="left"/>
      <w:pPr>
        <w:ind w:left="40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22C693E">
      <w:start w:val="1"/>
      <w:numFmt w:val="bullet"/>
      <w:lvlText w:val="•"/>
      <w:lvlJc w:val="left"/>
      <w:pPr>
        <w:ind w:left="47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86540A">
      <w:start w:val="1"/>
      <w:numFmt w:val="bullet"/>
      <w:lvlText w:val="o"/>
      <w:lvlJc w:val="left"/>
      <w:pPr>
        <w:ind w:left="54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846E2CE">
      <w:start w:val="1"/>
      <w:numFmt w:val="bullet"/>
      <w:lvlText w:val="▪"/>
      <w:lvlJc w:val="left"/>
      <w:pPr>
        <w:ind w:left="61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F531F78"/>
    <w:multiLevelType w:val="hybridMultilevel"/>
    <w:tmpl w:val="A81EF9AE"/>
    <w:lvl w:ilvl="0" w:tplc="2472A0E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0363D7"/>
    <w:multiLevelType w:val="hybridMultilevel"/>
    <w:tmpl w:val="1E22867E"/>
    <w:lvl w:ilvl="0" w:tplc="FDDC7AE0">
      <w:start w:val="1"/>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A202C66">
      <w:start w:val="1"/>
      <w:numFmt w:val="lowerLetter"/>
      <w:lvlText w:val="%2"/>
      <w:lvlJc w:val="left"/>
      <w:pPr>
        <w:ind w:left="11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1407F0A">
      <w:start w:val="1"/>
      <w:numFmt w:val="lowerRoman"/>
      <w:lvlText w:val="%3"/>
      <w:lvlJc w:val="left"/>
      <w:pPr>
        <w:ind w:left="19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696D28E">
      <w:start w:val="1"/>
      <w:numFmt w:val="decimal"/>
      <w:lvlText w:val="%4"/>
      <w:lvlJc w:val="left"/>
      <w:pPr>
        <w:ind w:left="26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BFE423E">
      <w:start w:val="1"/>
      <w:numFmt w:val="lowerLetter"/>
      <w:lvlText w:val="%5"/>
      <w:lvlJc w:val="left"/>
      <w:pPr>
        <w:ind w:left="33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1ECFE1A">
      <w:start w:val="1"/>
      <w:numFmt w:val="lowerRoman"/>
      <w:lvlText w:val="%6"/>
      <w:lvlJc w:val="left"/>
      <w:pPr>
        <w:ind w:left="40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00A0E50">
      <w:start w:val="1"/>
      <w:numFmt w:val="decimal"/>
      <w:lvlText w:val="%7"/>
      <w:lvlJc w:val="left"/>
      <w:pPr>
        <w:ind w:left="47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A96542C">
      <w:start w:val="1"/>
      <w:numFmt w:val="lowerLetter"/>
      <w:lvlText w:val="%8"/>
      <w:lvlJc w:val="left"/>
      <w:pPr>
        <w:ind w:left="55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2A6D124">
      <w:start w:val="1"/>
      <w:numFmt w:val="lowerRoman"/>
      <w:lvlText w:val="%9"/>
      <w:lvlJc w:val="left"/>
      <w:pPr>
        <w:ind w:left="62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0761F6A"/>
    <w:multiLevelType w:val="hybridMultilevel"/>
    <w:tmpl w:val="DEE23A56"/>
    <w:lvl w:ilvl="0" w:tplc="3D065BA4">
      <w:start w:val="1"/>
      <w:numFmt w:val="decimal"/>
      <w:lvlText w:val="1.%1"/>
      <w:lvlJc w:val="left"/>
      <w:pPr>
        <w:ind w:left="720" w:hanging="360"/>
      </w:pPr>
      <w:rPr>
        <w:rFonts w:hint="default"/>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1C61779"/>
    <w:multiLevelType w:val="hybridMultilevel"/>
    <w:tmpl w:val="84808AFA"/>
    <w:lvl w:ilvl="0" w:tplc="3DA699C8">
      <w:start w:val="1"/>
      <w:numFmt w:val="decimal"/>
      <w:lvlText w:val="4.%1"/>
      <w:lvlJc w:val="left"/>
      <w:pPr>
        <w:ind w:left="819" w:hanging="360"/>
      </w:pPr>
      <w:rPr>
        <w:rFonts w:hint="default"/>
      </w:rPr>
    </w:lvl>
    <w:lvl w:ilvl="1" w:tplc="08090019" w:tentative="1">
      <w:start w:val="1"/>
      <w:numFmt w:val="lowerLetter"/>
      <w:lvlText w:val="%2."/>
      <w:lvlJc w:val="left"/>
      <w:pPr>
        <w:ind w:left="1539" w:hanging="360"/>
      </w:pPr>
    </w:lvl>
    <w:lvl w:ilvl="2" w:tplc="0809001B" w:tentative="1">
      <w:start w:val="1"/>
      <w:numFmt w:val="lowerRoman"/>
      <w:lvlText w:val="%3."/>
      <w:lvlJc w:val="right"/>
      <w:pPr>
        <w:ind w:left="2259" w:hanging="180"/>
      </w:pPr>
    </w:lvl>
    <w:lvl w:ilvl="3" w:tplc="0809000F" w:tentative="1">
      <w:start w:val="1"/>
      <w:numFmt w:val="decimal"/>
      <w:lvlText w:val="%4."/>
      <w:lvlJc w:val="left"/>
      <w:pPr>
        <w:ind w:left="2979" w:hanging="360"/>
      </w:pPr>
    </w:lvl>
    <w:lvl w:ilvl="4" w:tplc="08090019" w:tentative="1">
      <w:start w:val="1"/>
      <w:numFmt w:val="lowerLetter"/>
      <w:lvlText w:val="%5."/>
      <w:lvlJc w:val="left"/>
      <w:pPr>
        <w:ind w:left="3699" w:hanging="360"/>
      </w:pPr>
    </w:lvl>
    <w:lvl w:ilvl="5" w:tplc="0809001B" w:tentative="1">
      <w:start w:val="1"/>
      <w:numFmt w:val="lowerRoman"/>
      <w:lvlText w:val="%6."/>
      <w:lvlJc w:val="right"/>
      <w:pPr>
        <w:ind w:left="4419" w:hanging="180"/>
      </w:pPr>
    </w:lvl>
    <w:lvl w:ilvl="6" w:tplc="0809000F" w:tentative="1">
      <w:start w:val="1"/>
      <w:numFmt w:val="decimal"/>
      <w:lvlText w:val="%7."/>
      <w:lvlJc w:val="left"/>
      <w:pPr>
        <w:ind w:left="5139" w:hanging="360"/>
      </w:pPr>
    </w:lvl>
    <w:lvl w:ilvl="7" w:tplc="08090019" w:tentative="1">
      <w:start w:val="1"/>
      <w:numFmt w:val="lowerLetter"/>
      <w:lvlText w:val="%8."/>
      <w:lvlJc w:val="left"/>
      <w:pPr>
        <w:ind w:left="5859" w:hanging="360"/>
      </w:pPr>
    </w:lvl>
    <w:lvl w:ilvl="8" w:tplc="0809001B" w:tentative="1">
      <w:start w:val="1"/>
      <w:numFmt w:val="lowerRoman"/>
      <w:lvlText w:val="%9."/>
      <w:lvlJc w:val="right"/>
      <w:pPr>
        <w:ind w:left="6579" w:hanging="180"/>
      </w:pPr>
    </w:lvl>
  </w:abstractNum>
  <w:abstractNum w:abstractNumId="17" w15:restartNumberingAfterBreak="0">
    <w:nsid w:val="124B6B22"/>
    <w:multiLevelType w:val="hybridMultilevel"/>
    <w:tmpl w:val="0DEC512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2CD75A3"/>
    <w:multiLevelType w:val="multilevel"/>
    <w:tmpl w:val="81E6BCDA"/>
    <w:lvl w:ilvl="0">
      <w:start w:val="2"/>
      <w:numFmt w:val="decimal"/>
      <w:lvlText w:val="%1"/>
      <w:lvlJc w:val="left"/>
      <w:pPr>
        <w:ind w:left="360" w:hanging="360"/>
      </w:pPr>
      <w:rPr>
        <w:rFonts w:hint="default"/>
      </w:rPr>
    </w:lvl>
    <w:lvl w:ilvl="1">
      <w:start w:val="1"/>
      <w:numFmt w:val="decimal"/>
      <w:lvlText w:val="2.%2"/>
      <w:lvlJc w:val="left"/>
      <w:pPr>
        <w:ind w:left="445" w:hanging="360"/>
      </w:pPr>
      <w:rPr>
        <w:rFonts w:hint="default"/>
      </w:rPr>
    </w:lvl>
    <w:lvl w:ilvl="2">
      <w:start w:val="1"/>
      <w:numFmt w:val="decimal"/>
      <w:lvlText w:val="%1.%2.%3"/>
      <w:lvlJc w:val="left"/>
      <w:pPr>
        <w:ind w:left="890" w:hanging="720"/>
      </w:pPr>
      <w:rPr>
        <w:rFonts w:hint="default"/>
      </w:rPr>
    </w:lvl>
    <w:lvl w:ilvl="3">
      <w:start w:val="1"/>
      <w:numFmt w:val="decimal"/>
      <w:lvlText w:val="%1.%2.%3.%4"/>
      <w:lvlJc w:val="left"/>
      <w:pPr>
        <w:ind w:left="975" w:hanging="720"/>
      </w:pPr>
      <w:rPr>
        <w:rFonts w:hint="default"/>
      </w:rPr>
    </w:lvl>
    <w:lvl w:ilvl="4">
      <w:start w:val="1"/>
      <w:numFmt w:val="decimal"/>
      <w:lvlText w:val="%1.%2.%3.%4.%5"/>
      <w:lvlJc w:val="left"/>
      <w:pPr>
        <w:ind w:left="1420" w:hanging="1080"/>
      </w:pPr>
      <w:rPr>
        <w:rFonts w:hint="default"/>
      </w:rPr>
    </w:lvl>
    <w:lvl w:ilvl="5">
      <w:start w:val="1"/>
      <w:numFmt w:val="decimal"/>
      <w:lvlText w:val="%1.%2.%3.%4.%5.%6"/>
      <w:lvlJc w:val="left"/>
      <w:pPr>
        <w:ind w:left="1505" w:hanging="1080"/>
      </w:pPr>
      <w:rPr>
        <w:rFonts w:hint="default"/>
      </w:rPr>
    </w:lvl>
    <w:lvl w:ilvl="6">
      <w:start w:val="1"/>
      <w:numFmt w:val="decimal"/>
      <w:lvlText w:val="%1.%2.%3.%4.%5.%6.%7"/>
      <w:lvlJc w:val="left"/>
      <w:pPr>
        <w:ind w:left="1950" w:hanging="1440"/>
      </w:pPr>
      <w:rPr>
        <w:rFonts w:hint="default"/>
      </w:rPr>
    </w:lvl>
    <w:lvl w:ilvl="7">
      <w:start w:val="1"/>
      <w:numFmt w:val="decimal"/>
      <w:lvlText w:val="%1.%2.%3.%4.%5.%6.%7.%8"/>
      <w:lvlJc w:val="left"/>
      <w:pPr>
        <w:ind w:left="2035" w:hanging="1440"/>
      </w:pPr>
      <w:rPr>
        <w:rFonts w:hint="default"/>
      </w:rPr>
    </w:lvl>
    <w:lvl w:ilvl="8">
      <w:start w:val="1"/>
      <w:numFmt w:val="decimal"/>
      <w:lvlText w:val="%1.%2.%3.%4.%5.%6.%7.%8.%9"/>
      <w:lvlJc w:val="left"/>
      <w:pPr>
        <w:ind w:left="2480" w:hanging="1800"/>
      </w:pPr>
      <w:rPr>
        <w:rFonts w:hint="default"/>
      </w:rPr>
    </w:lvl>
  </w:abstractNum>
  <w:abstractNum w:abstractNumId="19" w15:restartNumberingAfterBreak="0">
    <w:nsid w:val="13FB48ED"/>
    <w:multiLevelType w:val="hybridMultilevel"/>
    <w:tmpl w:val="C532BE74"/>
    <w:lvl w:ilvl="0" w:tplc="DC42821A">
      <w:start w:val="1"/>
      <w:numFmt w:val="lowerLetter"/>
      <w:lvlText w:val="%1."/>
      <w:lvlJc w:val="left"/>
      <w:pPr>
        <w:ind w:left="72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52F59C0"/>
    <w:multiLevelType w:val="hybridMultilevel"/>
    <w:tmpl w:val="A81EF9AE"/>
    <w:lvl w:ilvl="0" w:tplc="2472A0E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68B1284"/>
    <w:multiLevelType w:val="hybridMultilevel"/>
    <w:tmpl w:val="DD1CF9DC"/>
    <w:lvl w:ilvl="0" w:tplc="2472A0E6">
      <w:start w:val="1"/>
      <w:numFmt w:val="decimal"/>
      <w:lvlText w:val="1.%1"/>
      <w:lvlJc w:val="left"/>
      <w:pPr>
        <w:ind w:left="720" w:hanging="360"/>
      </w:pPr>
      <w:rPr>
        <w:rFonts w:hint="default"/>
      </w:rPr>
    </w:lvl>
    <w:lvl w:ilvl="1" w:tplc="2472A0E6">
      <w:start w:val="1"/>
      <w:numFmt w:val="decimal"/>
      <w:lvlText w:val="1.%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6917AA1"/>
    <w:multiLevelType w:val="hybridMultilevel"/>
    <w:tmpl w:val="1B6A19A0"/>
    <w:lvl w:ilvl="0" w:tplc="2DEABB2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16CA02F8"/>
    <w:multiLevelType w:val="multilevel"/>
    <w:tmpl w:val="D186B204"/>
    <w:lvl w:ilvl="0">
      <w:start w:val="1"/>
      <w:numFmt w:val="decimal"/>
      <w:lvlText w:val="%1."/>
      <w:lvlJc w:val="left"/>
      <w:pPr>
        <w:ind w:left="720" w:hanging="360"/>
      </w:pPr>
      <w:rPr>
        <w:rFonts w:ascii="Cambria" w:eastAsia="Cambria" w:hAnsi="Cambria" w:cs="Cambria" w:hint="default"/>
        <w:sz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7001CC0"/>
    <w:multiLevelType w:val="hybridMultilevel"/>
    <w:tmpl w:val="D8607B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95F7858"/>
    <w:multiLevelType w:val="hybridMultilevel"/>
    <w:tmpl w:val="84808AFA"/>
    <w:lvl w:ilvl="0" w:tplc="3DA699C8">
      <w:start w:val="1"/>
      <w:numFmt w:val="decimal"/>
      <w:lvlText w:val="4.%1"/>
      <w:lvlJc w:val="left"/>
      <w:pPr>
        <w:ind w:left="819" w:hanging="360"/>
      </w:pPr>
      <w:rPr>
        <w:rFonts w:hint="default"/>
      </w:rPr>
    </w:lvl>
    <w:lvl w:ilvl="1" w:tplc="08090019" w:tentative="1">
      <w:start w:val="1"/>
      <w:numFmt w:val="lowerLetter"/>
      <w:lvlText w:val="%2."/>
      <w:lvlJc w:val="left"/>
      <w:pPr>
        <w:ind w:left="1539" w:hanging="360"/>
      </w:pPr>
    </w:lvl>
    <w:lvl w:ilvl="2" w:tplc="0809001B" w:tentative="1">
      <w:start w:val="1"/>
      <w:numFmt w:val="lowerRoman"/>
      <w:lvlText w:val="%3."/>
      <w:lvlJc w:val="right"/>
      <w:pPr>
        <w:ind w:left="2259" w:hanging="180"/>
      </w:pPr>
    </w:lvl>
    <w:lvl w:ilvl="3" w:tplc="0809000F" w:tentative="1">
      <w:start w:val="1"/>
      <w:numFmt w:val="decimal"/>
      <w:lvlText w:val="%4."/>
      <w:lvlJc w:val="left"/>
      <w:pPr>
        <w:ind w:left="2979" w:hanging="360"/>
      </w:pPr>
    </w:lvl>
    <w:lvl w:ilvl="4" w:tplc="08090019" w:tentative="1">
      <w:start w:val="1"/>
      <w:numFmt w:val="lowerLetter"/>
      <w:lvlText w:val="%5."/>
      <w:lvlJc w:val="left"/>
      <w:pPr>
        <w:ind w:left="3699" w:hanging="360"/>
      </w:pPr>
    </w:lvl>
    <w:lvl w:ilvl="5" w:tplc="0809001B" w:tentative="1">
      <w:start w:val="1"/>
      <w:numFmt w:val="lowerRoman"/>
      <w:lvlText w:val="%6."/>
      <w:lvlJc w:val="right"/>
      <w:pPr>
        <w:ind w:left="4419" w:hanging="180"/>
      </w:pPr>
    </w:lvl>
    <w:lvl w:ilvl="6" w:tplc="0809000F" w:tentative="1">
      <w:start w:val="1"/>
      <w:numFmt w:val="decimal"/>
      <w:lvlText w:val="%7."/>
      <w:lvlJc w:val="left"/>
      <w:pPr>
        <w:ind w:left="5139" w:hanging="360"/>
      </w:pPr>
    </w:lvl>
    <w:lvl w:ilvl="7" w:tplc="08090019" w:tentative="1">
      <w:start w:val="1"/>
      <w:numFmt w:val="lowerLetter"/>
      <w:lvlText w:val="%8."/>
      <w:lvlJc w:val="left"/>
      <w:pPr>
        <w:ind w:left="5859" w:hanging="360"/>
      </w:pPr>
    </w:lvl>
    <w:lvl w:ilvl="8" w:tplc="0809001B" w:tentative="1">
      <w:start w:val="1"/>
      <w:numFmt w:val="lowerRoman"/>
      <w:lvlText w:val="%9."/>
      <w:lvlJc w:val="right"/>
      <w:pPr>
        <w:ind w:left="6579" w:hanging="180"/>
      </w:pPr>
    </w:lvl>
  </w:abstractNum>
  <w:abstractNum w:abstractNumId="26" w15:restartNumberingAfterBreak="0">
    <w:nsid w:val="1B9D14FC"/>
    <w:multiLevelType w:val="hybridMultilevel"/>
    <w:tmpl w:val="6BC268A8"/>
    <w:lvl w:ilvl="0" w:tplc="8BDE2B4A">
      <w:start w:val="1"/>
      <w:numFmt w:val="bullet"/>
      <w:lvlText w:val="-"/>
      <w:lvlJc w:val="left"/>
      <w:pPr>
        <w:ind w:left="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F89EC6">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5015E0">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F4A86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384C69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36F86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2086A0">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9B4F8F2">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BC9CCE">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1CE9508F"/>
    <w:multiLevelType w:val="multilevel"/>
    <w:tmpl w:val="AE36BBB0"/>
    <w:lvl w:ilvl="0">
      <w:start w:val="1"/>
      <w:numFmt w:val="decimal"/>
      <w:lvlText w:val="%1"/>
      <w:lvlJc w:val="left"/>
      <w:pPr>
        <w:ind w:left="473" w:hanging="473"/>
      </w:pPr>
      <w:rPr>
        <w:rFonts w:hint="default"/>
      </w:rPr>
    </w:lvl>
    <w:lvl w:ilvl="1">
      <w:start w:val="1"/>
      <w:numFmt w:val="decimal"/>
      <w:lvlText w:val="%1.%2"/>
      <w:lvlJc w:val="left"/>
      <w:pPr>
        <w:ind w:left="653" w:hanging="473"/>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1D2C56AE"/>
    <w:multiLevelType w:val="multilevel"/>
    <w:tmpl w:val="D186B204"/>
    <w:lvl w:ilvl="0">
      <w:start w:val="1"/>
      <w:numFmt w:val="decimal"/>
      <w:lvlText w:val="%1."/>
      <w:lvlJc w:val="left"/>
      <w:pPr>
        <w:ind w:left="720" w:hanging="360"/>
      </w:pPr>
      <w:rPr>
        <w:rFonts w:ascii="Cambria" w:eastAsia="Cambria" w:hAnsi="Cambria" w:cs="Cambria" w:hint="default"/>
        <w:sz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1D7B3A66"/>
    <w:multiLevelType w:val="multilevel"/>
    <w:tmpl w:val="9064E8D4"/>
    <w:lvl w:ilvl="0">
      <w:start w:val="2"/>
      <w:numFmt w:val="decimal"/>
      <w:lvlText w:val="%1"/>
      <w:lvlJc w:val="left"/>
      <w:pPr>
        <w:ind w:left="360" w:hanging="360"/>
      </w:pPr>
      <w:rPr>
        <w:rFonts w:hint="default"/>
      </w:rPr>
    </w:lvl>
    <w:lvl w:ilvl="1">
      <w:start w:val="1"/>
      <w:numFmt w:val="decimal"/>
      <w:lvlText w:val="%1.%2"/>
      <w:lvlJc w:val="left"/>
      <w:pPr>
        <w:ind w:left="445" w:hanging="360"/>
      </w:pPr>
      <w:rPr>
        <w:rFonts w:hint="default"/>
      </w:rPr>
    </w:lvl>
    <w:lvl w:ilvl="2">
      <w:start w:val="1"/>
      <w:numFmt w:val="decimal"/>
      <w:lvlText w:val="%1.%2.%3"/>
      <w:lvlJc w:val="left"/>
      <w:pPr>
        <w:ind w:left="890" w:hanging="720"/>
      </w:pPr>
      <w:rPr>
        <w:rFonts w:hint="default"/>
      </w:rPr>
    </w:lvl>
    <w:lvl w:ilvl="3">
      <w:start w:val="1"/>
      <w:numFmt w:val="decimal"/>
      <w:lvlText w:val="%1.%2.%3.%4"/>
      <w:lvlJc w:val="left"/>
      <w:pPr>
        <w:ind w:left="975" w:hanging="720"/>
      </w:pPr>
      <w:rPr>
        <w:rFonts w:hint="default"/>
      </w:rPr>
    </w:lvl>
    <w:lvl w:ilvl="4">
      <w:start w:val="1"/>
      <w:numFmt w:val="decimal"/>
      <w:lvlText w:val="%1.%2.%3.%4.%5"/>
      <w:lvlJc w:val="left"/>
      <w:pPr>
        <w:ind w:left="1420" w:hanging="1080"/>
      </w:pPr>
      <w:rPr>
        <w:rFonts w:hint="default"/>
      </w:rPr>
    </w:lvl>
    <w:lvl w:ilvl="5">
      <w:start w:val="1"/>
      <w:numFmt w:val="decimal"/>
      <w:lvlText w:val="%1.%2.%3.%4.%5.%6"/>
      <w:lvlJc w:val="left"/>
      <w:pPr>
        <w:ind w:left="1505" w:hanging="1080"/>
      </w:pPr>
      <w:rPr>
        <w:rFonts w:hint="default"/>
      </w:rPr>
    </w:lvl>
    <w:lvl w:ilvl="6">
      <w:start w:val="1"/>
      <w:numFmt w:val="decimal"/>
      <w:lvlText w:val="%1.%2.%3.%4.%5.%6.%7"/>
      <w:lvlJc w:val="left"/>
      <w:pPr>
        <w:ind w:left="1950" w:hanging="1440"/>
      </w:pPr>
      <w:rPr>
        <w:rFonts w:hint="default"/>
      </w:rPr>
    </w:lvl>
    <w:lvl w:ilvl="7">
      <w:start w:val="1"/>
      <w:numFmt w:val="decimal"/>
      <w:lvlText w:val="%1.%2.%3.%4.%5.%6.%7.%8"/>
      <w:lvlJc w:val="left"/>
      <w:pPr>
        <w:ind w:left="2035" w:hanging="1440"/>
      </w:pPr>
      <w:rPr>
        <w:rFonts w:hint="default"/>
      </w:rPr>
    </w:lvl>
    <w:lvl w:ilvl="8">
      <w:start w:val="1"/>
      <w:numFmt w:val="decimal"/>
      <w:lvlText w:val="%1.%2.%3.%4.%5.%6.%7.%8.%9"/>
      <w:lvlJc w:val="left"/>
      <w:pPr>
        <w:ind w:left="2480" w:hanging="1800"/>
      </w:pPr>
      <w:rPr>
        <w:rFonts w:hint="default"/>
      </w:rPr>
    </w:lvl>
  </w:abstractNum>
  <w:abstractNum w:abstractNumId="30" w15:restartNumberingAfterBreak="0">
    <w:nsid w:val="1D9B0AC9"/>
    <w:multiLevelType w:val="hybridMultilevel"/>
    <w:tmpl w:val="1E22867E"/>
    <w:lvl w:ilvl="0" w:tplc="FDDC7AE0">
      <w:start w:val="1"/>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A202C66">
      <w:start w:val="1"/>
      <w:numFmt w:val="lowerLetter"/>
      <w:lvlText w:val="%2"/>
      <w:lvlJc w:val="left"/>
      <w:pPr>
        <w:ind w:left="11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1407F0A">
      <w:start w:val="1"/>
      <w:numFmt w:val="lowerRoman"/>
      <w:lvlText w:val="%3"/>
      <w:lvlJc w:val="left"/>
      <w:pPr>
        <w:ind w:left="19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696D28E">
      <w:start w:val="1"/>
      <w:numFmt w:val="decimal"/>
      <w:lvlText w:val="%4"/>
      <w:lvlJc w:val="left"/>
      <w:pPr>
        <w:ind w:left="26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BFE423E">
      <w:start w:val="1"/>
      <w:numFmt w:val="lowerLetter"/>
      <w:lvlText w:val="%5"/>
      <w:lvlJc w:val="left"/>
      <w:pPr>
        <w:ind w:left="33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1ECFE1A">
      <w:start w:val="1"/>
      <w:numFmt w:val="lowerRoman"/>
      <w:lvlText w:val="%6"/>
      <w:lvlJc w:val="left"/>
      <w:pPr>
        <w:ind w:left="40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00A0E50">
      <w:start w:val="1"/>
      <w:numFmt w:val="decimal"/>
      <w:lvlText w:val="%7"/>
      <w:lvlJc w:val="left"/>
      <w:pPr>
        <w:ind w:left="47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A96542C">
      <w:start w:val="1"/>
      <w:numFmt w:val="lowerLetter"/>
      <w:lvlText w:val="%8"/>
      <w:lvlJc w:val="left"/>
      <w:pPr>
        <w:ind w:left="55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2A6D124">
      <w:start w:val="1"/>
      <w:numFmt w:val="lowerRoman"/>
      <w:lvlText w:val="%9"/>
      <w:lvlJc w:val="left"/>
      <w:pPr>
        <w:ind w:left="62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1F443585"/>
    <w:multiLevelType w:val="hybridMultilevel"/>
    <w:tmpl w:val="C64AA1BE"/>
    <w:lvl w:ilvl="0" w:tplc="2974BE6A">
      <w:start w:val="1"/>
      <w:numFmt w:val="decimal"/>
      <w:lvlText w:val="2.%1"/>
      <w:lvlJc w:val="left"/>
      <w:pPr>
        <w:ind w:left="819" w:hanging="360"/>
      </w:pPr>
      <w:rPr>
        <w:rFonts w:hint="default"/>
      </w:rPr>
    </w:lvl>
    <w:lvl w:ilvl="1" w:tplc="08090019" w:tentative="1">
      <w:start w:val="1"/>
      <w:numFmt w:val="lowerLetter"/>
      <w:lvlText w:val="%2."/>
      <w:lvlJc w:val="left"/>
      <w:pPr>
        <w:ind w:left="1539" w:hanging="360"/>
      </w:pPr>
    </w:lvl>
    <w:lvl w:ilvl="2" w:tplc="0809001B" w:tentative="1">
      <w:start w:val="1"/>
      <w:numFmt w:val="lowerRoman"/>
      <w:lvlText w:val="%3."/>
      <w:lvlJc w:val="right"/>
      <w:pPr>
        <w:ind w:left="2259" w:hanging="180"/>
      </w:pPr>
    </w:lvl>
    <w:lvl w:ilvl="3" w:tplc="0809000F" w:tentative="1">
      <w:start w:val="1"/>
      <w:numFmt w:val="decimal"/>
      <w:lvlText w:val="%4."/>
      <w:lvlJc w:val="left"/>
      <w:pPr>
        <w:ind w:left="2979" w:hanging="360"/>
      </w:pPr>
    </w:lvl>
    <w:lvl w:ilvl="4" w:tplc="08090019" w:tentative="1">
      <w:start w:val="1"/>
      <w:numFmt w:val="lowerLetter"/>
      <w:lvlText w:val="%5."/>
      <w:lvlJc w:val="left"/>
      <w:pPr>
        <w:ind w:left="3699" w:hanging="360"/>
      </w:pPr>
    </w:lvl>
    <w:lvl w:ilvl="5" w:tplc="0809001B" w:tentative="1">
      <w:start w:val="1"/>
      <w:numFmt w:val="lowerRoman"/>
      <w:lvlText w:val="%6."/>
      <w:lvlJc w:val="right"/>
      <w:pPr>
        <w:ind w:left="4419" w:hanging="180"/>
      </w:pPr>
    </w:lvl>
    <w:lvl w:ilvl="6" w:tplc="0809000F" w:tentative="1">
      <w:start w:val="1"/>
      <w:numFmt w:val="decimal"/>
      <w:lvlText w:val="%7."/>
      <w:lvlJc w:val="left"/>
      <w:pPr>
        <w:ind w:left="5139" w:hanging="360"/>
      </w:pPr>
    </w:lvl>
    <w:lvl w:ilvl="7" w:tplc="08090019" w:tentative="1">
      <w:start w:val="1"/>
      <w:numFmt w:val="lowerLetter"/>
      <w:lvlText w:val="%8."/>
      <w:lvlJc w:val="left"/>
      <w:pPr>
        <w:ind w:left="5859" w:hanging="360"/>
      </w:pPr>
    </w:lvl>
    <w:lvl w:ilvl="8" w:tplc="0809001B" w:tentative="1">
      <w:start w:val="1"/>
      <w:numFmt w:val="lowerRoman"/>
      <w:lvlText w:val="%9."/>
      <w:lvlJc w:val="right"/>
      <w:pPr>
        <w:ind w:left="6579" w:hanging="180"/>
      </w:pPr>
    </w:lvl>
  </w:abstractNum>
  <w:abstractNum w:abstractNumId="32" w15:restartNumberingAfterBreak="0">
    <w:nsid w:val="1F8A1697"/>
    <w:multiLevelType w:val="multilevel"/>
    <w:tmpl w:val="C10A384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3256B15"/>
    <w:multiLevelType w:val="hybridMultilevel"/>
    <w:tmpl w:val="827688EC"/>
    <w:lvl w:ilvl="0" w:tplc="2A5C5426">
      <w:start w:val="1"/>
      <w:numFmt w:val="decimal"/>
      <w:lvlText w:val="1.%1"/>
      <w:lvlJc w:val="left"/>
      <w:pPr>
        <w:ind w:left="720" w:hanging="360"/>
      </w:pPr>
      <w:rPr>
        <w:rFonts w:hint="default"/>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50450B4"/>
    <w:multiLevelType w:val="hybridMultilevel"/>
    <w:tmpl w:val="EBE2E53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7B171B5"/>
    <w:multiLevelType w:val="multilevel"/>
    <w:tmpl w:val="882A12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E65058"/>
    <w:multiLevelType w:val="multilevel"/>
    <w:tmpl w:val="36420552"/>
    <w:lvl w:ilvl="0">
      <w:start w:val="1"/>
      <w:numFmt w:val="decimal"/>
      <w:lvlText w:val="%1."/>
      <w:lvlJc w:val="left"/>
      <w:pPr>
        <w:ind w:left="720" w:hanging="360"/>
      </w:pPr>
      <w:rPr>
        <w:rFonts w:ascii="Cambria" w:eastAsia="Cambria" w:hAnsi="Cambria" w:cs="Cambria" w:hint="default"/>
        <w:sz w:val="20"/>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CBF559E"/>
    <w:multiLevelType w:val="multilevel"/>
    <w:tmpl w:val="9064E8D4"/>
    <w:lvl w:ilvl="0">
      <w:start w:val="2"/>
      <w:numFmt w:val="decimal"/>
      <w:lvlText w:val="%1"/>
      <w:lvlJc w:val="left"/>
      <w:pPr>
        <w:ind w:left="360" w:hanging="360"/>
      </w:pPr>
      <w:rPr>
        <w:rFonts w:hint="default"/>
      </w:rPr>
    </w:lvl>
    <w:lvl w:ilvl="1">
      <w:start w:val="1"/>
      <w:numFmt w:val="decimal"/>
      <w:lvlText w:val="%1.%2"/>
      <w:lvlJc w:val="left"/>
      <w:pPr>
        <w:ind w:left="445" w:hanging="360"/>
      </w:pPr>
      <w:rPr>
        <w:rFonts w:hint="default"/>
      </w:rPr>
    </w:lvl>
    <w:lvl w:ilvl="2">
      <w:start w:val="1"/>
      <w:numFmt w:val="decimal"/>
      <w:lvlText w:val="%1.%2.%3"/>
      <w:lvlJc w:val="left"/>
      <w:pPr>
        <w:ind w:left="890" w:hanging="720"/>
      </w:pPr>
      <w:rPr>
        <w:rFonts w:hint="default"/>
      </w:rPr>
    </w:lvl>
    <w:lvl w:ilvl="3">
      <w:start w:val="1"/>
      <w:numFmt w:val="decimal"/>
      <w:lvlText w:val="%1.%2.%3.%4"/>
      <w:lvlJc w:val="left"/>
      <w:pPr>
        <w:ind w:left="975" w:hanging="720"/>
      </w:pPr>
      <w:rPr>
        <w:rFonts w:hint="default"/>
      </w:rPr>
    </w:lvl>
    <w:lvl w:ilvl="4">
      <w:start w:val="1"/>
      <w:numFmt w:val="decimal"/>
      <w:lvlText w:val="%1.%2.%3.%4.%5"/>
      <w:lvlJc w:val="left"/>
      <w:pPr>
        <w:ind w:left="1420" w:hanging="1080"/>
      </w:pPr>
      <w:rPr>
        <w:rFonts w:hint="default"/>
      </w:rPr>
    </w:lvl>
    <w:lvl w:ilvl="5">
      <w:start w:val="1"/>
      <w:numFmt w:val="decimal"/>
      <w:lvlText w:val="%1.%2.%3.%4.%5.%6"/>
      <w:lvlJc w:val="left"/>
      <w:pPr>
        <w:ind w:left="1505" w:hanging="1080"/>
      </w:pPr>
      <w:rPr>
        <w:rFonts w:hint="default"/>
      </w:rPr>
    </w:lvl>
    <w:lvl w:ilvl="6">
      <w:start w:val="1"/>
      <w:numFmt w:val="decimal"/>
      <w:lvlText w:val="%1.%2.%3.%4.%5.%6.%7"/>
      <w:lvlJc w:val="left"/>
      <w:pPr>
        <w:ind w:left="1950" w:hanging="1440"/>
      </w:pPr>
      <w:rPr>
        <w:rFonts w:hint="default"/>
      </w:rPr>
    </w:lvl>
    <w:lvl w:ilvl="7">
      <w:start w:val="1"/>
      <w:numFmt w:val="decimal"/>
      <w:lvlText w:val="%1.%2.%3.%4.%5.%6.%7.%8"/>
      <w:lvlJc w:val="left"/>
      <w:pPr>
        <w:ind w:left="2035" w:hanging="1440"/>
      </w:pPr>
      <w:rPr>
        <w:rFonts w:hint="default"/>
      </w:rPr>
    </w:lvl>
    <w:lvl w:ilvl="8">
      <w:start w:val="1"/>
      <w:numFmt w:val="decimal"/>
      <w:lvlText w:val="%1.%2.%3.%4.%5.%6.%7.%8.%9"/>
      <w:lvlJc w:val="left"/>
      <w:pPr>
        <w:ind w:left="2480" w:hanging="1800"/>
      </w:pPr>
      <w:rPr>
        <w:rFonts w:hint="default"/>
      </w:rPr>
    </w:lvl>
  </w:abstractNum>
  <w:abstractNum w:abstractNumId="38" w15:restartNumberingAfterBreak="0">
    <w:nsid w:val="2DA83F8C"/>
    <w:multiLevelType w:val="hybridMultilevel"/>
    <w:tmpl w:val="C226B2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E907CF9"/>
    <w:multiLevelType w:val="multilevel"/>
    <w:tmpl w:val="36420552"/>
    <w:lvl w:ilvl="0">
      <w:start w:val="1"/>
      <w:numFmt w:val="decimal"/>
      <w:lvlText w:val="%1."/>
      <w:lvlJc w:val="left"/>
      <w:pPr>
        <w:ind w:left="720" w:hanging="360"/>
      </w:pPr>
      <w:rPr>
        <w:rFonts w:ascii="Cambria" w:eastAsia="Cambria" w:hAnsi="Cambria" w:cs="Cambria" w:hint="default"/>
        <w:sz w:val="20"/>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F396768"/>
    <w:multiLevelType w:val="hybridMultilevel"/>
    <w:tmpl w:val="69F433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28603B4"/>
    <w:multiLevelType w:val="hybridMultilevel"/>
    <w:tmpl w:val="567C5D8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2E526BF"/>
    <w:multiLevelType w:val="hybridMultilevel"/>
    <w:tmpl w:val="7A4059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40D10CD"/>
    <w:multiLevelType w:val="hybridMultilevel"/>
    <w:tmpl w:val="B260943C"/>
    <w:lvl w:ilvl="0" w:tplc="2974BE6A">
      <w:start w:val="1"/>
      <w:numFmt w:val="decimal"/>
      <w:lvlText w:val="2.%1"/>
      <w:lvlJc w:val="left"/>
      <w:pPr>
        <w:ind w:left="819" w:hanging="360"/>
      </w:pPr>
      <w:rPr>
        <w:rFonts w:hint="default"/>
      </w:rPr>
    </w:lvl>
    <w:lvl w:ilvl="1" w:tplc="08090019" w:tentative="1">
      <w:start w:val="1"/>
      <w:numFmt w:val="lowerLetter"/>
      <w:lvlText w:val="%2."/>
      <w:lvlJc w:val="left"/>
      <w:pPr>
        <w:ind w:left="1539" w:hanging="360"/>
      </w:pPr>
    </w:lvl>
    <w:lvl w:ilvl="2" w:tplc="0809001B" w:tentative="1">
      <w:start w:val="1"/>
      <w:numFmt w:val="lowerRoman"/>
      <w:lvlText w:val="%3."/>
      <w:lvlJc w:val="right"/>
      <w:pPr>
        <w:ind w:left="2259" w:hanging="180"/>
      </w:pPr>
    </w:lvl>
    <w:lvl w:ilvl="3" w:tplc="0809000F" w:tentative="1">
      <w:start w:val="1"/>
      <w:numFmt w:val="decimal"/>
      <w:lvlText w:val="%4."/>
      <w:lvlJc w:val="left"/>
      <w:pPr>
        <w:ind w:left="2979" w:hanging="360"/>
      </w:pPr>
    </w:lvl>
    <w:lvl w:ilvl="4" w:tplc="08090019" w:tentative="1">
      <w:start w:val="1"/>
      <w:numFmt w:val="lowerLetter"/>
      <w:lvlText w:val="%5."/>
      <w:lvlJc w:val="left"/>
      <w:pPr>
        <w:ind w:left="3699" w:hanging="360"/>
      </w:pPr>
    </w:lvl>
    <w:lvl w:ilvl="5" w:tplc="0809001B" w:tentative="1">
      <w:start w:val="1"/>
      <w:numFmt w:val="lowerRoman"/>
      <w:lvlText w:val="%6."/>
      <w:lvlJc w:val="right"/>
      <w:pPr>
        <w:ind w:left="4419" w:hanging="180"/>
      </w:pPr>
    </w:lvl>
    <w:lvl w:ilvl="6" w:tplc="0809000F" w:tentative="1">
      <w:start w:val="1"/>
      <w:numFmt w:val="decimal"/>
      <w:lvlText w:val="%7."/>
      <w:lvlJc w:val="left"/>
      <w:pPr>
        <w:ind w:left="5139" w:hanging="360"/>
      </w:pPr>
    </w:lvl>
    <w:lvl w:ilvl="7" w:tplc="08090019" w:tentative="1">
      <w:start w:val="1"/>
      <w:numFmt w:val="lowerLetter"/>
      <w:lvlText w:val="%8."/>
      <w:lvlJc w:val="left"/>
      <w:pPr>
        <w:ind w:left="5859" w:hanging="360"/>
      </w:pPr>
    </w:lvl>
    <w:lvl w:ilvl="8" w:tplc="0809001B" w:tentative="1">
      <w:start w:val="1"/>
      <w:numFmt w:val="lowerRoman"/>
      <w:lvlText w:val="%9."/>
      <w:lvlJc w:val="right"/>
      <w:pPr>
        <w:ind w:left="6579" w:hanging="180"/>
      </w:pPr>
    </w:lvl>
  </w:abstractNum>
  <w:abstractNum w:abstractNumId="44" w15:restartNumberingAfterBreak="0">
    <w:nsid w:val="344F0B71"/>
    <w:multiLevelType w:val="hybridMultilevel"/>
    <w:tmpl w:val="C226B2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4D63C14"/>
    <w:multiLevelType w:val="multilevel"/>
    <w:tmpl w:val="81E6BCDA"/>
    <w:lvl w:ilvl="0">
      <w:start w:val="2"/>
      <w:numFmt w:val="decimal"/>
      <w:lvlText w:val="%1"/>
      <w:lvlJc w:val="left"/>
      <w:pPr>
        <w:ind w:left="360" w:hanging="360"/>
      </w:pPr>
      <w:rPr>
        <w:rFonts w:hint="default"/>
      </w:rPr>
    </w:lvl>
    <w:lvl w:ilvl="1">
      <w:start w:val="1"/>
      <w:numFmt w:val="decimal"/>
      <w:lvlText w:val="2.%2"/>
      <w:lvlJc w:val="left"/>
      <w:pPr>
        <w:ind w:left="445" w:hanging="360"/>
      </w:pPr>
      <w:rPr>
        <w:rFonts w:hint="default"/>
      </w:rPr>
    </w:lvl>
    <w:lvl w:ilvl="2">
      <w:start w:val="1"/>
      <w:numFmt w:val="decimal"/>
      <w:lvlText w:val="%1.%2.%3"/>
      <w:lvlJc w:val="left"/>
      <w:pPr>
        <w:ind w:left="890" w:hanging="720"/>
      </w:pPr>
      <w:rPr>
        <w:rFonts w:hint="default"/>
      </w:rPr>
    </w:lvl>
    <w:lvl w:ilvl="3">
      <w:start w:val="1"/>
      <w:numFmt w:val="decimal"/>
      <w:lvlText w:val="%1.%2.%3.%4"/>
      <w:lvlJc w:val="left"/>
      <w:pPr>
        <w:ind w:left="975" w:hanging="720"/>
      </w:pPr>
      <w:rPr>
        <w:rFonts w:hint="default"/>
      </w:rPr>
    </w:lvl>
    <w:lvl w:ilvl="4">
      <w:start w:val="1"/>
      <w:numFmt w:val="decimal"/>
      <w:lvlText w:val="%1.%2.%3.%4.%5"/>
      <w:lvlJc w:val="left"/>
      <w:pPr>
        <w:ind w:left="1420" w:hanging="1080"/>
      </w:pPr>
      <w:rPr>
        <w:rFonts w:hint="default"/>
      </w:rPr>
    </w:lvl>
    <w:lvl w:ilvl="5">
      <w:start w:val="1"/>
      <w:numFmt w:val="decimal"/>
      <w:lvlText w:val="%1.%2.%3.%4.%5.%6"/>
      <w:lvlJc w:val="left"/>
      <w:pPr>
        <w:ind w:left="1505" w:hanging="1080"/>
      </w:pPr>
      <w:rPr>
        <w:rFonts w:hint="default"/>
      </w:rPr>
    </w:lvl>
    <w:lvl w:ilvl="6">
      <w:start w:val="1"/>
      <w:numFmt w:val="decimal"/>
      <w:lvlText w:val="%1.%2.%3.%4.%5.%6.%7"/>
      <w:lvlJc w:val="left"/>
      <w:pPr>
        <w:ind w:left="1950" w:hanging="1440"/>
      </w:pPr>
      <w:rPr>
        <w:rFonts w:hint="default"/>
      </w:rPr>
    </w:lvl>
    <w:lvl w:ilvl="7">
      <w:start w:val="1"/>
      <w:numFmt w:val="decimal"/>
      <w:lvlText w:val="%1.%2.%3.%4.%5.%6.%7.%8"/>
      <w:lvlJc w:val="left"/>
      <w:pPr>
        <w:ind w:left="2035" w:hanging="1440"/>
      </w:pPr>
      <w:rPr>
        <w:rFonts w:hint="default"/>
      </w:rPr>
    </w:lvl>
    <w:lvl w:ilvl="8">
      <w:start w:val="1"/>
      <w:numFmt w:val="decimal"/>
      <w:lvlText w:val="%1.%2.%3.%4.%5.%6.%7.%8.%9"/>
      <w:lvlJc w:val="left"/>
      <w:pPr>
        <w:ind w:left="2480" w:hanging="1800"/>
      </w:pPr>
      <w:rPr>
        <w:rFonts w:hint="default"/>
      </w:rPr>
    </w:lvl>
  </w:abstractNum>
  <w:abstractNum w:abstractNumId="46" w15:restartNumberingAfterBreak="0">
    <w:nsid w:val="35427401"/>
    <w:multiLevelType w:val="hybridMultilevel"/>
    <w:tmpl w:val="680AA4E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57F102D"/>
    <w:multiLevelType w:val="multilevel"/>
    <w:tmpl w:val="D186B204"/>
    <w:lvl w:ilvl="0">
      <w:start w:val="1"/>
      <w:numFmt w:val="decimal"/>
      <w:lvlText w:val="%1."/>
      <w:lvlJc w:val="left"/>
      <w:pPr>
        <w:ind w:left="720" w:hanging="360"/>
      </w:pPr>
      <w:rPr>
        <w:rFonts w:ascii="Cambria" w:eastAsia="Cambria" w:hAnsi="Cambria" w:cs="Cambria" w:hint="default"/>
        <w:sz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74C1584"/>
    <w:multiLevelType w:val="hybridMultilevel"/>
    <w:tmpl w:val="9AB8296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82F2B18"/>
    <w:multiLevelType w:val="hybridMultilevel"/>
    <w:tmpl w:val="DEE23A56"/>
    <w:lvl w:ilvl="0" w:tplc="3D065BA4">
      <w:start w:val="1"/>
      <w:numFmt w:val="decimal"/>
      <w:lvlText w:val="1.%1"/>
      <w:lvlJc w:val="left"/>
      <w:pPr>
        <w:ind w:left="720" w:hanging="360"/>
      </w:pPr>
      <w:rPr>
        <w:rFonts w:hint="default"/>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9E55522"/>
    <w:multiLevelType w:val="hybridMultilevel"/>
    <w:tmpl w:val="5DB20F96"/>
    <w:lvl w:ilvl="0" w:tplc="709EC09A">
      <w:start w:val="1"/>
      <w:numFmt w:val="decimal"/>
      <w:lvlText w:val="%1."/>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4541AE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D825C6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A4642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18E71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132C36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2D0165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92B90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1AA1C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3ABB5723"/>
    <w:multiLevelType w:val="hybridMultilevel"/>
    <w:tmpl w:val="51CEAC8C"/>
    <w:lvl w:ilvl="0" w:tplc="104A63F0">
      <w:start w:val="1"/>
      <w:numFmt w:val="decimal"/>
      <w:lvlText w:val="%1."/>
      <w:lvlJc w:val="left"/>
      <w:pPr>
        <w:ind w:left="78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6E1A782E">
      <w:start w:val="1"/>
      <w:numFmt w:val="lowerLetter"/>
      <w:lvlText w:val="%2"/>
      <w:lvlJc w:val="left"/>
      <w:pPr>
        <w:ind w:left="109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07386D72">
      <w:start w:val="1"/>
      <w:numFmt w:val="lowerRoman"/>
      <w:lvlText w:val="%3"/>
      <w:lvlJc w:val="left"/>
      <w:pPr>
        <w:ind w:left="181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381E26A6">
      <w:start w:val="1"/>
      <w:numFmt w:val="decimal"/>
      <w:lvlText w:val="%4"/>
      <w:lvlJc w:val="left"/>
      <w:pPr>
        <w:ind w:left="253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170A1CB8">
      <w:start w:val="1"/>
      <w:numFmt w:val="lowerLetter"/>
      <w:lvlText w:val="%5"/>
      <w:lvlJc w:val="left"/>
      <w:pPr>
        <w:ind w:left="325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14FC4492">
      <w:start w:val="1"/>
      <w:numFmt w:val="lowerRoman"/>
      <w:lvlText w:val="%6"/>
      <w:lvlJc w:val="left"/>
      <w:pPr>
        <w:ind w:left="397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2362EB04">
      <w:start w:val="1"/>
      <w:numFmt w:val="decimal"/>
      <w:lvlText w:val="%7"/>
      <w:lvlJc w:val="left"/>
      <w:pPr>
        <w:ind w:left="469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A066EFB0">
      <w:start w:val="1"/>
      <w:numFmt w:val="lowerLetter"/>
      <w:lvlText w:val="%8"/>
      <w:lvlJc w:val="left"/>
      <w:pPr>
        <w:ind w:left="541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BD40CF3C">
      <w:start w:val="1"/>
      <w:numFmt w:val="lowerRoman"/>
      <w:lvlText w:val="%9"/>
      <w:lvlJc w:val="left"/>
      <w:pPr>
        <w:ind w:left="613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52" w15:restartNumberingAfterBreak="0">
    <w:nsid w:val="3B8517A2"/>
    <w:multiLevelType w:val="multilevel"/>
    <w:tmpl w:val="311ECE86"/>
    <w:lvl w:ilvl="0">
      <w:start w:val="1"/>
      <w:numFmt w:val="decimal"/>
      <w:lvlText w:val="%1."/>
      <w:lvlJc w:val="left"/>
      <w:pPr>
        <w:ind w:left="720" w:hanging="360"/>
      </w:pPr>
      <w:rPr>
        <w:rFonts w:ascii="Cambria" w:eastAsia="Cambria" w:hAnsi="Cambria" w:cs="Cambria" w:hint="default"/>
        <w:sz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BB96167"/>
    <w:multiLevelType w:val="hybridMultilevel"/>
    <w:tmpl w:val="F0126A4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CBA6758"/>
    <w:multiLevelType w:val="hybridMultilevel"/>
    <w:tmpl w:val="56FC5806"/>
    <w:lvl w:ilvl="0" w:tplc="2472A0E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D080AD6"/>
    <w:multiLevelType w:val="hybridMultilevel"/>
    <w:tmpl w:val="6012187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F2C47A9"/>
    <w:multiLevelType w:val="hybridMultilevel"/>
    <w:tmpl w:val="7FA684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FB832B8"/>
    <w:multiLevelType w:val="hybridMultilevel"/>
    <w:tmpl w:val="AA7CF376"/>
    <w:lvl w:ilvl="0" w:tplc="DC42821A">
      <w:start w:val="1"/>
      <w:numFmt w:val="lowerLetter"/>
      <w:lvlText w:val="%1."/>
      <w:lvlJc w:val="left"/>
      <w:pPr>
        <w:ind w:left="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18D7B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6D8214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74047D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A72813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99049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4A812E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420508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DCF66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419E0A7B"/>
    <w:multiLevelType w:val="hybridMultilevel"/>
    <w:tmpl w:val="6012187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474200C7"/>
    <w:multiLevelType w:val="multilevel"/>
    <w:tmpl w:val="36420552"/>
    <w:lvl w:ilvl="0">
      <w:start w:val="1"/>
      <w:numFmt w:val="decimal"/>
      <w:lvlText w:val="%1."/>
      <w:lvlJc w:val="left"/>
      <w:pPr>
        <w:ind w:left="720" w:hanging="360"/>
      </w:pPr>
      <w:rPr>
        <w:rFonts w:ascii="Cambria" w:eastAsia="Cambria" w:hAnsi="Cambria" w:cs="Cambria" w:hint="default"/>
        <w:sz w:val="20"/>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8262604"/>
    <w:multiLevelType w:val="multilevel"/>
    <w:tmpl w:val="114E58F0"/>
    <w:lvl w:ilvl="0">
      <w:start w:val="1"/>
      <w:numFmt w:val="decimal"/>
      <w:lvlText w:val="%1."/>
      <w:lvlJc w:val="left"/>
      <w:pPr>
        <w:ind w:left="720" w:hanging="360"/>
      </w:pPr>
      <w:rPr>
        <w:rFonts w:ascii="Times New Roman" w:eastAsia="Times New Roman" w:hAnsi="Times New Roman" w:cs="Times New Roman" w:hint="default"/>
      </w:rPr>
    </w:lvl>
    <w:lvl w:ilvl="1">
      <w:start w:val="1"/>
      <w:numFmt w:val="decimal"/>
      <w:isLgl/>
      <w:lvlText w:val="%1.%2"/>
      <w:lvlJc w:val="left"/>
      <w:pPr>
        <w:ind w:left="1091" w:hanging="731"/>
      </w:pPr>
      <w:rPr>
        <w:rFonts w:hint="default"/>
      </w:rPr>
    </w:lvl>
    <w:lvl w:ilvl="2">
      <w:start w:val="8"/>
      <w:numFmt w:val="decimal"/>
      <w:isLgl/>
      <w:lvlText w:val="%1.%2.%3"/>
      <w:lvlJc w:val="left"/>
      <w:pPr>
        <w:ind w:left="1091" w:hanging="731"/>
      </w:pPr>
      <w:rPr>
        <w:rFonts w:hint="default"/>
      </w:rPr>
    </w:lvl>
    <w:lvl w:ilvl="3">
      <w:start w:val="1"/>
      <w:numFmt w:val="decimal"/>
      <w:isLgl/>
      <w:lvlText w:val="%1.%2.%3.%4"/>
      <w:lvlJc w:val="left"/>
      <w:pPr>
        <w:ind w:left="1091" w:hanging="73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15:restartNumberingAfterBreak="0">
    <w:nsid w:val="4891178D"/>
    <w:multiLevelType w:val="hybridMultilevel"/>
    <w:tmpl w:val="7FA684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4962051B"/>
    <w:multiLevelType w:val="multilevel"/>
    <w:tmpl w:val="311ECE86"/>
    <w:lvl w:ilvl="0">
      <w:start w:val="1"/>
      <w:numFmt w:val="decimal"/>
      <w:lvlText w:val="%1."/>
      <w:lvlJc w:val="left"/>
      <w:pPr>
        <w:ind w:left="720" w:hanging="360"/>
      </w:pPr>
      <w:rPr>
        <w:rFonts w:ascii="Cambria" w:eastAsia="Cambria" w:hAnsi="Cambria" w:cs="Cambria" w:hint="default"/>
        <w:sz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9BF6506"/>
    <w:multiLevelType w:val="hybridMultilevel"/>
    <w:tmpl w:val="65F86C9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9DD63A6"/>
    <w:multiLevelType w:val="hybridMultilevel"/>
    <w:tmpl w:val="6012187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9ED3E98"/>
    <w:multiLevelType w:val="multilevel"/>
    <w:tmpl w:val="882A12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4C5E7133"/>
    <w:multiLevelType w:val="hybridMultilevel"/>
    <w:tmpl w:val="D5AA5798"/>
    <w:lvl w:ilvl="0" w:tplc="0809000F">
      <w:start w:val="1"/>
      <w:numFmt w:val="decimal"/>
      <w:lvlText w:val="%1."/>
      <w:lvlJc w:val="left"/>
      <w:pPr>
        <w:ind w:left="720" w:hanging="36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D5E478F"/>
    <w:multiLevelType w:val="hybridMultilevel"/>
    <w:tmpl w:val="E7820428"/>
    <w:lvl w:ilvl="0" w:tplc="AB68638C">
      <w:start w:val="1"/>
      <w:numFmt w:val="decimal"/>
      <w:lvlText w:val="%1."/>
      <w:lvlJc w:val="left"/>
      <w:pPr>
        <w:ind w:left="6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B80A8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0CD44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5A62E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5023D4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D6C97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DCB9B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5B8D0C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CD8A85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4EF5465E"/>
    <w:multiLevelType w:val="hybridMultilevel"/>
    <w:tmpl w:val="824C3C2E"/>
    <w:lvl w:ilvl="0" w:tplc="3D3EE7A8">
      <w:start w:val="1"/>
      <w:numFmt w:val="decimal"/>
      <w:lvlText w:val="6.%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FB46EDD"/>
    <w:multiLevelType w:val="hybridMultilevel"/>
    <w:tmpl w:val="A81EF9AE"/>
    <w:lvl w:ilvl="0" w:tplc="2472A0E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2665198"/>
    <w:multiLevelType w:val="hybridMultilevel"/>
    <w:tmpl w:val="898A0C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2DE688C"/>
    <w:multiLevelType w:val="hybridMultilevel"/>
    <w:tmpl w:val="D8607B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34D6E62"/>
    <w:multiLevelType w:val="hybridMultilevel"/>
    <w:tmpl w:val="D8607B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4A75CFA"/>
    <w:multiLevelType w:val="multilevel"/>
    <w:tmpl w:val="7D9E9E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4C66DD9"/>
    <w:multiLevelType w:val="hybridMultilevel"/>
    <w:tmpl w:val="FACE7A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4DC3B4C"/>
    <w:multiLevelType w:val="multilevel"/>
    <w:tmpl w:val="36420552"/>
    <w:lvl w:ilvl="0">
      <w:start w:val="1"/>
      <w:numFmt w:val="decimal"/>
      <w:lvlText w:val="%1."/>
      <w:lvlJc w:val="left"/>
      <w:pPr>
        <w:ind w:left="720" w:hanging="360"/>
      </w:pPr>
      <w:rPr>
        <w:rFonts w:ascii="Cambria" w:eastAsia="Cambria" w:hAnsi="Cambria" w:cs="Cambria" w:hint="default"/>
        <w:sz w:val="20"/>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567A5C22"/>
    <w:multiLevelType w:val="hybridMultilevel"/>
    <w:tmpl w:val="0F64C7A6"/>
    <w:lvl w:ilvl="0" w:tplc="8D50DBE2">
      <w:start w:val="1"/>
      <w:numFmt w:val="lowerLetter"/>
      <w:lvlText w:val="%1."/>
      <w:lvlJc w:val="left"/>
      <w:pPr>
        <w:ind w:left="467" w:hanging="360"/>
      </w:pPr>
      <w:rPr>
        <w:rFonts w:hint="default"/>
      </w:rPr>
    </w:lvl>
    <w:lvl w:ilvl="1" w:tplc="08090019" w:tentative="1">
      <w:start w:val="1"/>
      <w:numFmt w:val="lowerLetter"/>
      <w:lvlText w:val="%2."/>
      <w:lvlJc w:val="left"/>
      <w:pPr>
        <w:ind w:left="1187" w:hanging="360"/>
      </w:pPr>
    </w:lvl>
    <w:lvl w:ilvl="2" w:tplc="0809001B" w:tentative="1">
      <w:start w:val="1"/>
      <w:numFmt w:val="lowerRoman"/>
      <w:lvlText w:val="%3."/>
      <w:lvlJc w:val="right"/>
      <w:pPr>
        <w:ind w:left="1907" w:hanging="180"/>
      </w:pPr>
    </w:lvl>
    <w:lvl w:ilvl="3" w:tplc="0809000F" w:tentative="1">
      <w:start w:val="1"/>
      <w:numFmt w:val="decimal"/>
      <w:lvlText w:val="%4."/>
      <w:lvlJc w:val="left"/>
      <w:pPr>
        <w:ind w:left="2627" w:hanging="360"/>
      </w:pPr>
    </w:lvl>
    <w:lvl w:ilvl="4" w:tplc="08090019" w:tentative="1">
      <w:start w:val="1"/>
      <w:numFmt w:val="lowerLetter"/>
      <w:lvlText w:val="%5."/>
      <w:lvlJc w:val="left"/>
      <w:pPr>
        <w:ind w:left="3347" w:hanging="360"/>
      </w:pPr>
    </w:lvl>
    <w:lvl w:ilvl="5" w:tplc="0809001B" w:tentative="1">
      <w:start w:val="1"/>
      <w:numFmt w:val="lowerRoman"/>
      <w:lvlText w:val="%6."/>
      <w:lvlJc w:val="right"/>
      <w:pPr>
        <w:ind w:left="4067" w:hanging="180"/>
      </w:pPr>
    </w:lvl>
    <w:lvl w:ilvl="6" w:tplc="0809000F" w:tentative="1">
      <w:start w:val="1"/>
      <w:numFmt w:val="decimal"/>
      <w:lvlText w:val="%7."/>
      <w:lvlJc w:val="left"/>
      <w:pPr>
        <w:ind w:left="4787" w:hanging="360"/>
      </w:pPr>
    </w:lvl>
    <w:lvl w:ilvl="7" w:tplc="08090019" w:tentative="1">
      <w:start w:val="1"/>
      <w:numFmt w:val="lowerLetter"/>
      <w:lvlText w:val="%8."/>
      <w:lvlJc w:val="left"/>
      <w:pPr>
        <w:ind w:left="5507" w:hanging="360"/>
      </w:pPr>
    </w:lvl>
    <w:lvl w:ilvl="8" w:tplc="0809001B" w:tentative="1">
      <w:start w:val="1"/>
      <w:numFmt w:val="lowerRoman"/>
      <w:lvlText w:val="%9."/>
      <w:lvlJc w:val="right"/>
      <w:pPr>
        <w:ind w:left="6227" w:hanging="180"/>
      </w:pPr>
    </w:lvl>
  </w:abstractNum>
  <w:abstractNum w:abstractNumId="77" w15:restartNumberingAfterBreak="0">
    <w:nsid w:val="56997328"/>
    <w:multiLevelType w:val="multilevel"/>
    <w:tmpl w:val="203E39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572E59DE"/>
    <w:multiLevelType w:val="hybridMultilevel"/>
    <w:tmpl w:val="EBE2E53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9597430"/>
    <w:multiLevelType w:val="hybridMultilevel"/>
    <w:tmpl w:val="C64AA1BE"/>
    <w:lvl w:ilvl="0" w:tplc="2974BE6A">
      <w:start w:val="1"/>
      <w:numFmt w:val="decimal"/>
      <w:lvlText w:val="2.%1"/>
      <w:lvlJc w:val="left"/>
      <w:pPr>
        <w:ind w:left="819" w:hanging="360"/>
      </w:pPr>
      <w:rPr>
        <w:rFonts w:hint="default"/>
      </w:rPr>
    </w:lvl>
    <w:lvl w:ilvl="1" w:tplc="08090019" w:tentative="1">
      <w:start w:val="1"/>
      <w:numFmt w:val="lowerLetter"/>
      <w:lvlText w:val="%2."/>
      <w:lvlJc w:val="left"/>
      <w:pPr>
        <w:ind w:left="1539" w:hanging="360"/>
      </w:pPr>
    </w:lvl>
    <w:lvl w:ilvl="2" w:tplc="0809001B" w:tentative="1">
      <w:start w:val="1"/>
      <w:numFmt w:val="lowerRoman"/>
      <w:lvlText w:val="%3."/>
      <w:lvlJc w:val="right"/>
      <w:pPr>
        <w:ind w:left="2259" w:hanging="180"/>
      </w:pPr>
    </w:lvl>
    <w:lvl w:ilvl="3" w:tplc="0809000F" w:tentative="1">
      <w:start w:val="1"/>
      <w:numFmt w:val="decimal"/>
      <w:lvlText w:val="%4."/>
      <w:lvlJc w:val="left"/>
      <w:pPr>
        <w:ind w:left="2979" w:hanging="360"/>
      </w:pPr>
    </w:lvl>
    <w:lvl w:ilvl="4" w:tplc="08090019" w:tentative="1">
      <w:start w:val="1"/>
      <w:numFmt w:val="lowerLetter"/>
      <w:lvlText w:val="%5."/>
      <w:lvlJc w:val="left"/>
      <w:pPr>
        <w:ind w:left="3699" w:hanging="360"/>
      </w:pPr>
    </w:lvl>
    <w:lvl w:ilvl="5" w:tplc="0809001B" w:tentative="1">
      <w:start w:val="1"/>
      <w:numFmt w:val="lowerRoman"/>
      <w:lvlText w:val="%6."/>
      <w:lvlJc w:val="right"/>
      <w:pPr>
        <w:ind w:left="4419" w:hanging="180"/>
      </w:pPr>
    </w:lvl>
    <w:lvl w:ilvl="6" w:tplc="0809000F" w:tentative="1">
      <w:start w:val="1"/>
      <w:numFmt w:val="decimal"/>
      <w:lvlText w:val="%7."/>
      <w:lvlJc w:val="left"/>
      <w:pPr>
        <w:ind w:left="5139" w:hanging="360"/>
      </w:pPr>
    </w:lvl>
    <w:lvl w:ilvl="7" w:tplc="08090019" w:tentative="1">
      <w:start w:val="1"/>
      <w:numFmt w:val="lowerLetter"/>
      <w:lvlText w:val="%8."/>
      <w:lvlJc w:val="left"/>
      <w:pPr>
        <w:ind w:left="5859" w:hanging="360"/>
      </w:pPr>
    </w:lvl>
    <w:lvl w:ilvl="8" w:tplc="0809001B" w:tentative="1">
      <w:start w:val="1"/>
      <w:numFmt w:val="lowerRoman"/>
      <w:lvlText w:val="%9."/>
      <w:lvlJc w:val="right"/>
      <w:pPr>
        <w:ind w:left="6579" w:hanging="180"/>
      </w:pPr>
    </w:lvl>
  </w:abstractNum>
  <w:abstractNum w:abstractNumId="80" w15:restartNumberingAfterBreak="0">
    <w:nsid w:val="59D87E9D"/>
    <w:multiLevelType w:val="hybridMultilevel"/>
    <w:tmpl w:val="1E22867E"/>
    <w:lvl w:ilvl="0" w:tplc="FDDC7AE0">
      <w:start w:val="1"/>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A202C66">
      <w:start w:val="1"/>
      <w:numFmt w:val="lowerLetter"/>
      <w:lvlText w:val="%2"/>
      <w:lvlJc w:val="left"/>
      <w:pPr>
        <w:ind w:left="11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1407F0A">
      <w:start w:val="1"/>
      <w:numFmt w:val="lowerRoman"/>
      <w:lvlText w:val="%3"/>
      <w:lvlJc w:val="left"/>
      <w:pPr>
        <w:ind w:left="19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696D28E">
      <w:start w:val="1"/>
      <w:numFmt w:val="decimal"/>
      <w:lvlText w:val="%4"/>
      <w:lvlJc w:val="left"/>
      <w:pPr>
        <w:ind w:left="26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BFE423E">
      <w:start w:val="1"/>
      <w:numFmt w:val="lowerLetter"/>
      <w:lvlText w:val="%5"/>
      <w:lvlJc w:val="left"/>
      <w:pPr>
        <w:ind w:left="33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1ECFE1A">
      <w:start w:val="1"/>
      <w:numFmt w:val="lowerRoman"/>
      <w:lvlText w:val="%6"/>
      <w:lvlJc w:val="left"/>
      <w:pPr>
        <w:ind w:left="40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00A0E50">
      <w:start w:val="1"/>
      <w:numFmt w:val="decimal"/>
      <w:lvlText w:val="%7"/>
      <w:lvlJc w:val="left"/>
      <w:pPr>
        <w:ind w:left="47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A96542C">
      <w:start w:val="1"/>
      <w:numFmt w:val="lowerLetter"/>
      <w:lvlText w:val="%8"/>
      <w:lvlJc w:val="left"/>
      <w:pPr>
        <w:ind w:left="55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2A6D124">
      <w:start w:val="1"/>
      <w:numFmt w:val="lowerRoman"/>
      <w:lvlText w:val="%9"/>
      <w:lvlJc w:val="left"/>
      <w:pPr>
        <w:ind w:left="62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59EA1ED9"/>
    <w:multiLevelType w:val="multilevel"/>
    <w:tmpl w:val="4726CC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5A204365"/>
    <w:multiLevelType w:val="hybridMultilevel"/>
    <w:tmpl w:val="842292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C736765"/>
    <w:multiLevelType w:val="multilevel"/>
    <w:tmpl w:val="36420552"/>
    <w:lvl w:ilvl="0">
      <w:start w:val="1"/>
      <w:numFmt w:val="decimal"/>
      <w:lvlText w:val="%1."/>
      <w:lvlJc w:val="left"/>
      <w:pPr>
        <w:ind w:left="720" w:hanging="360"/>
      </w:pPr>
      <w:rPr>
        <w:rFonts w:ascii="Cambria" w:eastAsia="Cambria" w:hAnsi="Cambria" w:cs="Cambria" w:hint="default"/>
        <w:sz w:val="20"/>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5C962ABF"/>
    <w:multiLevelType w:val="multilevel"/>
    <w:tmpl w:val="882A12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5EBC23BC"/>
    <w:multiLevelType w:val="hybridMultilevel"/>
    <w:tmpl w:val="EBE2E53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5FD06B16"/>
    <w:multiLevelType w:val="hybridMultilevel"/>
    <w:tmpl w:val="E3EA1FC0"/>
    <w:lvl w:ilvl="0" w:tplc="87E273BE">
      <w:start w:val="1"/>
      <w:numFmt w:val="lowerLetter"/>
      <w:lvlText w:val="%1."/>
      <w:lvlJc w:val="left"/>
      <w:pPr>
        <w:ind w:left="720" w:hanging="360"/>
      </w:pPr>
      <w:rPr>
        <w:rFonts w:asciiTheme="majorBidi" w:hAnsiTheme="majorBidi" w:cstheme="majorBidi"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60667D82"/>
    <w:multiLevelType w:val="multilevel"/>
    <w:tmpl w:val="203E39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60723205"/>
    <w:multiLevelType w:val="hybridMultilevel"/>
    <w:tmpl w:val="A81EF9AE"/>
    <w:lvl w:ilvl="0" w:tplc="2472A0E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19C56FC"/>
    <w:multiLevelType w:val="hybridMultilevel"/>
    <w:tmpl w:val="1E22867E"/>
    <w:lvl w:ilvl="0" w:tplc="FDDC7AE0">
      <w:start w:val="1"/>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A202C66">
      <w:start w:val="1"/>
      <w:numFmt w:val="lowerLetter"/>
      <w:lvlText w:val="%2"/>
      <w:lvlJc w:val="left"/>
      <w:pPr>
        <w:ind w:left="11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1407F0A">
      <w:start w:val="1"/>
      <w:numFmt w:val="lowerRoman"/>
      <w:lvlText w:val="%3"/>
      <w:lvlJc w:val="left"/>
      <w:pPr>
        <w:ind w:left="19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696D28E">
      <w:start w:val="1"/>
      <w:numFmt w:val="decimal"/>
      <w:lvlText w:val="%4"/>
      <w:lvlJc w:val="left"/>
      <w:pPr>
        <w:ind w:left="26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BFE423E">
      <w:start w:val="1"/>
      <w:numFmt w:val="lowerLetter"/>
      <w:lvlText w:val="%5"/>
      <w:lvlJc w:val="left"/>
      <w:pPr>
        <w:ind w:left="33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1ECFE1A">
      <w:start w:val="1"/>
      <w:numFmt w:val="lowerRoman"/>
      <w:lvlText w:val="%6"/>
      <w:lvlJc w:val="left"/>
      <w:pPr>
        <w:ind w:left="40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00A0E50">
      <w:start w:val="1"/>
      <w:numFmt w:val="decimal"/>
      <w:lvlText w:val="%7"/>
      <w:lvlJc w:val="left"/>
      <w:pPr>
        <w:ind w:left="47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A96542C">
      <w:start w:val="1"/>
      <w:numFmt w:val="lowerLetter"/>
      <w:lvlText w:val="%8"/>
      <w:lvlJc w:val="left"/>
      <w:pPr>
        <w:ind w:left="55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2A6D124">
      <w:start w:val="1"/>
      <w:numFmt w:val="lowerRoman"/>
      <w:lvlText w:val="%9"/>
      <w:lvlJc w:val="left"/>
      <w:pPr>
        <w:ind w:left="62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62632AB0"/>
    <w:multiLevelType w:val="multilevel"/>
    <w:tmpl w:val="C9C2A9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26E5602"/>
    <w:multiLevelType w:val="hybridMultilevel"/>
    <w:tmpl w:val="7AC8E29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63922F10"/>
    <w:multiLevelType w:val="hybridMultilevel"/>
    <w:tmpl w:val="1E22867E"/>
    <w:lvl w:ilvl="0" w:tplc="FDDC7AE0">
      <w:start w:val="1"/>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A202C66">
      <w:start w:val="1"/>
      <w:numFmt w:val="lowerLetter"/>
      <w:lvlText w:val="%2"/>
      <w:lvlJc w:val="left"/>
      <w:pPr>
        <w:ind w:left="11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1407F0A">
      <w:start w:val="1"/>
      <w:numFmt w:val="lowerRoman"/>
      <w:lvlText w:val="%3"/>
      <w:lvlJc w:val="left"/>
      <w:pPr>
        <w:ind w:left="19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696D28E">
      <w:start w:val="1"/>
      <w:numFmt w:val="decimal"/>
      <w:lvlText w:val="%4"/>
      <w:lvlJc w:val="left"/>
      <w:pPr>
        <w:ind w:left="26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BFE423E">
      <w:start w:val="1"/>
      <w:numFmt w:val="lowerLetter"/>
      <w:lvlText w:val="%5"/>
      <w:lvlJc w:val="left"/>
      <w:pPr>
        <w:ind w:left="33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1ECFE1A">
      <w:start w:val="1"/>
      <w:numFmt w:val="lowerRoman"/>
      <w:lvlText w:val="%6"/>
      <w:lvlJc w:val="left"/>
      <w:pPr>
        <w:ind w:left="40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00A0E50">
      <w:start w:val="1"/>
      <w:numFmt w:val="decimal"/>
      <w:lvlText w:val="%7"/>
      <w:lvlJc w:val="left"/>
      <w:pPr>
        <w:ind w:left="47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A96542C">
      <w:start w:val="1"/>
      <w:numFmt w:val="lowerLetter"/>
      <w:lvlText w:val="%8"/>
      <w:lvlJc w:val="left"/>
      <w:pPr>
        <w:ind w:left="55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2A6D124">
      <w:start w:val="1"/>
      <w:numFmt w:val="lowerRoman"/>
      <w:lvlText w:val="%9"/>
      <w:lvlJc w:val="left"/>
      <w:pPr>
        <w:ind w:left="62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66B509D3"/>
    <w:multiLevelType w:val="hybridMultilevel"/>
    <w:tmpl w:val="23FAA5F8"/>
    <w:lvl w:ilvl="0" w:tplc="1C4A9DCC">
      <w:start w:val="1"/>
      <w:numFmt w:val="decimal"/>
      <w:lvlText w:val="%1)"/>
      <w:lvlJc w:val="left"/>
      <w:pPr>
        <w:ind w:left="644" w:hanging="360"/>
      </w:pPr>
      <w:rPr>
        <w:rFonts w:ascii="Times New Roman" w:eastAsia="Times New Roman" w:hAnsi="Times New Roman" w:cs="Times New Roman" w:hint="default"/>
        <w:b w:val="0"/>
        <w:i w:val="0"/>
        <w:strike w:val="0"/>
        <w:dstrike w:val="0"/>
        <w:color w:val="000000"/>
        <w:sz w:val="22"/>
        <w:szCs w:val="22"/>
        <w:u w:val="none" w:color="000000"/>
        <w:effec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7C361EA"/>
    <w:multiLevelType w:val="hybridMultilevel"/>
    <w:tmpl w:val="A7FACB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95C36D1"/>
    <w:multiLevelType w:val="multilevel"/>
    <w:tmpl w:val="7CE8473E"/>
    <w:lvl w:ilvl="0">
      <w:start w:val="1"/>
      <w:numFmt w:val="decimal"/>
      <w:lvlText w:val="%1."/>
      <w:lvlJc w:val="left"/>
      <w:pPr>
        <w:ind w:left="720" w:hanging="360"/>
      </w:pPr>
      <w:rPr>
        <w:rFonts w:ascii="Cambria" w:eastAsia="Cambria" w:hAnsi="Cambria" w:cs="Cambria" w:hint="default"/>
        <w:sz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9E36DAA"/>
    <w:multiLevelType w:val="hybridMultilevel"/>
    <w:tmpl w:val="ADBA3244"/>
    <w:lvl w:ilvl="0" w:tplc="A47A7AA8">
      <w:start w:val="1"/>
      <w:numFmt w:val="bullet"/>
      <w:lvlText w:val="-"/>
      <w:lvlJc w:val="left"/>
      <w:pPr>
        <w:ind w:left="4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BB07E12">
      <w:start w:val="1"/>
      <w:numFmt w:val="lowerLetter"/>
      <w:lvlText w:val="%2."/>
      <w:lvlJc w:val="left"/>
      <w:pPr>
        <w:ind w:left="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ACC2402">
      <w:start w:val="1"/>
      <w:numFmt w:val="lowerRoman"/>
      <w:lvlText w:val="%3"/>
      <w:lvlJc w:val="left"/>
      <w:pPr>
        <w:ind w:left="1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7AC30CC">
      <w:start w:val="1"/>
      <w:numFmt w:val="decimal"/>
      <w:lvlText w:val="%4"/>
      <w:lvlJc w:val="left"/>
      <w:pPr>
        <w:ind w:left="2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77ED8F4">
      <w:start w:val="1"/>
      <w:numFmt w:val="lowerLetter"/>
      <w:lvlText w:val="%5"/>
      <w:lvlJc w:val="left"/>
      <w:pPr>
        <w:ind w:left="3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7D67F1E">
      <w:start w:val="1"/>
      <w:numFmt w:val="lowerRoman"/>
      <w:lvlText w:val="%6"/>
      <w:lvlJc w:val="left"/>
      <w:pPr>
        <w:ind w:left="37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4263BE">
      <w:start w:val="1"/>
      <w:numFmt w:val="decimal"/>
      <w:lvlText w:val="%7"/>
      <w:lvlJc w:val="left"/>
      <w:pPr>
        <w:ind w:left="44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AE6F3C6">
      <w:start w:val="1"/>
      <w:numFmt w:val="lowerLetter"/>
      <w:lvlText w:val="%8"/>
      <w:lvlJc w:val="left"/>
      <w:pPr>
        <w:ind w:left="51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6FC9A2A">
      <w:start w:val="1"/>
      <w:numFmt w:val="lowerRoman"/>
      <w:lvlText w:val="%9"/>
      <w:lvlJc w:val="left"/>
      <w:pPr>
        <w:ind w:left="58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6AF34C81"/>
    <w:multiLevelType w:val="multilevel"/>
    <w:tmpl w:val="882A12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6B822702"/>
    <w:multiLevelType w:val="hybridMultilevel"/>
    <w:tmpl w:val="6012187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C58472E"/>
    <w:multiLevelType w:val="hybridMultilevel"/>
    <w:tmpl w:val="9AB8296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DBD4BF7"/>
    <w:multiLevelType w:val="multilevel"/>
    <w:tmpl w:val="A49098F6"/>
    <w:lvl w:ilvl="0">
      <w:start w:val="1"/>
      <w:numFmt w:val="decimal"/>
      <w:lvlText w:val="%1."/>
      <w:lvlJc w:val="left"/>
      <w:pPr>
        <w:ind w:left="720" w:hanging="360"/>
      </w:pPr>
      <w:rPr>
        <w:rFonts w:ascii="Cambria" w:eastAsia="Cambria" w:hAnsi="Cambria" w:cs="Cambria" w:hint="default"/>
        <w:sz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6F3E704C"/>
    <w:multiLevelType w:val="hybridMultilevel"/>
    <w:tmpl w:val="827688EC"/>
    <w:lvl w:ilvl="0" w:tplc="2A5C5426">
      <w:start w:val="1"/>
      <w:numFmt w:val="decimal"/>
      <w:lvlText w:val="1.%1"/>
      <w:lvlJc w:val="left"/>
      <w:pPr>
        <w:ind w:left="720" w:hanging="360"/>
      </w:pPr>
      <w:rPr>
        <w:rFonts w:hint="default"/>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F764385"/>
    <w:multiLevelType w:val="hybridMultilevel"/>
    <w:tmpl w:val="1B084A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6FB36855"/>
    <w:multiLevelType w:val="multilevel"/>
    <w:tmpl w:val="0A0E2A48"/>
    <w:lvl w:ilvl="0">
      <w:start w:val="1"/>
      <w:numFmt w:val="decimal"/>
      <w:lvlText w:val="%1."/>
      <w:lvlJc w:val="left"/>
      <w:pPr>
        <w:ind w:left="720" w:hanging="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6FBD6A2A"/>
    <w:multiLevelType w:val="hybridMultilevel"/>
    <w:tmpl w:val="DEE23A56"/>
    <w:lvl w:ilvl="0" w:tplc="3D065BA4">
      <w:start w:val="1"/>
      <w:numFmt w:val="decimal"/>
      <w:lvlText w:val="1.%1"/>
      <w:lvlJc w:val="left"/>
      <w:pPr>
        <w:ind w:left="720" w:hanging="360"/>
      </w:pPr>
      <w:rPr>
        <w:rFonts w:hint="default"/>
        <w:lang w:val="en-G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FDA4DFD"/>
    <w:multiLevelType w:val="multilevel"/>
    <w:tmpl w:val="882A12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0442412"/>
    <w:multiLevelType w:val="hybridMultilevel"/>
    <w:tmpl w:val="1E22867E"/>
    <w:lvl w:ilvl="0" w:tplc="FDDC7AE0">
      <w:start w:val="1"/>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A202C66">
      <w:start w:val="1"/>
      <w:numFmt w:val="lowerLetter"/>
      <w:lvlText w:val="%2"/>
      <w:lvlJc w:val="left"/>
      <w:pPr>
        <w:ind w:left="11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1407F0A">
      <w:start w:val="1"/>
      <w:numFmt w:val="lowerRoman"/>
      <w:lvlText w:val="%3"/>
      <w:lvlJc w:val="left"/>
      <w:pPr>
        <w:ind w:left="19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696D28E">
      <w:start w:val="1"/>
      <w:numFmt w:val="decimal"/>
      <w:lvlText w:val="%4"/>
      <w:lvlJc w:val="left"/>
      <w:pPr>
        <w:ind w:left="26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BFE423E">
      <w:start w:val="1"/>
      <w:numFmt w:val="lowerLetter"/>
      <w:lvlText w:val="%5"/>
      <w:lvlJc w:val="left"/>
      <w:pPr>
        <w:ind w:left="33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1ECFE1A">
      <w:start w:val="1"/>
      <w:numFmt w:val="lowerRoman"/>
      <w:lvlText w:val="%6"/>
      <w:lvlJc w:val="left"/>
      <w:pPr>
        <w:ind w:left="40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00A0E50">
      <w:start w:val="1"/>
      <w:numFmt w:val="decimal"/>
      <w:lvlText w:val="%7"/>
      <w:lvlJc w:val="left"/>
      <w:pPr>
        <w:ind w:left="47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A96542C">
      <w:start w:val="1"/>
      <w:numFmt w:val="lowerLetter"/>
      <w:lvlText w:val="%8"/>
      <w:lvlJc w:val="left"/>
      <w:pPr>
        <w:ind w:left="55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2A6D124">
      <w:start w:val="1"/>
      <w:numFmt w:val="lowerRoman"/>
      <w:lvlText w:val="%9"/>
      <w:lvlJc w:val="left"/>
      <w:pPr>
        <w:ind w:left="62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07" w15:restartNumberingAfterBreak="0">
    <w:nsid w:val="71C9079E"/>
    <w:multiLevelType w:val="hybridMultilevel"/>
    <w:tmpl w:val="F718F066"/>
    <w:lvl w:ilvl="0" w:tplc="3DA699C8">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731A7AE5"/>
    <w:multiLevelType w:val="hybridMultilevel"/>
    <w:tmpl w:val="A81EF9AE"/>
    <w:lvl w:ilvl="0" w:tplc="2472A0E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76C06A6D"/>
    <w:multiLevelType w:val="hybridMultilevel"/>
    <w:tmpl w:val="E22073E0"/>
    <w:lvl w:ilvl="0" w:tplc="08090019">
      <w:start w:val="1"/>
      <w:numFmt w:val="lowerLetter"/>
      <w:lvlText w:val="%1."/>
      <w:lvlJc w:val="left"/>
      <w:pPr>
        <w:ind w:left="283"/>
      </w:pPr>
      <w:rPr>
        <w:b w:val="0"/>
        <w:i w:val="0"/>
        <w:strike w:val="0"/>
        <w:dstrike w:val="0"/>
        <w:color w:val="000000"/>
        <w:sz w:val="22"/>
        <w:szCs w:val="22"/>
        <w:u w:val="none" w:color="000000"/>
        <w:bdr w:val="none" w:sz="0" w:space="0" w:color="auto"/>
        <w:shd w:val="clear" w:color="auto" w:fill="auto"/>
        <w:vertAlign w:val="baseline"/>
      </w:rPr>
    </w:lvl>
    <w:lvl w:ilvl="1" w:tplc="53DA6070">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BF6CF8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9FA0D5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C8CCCF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66AA98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BB2927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EC6A96">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E34555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0" w15:restartNumberingAfterBreak="0">
    <w:nsid w:val="77780D4E"/>
    <w:multiLevelType w:val="multilevel"/>
    <w:tmpl w:val="36420552"/>
    <w:lvl w:ilvl="0">
      <w:start w:val="1"/>
      <w:numFmt w:val="decimal"/>
      <w:lvlText w:val="%1."/>
      <w:lvlJc w:val="left"/>
      <w:pPr>
        <w:ind w:left="720" w:hanging="360"/>
      </w:pPr>
      <w:rPr>
        <w:rFonts w:ascii="Cambria" w:eastAsia="Cambria" w:hAnsi="Cambria" w:cs="Cambria" w:hint="default"/>
        <w:sz w:val="20"/>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78442896"/>
    <w:multiLevelType w:val="hybridMultilevel"/>
    <w:tmpl w:val="56FC5806"/>
    <w:lvl w:ilvl="0" w:tplc="2472A0E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792A1018"/>
    <w:multiLevelType w:val="hybridMultilevel"/>
    <w:tmpl w:val="D8607B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94B10AA"/>
    <w:multiLevelType w:val="hybridMultilevel"/>
    <w:tmpl w:val="D6FE717C"/>
    <w:lvl w:ilvl="0" w:tplc="432A2AEC">
      <w:start w:val="1"/>
      <w:numFmt w:val="decimal"/>
      <w:lvlText w:val="3.%1"/>
      <w:lvlJc w:val="left"/>
      <w:pPr>
        <w:ind w:left="805" w:hanging="360"/>
      </w:pPr>
      <w:rPr>
        <w:rFonts w:hint="default"/>
      </w:rPr>
    </w:lvl>
    <w:lvl w:ilvl="1" w:tplc="08090019" w:tentative="1">
      <w:start w:val="1"/>
      <w:numFmt w:val="lowerLetter"/>
      <w:lvlText w:val="%2."/>
      <w:lvlJc w:val="left"/>
      <w:pPr>
        <w:ind w:left="1525" w:hanging="360"/>
      </w:pPr>
    </w:lvl>
    <w:lvl w:ilvl="2" w:tplc="0809001B" w:tentative="1">
      <w:start w:val="1"/>
      <w:numFmt w:val="lowerRoman"/>
      <w:lvlText w:val="%3."/>
      <w:lvlJc w:val="right"/>
      <w:pPr>
        <w:ind w:left="2245" w:hanging="180"/>
      </w:pPr>
    </w:lvl>
    <w:lvl w:ilvl="3" w:tplc="0809000F" w:tentative="1">
      <w:start w:val="1"/>
      <w:numFmt w:val="decimal"/>
      <w:lvlText w:val="%4."/>
      <w:lvlJc w:val="left"/>
      <w:pPr>
        <w:ind w:left="2965" w:hanging="360"/>
      </w:pPr>
    </w:lvl>
    <w:lvl w:ilvl="4" w:tplc="08090019" w:tentative="1">
      <w:start w:val="1"/>
      <w:numFmt w:val="lowerLetter"/>
      <w:lvlText w:val="%5."/>
      <w:lvlJc w:val="left"/>
      <w:pPr>
        <w:ind w:left="3685" w:hanging="360"/>
      </w:pPr>
    </w:lvl>
    <w:lvl w:ilvl="5" w:tplc="0809001B" w:tentative="1">
      <w:start w:val="1"/>
      <w:numFmt w:val="lowerRoman"/>
      <w:lvlText w:val="%6."/>
      <w:lvlJc w:val="right"/>
      <w:pPr>
        <w:ind w:left="4405" w:hanging="180"/>
      </w:pPr>
    </w:lvl>
    <w:lvl w:ilvl="6" w:tplc="0809000F" w:tentative="1">
      <w:start w:val="1"/>
      <w:numFmt w:val="decimal"/>
      <w:lvlText w:val="%7."/>
      <w:lvlJc w:val="left"/>
      <w:pPr>
        <w:ind w:left="5125" w:hanging="360"/>
      </w:pPr>
    </w:lvl>
    <w:lvl w:ilvl="7" w:tplc="08090019" w:tentative="1">
      <w:start w:val="1"/>
      <w:numFmt w:val="lowerLetter"/>
      <w:lvlText w:val="%8."/>
      <w:lvlJc w:val="left"/>
      <w:pPr>
        <w:ind w:left="5845" w:hanging="360"/>
      </w:pPr>
    </w:lvl>
    <w:lvl w:ilvl="8" w:tplc="0809001B" w:tentative="1">
      <w:start w:val="1"/>
      <w:numFmt w:val="lowerRoman"/>
      <w:lvlText w:val="%9."/>
      <w:lvlJc w:val="right"/>
      <w:pPr>
        <w:ind w:left="6565" w:hanging="180"/>
      </w:pPr>
    </w:lvl>
  </w:abstractNum>
  <w:abstractNum w:abstractNumId="114" w15:restartNumberingAfterBreak="0">
    <w:nsid w:val="7A2657C4"/>
    <w:multiLevelType w:val="hybridMultilevel"/>
    <w:tmpl w:val="74AC813E"/>
    <w:lvl w:ilvl="0" w:tplc="DC42821A">
      <w:start w:val="1"/>
      <w:numFmt w:val="lowerLetter"/>
      <w:lvlText w:val="%1."/>
      <w:lvlJc w:val="left"/>
      <w:pPr>
        <w:ind w:left="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18D7B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6D8214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74047D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A72813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99049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4A812E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420508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DCF66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7A776E3C"/>
    <w:multiLevelType w:val="hybridMultilevel"/>
    <w:tmpl w:val="8D28B30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7A8E7546"/>
    <w:multiLevelType w:val="multilevel"/>
    <w:tmpl w:val="882A12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7CFA56FA"/>
    <w:multiLevelType w:val="hybridMultilevel"/>
    <w:tmpl w:val="407E8058"/>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7DA87950"/>
    <w:multiLevelType w:val="multilevel"/>
    <w:tmpl w:val="D9BCB168"/>
    <w:lvl w:ilvl="0">
      <w:start w:val="2"/>
      <w:numFmt w:val="decimal"/>
      <w:lvlText w:val="%1"/>
      <w:lvlJc w:val="left"/>
      <w:pPr>
        <w:ind w:left="360" w:hanging="360"/>
      </w:pPr>
      <w:rPr>
        <w:rFonts w:hint="default"/>
      </w:rPr>
    </w:lvl>
    <w:lvl w:ilvl="1">
      <w:start w:val="1"/>
      <w:numFmt w:val="decimal"/>
      <w:lvlText w:val="4.%2"/>
      <w:lvlJc w:val="left"/>
      <w:pPr>
        <w:ind w:left="445" w:hanging="360"/>
      </w:pPr>
      <w:rPr>
        <w:rFonts w:hint="default"/>
      </w:rPr>
    </w:lvl>
    <w:lvl w:ilvl="2">
      <w:start w:val="1"/>
      <w:numFmt w:val="decimal"/>
      <w:lvlText w:val="%1.%2.%3"/>
      <w:lvlJc w:val="left"/>
      <w:pPr>
        <w:ind w:left="890" w:hanging="720"/>
      </w:pPr>
      <w:rPr>
        <w:rFonts w:hint="default"/>
      </w:rPr>
    </w:lvl>
    <w:lvl w:ilvl="3">
      <w:start w:val="1"/>
      <w:numFmt w:val="decimal"/>
      <w:lvlText w:val="%1.%2.%3.%4"/>
      <w:lvlJc w:val="left"/>
      <w:pPr>
        <w:ind w:left="975" w:hanging="720"/>
      </w:pPr>
      <w:rPr>
        <w:rFonts w:hint="default"/>
      </w:rPr>
    </w:lvl>
    <w:lvl w:ilvl="4">
      <w:start w:val="1"/>
      <w:numFmt w:val="decimal"/>
      <w:lvlText w:val="%1.%2.%3.%4.%5"/>
      <w:lvlJc w:val="left"/>
      <w:pPr>
        <w:ind w:left="1420" w:hanging="1080"/>
      </w:pPr>
      <w:rPr>
        <w:rFonts w:hint="default"/>
      </w:rPr>
    </w:lvl>
    <w:lvl w:ilvl="5">
      <w:start w:val="1"/>
      <w:numFmt w:val="decimal"/>
      <w:lvlText w:val="%1.%2.%3.%4.%5.%6"/>
      <w:lvlJc w:val="left"/>
      <w:pPr>
        <w:ind w:left="1505" w:hanging="1080"/>
      </w:pPr>
      <w:rPr>
        <w:rFonts w:hint="default"/>
      </w:rPr>
    </w:lvl>
    <w:lvl w:ilvl="6">
      <w:start w:val="1"/>
      <w:numFmt w:val="decimal"/>
      <w:lvlText w:val="%1.%2.%3.%4.%5.%6.%7"/>
      <w:lvlJc w:val="left"/>
      <w:pPr>
        <w:ind w:left="1950" w:hanging="1440"/>
      </w:pPr>
      <w:rPr>
        <w:rFonts w:hint="default"/>
      </w:rPr>
    </w:lvl>
    <w:lvl w:ilvl="7">
      <w:start w:val="1"/>
      <w:numFmt w:val="decimal"/>
      <w:lvlText w:val="%1.%2.%3.%4.%5.%6.%7.%8"/>
      <w:lvlJc w:val="left"/>
      <w:pPr>
        <w:ind w:left="2035" w:hanging="1440"/>
      </w:pPr>
      <w:rPr>
        <w:rFonts w:hint="default"/>
      </w:rPr>
    </w:lvl>
    <w:lvl w:ilvl="8">
      <w:start w:val="1"/>
      <w:numFmt w:val="decimal"/>
      <w:lvlText w:val="%1.%2.%3.%4.%5.%6.%7.%8.%9"/>
      <w:lvlJc w:val="left"/>
      <w:pPr>
        <w:ind w:left="2480" w:hanging="1800"/>
      </w:pPr>
      <w:rPr>
        <w:rFonts w:hint="default"/>
      </w:rPr>
    </w:lvl>
  </w:abstractNum>
  <w:abstractNum w:abstractNumId="119" w15:restartNumberingAfterBreak="0">
    <w:nsid w:val="7EEA2008"/>
    <w:multiLevelType w:val="hybridMultilevel"/>
    <w:tmpl w:val="111A6C7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F8C7D69"/>
    <w:multiLevelType w:val="hybridMultilevel"/>
    <w:tmpl w:val="13029108"/>
    <w:lvl w:ilvl="0" w:tplc="3DA699C8">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0"/>
  </w:num>
  <w:num w:numId="2">
    <w:abstractNumId w:val="67"/>
  </w:num>
  <w:num w:numId="3">
    <w:abstractNumId w:val="10"/>
  </w:num>
  <w:num w:numId="4">
    <w:abstractNumId w:val="57"/>
  </w:num>
  <w:num w:numId="5">
    <w:abstractNumId w:val="0"/>
  </w:num>
  <w:num w:numId="6">
    <w:abstractNumId w:val="96"/>
  </w:num>
  <w:num w:numId="7">
    <w:abstractNumId w:val="109"/>
  </w:num>
  <w:num w:numId="8">
    <w:abstractNumId w:val="26"/>
  </w:num>
  <w:num w:numId="9">
    <w:abstractNumId w:val="2"/>
  </w:num>
  <w:num w:numId="10">
    <w:abstractNumId w:val="106"/>
  </w:num>
  <w:num w:numId="1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1"/>
  </w:num>
  <w:num w:numId="13">
    <w:abstractNumId w:val="108"/>
  </w:num>
  <w:num w:numId="14">
    <w:abstractNumId w:val="30"/>
  </w:num>
  <w:num w:numId="15">
    <w:abstractNumId w:val="58"/>
  </w:num>
  <w:num w:numId="16">
    <w:abstractNumId w:val="5"/>
  </w:num>
  <w:num w:numId="17">
    <w:abstractNumId w:val="85"/>
  </w:num>
  <w:num w:numId="18">
    <w:abstractNumId w:val="14"/>
  </w:num>
  <w:num w:numId="19">
    <w:abstractNumId w:val="100"/>
  </w:num>
  <w:num w:numId="20">
    <w:abstractNumId w:val="80"/>
  </w:num>
  <w:num w:numId="21">
    <w:abstractNumId w:val="77"/>
  </w:num>
  <w:num w:numId="22">
    <w:abstractNumId w:val="90"/>
  </w:num>
  <w:num w:numId="23">
    <w:abstractNumId w:val="32"/>
  </w:num>
  <w:num w:numId="24">
    <w:abstractNumId w:val="112"/>
  </w:num>
  <w:num w:numId="25">
    <w:abstractNumId w:val="113"/>
  </w:num>
  <w:num w:numId="26">
    <w:abstractNumId w:val="107"/>
  </w:num>
  <w:num w:numId="27">
    <w:abstractNumId w:val="1"/>
  </w:num>
  <w:num w:numId="28">
    <w:abstractNumId w:val="17"/>
  </w:num>
  <w:num w:numId="29">
    <w:abstractNumId w:val="42"/>
  </w:num>
  <w:num w:numId="30">
    <w:abstractNumId w:val="68"/>
  </w:num>
  <w:num w:numId="31">
    <w:abstractNumId w:val="46"/>
  </w:num>
  <w:num w:numId="32">
    <w:abstractNumId w:val="84"/>
  </w:num>
  <w:num w:numId="33">
    <w:abstractNumId w:val="63"/>
  </w:num>
  <w:num w:numId="34">
    <w:abstractNumId w:val="89"/>
  </w:num>
  <w:num w:numId="35">
    <w:abstractNumId w:val="69"/>
  </w:num>
  <w:num w:numId="36">
    <w:abstractNumId w:val="20"/>
  </w:num>
  <w:num w:numId="37">
    <w:abstractNumId w:val="95"/>
  </w:num>
  <w:num w:numId="38">
    <w:abstractNumId w:val="99"/>
  </w:num>
  <w:num w:numId="39">
    <w:abstractNumId w:val="35"/>
  </w:num>
  <w:num w:numId="40">
    <w:abstractNumId w:val="110"/>
  </w:num>
  <w:num w:numId="41">
    <w:abstractNumId w:val="13"/>
  </w:num>
  <w:num w:numId="42">
    <w:abstractNumId w:val="31"/>
  </w:num>
  <w:num w:numId="43">
    <w:abstractNumId w:val="16"/>
  </w:num>
  <w:num w:numId="44">
    <w:abstractNumId w:val="73"/>
  </w:num>
  <w:num w:numId="45">
    <w:abstractNumId w:val="27"/>
  </w:num>
  <w:num w:numId="46">
    <w:abstractNumId w:val="55"/>
  </w:num>
  <w:num w:numId="47">
    <w:abstractNumId w:val="78"/>
  </w:num>
  <w:num w:numId="48">
    <w:abstractNumId w:val="36"/>
  </w:num>
  <w:num w:numId="49">
    <w:abstractNumId w:val="104"/>
  </w:num>
  <w:num w:numId="50">
    <w:abstractNumId w:val="37"/>
  </w:num>
  <w:num w:numId="51">
    <w:abstractNumId w:val="6"/>
  </w:num>
  <w:num w:numId="52">
    <w:abstractNumId w:val="59"/>
  </w:num>
  <w:num w:numId="53">
    <w:abstractNumId w:val="8"/>
  </w:num>
  <w:num w:numId="54">
    <w:abstractNumId w:val="111"/>
  </w:num>
  <w:num w:numId="55">
    <w:abstractNumId w:val="79"/>
  </w:num>
  <w:num w:numId="56">
    <w:abstractNumId w:val="97"/>
  </w:num>
  <w:num w:numId="57">
    <w:abstractNumId w:val="98"/>
  </w:num>
  <w:num w:numId="58">
    <w:abstractNumId w:val="81"/>
  </w:num>
  <w:num w:numId="59">
    <w:abstractNumId w:val="103"/>
  </w:num>
  <w:num w:numId="60">
    <w:abstractNumId w:val="21"/>
  </w:num>
  <w:num w:numId="61">
    <w:abstractNumId w:val="54"/>
  </w:num>
  <w:num w:numId="62">
    <w:abstractNumId w:val="47"/>
  </w:num>
  <w:num w:numId="63">
    <w:abstractNumId w:val="71"/>
  </w:num>
  <w:num w:numId="64">
    <w:abstractNumId w:val="40"/>
  </w:num>
  <w:num w:numId="65">
    <w:abstractNumId w:val="53"/>
  </w:num>
  <w:num w:numId="66">
    <w:abstractNumId w:val="102"/>
  </w:num>
  <w:num w:numId="67">
    <w:abstractNumId w:val="64"/>
  </w:num>
  <w:num w:numId="68">
    <w:abstractNumId w:val="34"/>
  </w:num>
  <w:num w:numId="69">
    <w:abstractNumId w:val="11"/>
  </w:num>
  <w:num w:numId="70">
    <w:abstractNumId w:val="49"/>
  </w:num>
  <w:num w:numId="71">
    <w:abstractNumId w:val="29"/>
  </w:num>
  <w:num w:numId="72">
    <w:abstractNumId w:val="88"/>
  </w:num>
  <w:num w:numId="73">
    <w:abstractNumId w:val="43"/>
  </w:num>
  <w:num w:numId="74">
    <w:abstractNumId w:val="25"/>
  </w:num>
  <w:num w:numId="75">
    <w:abstractNumId w:val="39"/>
  </w:num>
  <w:num w:numId="76">
    <w:abstractNumId w:val="83"/>
  </w:num>
  <w:num w:numId="77">
    <w:abstractNumId w:val="41"/>
  </w:num>
  <w:num w:numId="78">
    <w:abstractNumId w:val="86"/>
  </w:num>
  <w:num w:numId="79">
    <w:abstractNumId w:val="52"/>
  </w:num>
  <w:num w:numId="80">
    <w:abstractNumId w:val="28"/>
  </w:num>
  <w:num w:numId="81">
    <w:abstractNumId w:val="87"/>
  </w:num>
  <w:num w:numId="82">
    <w:abstractNumId w:val="72"/>
  </w:num>
  <w:num w:numId="83">
    <w:abstractNumId w:val="38"/>
  </w:num>
  <w:num w:numId="84">
    <w:abstractNumId w:val="33"/>
  </w:num>
  <w:num w:numId="85">
    <w:abstractNumId w:val="92"/>
  </w:num>
  <w:num w:numId="86">
    <w:abstractNumId w:val="15"/>
  </w:num>
  <w:num w:numId="87">
    <w:abstractNumId w:val="18"/>
  </w:num>
  <w:num w:numId="88">
    <w:abstractNumId w:val="118"/>
  </w:num>
  <w:num w:numId="89">
    <w:abstractNumId w:val="75"/>
  </w:num>
  <w:num w:numId="90">
    <w:abstractNumId w:val="7"/>
  </w:num>
  <w:num w:numId="91">
    <w:abstractNumId w:val="45"/>
  </w:num>
  <w:num w:numId="92">
    <w:abstractNumId w:val="120"/>
  </w:num>
  <w:num w:numId="93">
    <w:abstractNumId w:val="65"/>
  </w:num>
  <w:num w:numId="94">
    <w:abstractNumId w:val="61"/>
  </w:num>
  <w:num w:numId="95">
    <w:abstractNumId w:val="56"/>
  </w:num>
  <w:num w:numId="96">
    <w:abstractNumId w:val="119"/>
  </w:num>
  <w:num w:numId="97">
    <w:abstractNumId w:val="105"/>
  </w:num>
  <w:num w:numId="98">
    <w:abstractNumId w:val="70"/>
  </w:num>
  <w:num w:numId="99">
    <w:abstractNumId w:val="62"/>
  </w:num>
  <w:num w:numId="100">
    <w:abstractNumId w:val="23"/>
  </w:num>
  <w:num w:numId="101">
    <w:abstractNumId w:val="24"/>
  </w:num>
  <w:num w:numId="102">
    <w:abstractNumId w:val="44"/>
  </w:num>
  <w:num w:numId="103">
    <w:abstractNumId w:val="116"/>
  </w:num>
  <w:num w:numId="104">
    <w:abstractNumId w:val="4"/>
  </w:num>
  <w:num w:numId="105">
    <w:abstractNumId w:val="60"/>
  </w:num>
  <w:num w:numId="106">
    <w:abstractNumId w:val="115"/>
  </w:num>
  <w:num w:numId="107">
    <w:abstractNumId w:val="66"/>
  </w:num>
  <w:num w:numId="108">
    <w:abstractNumId w:val="12"/>
  </w:num>
  <w:num w:numId="109">
    <w:abstractNumId w:val="91"/>
  </w:num>
  <w:num w:numId="110">
    <w:abstractNumId w:val="48"/>
  </w:num>
  <w:num w:numId="111">
    <w:abstractNumId w:val="82"/>
  </w:num>
  <w:num w:numId="112">
    <w:abstractNumId w:val="22"/>
  </w:num>
  <w:num w:numId="113">
    <w:abstractNumId w:val="117"/>
  </w:num>
  <w:num w:numId="114">
    <w:abstractNumId w:val="51"/>
  </w:num>
  <w:num w:numId="115">
    <w:abstractNumId w:val="93"/>
  </w:num>
  <w:num w:numId="116">
    <w:abstractNumId w:val="19"/>
  </w:num>
  <w:num w:numId="117">
    <w:abstractNumId w:val="114"/>
  </w:num>
  <w:num w:numId="118">
    <w:abstractNumId w:val="3"/>
  </w:num>
  <w:num w:numId="119">
    <w:abstractNumId w:val="74"/>
  </w:num>
  <w:num w:numId="120">
    <w:abstractNumId w:val="9"/>
  </w:num>
  <w:num w:numId="121">
    <w:abstractNumId w:val="76"/>
  </w:num>
  <w:num w:numId="122">
    <w:abstractNumId w:val="94"/>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ania Cikanindi">
    <w15:presenceInfo w15:providerId="Windows Live" w15:userId="d191c0b6166aff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mirrorMargi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7EC"/>
    <w:rsid w:val="00000C32"/>
    <w:rsid w:val="00002A69"/>
    <w:rsid w:val="00003742"/>
    <w:rsid w:val="000037AC"/>
    <w:rsid w:val="00004369"/>
    <w:rsid w:val="000058B0"/>
    <w:rsid w:val="00006BCE"/>
    <w:rsid w:val="00010BFB"/>
    <w:rsid w:val="00010C54"/>
    <w:rsid w:val="00010CC6"/>
    <w:rsid w:val="00012262"/>
    <w:rsid w:val="00012C59"/>
    <w:rsid w:val="000132DC"/>
    <w:rsid w:val="00013884"/>
    <w:rsid w:val="00013A17"/>
    <w:rsid w:val="00015BC8"/>
    <w:rsid w:val="00016156"/>
    <w:rsid w:val="00017A51"/>
    <w:rsid w:val="00017F3C"/>
    <w:rsid w:val="00020358"/>
    <w:rsid w:val="00023EC0"/>
    <w:rsid w:val="000242E3"/>
    <w:rsid w:val="0002435D"/>
    <w:rsid w:val="000249B6"/>
    <w:rsid w:val="00024D86"/>
    <w:rsid w:val="000255D6"/>
    <w:rsid w:val="00025661"/>
    <w:rsid w:val="000263AA"/>
    <w:rsid w:val="0003018E"/>
    <w:rsid w:val="00031782"/>
    <w:rsid w:val="000318E6"/>
    <w:rsid w:val="0003273D"/>
    <w:rsid w:val="000329F6"/>
    <w:rsid w:val="00033E4F"/>
    <w:rsid w:val="0003455B"/>
    <w:rsid w:val="000349DD"/>
    <w:rsid w:val="00036A21"/>
    <w:rsid w:val="00036DDA"/>
    <w:rsid w:val="00040AA6"/>
    <w:rsid w:val="000413C8"/>
    <w:rsid w:val="000417F5"/>
    <w:rsid w:val="000419B3"/>
    <w:rsid w:val="00041C9E"/>
    <w:rsid w:val="00041F8C"/>
    <w:rsid w:val="000432F8"/>
    <w:rsid w:val="00043639"/>
    <w:rsid w:val="0004387D"/>
    <w:rsid w:val="00043E2F"/>
    <w:rsid w:val="000441AB"/>
    <w:rsid w:val="0004644D"/>
    <w:rsid w:val="000465AB"/>
    <w:rsid w:val="00046AC8"/>
    <w:rsid w:val="00046B0F"/>
    <w:rsid w:val="00046C55"/>
    <w:rsid w:val="00046FE4"/>
    <w:rsid w:val="000473C3"/>
    <w:rsid w:val="0005044F"/>
    <w:rsid w:val="000504AB"/>
    <w:rsid w:val="000505F8"/>
    <w:rsid w:val="000517DA"/>
    <w:rsid w:val="00051FB6"/>
    <w:rsid w:val="000520AB"/>
    <w:rsid w:val="0005324A"/>
    <w:rsid w:val="00054072"/>
    <w:rsid w:val="00054775"/>
    <w:rsid w:val="000565F5"/>
    <w:rsid w:val="000569AF"/>
    <w:rsid w:val="00057416"/>
    <w:rsid w:val="00057B85"/>
    <w:rsid w:val="00060C25"/>
    <w:rsid w:val="00061817"/>
    <w:rsid w:val="00062358"/>
    <w:rsid w:val="000629CF"/>
    <w:rsid w:val="00063422"/>
    <w:rsid w:val="000650D7"/>
    <w:rsid w:val="0006584A"/>
    <w:rsid w:val="00066387"/>
    <w:rsid w:val="000671B3"/>
    <w:rsid w:val="00070FE6"/>
    <w:rsid w:val="00072036"/>
    <w:rsid w:val="00072366"/>
    <w:rsid w:val="00073D95"/>
    <w:rsid w:val="000750D3"/>
    <w:rsid w:val="000751E2"/>
    <w:rsid w:val="000754F6"/>
    <w:rsid w:val="000767D5"/>
    <w:rsid w:val="0008143D"/>
    <w:rsid w:val="00083011"/>
    <w:rsid w:val="00083273"/>
    <w:rsid w:val="00083D93"/>
    <w:rsid w:val="000846BC"/>
    <w:rsid w:val="00084FC1"/>
    <w:rsid w:val="000856A7"/>
    <w:rsid w:val="0008640D"/>
    <w:rsid w:val="00086910"/>
    <w:rsid w:val="00086937"/>
    <w:rsid w:val="000869CF"/>
    <w:rsid w:val="00086DCC"/>
    <w:rsid w:val="00087329"/>
    <w:rsid w:val="00087CBC"/>
    <w:rsid w:val="00087D0A"/>
    <w:rsid w:val="000900DE"/>
    <w:rsid w:val="00090E16"/>
    <w:rsid w:val="000914FE"/>
    <w:rsid w:val="0009275F"/>
    <w:rsid w:val="00092806"/>
    <w:rsid w:val="0009312B"/>
    <w:rsid w:val="00093375"/>
    <w:rsid w:val="000936BD"/>
    <w:rsid w:val="00093D4A"/>
    <w:rsid w:val="00095A1F"/>
    <w:rsid w:val="000A171D"/>
    <w:rsid w:val="000A19E8"/>
    <w:rsid w:val="000A2EEE"/>
    <w:rsid w:val="000A3AA4"/>
    <w:rsid w:val="000A4934"/>
    <w:rsid w:val="000A5029"/>
    <w:rsid w:val="000A558F"/>
    <w:rsid w:val="000A5DC6"/>
    <w:rsid w:val="000A6F98"/>
    <w:rsid w:val="000A7598"/>
    <w:rsid w:val="000B17B9"/>
    <w:rsid w:val="000B231A"/>
    <w:rsid w:val="000B2770"/>
    <w:rsid w:val="000B2A81"/>
    <w:rsid w:val="000B2A9E"/>
    <w:rsid w:val="000B37BF"/>
    <w:rsid w:val="000B4701"/>
    <w:rsid w:val="000B7608"/>
    <w:rsid w:val="000B78E5"/>
    <w:rsid w:val="000B7A6A"/>
    <w:rsid w:val="000C0E26"/>
    <w:rsid w:val="000C167A"/>
    <w:rsid w:val="000C1B22"/>
    <w:rsid w:val="000C1EB5"/>
    <w:rsid w:val="000C26F3"/>
    <w:rsid w:val="000C292E"/>
    <w:rsid w:val="000C4114"/>
    <w:rsid w:val="000C5AA1"/>
    <w:rsid w:val="000C643B"/>
    <w:rsid w:val="000C6973"/>
    <w:rsid w:val="000C6AA8"/>
    <w:rsid w:val="000D0BE2"/>
    <w:rsid w:val="000D0F6D"/>
    <w:rsid w:val="000D14E0"/>
    <w:rsid w:val="000D1DBC"/>
    <w:rsid w:val="000D21E9"/>
    <w:rsid w:val="000D22F1"/>
    <w:rsid w:val="000D2983"/>
    <w:rsid w:val="000D2AF7"/>
    <w:rsid w:val="000D56B7"/>
    <w:rsid w:val="000D5C98"/>
    <w:rsid w:val="000D7507"/>
    <w:rsid w:val="000E0922"/>
    <w:rsid w:val="000E1BAD"/>
    <w:rsid w:val="000E2B6D"/>
    <w:rsid w:val="000E3B32"/>
    <w:rsid w:val="000E40D3"/>
    <w:rsid w:val="000E5A4A"/>
    <w:rsid w:val="000E5C7E"/>
    <w:rsid w:val="000E6426"/>
    <w:rsid w:val="000E764C"/>
    <w:rsid w:val="000F0E8D"/>
    <w:rsid w:val="000F0FEC"/>
    <w:rsid w:val="000F1319"/>
    <w:rsid w:val="000F1956"/>
    <w:rsid w:val="000F1C97"/>
    <w:rsid w:val="000F269F"/>
    <w:rsid w:val="000F3B50"/>
    <w:rsid w:val="000F56FF"/>
    <w:rsid w:val="000F5937"/>
    <w:rsid w:val="000F5C6E"/>
    <w:rsid w:val="000F5CA9"/>
    <w:rsid w:val="000F62B0"/>
    <w:rsid w:val="00100341"/>
    <w:rsid w:val="00101453"/>
    <w:rsid w:val="00101993"/>
    <w:rsid w:val="00102EE6"/>
    <w:rsid w:val="00103C9A"/>
    <w:rsid w:val="00103D18"/>
    <w:rsid w:val="001050CF"/>
    <w:rsid w:val="00105440"/>
    <w:rsid w:val="00105452"/>
    <w:rsid w:val="00105DEE"/>
    <w:rsid w:val="001074E6"/>
    <w:rsid w:val="001078D1"/>
    <w:rsid w:val="00107B3B"/>
    <w:rsid w:val="00107F04"/>
    <w:rsid w:val="00107F85"/>
    <w:rsid w:val="001110BB"/>
    <w:rsid w:val="00111508"/>
    <w:rsid w:val="00111A31"/>
    <w:rsid w:val="001135B5"/>
    <w:rsid w:val="00113E59"/>
    <w:rsid w:val="001155F0"/>
    <w:rsid w:val="001157CB"/>
    <w:rsid w:val="0011654F"/>
    <w:rsid w:val="00117A34"/>
    <w:rsid w:val="0012026D"/>
    <w:rsid w:val="00121077"/>
    <w:rsid w:val="00124153"/>
    <w:rsid w:val="0012515D"/>
    <w:rsid w:val="001265E9"/>
    <w:rsid w:val="001266D3"/>
    <w:rsid w:val="00126B6F"/>
    <w:rsid w:val="00126C54"/>
    <w:rsid w:val="00127F05"/>
    <w:rsid w:val="00130852"/>
    <w:rsid w:val="00132D34"/>
    <w:rsid w:val="00134A68"/>
    <w:rsid w:val="001376F7"/>
    <w:rsid w:val="001400E1"/>
    <w:rsid w:val="00140665"/>
    <w:rsid w:val="001419EB"/>
    <w:rsid w:val="00141F25"/>
    <w:rsid w:val="001429C0"/>
    <w:rsid w:val="00142EDE"/>
    <w:rsid w:val="0014476E"/>
    <w:rsid w:val="0014549A"/>
    <w:rsid w:val="0014549C"/>
    <w:rsid w:val="00145782"/>
    <w:rsid w:val="00145C86"/>
    <w:rsid w:val="00145FD9"/>
    <w:rsid w:val="00146294"/>
    <w:rsid w:val="001464A2"/>
    <w:rsid w:val="00146B6D"/>
    <w:rsid w:val="00146C96"/>
    <w:rsid w:val="00146E34"/>
    <w:rsid w:val="00150C3E"/>
    <w:rsid w:val="0015164E"/>
    <w:rsid w:val="0015192A"/>
    <w:rsid w:val="00152324"/>
    <w:rsid w:val="00153276"/>
    <w:rsid w:val="00154A0B"/>
    <w:rsid w:val="001553AB"/>
    <w:rsid w:val="00155688"/>
    <w:rsid w:val="0015572B"/>
    <w:rsid w:val="00156B8C"/>
    <w:rsid w:val="00161909"/>
    <w:rsid w:val="00162272"/>
    <w:rsid w:val="00162387"/>
    <w:rsid w:val="00162763"/>
    <w:rsid w:val="00162E93"/>
    <w:rsid w:val="00163113"/>
    <w:rsid w:val="0016333F"/>
    <w:rsid w:val="0016357E"/>
    <w:rsid w:val="00163EB5"/>
    <w:rsid w:val="001649E4"/>
    <w:rsid w:val="0016675A"/>
    <w:rsid w:val="00166CCA"/>
    <w:rsid w:val="001673DE"/>
    <w:rsid w:val="00167677"/>
    <w:rsid w:val="00170254"/>
    <w:rsid w:val="0017088D"/>
    <w:rsid w:val="001708D7"/>
    <w:rsid w:val="00171647"/>
    <w:rsid w:val="0017244B"/>
    <w:rsid w:val="00173800"/>
    <w:rsid w:val="001757FB"/>
    <w:rsid w:val="0017701E"/>
    <w:rsid w:val="00180C8A"/>
    <w:rsid w:val="00180C97"/>
    <w:rsid w:val="00181659"/>
    <w:rsid w:val="00181B29"/>
    <w:rsid w:val="00181E2C"/>
    <w:rsid w:val="00181EBE"/>
    <w:rsid w:val="0018244F"/>
    <w:rsid w:val="00183031"/>
    <w:rsid w:val="00183F90"/>
    <w:rsid w:val="00184722"/>
    <w:rsid w:val="00184799"/>
    <w:rsid w:val="00184DC5"/>
    <w:rsid w:val="00185220"/>
    <w:rsid w:val="001859B0"/>
    <w:rsid w:val="00186015"/>
    <w:rsid w:val="00186784"/>
    <w:rsid w:val="00186BAA"/>
    <w:rsid w:val="001879CC"/>
    <w:rsid w:val="00187D28"/>
    <w:rsid w:val="0019001A"/>
    <w:rsid w:val="00191425"/>
    <w:rsid w:val="00192725"/>
    <w:rsid w:val="00193347"/>
    <w:rsid w:val="0019380D"/>
    <w:rsid w:val="001967A1"/>
    <w:rsid w:val="00197E8C"/>
    <w:rsid w:val="00197F0F"/>
    <w:rsid w:val="001A022F"/>
    <w:rsid w:val="001A3C48"/>
    <w:rsid w:val="001A4141"/>
    <w:rsid w:val="001A4D1E"/>
    <w:rsid w:val="001A4FEA"/>
    <w:rsid w:val="001A55FE"/>
    <w:rsid w:val="001A5EA4"/>
    <w:rsid w:val="001A6757"/>
    <w:rsid w:val="001A6EA0"/>
    <w:rsid w:val="001A705E"/>
    <w:rsid w:val="001A7FAC"/>
    <w:rsid w:val="001B01CA"/>
    <w:rsid w:val="001B038D"/>
    <w:rsid w:val="001B0B0A"/>
    <w:rsid w:val="001B2B9B"/>
    <w:rsid w:val="001B2E54"/>
    <w:rsid w:val="001B5165"/>
    <w:rsid w:val="001B5A73"/>
    <w:rsid w:val="001C0231"/>
    <w:rsid w:val="001C0919"/>
    <w:rsid w:val="001C10AF"/>
    <w:rsid w:val="001C190D"/>
    <w:rsid w:val="001C2290"/>
    <w:rsid w:val="001C2A3B"/>
    <w:rsid w:val="001C2A51"/>
    <w:rsid w:val="001C4DE3"/>
    <w:rsid w:val="001C69F4"/>
    <w:rsid w:val="001C6AB1"/>
    <w:rsid w:val="001C7049"/>
    <w:rsid w:val="001C7E04"/>
    <w:rsid w:val="001D0587"/>
    <w:rsid w:val="001D05DD"/>
    <w:rsid w:val="001D0BE7"/>
    <w:rsid w:val="001D1691"/>
    <w:rsid w:val="001D21FF"/>
    <w:rsid w:val="001D2E95"/>
    <w:rsid w:val="001D3873"/>
    <w:rsid w:val="001D44B0"/>
    <w:rsid w:val="001D4E00"/>
    <w:rsid w:val="001D51AF"/>
    <w:rsid w:val="001D5B4B"/>
    <w:rsid w:val="001D5D9D"/>
    <w:rsid w:val="001D6CB3"/>
    <w:rsid w:val="001D6D60"/>
    <w:rsid w:val="001D77A5"/>
    <w:rsid w:val="001E0408"/>
    <w:rsid w:val="001E0F4B"/>
    <w:rsid w:val="001E20D8"/>
    <w:rsid w:val="001E3D8B"/>
    <w:rsid w:val="001E4CF7"/>
    <w:rsid w:val="001E7AE3"/>
    <w:rsid w:val="001F0711"/>
    <w:rsid w:val="001F0B87"/>
    <w:rsid w:val="001F164C"/>
    <w:rsid w:val="001F18B4"/>
    <w:rsid w:val="001F1F23"/>
    <w:rsid w:val="001F291F"/>
    <w:rsid w:val="001F3B61"/>
    <w:rsid w:val="001F3FF6"/>
    <w:rsid w:val="001F5C82"/>
    <w:rsid w:val="001F611E"/>
    <w:rsid w:val="001F612F"/>
    <w:rsid w:val="001F69E4"/>
    <w:rsid w:val="001F7405"/>
    <w:rsid w:val="001F77ED"/>
    <w:rsid w:val="001F7C81"/>
    <w:rsid w:val="002008BA"/>
    <w:rsid w:val="002009C1"/>
    <w:rsid w:val="002016CF"/>
    <w:rsid w:val="00201814"/>
    <w:rsid w:val="00202159"/>
    <w:rsid w:val="00202362"/>
    <w:rsid w:val="00202D13"/>
    <w:rsid w:val="0020461A"/>
    <w:rsid w:val="0020682F"/>
    <w:rsid w:val="00206AF7"/>
    <w:rsid w:val="002070B2"/>
    <w:rsid w:val="00210124"/>
    <w:rsid w:val="002104A5"/>
    <w:rsid w:val="00212624"/>
    <w:rsid w:val="00212F03"/>
    <w:rsid w:val="00213132"/>
    <w:rsid w:val="002154D6"/>
    <w:rsid w:val="00217647"/>
    <w:rsid w:val="00217F05"/>
    <w:rsid w:val="002202D6"/>
    <w:rsid w:val="00220D2A"/>
    <w:rsid w:val="002246AB"/>
    <w:rsid w:val="00224F00"/>
    <w:rsid w:val="002256F6"/>
    <w:rsid w:val="0022632E"/>
    <w:rsid w:val="0023042A"/>
    <w:rsid w:val="00231669"/>
    <w:rsid w:val="00232723"/>
    <w:rsid w:val="002347BD"/>
    <w:rsid w:val="00234DDE"/>
    <w:rsid w:val="00235525"/>
    <w:rsid w:val="00237028"/>
    <w:rsid w:val="0023732A"/>
    <w:rsid w:val="002379A6"/>
    <w:rsid w:val="00237DB1"/>
    <w:rsid w:val="00240722"/>
    <w:rsid w:val="002411FA"/>
    <w:rsid w:val="002414CD"/>
    <w:rsid w:val="0024195B"/>
    <w:rsid w:val="0024255B"/>
    <w:rsid w:val="002444A1"/>
    <w:rsid w:val="00244A5A"/>
    <w:rsid w:val="00244E69"/>
    <w:rsid w:val="002450DB"/>
    <w:rsid w:val="0024605F"/>
    <w:rsid w:val="0024619C"/>
    <w:rsid w:val="00246F78"/>
    <w:rsid w:val="002507B3"/>
    <w:rsid w:val="00252F53"/>
    <w:rsid w:val="002538CD"/>
    <w:rsid w:val="00254140"/>
    <w:rsid w:val="00256085"/>
    <w:rsid w:val="0025729C"/>
    <w:rsid w:val="0026022F"/>
    <w:rsid w:val="002604A0"/>
    <w:rsid w:val="002608A9"/>
    <w:rsid w:val="00260F69"/>
    <w:rsid w:val="00261071"/>
    <w:rsid w:val="002637D5"/>
    <w:rsid w:val="00263AFD"/>
    <w:rsid w:val="00263B77"/>
    <w:rsid w:val="00264246"/>
    <w:rsid w:val="002642ED"/>
    <w:rsid w:val="002655AC"/>
    <w:rsid w:val="002656A7"/>
    <w:rsid w:val="00266F3B"/>
    <w:rsid w:val="00267F68"/>
    <w:rsid w:val="00270ACC"/>
    <w:rsid w:val="002716A2"/>
    <w:rsid w:val="00271F11"/>
    <w:rsid w:val="00272777"/>
    <w:rsid w:val="00272D4C"/>
    <w:rsid w:val="00273083"/>
    <w:rsid w:val="00273970"/>
    <w:rsid w:val="00274066"/>
    <w:rsid w:val="0027476C"/>
    <w:rsid w:val="00275F42"/>
    <w:rsid w:val="002767A1"/>
    <w:rsid w:val="00276A4B"/>
    <w:rsid w:val="0028202F"/>
    <w:rsid w:val="00283279"/>
    <w:rsid w:val="00283310"/>
    <w:rsid w:val="00283C0C"/>
    <w:rsid w:val="00283C7A"/>
    <w:rsid w:val="00283ECB"/>
    <w:rsid w:val="00285264"/>
    <w:rsid w:val="00285480"/>
    <w:rsid w:val="002856DF"/>
    <w:rsid w:val="0028575C"/>
    <w:rsid w:val="00285AA3"/>
    <w:rsid w:val="00285F90"/>
    <w:rsid w:val="00286381"/>
    <w:rsid w:val="002873E3"/>
    <w:rsid w:val="00287E0C"/>
    <w:rsid w:val="002906A2"/>
    <w:rsid w:val="0029132B"/>
    <w:rsid w:val="002918D8"/>
    <w:rsid w:val="00293714"/>
    <w:rsid w:val="0029392A"/>
    <w:rsid w:val="00294C01"/>
    <w:rsid w:val="002955B6"/>
    <w:rsid w:val="00295E70"/>
    <w:rsid w:val="00295EC0"/>
    <w:rsid w:val="00296156"/>
    <w:rsid w:val="00297991"/>
    <w:rsid w:val="002A00B7"/>
    <w:rsid w:val="002A040E"/>
    <w:rsid w:val="002A0814"/>
    <w:rsid w:val="002A15D5"/>
    <w:rsid w:val="002A4101"/>
    <w:rsid w:val="002A4427"/>
    <w:rsid w:val="002A5BD8"/>
    <w:rsid w:val="002A6823"/>
    <w:rsid w:val="002A6A38"/>
    <w:rsid w:val="002A6B6F"/>
    <w:rsid w:val="002A6C7E"/>
    <w:rsid w:val="002B1207"/>
    <w:rsid w:val="002B12A6"/>
    <w:rsid w:val="002B1620"/>
    <w:rsid w:val="002B324D"/>
    <w:rsid w:val="002B38FE"/>
    <w:rsid w:val="002B4111"/>
    <w:rsid w:val="002B4EB1"/>
    <w:rsid w:val="002B4F95"/>
    <w:rsid w:val="002B5571"/>
    <w:rsid w:val="002B5CD6"/>
    <w:rsid w:val="002B7350"/>
    <w:rsid w:val="002B7E3B"/>
    <w:rsid w:val="002C0F06"/>
    <w:rsid w:val="002C13DC"/>
    <w:rsid w:val="002C1756"/>
    <w:rsid w:val="002C1E29"/>
    <w:rsid w:val="002C2244"/>
    <w:rsid w:val="002C2889"/>
    <w:rsid w:val="002C2E48"/>
    <w:rsid w:val="002C45C6"/>
    <w:rsid w:val="002C5CFC"/>
    <w:rsid w:val="002C6B66"/>
    <w:rsid w:val="002C7249"/>
    <w:rsid w:val="002C7453"/>
    <w:rsid w:val="002C7984"/>
    <w:rsid w:val="002D080A"/>
    <w:rsid w:val="002D0A62"/>
    <w:rsid w:val="002D179B"/>
    <w:rsid w:val="002D2D21"/>
    <w:rsid w:val="002D3080"/>
    <w:rsid w:val="002D3B2A"/>
    <w:rsid w:val="002D52B6"/>
    <w:rsid w:val="002D5466"/>
    <w:rsid w:val="002D6788"/>
    <w:rsid w:val="002D6888"/>
    <w:rsid w:val="002D6C86"/>
    <w:rsid w:val="002D78ED"/>
    <w:rsid w:val="002E017E"/>
    <w:rsid w:val="002E0E42"/>
    <w:rsid w:val="002E282F"/>
    <w:rsid w:val="002E2C8D"/>
    <w:rsid w:val="002E3217"/>
    <w:rsid w:val="002E35C1"/>
    <w:rsid w:val="002E379F"/>
    <w:rsid w:val="002E3DD3"/>
    <w:rsid w:val="002E3F0B"/>
    <w:rsid w:val="002E4B19"/>
    <w:rsid w:val="002E4C20"/>
    <w:rsid w:val="002E4CCB"/>
    <w:rsid w:val="002E56ED"/>
    <w:rsid w:val="002E59E8"/>
    <w:rsid w:val="002E78FC"/>
    <w:rsid w:val="002F00EE"/>
    <w:rsid w:val="002F3075"/>
    <w:rsid w:val="002F3BBD"/>
    <w:rsid w:val="002F3DDD"/>
    <w:rsid w:val="002F49D4"/>
    <w:rsid w:val="002F4A48"/>
    <w:rsid w:val="002F60C1"/>
    <w:rsid w:val="002F6850"/>
    <w:rsid w:val="002F7327"/>
    <w:rsid w:val="002F7819"/>
    <w:rsid w:val="003019A0"/>
    <w:rsid w:val="00301AAF"/>
    <w:rsid w:val="00305A2F"/>
    <w:rsid w:val="0030662C"/>
    <w:rsid w:val="00307BEC"/>
    <w:rsid w:val="003103C9"/>
    <w:rsid w:val="00310BFE"/>
    <w:rsid w:val="00310EEF"/>
    <w:rsid w:val="00311567"/>
    <w:rsid w:val="00311C18"/>
    <w:rsid w:val="00311E07"/>
    <w:rsid w:val="003141AD"/>
    <w:rsid w:val="0031426D"/>
    <w:rsid w:val="0031493B"/>
    <w:rsid w:val="003150DC"/>
    <w:rsid w:val="0031524A"/>
    <w:rsid w:val="00317768"/>
    <w:rsid w:val="00320736"/>
    <w:rsid w:val="003207B4"/>
    <w:rsid w:val="00320958"/>
    <w:rsid w:val="0032096D"/>
    <w:rsid w:val="003213AF"/>
    <w:rsid w:val="00321DB5"/>
    <w:rsid w:val="00323881"/>
    <w:rsid w:val="00324D1A"/>
    <w:rsid w:val="003255FF"/>
    <w:rsid w:val="00325F74"/>
    <w:rsid w:val="003267D4"/>
    <w:rsid w:val="0033292D"/>
    <w:rsid w:val="0033365C"/>
    <w:rsid w:val="00333CBF"/>
    <w:rsid w:val="003346A7"/>
    <w:rsid w:val="003349BB"/>
    <w:rsid w:val="0033525B"/>
    <w:rsid w:val="00335C3A"/>
    <w:rsid w:val="003374F6"/>
    <w:rsid w:val="00337B28"/>
    <w:rsid w:val="0034075F"/>
    <w:rsid w:val="003440C9"/>
    <w:rsid w:val="00346B0D"/>
    <w:rsid w:val="00347E29"/>
    <w:rsid w:val="003501CE"/>
    <w:rsid w:val="00350708"/>
    <w:rsid w:val="0035376A"/>
    <w:rsid w:val="003538C0"/>
    <w:rsid w:val="003542F0"/>
    <w:rsid w:val="003549E8"/>
    <w:rsid w:val="00354FEC"/>
    <w:rsid w:val="00355014"/>
    <w:rsid w:val="00355BCF"/>
    <w:rsid w:val="0035689A"/>
    <w:rsid w:val="00360738"/>
    <w:rsid w:val="00360C81"/>
    <w:rsid w:val="003611DB"/>
    <w:rsid w:val="00361AAD"/>
    <w:rsid w:val="00362347"/>
    <w:rsid w:val="00362EA7"/>
    <w:rsid w:val="00363A51"/>
    <w:rsid w:val="00363FE6"/>
    <w:rsid w:val="00364ACE"/>
    <w:rsid w:val="00365AAD"/>
    <w:rsid w:val="00365E0E"/>
    <w:rsid w:val="00365EB7"/>
    <w:rsid w:val="003668FC"/>
    <w:rsid w:val="00367505"/>
    <w:rsid w:val="0036765A"/>
    <w:rsid w:val="00367674"/>
    <w:rsid w:val="00371922"/>
    <w:rsid w:val="00372B02"/>
    <w:rsid w:val="00372F0D"/>
    <w:rsid w:val="003733E4"/>
    <w:rsid w:val="00373B16"/>
    <w:rsid w:val="003744DD"/>
    <w:rsid w:val="003745E3"/>
    <w:rsid w:val="00374FE6"/>
    <w:rsid w:val="00375787"/>
    <w:rsid w:val="00375E65"/>
    <w:rsid w:val="0037640F"/>
    <w:rsid w:val="003765AE"/>
    <w:rsid w:val="00376A33"/>
    <w:rsid w:val="00377DC9"/>
    <w:rsid w:val="00380D15"/>
    <w:rsid w:val="00380E99"/>
    <w:rsid w:val="00381062"/>
    <w:rsid w:val="0038361A"/>
    <w:rsid w:val="00383FE1"/>
    <w:rsid w:val="00384FCB"/>
    <w:rsid w:val="00385B7E"/>
    <w:rsid w:val="0038686F"/>
    <w:rsid w:val="00386BA6"/>
    <w:rsid w:val="0038701D"/>
    <w:rsid w:val="00387DC3"/>
    <w:rsid w:val="00390075"/>
    <w:rsid w:val="00390599"/>
    <w:rsid w:val="0039078D"/>
    <w:rsid w:val="00391AB3"/>
    <w:rsid w:val="00392417"/>
    <w:rsid w:val="00392E48"/>
    <w:rsid w:val="00393593"/>
    <w:rsid w:val="003944F8"/>
    <w:rsid w:val="003946E6"/>
    <w:rsid w:val="003955EE"/>
    <w:rsid w:val="003963DF"/>
    <w:rsid w:val="00397093"/>
    <w:rsid w:val="003A11D7"/>
    <w:rsid w:val="003A3BC7"/>
    <w:rsid w:val="003A3C38"/>
    <w:rsid w:val="003A63CD"/>
    <w:rsid w:val="003A6E10"/>
    <w:rsid w:val="003A77D9"/>
    <w:rsid w:val="003A7A4D"/>
    <w:rsid w:val="003B0092"/>
    <w:rsid w:val="003B04C8"/>
    <w:rsid w:val="003B2C17"/>
    <w:rsid w:val="003B2DE7"/>
    <w:rsid w:val="003B31A2"/>
    <w:rsid w:val="003B3C2B"/>
    <w:rsid w:val="003B57C4"/>
    <w:rsid w:val="003B5E6F"/>
    <w:rsid w:val="003B6BFC"/>
    <w:rsid w:val="003B6EDE"/>
    <w:rsid w:val="003B7889"/>
    <w:rsid w:val="003C07DB"/>
    <w:rsid w:val="003C25FE"/>
    <w:rsid w:val="003C3589"/>
    <w:rsid w:val="003C3735"/>
    <w:rsid w:val="003C4C79"/>
    <w:rsid w:val="003C5119"/>
    <w:rsid w:val="003C6A1E"/>
    <w:rsid w:val="003D0C0B"/>
    <w:rsid w:val="003D0CAD"/>
    <w:rsid w:val="003D2B2F"/>
    <w:rsid w:val="003D2D59"/>
    <w:rsid w:val="003D2D8A"/>
    <w:rsid w:val="003D2E55"/>
    <w:rsid w:val="003D3744"/>
    <w:rsid w:val="003D3BFF"/>
    <w:rsid w:val="003D4A6D"/>
    <w:rsid w:val="003D5895"/>
    <w:rsid w:val="003D6378"/>
    <w:rsid w:val="003D6A43"/>
    <w:rsid w:val="003E06B3"/>
    <w:rsid w:val="003E0FA6"/>
    <w:rsid w:val="003E1D9F"/>
    <w:rsid w:val="003E1F7A"/>
    <w:rsid w:val="003E1FE6"/>
    <w:rsid w:val="003E203F"/>
    <w:rsid w:val="003E2541"/>
    <w:rsid w:val="003E3C87"/>
    <w:rsid w:val="003E4312"/>
    <w:rsid w:val="003E4719"/>
    <w:rsid w:val="003E4BBB"/>
    <w:rsid w:val="003E553E"/>
    <w:rsid w:val="003E5EC7"/>
    <w:rsid w:val="003E7B24"/>
    <w:rsid w:val="003F1DE2"/>
    <w:rsid w:val="003F21EC"/>
    <w:rsid w:val="003F2CF6"/>
    <w:rsid w:val="003F4C5A"/>
    <w:rsid w:val="003F4ED3"/>
    <w:rsid w:val="003F59DA"/>
    <w:rsid w:val="003F5F65"/>
    <w:rsid w:val="003F6F58"/>
    <w:rsid w:val="003F72E1"/>
    <w:rsid w:val="003F7C16"/>
    <w:rsid w:val="004019FC"/>
    <w:rsid w:val="00402214"/>
    <w:rsid w:val="0040497C"/>
    <w:rsid w:val="0040695C"/>
    <w:rsid w:val="00407753"/>
    <w:rsid w:val="00410070"/>
    <w:rsid w:val="0041146B"/>
    <w:rsid w:val="00411FF5"/>
    <w:rsid w:val="00413286"/>
    <w:rsid w:val="00413675"/>
    <w:rsid w:val="004139E1"/>
    <w:rsid w:val="0041443B"/>
    <w:rsid w:val="004144EE"/>
    <w:rsid w:val="004162A2"/>
    <w:rsid w:val="004167B0"/>
    <w:rsid w:val="00417136"/>
    <w:rsid w:val="00417769"/>
    <w:rsid w:val="00421E37"/>
    <w:rsid w:val="00421E72"/>
    <w:rsid w:val="00424A46"/>
    <w:rsid w:val="004252BA"/>
    <w:rsid w:val="0042787E"/>
    <w:rsid w:val="00430DA1"/>
    <w:rsid w:val="00430E6E"/>
    <w:rsid w:val="00431535"/>
    <w:rsid w:val="00432197"/>
    <w:rsid w:val="004333F3"/>
    <w:rsid w:val="00435469"/>
    <w:rsid w:val="00436182"/>
    <w:rsid w:val="004366D9"/>
    <w:rsid w:val="00436DF8"/>
    <w:rsid w:val="0043769A"/>
    <w:rsid w:val="00437C1E"/>
    <w:rsid w:val="0044044B"/>
    <w:rsid w:val="004405AA"/>
    <w:rsid w:val="004412C1"/>
    <w:rsid w:val="00441B1A"/>
    <w:rsid w:val="00443F79"/>
    <w:rsid w:val="00444559"/>
    <w:rsid w:val="00444CCF"/>
    <w:rsid w:val="00445B1B"/>
    <w:rsid w:val="00445FD7"/>
    <w:rsid w:val="00446565"/>
    <w:rsid w:val="0044664D"/>
    <w:rsid w:val="00446979"/>
    <w:rsid w:val="00446CBB"/>
    <w:rsid w:val="00447A2E"/>
    <w:rsid w:val="00450241"/>
    <w:rsid w:val="00451572"/>
    <w:rsid w:val="004526E9"/>
    <w:rsid w:val="00453365"/>
    <w:rsid w:val="004536EF"/>
    <w:rsid w:val="00454C44"/>
    <w:rsid w:val="00455825"/>
    <w:rsid w:val="00455C28"/>
    <w:rsid w:val="004563BC"/>
    <w:rsid w:val="00457478"/>
    <w:rsid w:val="00457DEF"/>
    <w:rsid w:val="00460F97"/>
    <w:rsid w:val="00460F98"/>
    <w:rsid w:val="00461831"/>
    <w:rsid w:val="00462440"/>
    <w:rsid w:val="004627E1"/>
    <w:rsid w:val="00463E3A"/>
    <w:rsid w:val="004647E5"/>
    <w:rsid w:val="004647EA"/>
    <w:rsid w:val="004664F5"/>
    <w:rsid w:val="00472172"/>
    <w:rsid w:val="00472B0A"/>
    <w:rsid w:val="00473C0C"/>
    <w:rsid w:val="00473CB4"/>
    <w:rsid w:val="00473D96"/>
    <w:rsid w:val="00474469"/>
    <w:rsid w:val="0047449A"/>
    <w:rsid w:val="00476BF0"/>
    <w:rsid w:val="004770D2"/>
    <w:rsid w:val="00477425"/>
    <w:rsid w:val="00477A60"/>
    <w:rsid w:val="00480CBF"/>
    <w:rsid w:val="00481D31"/>
    <w:rsid w:val="00482923"/>
    <w:rsid w:val="00482FA5"/>
    <w:rsid w:val="00485A42"/>
    <w:rsid w:val="00485C1A"/>
    <w:rsid w:val="00487212"/>
    <w:rsid w:val="00487E71"/>
    <w:rsid w:val="00490F1F"/>
    <w:rsid w:val="00491A85"/>
    <w:rsid w:val="004924CA"/>
    <w:rsid w:val="0049297C"/>
    <w:rsid w:val="004938B4"/>
    <w:rsid w:val="00493AF9"/>
    <w:rsid w:val="0049478E"/>
    <w:rsid w:val="004949BA"/>
    <w:rsid w:val="00495AA4"/>
    <w:rsid w:val="004A0D64"/>
    <w:rsid w:val="004A1107"/>
    <w:rsid w:val="004A15A3"/>
    <w:rsid w:val="004A319E"/>
    <w:rsid w:val="004A3AAE"/>
    <w:rsid w:val="004A5699"/>
    <w:rsid w:val="004A72E8"/>
    <w:rsid w:val="004B017B"/>
    <w:rsid w:val="004B1948"/>
    <w:rsid w:val="004B2F45"/>
    <w:rsid w:val="004B40A9"/>
    <w:rsid w:val="004B4F8F"/>
    <w:rsid w:val="004B5B4C"/>
    <w:rsid w:val="004B6A66"/>
    <w:rsid w:val="004B70B6"/>
    <w:rsid w:val="004B7E9A"/>
    <w:rsid w:val="004C000D"/>
    <w:rsid w:val="004C0A17"/>
    <w:rsid w:val="004C18E5"/>
    <w:rsid w:val="004C1E83"/>
    <w:rsid w:val="004C3AC2"/>
    <w:rsid w:val="004C4173"/>
    <w:rsid w:val="004C483B"/>
    <w:rsid w:val="004C4CF9"/>
    <w:rsid w:val="004C4E1D"/>
    <w:rsid w:val="004C5148"/>
    <w:rsid w:val="004C59CF"/>
    <w:rsid w:val="004C75F8"/>
    <w:rsid w:val="004C7F29"/>
    <w:rsid w:val="004D0C24"/>
    <w:rsid w:val="004D126D"/>
    <w:rsid w:val="004D127F"/>
    <w:rsid w:val="004D1727"/>
    <w:rsid w:val="004D1EBC"/>
    <w:rsid w:val="004D3426"/>
    <w:rsid w:val="004D3473"/>
    <w:rsid w:val="004D35E7"/>
    <w:rsid w:val="004D35FD"/>
    <w:rsid w:val="004D3A3C"/>
    <w:rsid w:val="004D47FE"/>
    <w:rsid w:val="004D634E"/>
    <w:rsid w:val="004D674C"/>
    <w:rsid w:val="004D6B18"/>
    <w:rsid w:val="004D6D0E"/>
    <w:rsid w:val="004E18DB"/>
    <w:rsid w:val="004E1C12"/>
    <w:rsid w:val="004E28DF"/>
    <w:rsid w:val="004E5300"/>
    <w:rsid w:val="004E5367"/>
    <w:rsid w:val="004E558B"/>
    <w:rsid w:val="004E5EA9"/>
    <w:rsid w:val="004F000E"/>
    <w:rsid w:val="004F074D"/>
    <w:rsid w:val="004F0A15"/>
    <w:rsid w:val="004F0E18"/>
    <w:rsid w:val="004F1483"/>
    <w:rsid w:val="004F2B43"/>
    <w:rsid w:val="004F32A2"/>
    <w:rsid w:val="004F3E6A"/>
    <w:rsid w:val="004F6309"/>
    <w:rsid w:val="00500DF4"/>
    <w:rsid w:val="0050379C"/>
    <w:rsid w:val="00504955"/>
    <w:rsid w:val="00504E0C"/>
    <w:rsid w:val="0050556E"/>
    <w:rsid w:val="00506043"/>
    <w:rsid w:val="00506FA1"/>
    <w:rsid w:val="00507BB0"/>
    <w:rsid w:val="00510279"/>
    <w:rsid w:val="005114CC"/>
    <w:rsid w:val="0051181B"/>
    <w:rsid w:val="00511D76"/>
    <w:rsid w:val="00511FA0"/>
    <w:rsid w:val="005127C3"/>
    <w:rsid w:val="00512D36"/>
    <w:rsid w:val="00514062"/>
    <w:rsid w:val="0051501B"/>
    <w:rsid w:val="0051574A"/>
    <w:rsid w:val="00516455"/>
    <w:rsid w:val="00521DFA"/>
    <w:rsid w:val="00522065"/>
    <w:rsid w:val="005222BF"/>
    <w:rsid w:val="00522609"/>
    <w:rsid w:val="00522CBF"/>
    <w:rsid w:val="00525C76"/>
    <w:rsid w:val="00525D9B"/>
    <w:rsid w:val="00525EC8"/>
    <w:rsid w:val="0052724B"/>
    <w:rsid w:val="00527629"/>
    <w:rsid w:val="00530640"/>
    <w:rsid w:val="00530B7A"/>
    <w:rsid w:val="00531859"/>
    <w:rsid w:val="00531C55"/>
    <w:rsid w:val="00532098"/>
    <w:rsid w:val="00532B1B"/>
    <w:rsid w:val="00533114"/>
    <w:rsid w:val="005335C4"/>
    <w:rsid w:val="00533A11"/>
    <w:rsid w:val="00533D4E"/>
    <w:rsid w:val="0053407C"/>
    <w:rsid w:val="00534348"/>
    <w:rsid w:val="00535443"/>
    <w:rsid w:val="00535495"/>
    <w:rsid w:val="00535632"/>
    <w:rsid w:val="00536355"/>
    <w:rsid w:val="00536A12"/>
    <w:rsid w:val="00536CD4"/>
    <w:rsid w:val="00541D60"/>
    <w:rsid w:val="00541D89"/>
    <w:rsid w:val="00542656"/>
    <w:rsid w:val="00542CC1"/>
    <w:rsid w:val="0054419F"/>
    <w:rsid w:val="00544E9E"/>
    <w:rsid w:val="00546380"/>
    <w:rsid w:val="00547D06"/>
    <w:rsid w:val="00550450"/>
    <w:rsid w:val="00550701"/>
    <w:rsid w:val="00550D18"/>
    <w:rsid w:val="00551870"/>
    <w:rsid w:val="00551F1D"/>
    <w:rsid w:val="00552133"/>
    <w:rsid w:val="005536F6"/>
    <w:rsid w:val="00553950"/>
    <w:rsid w:val="00555CD0"/>
    <w:rsid w:val="00556B2D"/>
    <w:rsid w:val="00557991"/>
    <w:rsid w:val="00560F26"/>
    <w:rsid w:val="00560F46"/>
    <w:rsid w:val="00560FE5"/>
    <w:rsid w:val="0056192B"/>
    <w:rsid w:val="005625A2"/>
    <w:rsid w:val="00563CBC"/>
    <w:rsid w:val="00563D0A"/>
    <w:rsid w:val="00564AB1"/>
    <w:rsid w:val="005650A9"/>
    <w:rsid w:val="00565511"/>
    <w:rsid w:val="00570CC6"/>
    <w:rsid w:val="00571ECF"/>
    <w:rsid w:val="00572E3D"/>
    <w:rsid w:val="00577679"/>
    <w:rsid w:val="00581155"/>
    <w:rsid w:val="00582002"/>
    <w:rsid w:val="005823DA"/>
    <w:rsid w:val="005840C7"/>
    <w:rsid w:val="005847B2"/>
    <w:rsid w:val="005849EE"/>
    <w:rsid w:val="00584E4B"/>
    <w:rsid w:val="005903B1"/>
    <w:rsid w:val="00591E6F"/>
    <w:rsid w:val="00596909"/>
    <w:rsid w:val="00596F44"/>
    <w:rsid w:val="005972D6"/>
    <w:rsid w:val="0059744F"/>
    <w:rsid w:val="005A0FEA"/>
    <w:rsid w:val="005A2BD2"/>
    <w:rsid w:val="005A3350"/>
    <w:rsid w:val="005A3D5A"/>
    <w:rsid w:val="005A40D5"/>
    <w:rsid w:val="005A5B76"/>
    <w:rsid w:val="005A60A3"/>
    <w:rsid w:val="005A775B"/>
    <w:rsid w:val="005B03C7"/>
    <w:rsid w:val="005B04E4"/>
    <w:rsid w:val="005B133C"/>
    <w:rsid w:val="005B1649"/>
    <w:rsid w:val="005B181D"/>
    <w:rsid w:val="005B1EB2"/>
    <w:rsid w:val="005B25AE"/>
    <w:rsid w:val="005B4258"/>
    <w:rsid w:val="005B57B4"/>
    <w:rsid w:val="005B58D5"/>
    <w:rsid w:val="005B59CF"/>
    <w:rsid w:val="005B73D8"/>
    <w:rsid w:val="005C0762"/>
    <w:rsid w:val="005C2BD9"/>
    <w:rsid w:val="005C35F3"/>
    <w:rsid w:val="005C3965"/>
    <w:rsid w:val="005C3DAD"/>
    <w:rsid w:val="005C428D"/>
    <w:rsid w:val="005C42D8"/>
    <w:rsid w:val="005C4494"/>
    <w:rsid w:val="005C46A5"/>
    <w:rsid w:val="005C5226"/>
    <w:rsid w:val="005C5928"/>
    <w:rsid w:val="005C5D09"/>
    <w:rsid w:val="005C5E9A"/>
    <w:rsid w:val="005C614F"/>
    <w:rsid w:val="005C6CA4"/>
    <w:rsid w:val="005C73E9"/>
    <w:rsid w:val="005D07D8"/>
    <w:rsid w:val="005D2B09"/>
    <w:rsid w:val="005D3EEF"/>
    <w:rsid w:val="005D4013"/>
    <w:rsid w:val="005D4A6D"/>
    <w:rsid w:val="005D55EB"/>
    <w:rsid w:val="005D5C5A"/>
    <w:rsid w:val="005D6347"/>
    <w:rsid w:val="005E015B"/>
    <w:rsid w:val="005E0432"/>
    <w:rsid w:val="005E0798"/>
    <w:rsid w:val="005E1753"/>
    <w:rsid w:val="005E2929"/>
    <w:rsid w:val="005E3E57"/>
    <w:rsid w:val="005E45C7"/>
    <w:rsid w:val="005E4736"/>
    <w:rsid w:val="005E4F52"/>
    <w:rsid w:val="005E6E69"/>
    <w:rsid w:val="005E7777"/>
    <w:rsid w:val="005F058E"/>
    <w:rsid w:val="005F1881"/>
    <w:rsid w:val="005F2CE9"/>
    <w:rsid w:val="005F35AC"/>
    <w:rsid w:val="005F42BF"/>
    <w:rsid w:val="005F58A0"/>
    <w:rsid w:val="005F6107"/>
    <w:rsid w:val="00600568"/>
    <w:rsid w:val="006005D2"/>
    <w:rsid w:val="00600D09"/>
    <w:rsid w:val="00601845"/>
    <w:rsid w:val="00601D26"/>
    <w:rsid w:val="00603396"/>
    <w:rsid w:val="006037BB"/>
    <w:rsid w:val="00603CB3"/>
    <w:rsid w:val="00604487"/>
    <w:rsid w:val="006046BD"/>
    <w:rsid w:val="00604A64"/>
    <w:rsid w:val="00606C88"/>
    <w:rsid w:val="006074F5"/>
    <w:rsid w:val="00607BA7"/>
    <w:rsid w:val="00611211"/>
    <w:rsid w:val="00611AE0"/>
    <w:rsid w:val="00611F95"/>
    <w:rsid w:val="00612221"/>
    <w:rsid w:val="0061367E"/>
    <w:rsid w:val="00613BC9"/>
    <w:rsid w:val="0061497C"/>
    <w:rsid w:val="00615A55"/>
    <w:rsid w:val="00617423"/>
    <w:rsid w:val="00620060"/>
    <w:rsid w:val="00620153"/>
    <w:rsid w:val="00620C8A"/>
    <w:rsid w:val="00622B0B"/>
    <w:rsid w:val="00622DCE"/>
    <w:rsid w:val="006230FC"/>
    <w:rsid w:val="00623230"/>
    <w:rsid w:val="006236FF"/>
    <w:rsid w:val="00624388"/>
    <w:rsid w:val="00624F3E"/>
    <w:rsid w:val="0062501E"/>
    <w:rsid w:val="006252B5"/>
    <w:rsid w:val="0063071C"/>
    <w:rsid w:val="00631272"/>
    <w:rsid w:val="00631D1E"/>
    <w:rsid w:val="00632836"/>
    <w:rsid w:val="006330C7"/>
    <w:rsid w:val="0063530B"/>
    <w:rsid w:val="006355AB"/>
    <w:rsid w:val="00635B3E"/>
    <w:rsid w:val="006361EC"/>
    <w:rsid w:val="00636870"/>
    <w:rsid w:val="00636A3A"/>
    <w:rsid w:val="00637347"/>
    <w:rsid w:val="00637B90"/>
    <w:rsid w:val="006409B3"/>
    <w:rsid w:val="00640B3E"/>
    <w:rsid w:val="00640CB1"/>
    <w:rsid w:val="00640E9E"/>
    <w:rsid w:val="0064229E"/>
    <w:rsid w:val="00642BC0"/>
    <w:rsid w:val="006434E0"/>
    <w:rsid w:val="00643EE1"/>
    <w:rsid w:val="006458D6"/>
    <w:rsid w:val="00645A1A"/>
    <w:rsid w:val="0064603A"/>
    <w:rsid w:val="00646263"/>
    <w:rsid w:val="00646B91"/>
    <w:rsid w:val="0064707D"/>
    <w:rsid w:val="00650ACD"/>
    <w:rsid w:val="006512C0"/>
    <w:rsid w:val="006514C4"/>
    <w:rsid w:val="00653948"/>
    <w:rsid w:val="00653A6F"/>
    <w:rsid w:val="0065600C"/>
    <w:rsid w:val="00656DA7"/>
    <w:rsid w:val="00657B98"/>
    <w:rsid w:val="0066008D"/>
    <w:rsid w:val="00660A01"/>
    <w:rsid w:val="006615BD"/>
    <w:rsid w:val="00662195"/>
    <w:rsid w:val="00662BC0"/>
    <w:rsid w:val="0066341A"/>
    <w:rsid w:val="00664398"/>
    <w:rsid w:val="00664EC2"/>
    <w:rsid w:val="00665516"/>
    <w:rsid w:val="00667D94"/>
    <w:rsid w:val="00667F5A"/>
    <w:rsid w:val="006720C3"/>
    <w:rsid w:val="0067229D"/>
    <w:rsid w:val="00673EEB"/>
    <w:rsid w:val="0067712B"/>
    <w:rsid w:val="006772B0"/>
    <w:rsid w:val="00677659"/>
    <w:rsid w:val="0068074F"/>
    <w:rsid w:val="00680F9D"/>
    <w:rsid w:val="006814CD"/>
    <w:rsid w:val="00681ABF"/>
    <w:rsid w:val="00681D99"/>
    <w:rsid w:val="00683055"/>
    <w:rsid w:val="006832F1"/>
    <w:rsid w:val="00684700"/>
    <w:rsid w:val="00684E81"/>
    <w:rsid w:val="006861B5"/>
    <w:rsid w:val="0068712C"/>
    <w:rsid w:val="006901BF"/>
    <w:rsid w:val="00690554"/>
    <w:rsid w:val="00690B79"/>
    <w:rsid w:val="006911A0"/>
    <w:rsid w:val="006924E2"/>
    <w:rsid w:val="006943C8"/>
    <w:rsid w:val="00694907"/>
    <w:rsid w:val="00694FFC"/>
    <w:rsid w:val="00695DEB"/>
    <w:rsid w:val="0069713A"/>
    <w:rsid w:val="00697549"/>
    <w:rsid w:val="006A0E54"/>
    <w:rsid w:val="006A0FA6"/>
    <w:rsid w:val="006A120B"/>
    <w:rsid w:val="006A122D"/>
    <w:rsid w:val="006A1B9B"/>
    <w:rsid w:val="006A28CE"/>
    <w:rsid w:val="006A37B1"/>
    <w:rsid w:val="006A49DB"/>
    <w:rsid w:val="006A5691"/>
    <w:rsid w:val="006A660C"/>
    <w:rsid w:val="006A6631"/>
    <w:rsid w:val="006A77F4"/>
    <w:rsid w:val="006A7C84"/>
    <w:rsid w:val="006B0E70"/>
    <w:rsid w:val="006B11A9"/>
    <w:rsid w:val="006B146F"/>
    <w:rsid w:val="006B17EA"/>
    <w:rsid w:val="006B1FA7"/>
    <w:rsid w:val="006B26D6"/>
    <w:rsid w:val="006B2FDE"/>
    <w:rsid w:val="006B4486"/>
    <w:rsid w:val="006B52B7"/>
    <w:rsid w:val="006B6D43"/>
    <w:rsid w:val="006B7969"/>
    <w:rsid w:val="006C03F3"/>
    <w:rsid w:val="006C0A4B"/>
    <w:rsid w:val="006C1601"/>
    <w:rsid w:val="006C1F6B"/>
    <w:rsid w:val="006C208F"/>
    <w:rsid w:val="006C26E0"/>
    <w:rsid w:val="006C330C"/>
    <w:rsid w:val="006C43A3"/>
    <w:rsid w:val="006C64D8"/>
    <w:rsid w:val="006C677C"/>
    <w:rsid w:val="006C6DB2"/>
    <w:rsid w:val="006C72E9"/>
    <w:rsid w:val="006D1161"/>
    <w:rsid w:val="006D1179"/>
    <w:rsid w:val="006D2979"/>
    <w:rsid w:val="006D3C36"/>
    <w:rsid w:val="006D4456"/>
    <w:rsid w:val="006D4FAC"/>
    <w:rsid w:val="006D5DF3"/>
    <w:rsid w:val="006D6062"/>
    <w:rsid w:val="006D6816"/>
    <w:rsid w:val="006D6EB9"/>
    <w:rsid w:val="006D706F"/>
    <w:rsid w:val="006D707C"/>
    <w:rsid w:val="006E001F"/>
    <w:rsid w:val="006E081A"/>
    <w:rsid w:val="006E1640"/>
    <w:rsid w:val="006E400D"/>
    <w:rsid w:val="006E4AE6"/>
    <w:rsid w:val="006E4AF2"/>
    <w:rsid w:val="006E54B4"/>
    <w:rsid w:val="006E6CBB"/>
    <w:rsid w:val="006F0416"/>
    <w:rsid w:val="006F0DFF"/>
    <w:rsid w:val="006F1348"/>
    <w:rsid w:val="006F22E6"/>
    <w:rsid w:val="006F2302"/>
    <w:rsid w:val="006F26DE"/>
    <w:rsid w:val="006F43C7"/>
    <w:rsid w:val="006F4C7E"/>
    <w:rsid w:val="006F58C6"/>
    <w:rsid w:val="006F68D7"/>
    <w:rsid w:val="006F6BD8"/>
    <w:rsid w:val="006F6C9E"/>
    <w:rsid w:val="007007E1"/>
    <w:rsid w:val="00700922"/>
    <w:rsid w:val="00700A7B"/>
    <w:rsid w:val="00702000"/>
    <w:rsid w:val="00702794"/>
    <w:rsid w:val="007031B4"/>
    <w:rsid w:val="00703456"/>
    <w:rsid w:val="00704153"/>
    <w:rsid w:val="0070583C"/>
    <w:rsid w:val="00705BBE"/>
    <w:rsid w:val="00705C21"/>
    <w:rsid w:val="00705DB7"/>
    <w:rsid w:val="00707253"/>
    <w:rsid w:val="00710041"/>
    <w:rsid w:val="0071025D"/>
    <w:rsid w:val="007107ED"/>
    <w:rsid w:val="00710CD2"/>
    <w:rsid w:val="00713C1F"/>
    <w:rsid w:val="00717A1C"/>
    <w:rsid w:val="00717C9F"/>
    <w:rsid w:val="00717CB2"/>
    <w:rsid w:val="007202B3"/>
    <w:rsid w:val="007212B1"/>
    <w:rsid w:val="00721779"/>
    <w:rsid w:val="00721E7D"/>
    <w:rsid w:val="007221C2"/>
    <w:rsid w:val="00722768"/>
    <w:rsid w:val="00722DE3"/>
    <w:rsid w:val="00722F98"/>
    <w:rsid w:val="0072352C"/>
    <w:rsid w:val="0072541C"/>
    <w:rsid w:val="0072561E"/>
    <w:rsid w:val="00726984"/>
    <w:rsid w:val="007276C8"/>
    <w:rsid w:val="00730BFE"/>
    <w:rsid w:val="00731D33"/>
    <w:rsid w:val="00731E90"/>
    <w:rsid w:val="007321A2"/>
    <w:rsid w:val="00733070"/>
    <w:rsid w:val="00735636"/>
    <w:rsid w:val="00736593"/>
    <w:rsid w:val="00736E20"/>
    <w:rsid w:val="00740CDD"/>
    <w:rsid w:val="00742EBA"/>
    <w:rsid w:val="00743A60"/>
    <w:rsid w:val="00744EE0"/>
    <w:rsid w:val="00744FD7"/>
    <w:rsid w:val="00745844"/>
    <w:rsid w:val="00745AB8"/>
    <w:rsid w:val="007461D1"/>
    <w:rsid w:val="00751933"/>
    <w:rsid w:val="00751F8A"/>
    <w:rsid w:val="00752D2E"/>
    <w:rsid w:val="00752E80"/>
    <w:rsid w:val="00753275"/>
    <w:rsid w:val="00753632"/>
    <w:rsid w:val="0075395A"/>
    <w:rsid w:val="00753DD9"/>
    <w:rsid w:val="00753F8A"/>
    <w:rsid w:val="0075562E"/>
    <w:rsid w:val="0075568F"/>
    <w:rsid w:val="00757B95"/>
    <w:rsid w:val="00757CFA"/>
    <w:rsid w:val="00760327"/>
    <w:rsid w:val="00760C4E"/>
    <w:rsid w:val="00760D76"/>
    <w:rsid w:val="007615D6"/>
    <w:rsid w:val="007616BA"/>
    <w:rsid w:val="0076208B"/>
    <w:rsid w:val="00762FB2"/>
    <w:rsid w:val="0076316B"/>
    <w:rsid w:val="0076334F"/>
    <w:rsid w:val="0076423D"/>
    <w:rsid w:val="0076595B"/>
    <w:rsid w:val="00765AD8"/>
    <w:rsid w:val="007663B8"/>
    <w:rsid w:val="007663E8"/>
    <w:rsid w:val="00766D4C"/>
    <w:rsid w:val="00767B2D"/>
    <w:rsid w:val="00767F41"/>
    <w:rsid w:val="00770974"/>
    <w:rsid w:val="007711DC"/>
    <w:rsid w:val="0077252A"/>
    <w:rsid w:val="00772EB7"/>
    <w:rsid w:val="007730CD"/>
    <w:rsid w:val="00773100"/>
    <w:rsid w:val="00773A3C"/>
    <w:rsid w:val="0077428F"/>
    <w:rsid w:val="0077488E"/>
    <w:rsid w:val="00774DD7"/>
    <w:rsid w:val="007758DA"/>
    <w:rsid w:val="00775A6B"/>
    <w:rsid w:val="00776452"/>
    <w:rsid w:val="00777A54"/>
    <w:rsid w:val="0078000C"/>
    <w:rsid w:val="007804E1"/>
    <w:rsid w:val="00780D9C"/>
    <w:rsid w:val="007816F1"/>
    <w:rsid w:val="00781ACE"/>
    <w:rsid w:val="00781D80"/>
    <w:rsid w:val="00781E09"/>
    <w:rsid w:val="00782736"/>
    <w:rsid w:val="00783429"/>
    <w:rsid w:val="00783EA8"/>
    <w:rsid w:val="00783ED3"/>
    <w:rsid w:val="00784DC6"/>
    <w:rsid w:val="007857E2"/>
    <w:rsid w:val="007863D5"/>
    <w:rsid w:val="00786C65"/>
    <w:rsid w:val="007916F3"/>
    <w:rsid w:val="00793C18"/>
    <w:rsid w:val="00795C36"/>
    <w:rsid w:val="007961EB"/>
    <w:rsid w:val="0079793B"/>
    <w:rsid w:val="007A0C9E"/>
    <w:rsid w:val="007A12AF"/>
    <w:rsid w:val="007A25AE"/>
    <w:rsid w:val="007A40E5"/>
    <w:rsid w:val="007A4923"/>
    <w:rsid w:val="007A4D4F"/>
    <w:rsid w:val="007B0A58"/>
    <w:rsid w:val="007B0EBC"/>
    <w:rsid w:val="007B11E7"/>
    <w:rsid w:val="007B12A0"/>
    <w:rsid w:val="007B30A4"/>
    <w:rsid w:val="007B3C06"/>
    <w:rsid w:val="007B4891"/>
    <w:rsid w:val="007B6E63"/>
    <w:rsid w:val="007B77B0"/>
    <w:rsid w:val="007B7AF2"/>
    <w:rsid w:val="007C0A94"/>
    <w:rsid w:val="007C466A"/>
    <w:rsid w:val="007C57B7"/>
    <w:rsid w:val="007C5D1E"/>
    <w:rsid w:val="007C5D42"/>
    <w:rsid w:val="007C61C6"/>
    <w:rsid w:val="007C6AF3"/>
    <w:rsid w:val="007C758A"/>
    <w:rsid w:val="007C75CB"/>
    <w:rsid w:val="007C7F05"/>
    <w:rsid w:val="007D1FF4"/>
    <w:rsid w:val="007D2BF3"/>
    <w:rsid w:val="007D3173"/>
    <w:rsid w:val="007D46B7"/>
    <w:rsid w:val="007D4B76"/>
    <w:rsid w:val="007D4C22"/>
    <w:rsid w:val="007D5458"/>
    <w:rsid w:val="007D6389"/>
    <w:rsid w:val="007D63D1"/>
    <w:rsid w:val="007D7CE9"/>
    <w:rsid w:val="007E008B"/>
    <w:rsid w:val="007E191B"/>
    <w:rsid w:val="007E2845"/>
    <w:rsid w:val="007E4656"/>
    <w:rsid w:val="007E4A6C"/>
    <w:rsid w:val="007E5B93"/>
    <w:rsid w:val="007E6592"/>
    <w:rsid w:val="007E7576"/>
    <w:rsid w:val="007E7CBF"/>
    <w:rsid w:val="007F0B04"/>
    <w:rsid w:val="007F1F88"/>
    <w:rsid w:val="007F251C"/>
    <w:rsid w:val="007F3C82"/>
    <w:rsid w:val="007F5A2F"/>
    <w:rsid w:val="007F7C2B"/>
    <w:rsid w:val="00800072"/>
    <w:rsid w:val="0080362F"/>
    <w:rsid w:val="00804671"/>
    <w:rsid w:val="00804E2E"/>
    <w:rsid w:val="00805B7C"/>
    <w:rsid w:val="00807518"/>
    <w:rsid w:val="008079E5"/>
    <w:rsid w:val="0081007C"/>
    <w:rsid w:val="00811FAC"/>
    <w:rsid w:val="00812A33"/>
    <w:rsid w:val="0081536B"/>
    <w:rsid w:val="0081563A"/>
    <w:rsid w:val="00816F5C"/>
    <w:rsid w:val="00817419"/>
    <w:rsid w:val="00821761"/>
    <w:rsid w:val="00821AFD"/>
    <w:rsid w:val="00823DFE"/>
    <w:rsid w:val="0082408F"/>
    <w:rsid w:val="00824C5F"/>
    <w:rsid w:val="008253A1"/>
    <w:rsid w:val="00825BFA"/>
    <w:rsid w:val="00826212"/>
    <w:rsid w:val="0082668A"/>
    <w:rsid w:val="00826E12"/>
    <w:rsid w:val="008328B7"/>
    <w:rsid w:val="00832B46"/>
    <w:rsid w:val="00832F01"/>
    <w:rsid w:val="0083344F"/>
    <w:rsid w:val="00833997"/>
    <w:rsid w:val="0083436F"/>
    <w:rsid w:val="0083448C"/>
    <w:rsid w:val="008345A7"/>
    <w:rsid w:val="00834F1C"/>
    <w:rsid w:val="008376A9"/>
    <w:rsid w:val="0084053A"/>
    <w:rsid w:val="008405BE"/>
    <w:rsid w:val="00840BB0"/>
    <w:rsid w:val="00841402"/>
    <w:rsid w:val="0084272E"/>
    <w:rsid w:val="00843303"/>
    <w:rsid w:val="00844AA9"/>
    <w:rsid w:val="00844EC8"/>
    <w:rsid w:val="00844F19"/>
    <w:rsid w:val="00845066"/>
    <w:rsid w:val="008456B9"/>
    <w:rsid w:val="008470F3"/>
    <w:rsid w:val="00847316"/>
    <w:rsid w:val="0084750C"/>
    <w:rsid w:val="00847568"/>
    <w:rsid w:val="00847569"/>
    <w:rsid w:val="00850AB7"/>
    <w:rsid w:val="00850C0B"/>
    <w:rsid w:val="00850F11"/>
    <w:rsid w:val="0085197D"/>
    <w:rsid w:val="00851B90"/>
    <w:rsid w:val="00852311"/>
    <w:rsid w:val="008526AB"/>
    <w:rsid w:val="0085345C"/>
    <w:rsid w:val="0085395A"/>
    <w:rsid w:val="008540A6"/>
    <w:rsid w:val="00854408"/>
    <w:rsid w:val="00854C57"/>
    <w:rsid w:val="00856370"/>
    <w:rsid w:val="00856537"/>
    <w:rsid w:val="00857774"/>
    <w:rsid w:val="00860E48"/>
    <w:rsid w:val="00861208"/>
    <w:rsid w:val="00861467"/>
    <w:rsid w:val="00861A90"/>
    <w:rsid w:val="0086251B"/>
    <w:rsid w:val="008625E0"/>
    <w:rsid w:val="00862B63"/>
    <w:rsid w:val="00863344"/>
    <w:rsid w:val="0086340F"/>
    <w:rsid w:val="00863BF9"/>
    <w:rsid w:val="008640D8"/>
    <w:rsid w:val="008640EF"/>
    <w:rsid w:val="00864A95"/>
    <w:rsid w:val="00865058"/>
    <w:rsid w:val="008654A0"/>
    <w:rsid w:val="008674D5"/>
    <w:rsid w:val="00867F9C"/>
    <w:rsid w:val="008701BA"/>
    <w:rsid w:val="0087028B"/>
    <w:rsid w:val="0087093E"/>
    <w:rsid w:val="00870C32"/>
    <w:rsid w:val="00872701"/>
    <w:rsid w:val="00872787"/>
    <w:rsid w:val="0087395F"/>
    <w:rsid w:val="008747C0"/>
    <w:rsid w:val="00877217"/>
    <w:rsid w:val="008772EF"/>
    <w:rsid w:val="0087737B"/>
    <w:rsid w:val="008824A6"/>
    <w:rsid w:val="008825D9"/>
    <w:rsid w:val="008854A4"/>
    <w:rsid w:val="00885C1F"/>
    <w:rsid w:val="008908B5"/>
    <w:rsid w:val="00891502"/>
    <w:rsid w:val="00891872"/>
    <w:rsid w:val="00891EF7"/>
    <w:rsid w:val="008926D4"/>
    <w:rsid w:val="00892D85"/>
    <w:rsid w:val="00893693"/>
    <w:rsid w:val="00893812"/>
    <w:rsid w:val="00893C75"/>
    <w:rsid w:val="00893D3B"/>
    <w:rsid w:val="00895265"/>
    <w:rsid w:val="00896321"/>
    <w:rsid w:val="00896644"/>
    <w:rsid w:val="0089734B"/>
    <w:rsid w:val="008A07C1"/>
    <w:rsid w:val="008A28A0"/>
    <w:rsid w:val="008A39F5"/>
    <w:rsid w:val="008A3A1D"/>
    <w:rsid w:val="008A617A"/>
    <w:rsid w:val="008B2A33"/>
    <w:rsid w:val="008B2A9C"/>
    <w:rsid w:val="008B31A4"/>
    <w:rsid w:val="008B3768"/>
    <w:rsid w:val="008B4B92"/>
    <w:rsid w:val="008B5B75"/>
    <w:rsid w:val="008B746E"/>
    <w:rsid w:val="008C1092"/>
    <w:rsid w:val="008C1629"/>
    <w:rsid w:val="008C1C07"/>
    <w:rsid w:val="008C28AF"/>
    <w:rsid w:val="008C31A4"/>
    <w:rsid w:val="008C3212"/>
    <w:rsid w:val="008C3B05"/>
    <w:rsid w:val="008C5252"/>
    <w:rsid w:val="008C5359"/>
    <w:rsid w:val="008C58B5"/>
    <w:rsid w:val="008C5F2E"/>
    <w:rsid w:val="008C64CC"/>
    <w:rsid w:val="008C657C"/>
    <w:rsid w:val="008C678C"/>
    <w:rsid w:val="008C6B88"/>
    <w:rsid w:val="008D07D6"/>
    <w:rsid w:val="008D0B6C"/>
    <w:rsid w:val="008D1AAA"/>
    <w:rsid w:val="008D3B4D"/>
    <w:rsid w:val="008D56F9"/>
    <w:rsid w:val="008D66B5"/>
    <w:rsid w:val="008D721A"/>
    <w:rsid w:val="008D7F67"/>
    <w:rsid w:val="008E17BC"/>
    <w:rsid w:val="008E25D9"/>
    <w:rsid w:val="008E4071"/>
    <w:rsid w:val="008E448B"/>
    <w:rsid w:val="008E4837"/>
    <w:rsid w:val="008E5242"/>
    <w:rsid w:val="008E5845"/>
    <w:rsid w:val="008E5D06"/>
    <w:rsid w:val="008E5FC9"/>
    <w:rsid w:val="008E6306"/>
    <w:rsid w:val="008E63EC"/>
    <w:rsid w:val="008E70DF"/>
    <w:rsid w:val="008E7D11"/>
    <w:rsid w:val="008F0045"/>
    <w:rsid w:val="008F1A98"/>
    <w:rsid w:val="008F1F60"/>
    <w:rsid w:val="008F33A5"/>
    <w:rsid w:val="008F3BB4"/>
    <w:rsid w:val="008F5AC5"/>
    <w:rsid w:val="008F69EF"/>
    <w:rsid w:val="008F7312"/>
    <w:rsid w:val="008F772A"/>
    <w:rsid w:val="008F7783"/>
    <w:rsid w:val="009000F7"/>
    <w:rsid w:val="00900106"/>
    <w:rsid w:val="00900A2F"/>
    <w:rsid w:val="00900A34"/>
    <w:rsid w:val="00901ABA"/>
    <w:rsid w:val="009034CF"/>
    <w:rsid w:val="00904229"/>
    <w:rsid w:val="0090473A"/>
    <w:rsid w:val="00905708"/>
    <w:rsid w:val="0090597D"/>
    <w:rsid w:val="00907645"/>
    <w:rsid w:val="00910477"/>
    <w:rsid w:val="009116B2"/>
    <w:rsid w:val="009143FA"/>
    <w:rsid w:val="00914B86"/>
    <w:rsid w:val="009152B6"/>
    <w:rsid w:val="00916EE3"/>
    <w:rsid w:val="009170CE"/>
    <w:rsid w:val="009203EF"/>
    <w:rsid w:val="009204C9"/>
    <w:rsid w:val="00921CDF"/>
    <w:rsid w:val="009227E1"/>
    <w:rsid w:val="0092328A"/>
    <w:rsid w:val="00923985"/>
    <w:rsid w:val="00923D54"/>
    <w:rsid w:val="00925655"/>
    <w:rsid w:val="00926B1C"/>
    <w:rsid w:val="00927375"/>
    <w:rsid w:val="00927F5C"/>
    <w:rsid w:val="009300E4"/>
    <w:rsid w:val="0093092C"/>
    <w:rsid w:val="00930DC5"/>
    <w:rsid w:val="00932069"/>
    <w:rsid w:val="00932176"/>
    <w:rsid w:val="00932993"/>
    <w:rsid w:val="00932AE1"/>
    <w:rsid w:val="00932C54"/>
    <w:rsid w:val="00932E78"/>
    <w:rsid w:val="009330C9"/>
    <w:rsid w:val="009331D9"/>
    <w:rsid w:val="0093350E"/>
    <w:rsid w:val="00933CDC"/>
    <w:rsid w:val="00934A18"/>
    <w:rsid w:val="00935609"/>
    <w:rsid w:val="00936EB8"/>
    <w:rsid w:val="00937234"/>
    <w:rsid w:val="00937BAB"/>
    <w:rsid w:val="00940159"/>
    <w:rsid w:val="009406C2"/>
    <w:rsid w:val="00940F39"/>
    <w:rsid w:val="00941615"/>
    <w:rsid w:val="00941ACF"/>
    <w:rsid w:val="00942D4D"/>
    <w:rsid w:val="009430CC"/>
    <w:rsid w:val="009445A5"/>
    <w:rsid w:val="00945414"/>
    <w:rsid w:val="00945884"/>
    <w:rsid w:val="009459C6"/>
    <w:rsid w:val="00946371"/>
    <w:rsid w:val="00946CEB"/>
    <w:rsid w:val="0094762F"/>
    <w:rsid w:val="00950E43"/>
    <w:rsid w:val="009510E3"/>
    <w:rsid w:val="0095193B"/>
    <w:rsid w:val="00951D1D"/>
    <w:rsid w:val="0095203D"/>
    <w:rsid w:val="00952273"/>
    <w:rsid w:val="0095470B"/>
    <w:rsid w:val="00954C31"/>
    <w:rsid w:val="00954F75"/>
    <w:rsid w:val="00954FCB"/>
    <w:rsid w:val="00956152"/>
    <w:rsid w:val="00956FCF"/>
    <w:rsid w:val="00957D91"/>
    <w:rsid w:val="009608E8"/>
    <w:rsid w:val="00960A29"/>
    <w:rsid w:val="009610A8"/>
    <w:rsid w:val="00961B23"/>
    <w:rsid w:val="00964737"/>
    <w:rsid w:val="0096609F"/>
    <w:rsid w:val="009665F3"/>
    <w:rsid w:val="00967D9F"/>
    <w:rsid w:val="00970550"/>
    <w:rsid w:val="009705CE"/>
    <w:rsid w:val="009705EC"/>
    <w:rsid w:val="00970756"/>
    <w:rsid w:val="00971CEB"/>
    <w:rsid w:val="0097248B"/>
    <w:rsid w:val="0097334B"/>
    <w:rsid w:val="00973E77"/>
    <w:rsid w:val="009742ED"/>
    <w:rsid w:val="00974550"/>
    <w:rsid w:val="00974EE3"/>
    <w:rsid w:val="00975475"/>
    <w:rsid w:val="00975D11"/>
    <w:rsid w:val="00975DEB"/>
    <w:rsid w:val="00975E30"/>
    <w:rsid w:val="00975FB5"/>
    <w:rsid w:val="00976615"/>
    <w:rsid w:val="00976968"/>
    <w:rsid w:val="0097720C"/>
    <w:rsid w:val="009772E1"/>
    <w:rsid w:val="00980FA9"/>
    <w:rsid w:val="00981528"/>
    <w:rsid w:val="00981AD0"/>
    <w:rsid w:val="00984340"/>
    <w:rsid w:val="009843EE"/>
    <w:rsid w:val="0098444E"/>
    <w:rsid w:val="00984636"/>
    <w:rsid w:val="00985C89"/>
    <w:rsid w:val="00986476"/>
    <w:rsid w:val="00986D4A"/>
    <w:rsid w:val="00986E19"/>
    <w:rsid w:val="009872FF"/>
    <w:rsid w:val="00990810"/>
    <w:rsid w:val="00992E68"/>
    <w:rsid w:val="009938F4"/>
    <w:rsid w:val="00993ED1"/>
    <w:rsid w:val="00994A73"/>
    <w:rsid w:val="00994D56"/>
    <w:rsid w:val="009951AB"/>
    <w:rsid w:val="00995627"/>
    <w:rsid w:val="009957EC"/>
    <w:rsid w:val="00997147"/>
    <w:rsid w:val="00997833"/>
    <w:rsid w:val="00997D3E"/>
    <w:rsid w:val="009A057E"/>
    <w:rsid w:val="009A28BF"/>
    <w:rsid w:val="009A2AD9"/>
    <w:rsid w:val="009A2C0A"/>
    <w:rsid w:val="009A3751"/>
    <w:rsid w:val="009A4219"/>
    <w:rsid w:val="009A43AE"/>
    <w:rsid w:val="009A5063"/>
    <w:rsid w:val="009A73FD"/>
    <w:rsid w:val="009A7E94"/>
    <w:rsid w:val="009B0B34"/>
    <w:rsid w:val="009B21BF"/>
    <w:rsid w:val="009B4699"/>
    <w:rsid w:val="009B731D"/>
    <w:rsid w:val="009C0DBE"/>
    <w:rsid w:val="009C1878"/>
    <w:rsid w:val="009C19F6"/>
    <w:rsid w:val="009C22D0"/>
    <w:rsid w:val="009C3EC5"/>
    <w:rsid w:val="009C531D"/>
    <w:rsid w:val="009C5894"/>
    <w:rsid w:val="009C5A5F"/>
    <w:rsid w:val="009C5F00"/>
    <w:rsid w:val="009C614E"/>
    <w:rsid w:val="009C637D"/>
    <w:rsid w:val="009C650E"/>
    <w:rsid w:val="009C6518"/>
    <w:rsid w:val="009C68CC"/>
    <w:rsid w:val="009C6B0B"/>
    <w:rsid w:val="009C6C91"/>
    <w:rsid w:val="009C7036"/>
    <w:rsid w:val="009C78E7"/>
    <w:rsid w:val="009D1A80"/>
    <w:rsid w:val="009D2DC2"/>
    <w:rsid w:val="009D32A4"/>
    <w:rsid w:val="009D3FEC"/>
    <w:rsid w:val="009D4474"/>
    <w:rsid w:val="009D491C"/>
    <w:rsid w:val="009D524D"/>
    <w:rsid w:val="009D57A8"/>
    <w:rsid w:val="009D5D75"/>
    <w:rsid w:val="009D6721"/>
    <w:rsid w:val="009D6E03"/>
    <w:rsid w:val="009D6EA3"/>
    <w:rsid w:val="009D7B82"/>
    <w:rsid w:val="009E0B15"/>
    <w:rsid w:val="009E1696"/>
    <w:rsid w:val="009E215F"/>
    <w:rsid w:val="009E25C4"/>
    <w:rsid w:val="009E2B9E"/>
    <w:rsid w:val="009E3310"/>
    <w:rsid w:val="009E376B"/>
    <w:rsid w:val="009E49AA"/>
    <w:rsid w:val="009E4C1B"/>
    <w:rsid w:val="009E4EFA"/>
    <w:rsid w:val="009E50B9"/>
    <w:rsid w:val="009E61E3"/>
    <w:rsid w:val="009E63F8"/>
    <w:rsid w:val="009E6AAE"/>
    <w:rsid w:val="009F00EC"/>
    <w:rsid w:val="009F04BF"/>
    <w:rsid w:val="009F0E27"/>
    <w:rsid w:val="009F125C"/>
    <w:rsid w:val="009F2B0C"/>
    <w:rsid w:val="009F2F98"/>
    <w:rsid w:val="009F3719"/>
    <w:rsid w:val="009F41CF"/>
    <w:rsid w:val="009F4A66"/>
    <w:rsid w:val="009F5ED3"/>
    <w:rsid w:val="009F6583"/>
    <w:rsid w:val="009F689E"/>
    <w:rsid w:val="009F6B52"/>
    <w:rsid w:val="009F741A"/>
    <w:rsid w:val="00A006BC"/>
    <w:rsid w:val="00A00978"/>
    <w:rsid w:val="00A01BF7"/>
    <w:rsid w:val="00A01EC3"/>
    <w:rsid w:val="00A02F31"/>
    <w:rsid w:val="00A031CE"/>
    <w:rsid w:val="00A036F7"/>
    <w:rsid w:val="00A04615"/>
    <w:rsid w:val="00A04F76"/>
    <w:rsid w:val="00A05B0D"/>
    <w:rsid w:val="00A0607E"/>
    <w:rsid w:val="00A060E3"/>
    <w:rsid w:val="00A06A2D"/>
    <w:rsid w:val="00A06A88"/>
    <w:rsid w:val="00A06FC3"/>
    <w:rsid w:val="00A070A7"/>
    <w:rsid w:val="00A072B7"/>
    <w:rsid w:val="00A1058A"/>
    <w:rsid w:val="00A110D2"/>
    <w:rsid w:val="00A11470"/>
    <w:rsid w:val="00A1202B"/>
    <w:rsid w:val="00A130C2"/>
    <w:rsid w:val="00A132ED"/>
    <w:rsid w:val="00A13CCC"/>
    <w:rsid w:val="00A145D4"/>
    <w:rsid w:val="00A1636B"/>
    <w:rsid w:val="00A17388"/>
    <w:rsid w:val="00A178BC"/>
    <w:rsid w:val="00A17C30"/>
    <w:rsid w:val="00A20161"/>
    <w:rsid w:val="00A221E2"/>
    <w:rsid w:val="00A222F2"/>
    <w:rsid w:val="00A23777"/>
    <w:rsid w:val="00A2421E"/>
    <w:rsid w:val="00A242E6"/>
    <w:rsid w:val="00A25B4B"/>
    <w:rsid w:val="00A266AF"/>
    <w:rsid w:val="00A26EC1"/>
    <w:rsid w:val="00A27B04"/>
    <w:rsid w:val="00A30B1F"/>
    <w:rsid w:val="00A31318"/>
    <w:rsid w:val="00A31A48"/>
    <w:rsid w:val="00A31D75"/>
    <w:rsid w:val="00A34A81"/>
    <w:rsid w:val="00A371FB"/>
    <w:rsid w:val="00A3728A"/>
    <w:rsid w:val="00A37737"/>
    <w:rsid w:val="00A40B83"/>
    <w:rsid w:val="00A41FD9"/>
    <w:rsid w:val="00A42C9C"/>
    <w:rsid w:val="00A433E8"/>
    <w:rsid w:val="00A447E1"/>
    <w:rsid w:val="00A447ED"/>
    <w:rsid w:val="00A44A63"/>
    <w:rsid w:val="00A450E1"/>
    <w:rsid w:val="00A451A1"/>
    <w:rsid w:val="00A4614D"/>
    <w:rsid w:val="00A461E5"/>
    <w:rsid w:val="00A46276"/>
    <w:rsid w:val="00A46997"/>
    <w:rsid w:val="00A46C73"/>
    <w:rsid w:val="00A46E71"/>
    <w:rsid w:val="00A47998"/>
    <w:rsid w:val="00A47AB4"/>
    <w:rsid w:val="00A47AD5"/>
    <w:rsid w:val="00A51DA7"/>
    <w:rsid w:val="00A5283D"/>
    <w:rsid w:val="00A52ADC"/>
    <w:rsid w:val="00A53476"/>
    <w:rsid w:val="00A5363F"/>
    <w:rsid w:val="00A545CF"/>
    <w:rsid w:val="00A54CAA"/>
    <w:rsid w:val="00A556D5"/>
    <w:rsid w:val="00A55853"/>
    <w:rsid w:val="00A55BD8"/>
    <w:rsid w:val="00A57149"/>
    <w:rsid w:val="00A575E2"/>
    <w:rsid w:val="00A6063A"/>
    <w:rsid w:val="00A60968"/>
    <w:rsid w:val="00A60FFE"/>
    <w:rsid w:val="00A617E6"/>
    <w:rsid w:val="00A63432"/>
    <w:rsid w:val="00A641B7"/>
    <w:rsid w:val="00A6423F"/>
    <w:rsid w:val="00A64A5C"/>
    <w:rsid w:val="00A661E6"/>
    <w:rsid w:val="00A66CF4"/>
    <w:rsid w:val="00A672B0"/>
    <w:rsid w:val="00A711AC"/>
    <w:rsid w:val="00A7252B"/>
    <w:rsid w:val="00A72532"/>
    <w:rsid w:val="00A73CBD"/>
    <w:rsid w:val="00A73D53"/>
    <w:rsid w:val="00A74538"/>
    <w:rsid w:val="00A747E3"/>
    <w:rsid w:val="00A748D9"/>
    <w:rsid w:val="00A760E6"/>
    <w:rsid w:val="00A762BB"/>
    <w:rsid w:val="00A769A6"/>
    <w:rsid w:val="00A778B3"/>
    <w:rsid w:val="00A77CEC"/>
    <w:rsid w:val="00A80153"/>
    <w:rsid w:val="00A80ACA"/>
    <w:rsid w:val="00A81C30"/>
    <w:rsid w:val="00A81D34"/>
    <w:rsid w:val="00A830BA"/>
    <w:rsid w:val="00A854D7"/>
    <w:rsid w:val="00A86991"/>
    <w:rsid w:val="00A8767B"/>
    <w:rsid w:val="00A912E2"/>
    <w:rsid w:val="00A91816"/>
    <w:rsid w:val="00A91AFE"/>
    <w:rsid w:val="00A924E2"/>
    <w:rsid w:val="00A92A3F"/>
    <w:rsid w:val="00A933B5"/>
    <w:rsid w:val="00A936D8"/>
    <w:rsid w:val="00A93ABB"/>
    <w:rsid w:val="00A93DBF"/>
    <w:rsid w:val="00A9402F"/>
    <w:rsid w:val="00A95D7F"/>
    <w:rsid w:val="00A96F8F"/>
    <w:rsid w:val="00A9749C"/>
    <w:rsid w:val="00A97743"/>
    <w:rsid w:val="00AA059D"/>
    <w:rsid w:val="00AA128E"/>
    <w:rsid w:val="00AA1F0B"/>
    <w:rsid w:val="00AA2284"/>
    <w:rsid w:val="00AA2EBC"/>
    <w:rsid w:val="00AA30CB"/>
    <w:rsid w:val="00AB0913"/>
    <w:rsid w:val="00AB231F"/>
    <w:rsid w:val="00AB2D74"/>
    <w:rsid w:val="00AB3407"/>
    <w:rsid w:val="00AB3FE9"/>
    <w:rsid w:val="00AB444F"/>
    <w:rsid w:val="00AB5034"/>
    <w:rsid w:val="00AB57EB"/>
    <w:rsid w:val="00AB7570"/>
    <w:rsid w:val="00AB7ACB"/>
    <w:rsid w:val="00AC1B2E"/>
    <w:rsid w:val="00AC1FFA"/>
    <w:rsid w:val="00AC3635"/>
    <w:rsid w:val="00AC40E0"/>
    <w:rsid w:val="00AC5219"/>
    <w:rsid w:val="00AC7034"/>
    <w:rsid w:val="00AC7043"/>
    <w:rsid w:val="00AC758D"/>
    <w:rsid w:val="00AC78EE"/>
    <w:rsid w:val="00AD1239"/>
    <w:rsid w:val="00AD16F0"/>
    <w:rsid w:val="00AD1FD9"/>
    <w:rsid w:val="00AD29DE"/>
    <w:rsid w:val="00AD2DF3"/>
    <w:rsid w:val="00AD2F60"/>
    <w:rsid w:val="00AD3228"/>
    <w:rsid w:val="00AD37F9"/>
    <w:rsid w:val="00AD4248"/>
    <w:rsid w:val="00AD4FB2"/>
    <w:rsid w:val="00AD5275"/>
    <w:rsid w:val="00AD5B77"/>
    <w:rsid w:val="00AD60E1"/>
    <w:rsid w:val="00AD6572"/>
    <w:rsid w:val="00AD6E4F"/>
    <w:rsid w:val="00AE0471"/>
    <w:rsid w:val="00AE14F7"/>
    <w:rsid w:val="00AE16FE"/>
    <w:rsid w:val="00AE2768"/>
    <w:rsid w:val="00AE47E1"/>
    <w:rsid w:val="00AE4DB0"/>
    <w:rsid w:val="00AE5084"/>
    <w:rsid w:val="00AE6039"/>
    <w:rsid w:val="00AE7B9E"/>
    <w:rsid w:val="00AF0634"/>
    <w:rsid w:val="00AF0EF0"/>
    <w:rsid w:val="00AF3F25"/>
    <w:rsid w:val="00AF493E"/>
    <w:rsid w:val="00AF56EE"/>
    <w:rsid w:val="00AF657F"/>
    <w:rsid w:val="00B00EEC"/>
    <w:rsid w:val="00B01DD3"/>
    <w:rsid w:val="00B023D9"/>
    <w:rsid w:val="00B027DB"/>
    <w:rsid w:val="00B031E1"/>
    <w:rsid w:val="00B03ED8"/>
    <w:rsid w:val="00B04BB4"/>
    <w:rsid w:val="00B051CD"/>
    <w:rsid w:val="00B062E8"/>
    <w:rsid w:val="00B06950"/>
    <w:rsid w:val="00B06E01"/>
    <w:rsid w:val="00B07756"/>
    <w:rsid w:val="00B07AC5"/>
    <w:rsid w:val="00B07BC9"/>
    <w:rsid w:val="00B1084F"/>
    <w:rsid w:val="00B10935"/>
    <w:rsid w:val="00B12143"/>
    <w:rsid w:val="00B13C3B"/>
    <w:rsid w:val="00B1425C"/>
    <w:rsid w:val="00B144F6"/>
    <w:rsid w:val="00B14928"/>
    <w:rsid w:val="00B15E33"/>
    <w:rsid w:val="00B166AC"/>
    <w:rsid w:val="00B1718D"/>
    <w:rsid w:val="00B21006"/>
    <w:rsid w:val="00B22C89"/>
    <w:rsid w:val="00B22E3A"/>
    <w:rsid w:val="00B23D90"/>
    <w:rsid w:val="00B2404F"/>
    <w:rsid w:val="00B24968"/>
    <w:rsid w:val="00B25224"/>
    <w:rsid w:val="00B25986"/>
    <w:rsid w:val="00B25B2C"/>
    <w:rsid w:val="00B25CF0"/>
    <w:rsid w:val="00B25F08"/>
    <w:rsid w:val="00B27CCE"/>
    <w:rsid w:val="00B30440"/>
    <w:rsid w:val="00B30955"/>
    <w:rsid w:val="00B30AD8"/>
    <w:rsid w:val="00B30DCC"/>
    <w:rsid w:val="00B31FC1"/>
    <w:rsid w:val="00B32145"/>
    <w:rsid w:val="00B338B8"/>
    <w:rsid w:val="00B34D0E"/>
    <w:rsid w:val="00B34DD9"/>
    <w:rsid w:val="00B3585D"/>
    <w:rsid w:val="00B361E1"/>
    <w:rsid w:val="00B36EE1"/>
    <w:rsid w:val="00B37113"/>
    <w:rsid w:val="00B37364"/>
    <w:rsid w:val="00B37D2F"/>
    <w:rsid w:val="00B37FCF"/>
    <w:rsid w:val="00B40B7F"/>
    <w:rsid w:val="00B4128F"/>
    <w:rsid w:val="00B4250E"/>
    <w:rsid w:val="00B4359E"/>
    <w:rsid w:val="00B453FD"/>
    <w:rsid w:val="00B45910"/>
    <w:rsid w:val="00B4663F"/>
    <w:rsid w:val="00B4799C"/>
    <w:rsid w:val="00B51DA9"/>
    <w:rsid w:val="00B52B48"/>
    <w:rsid w:val="00B52CCF"/>
    <w:rsid w:val="00B533BD"/>
    <w:rsid w:val="00B53EE5"/>
    <w:rsid w:val="00B54447"/>
    <w:rsid w:val="00B548D3"/>
    <w:rsid w:val="00B5534B"/>
    <w:rsid w:val="00B576FF"/>
    <w:rsid w:val="00B579B2"/>
    <w:rsid w:val="00B57C85"/>
    <w:rsid w:val="00B607F2"/>
    <w:rsid w:val="00B6144E"/>
    <w:rsid w:val="00B61F6C"/>
    <w:rsid w:val="00B626B4"/>
    <w:rsid w:val="00B62F92"/>
    <w:rsid w:val="00B662B0"/>
    <w:rsid w:val="00B671E1"/>
    <w:rsid w:val="00B700CB"/>
    <w:rsid w:val="00B704EE"/>
    <w:rsid w:val="00B73443"/>
    <w:rsid w:val="00B735C2"/>
    <w:rsid w:val="00B73C37"/>
    <w:rsid w:val="00B73D0F"/>
    <w:rsid w:val="00B73E71"/>
    <w:rsid w:val="00B749AD"/>
    <w:rsid w:val="00B74BA4"/>
    <w:rsid w:val="00B756A9"/>
    <w:rsid w:val="00B7653A"/>
    <w:rsid w:val="00B77097"/>
    <w:rsid w:val="00B7772E"/>
    <w:rsid w:val="00B80570"/>
    <w:rsid w:val="00B806E9"/>
    <w:rsid w:val="00B80A51"/>
    <w:rsid w:val="00B81493"/>
    <w:rsid w:val="00B8249E"/>
    <w:rsid w:val="00B83044"/>
    <w:rsid w:val="00B844DF"/>
    <w:rsid w:val="00B9079F"/>
    <w:rsid w:val="00B9189B"/>
    <w:rsid w:val="00B91961"/>
    <w:rsid w:val="00B923E1"/>
    <w:rsid w:val="00B933D2"/>
    <w:rsid w:val="00B942B2"/>
    <w:rsid w:val="00B9454A"/>
    <w:rsid w:val="00B950F1"/>
    <w:rsid w:val="00B95F81"/>
    <w:rsid w:val="00BA047C"/>
    <w:rsid w:val="00BA0B8D"/>
    <w:rsid w:val="00BA0D75"/>
    <w:rsid w:val="00BA1DC6"/>
    <w:rsid w:val="00BA2DF0"/>
    <w:rsid w:val="00BA3055"/>
    <w:rsid w:val="00BA36E9"/>
    <w:rsid w:val="00BA3E02"/>
    <w:rsid w:val="00BA4D8C"/>
    <w:rsid w:val="00BA614D"/>
    <w:rsid w:val="00BA71AA"/>
    <w:rsid w:val="00BA788A"/>
    <w:rsid w:val="00BB1B76"/>
    <w:rsid w:val="00BB1D2A"/>
    <w:rsid w:val="00BB2981"/>
    <w:rsid w:val="00BB3FFF"/>
    <w:rsid w:val="00BB42EE"/>
    <w:rsid w:val="00BB445B"/>
    <w:rsid w:val="00BB7A3A"/>
    <w:rsid w:val="00BC1125"/>
    <w:rsid w:val="00BC282A"/>
    <w:rsid w:val="00BC2B20"/>
    <w:rsid w:val="00BC38BF"/>
    <w:rsid w:val="00BC3A47"/>
    <w:rsid w:val="00BC44BA"/>
    <w:rsid w:val="00BC6304"/>
    <w:rsid w:val="00BC65B0"/>
    <w:rsid w:val="00BC7E98"/>
    <w:rsid w:val="00BD1D71"/>
    <w:rsid w:val="00BD228A"/>
    <w:rsid w:val="00BD3100"/>
    <w:rsid w:val="00BD4D5B"/>
    <w:rsid w:val="00BD50DA"/>
    <w:rsid w:val="00BD58B7"/>
    <w:rsid w:val="00BD69EC"/>
    <w:rsid w:val="00BD6D75"/>
    <w:rsid w:val="00BD749E"/>
    <w:rsid w:val="00BD76B4"/>
    <w:rsid w:val="00BE0F69"/>
    <w:rsid w:val="00BE1967"/>
    <w:rsid w:val="00BE1E30"/>
    <w:rsid w:val="00BE3105"/>
    <w:rsid w:val="00BE359F"/>
    <w:rsid w:val="00BE35E4"/>
    <w:rsid w:val="00BE3BA3"/>
    <w:rsid w:val="00BE5A1B"/>
    <w:rsid w:val="00BE5FBE"/>
    <w:rsid w:val="00BE6BE4"/>
    <w:rsid w:val="00BE740E"/>
    <w:rsid w:val="00BE74EA"/>
    <w:rsid w:val="00BE7B3D"/>
    <w:rsid w:val="00BE7DC8"/>
    <w:rsid w:val="00BF0617"/>
    <w:rsid w:val="00BF1789"/>
    <w:rsid w:val="00BF2569"/>
    <w:rsid w:val="00BF2ABC"/>
    <w:rsid w:val="00BF356D"/>
    <w:rsid w:val="00BF388F"/>
    <w:rsid w:val="00BF546C"/>
    <w:rsid w:val="00BF5618"/>
    <w:rsid w:val="00BF5868"/>
    <w:rsid w:val="00BF6117"/>
    <w:rsid w:val="00BF6568"/>
    <w:rsid w:val="00C0012E"/>
    <w:rsid w:val="00C01051"/>
    <w:rsid w:val="00C0120E"/>
    <w:rsid w:val="00C025A0"/>
    <w:rsid w:val="00C03818"/>
    <w:rsid w:val="00C055DA"/>
    <w:rsid w:val="00C06439"/>
    <w:rsid w:val="00C066A2"/>
    <w:rsid w:val="00C079A4"/>
    <w:rsid w:val="00C07DEB"/>
    <w:rsid w:val="00C11C12"/>
    <w:rsid w:val="00C11C42"/>
    <w:rsid w:val="00C15220"/>
    <w:rsid w:val="00C16092"/>
    <w:rsid w:val="00C16A2E"/>
    <w:rsid w:val="00C17FD0"/>
    <w:rsid w:val="00C20598"/>
    <w:rsid w:val="00C20D0A"/>
    <w:rsid w:val="00C2153E"/>
    <w:rsid w:val="00C21547"/>
    <w:rsid w:val="00C21B4E"/>
    <w:rsid w:val="00C228E5"/>
    <w:rsid w:val="00C22C52"/>
    <w:rsid w:val="00C23787"/>
    <w:rsid w:val="00C24C84"/>
    <w:rsid w:val="00C2542C"/>
    <w:rsid w:val="00C25DAE"/>
    <w:rsid w:val="00C25DC5"/>
    <w:rsid w:val="00C262B0"/>
    <w:rsid w:val="00C26464"/>
    <w:rsid w:val="00C26802"/>
    <w:rsid w:val="00C26A92"/>
    <w:rsid w:val="00C27095"/>
    <w:rsid w:val="00C314CC"/>
    <w:rsid w:val="00C31A28"/>
    <w:rsid w:val="00C31BA8"/>
    <w:rsid w:val="00C32958"/>
    <w:rsid w:val="00C33491"/>
    <w:rsid w:val="00C335EB"/>
    <w:rsid w:val="00C33A5B"/>
    <w:rsid w:val="00C33B71"/>
    <w:rsid w:val="00C34307"/>
    <w:rsid w:val="00C3534C"/>
    <w:rsid w:val="00C356B4"/>
    <w:rsid w:val="00C36363"/>
    <w:rsid w:val="00C363C7"/>
    <w:rsid w:val="00C37880"/>
    <w:rsid w:val="00C379E3"/>
    <w:rsid w:val="00C37DA5"/>
    <w:rsid w:val="00C40844"/>
    <w:rsid w:val="00C41AD3"/>
    <w:rsid w:val="00C41C27"/>
    <w:rsid w:val="00C41CC3"/>
    <w:rsid w:val="00C41FB6"/>
    <w:rsid w:val="00C424FD"/>
    <w:rsid w:val="00C458DF"/>
    <w:rsid w:val="00C46302"/>
    <w:rsid w:val="00C51732"/>
    <w:rsid w:val="00C51FFD"/>
    <w:rsid w:val="00C53146"/>
    <w:rsid w:val="00C54771"/>
    <w:rsid w:val="00C54F11"/>
    <w:rsid w:val="00C55242"/>
    <w:rsid w:val="00C555E5"/>
    <w:rsid w:val="00C55F21"/>
    <w:rsid w:val="00C570C1"/>
    <w:rsid w:val="00C5729B"/>
    <w:rsid w:val="00C5735D"/>
    <w:rsid w:val="00C57C7B"/>
    <w:rsid w:val="00C60511"/>
    <w:rsid w:val="00C6058F"/>
    <w:rsid w:val="00C606B1"/>
    <w:rsid w:val="00C60746"/>
    <w:rsid w:val="00C60B6F"/>
    <w:rsid w:val="00C60C60"/>
    <w:rsid w:val="00C60F11"/>
    <w:rsid w:val="00C61212"/>
    <w:rsid w:val="00C614D2"/>
    <w:rsid w:val="00C61F0D"/>
    <w:rsid w:val="00C62492"/>
    <w:rsid w:val="00C62718"/>
    <w:rsid w:val="00C62A59"/>
    <w:rsid w:val="00C635E2"/>
    <w:rsid w:val="00C65F75"/>
    <w:rsid w:val="00C65FB3"/>
    <w:rsid w:val="00C66124"/>
    <w:rsid w:val="00C66BAF"/>
    <w:rsid w:val="00C66E5B"/>
    <w:rsid w:val="00C67135"/>
    <w:rsid w:val="00C67F55"/>
    <w:rsid w:val="00C70346"/>
    <w:rsid w:val="00C7063B"/>
    <w:rsid w:val="00C7195B"/>
    <w:rsid w:val="00C7227F"/>
    <w:rsid w:val="00C7387F"/>
    <w:rsid w:val="00C73AD6"/>
    <w:rsid w:val="00C73EB6"/>
    <w:rsid w:val="00C80499"/>
    <w:rsid w:val="00C818E0"/>
    <w:rsid w:val="00C8198E"/>
    <w:rsid w:val="00C81A1A"/>
    <w:rsid w:val="00C84148"/>
    <w:rsid w:val="00C841C0"/>
    <w:rsid w:val="00C842B4"/>
    <w:rsid w:val="00C84EF9"/>
    <w:rsid w:val="00C851B0"/>
    <w:rsid w:val="00C861FB"/>
    <w:rsid w:val="00C874CF"/>
    <w:rsid w:val="00C87625"/>
    <w:rsid w:val="00C878A9"/>
    <w:rsid w:val="00C91BAD"/>
    <w:rsid w:val="00C92B96"/>
    <w:rsid w:val="00C936D6"/>
    <w:rsid w:val="00C93A18"/>
    <w:rsid w:val="00C94512"/>
    <w:rsid w:val="00C949CC"/>
    <w:rsid w:val="00C94CFB"/>
    <w:rsid w:val="00C95892"/>
    <w:rsid w:val="00C96702"/>
    <w:rsid w:val="00C96CB6"/>
    <w:rsid w:val="00C96DB2"/>
    <w:rsid w:val="00C972B9"/>
    <w:rsid w:val="00C976EA"/>
    <w:rsid w:val="00C97E61"/>
    <w:rsid w:val="00CA1214"/>
    <w:rsid w:val="00CA1B1B"/>
    <w:rsid w:val="00CA1C81"/>
    <w:rsid w:val="00CA51D9"/>
    <w:rsid w:val="00CA7D4F"/>
    <w:rsid w:val="00CB0A58"/>
    <w:rsid w:val="00CB0AE1"/>
    <w:rsid w:val="00CB0B6F"/>
    <w:rsid w:val="00CB2393"/>
    <w:rsid w:val="00CB25E4"/>
    <w:rsid w:val="00CB3AD0"/>
    <w:rsid w:val="00CB4397"/>
    <w:rsid w:val="00CB48F7"/>
    <w:rsid w:val="00CB4E7B"/>
    <w:rsid w:val="00CB5104"/>
    <w:rsid w:val="00CB584C"/>
    <w:rsid w:val="00CB5A88"/>
    <w:rsid w:val="00CB681C"/>
    <w:rsid w:val="00CB7185"/>
    <w:rsid w:val="00CC00C9"/>
    <w:rsid w:val="00CC1AF2"/>
    <w:rsid w:val="00CC1EA4"/>
    <w:rsid w:val="00CC1F99"/>
    <w:rsid w:val="00CC2D77"/>
    <w:rsid w:val="00CC494C"/>
    <w:rsid w:val="00CC5303"/>
    <w:rsid w:val="00CC6933"/>
    <w:rsid w:val="00CC7ADA"/>
    <w:rsid w:val="00CD0029"/>
    <w:rsid w:val="00CD0BE4"/>
    <w:rsid w:val="00CD15DF"/>
    <w:rsid w:val="00CD19B9"/>
    <w:rsid w:val="00CD4492"/>
    <w:rsid w:val="00CD60F8"/>
    <w:rsid w:val="00CD66F9"/>
    <w:rsid w:val="00CD6CAC"/>
    <w:rsid w:val="00CE0BAF"/>
    <w:rsid w:val="00CE6278"/>
    <w:rsid w:val="00CE66F9"/>
    <w:rsid w:val="00CE7C92"/>
    <w:rsid w:val="00CF1F47"/>
    <w:rsid w:val="00CF27CB"/>
    <w:rsid w:val="00CF2AE3"/>
    <w:rsid w:val="00CF2C7A"/>
    <w:rsid w:val="00CF2EE7"/>
    <w:rsid w:val="00CF3BFC"/>
    <w:rsid w:val="00CF4ED5"/>
    <w:rsid w:val="00CF64BF"/>
    <w:rsid w:val="00CF71EA"/>
    <w:rsid w:val="00CF78C9"/>
    <w:rsid w:val="00CF7CAD"/>
    <w:rsid w:val="00D0019B"/>
    <w:rsid w:val="00D0027A"/>
    <w:rsid w:val="00D0414D"/>
    <w:rsid w:val="00D04CAD"/>
    <w:rsid w:val="00D05802"/>
    <w:rsid w:val="00D05ECD"/>
    <w:rsid w:val="00D05EED"/>
    <w:rsid w:val="00D079B0"/>
    <w:rsid w:val="00D07B09"/>
    <w:rsid w:val="00D07DE9"/>
    <w:rsid w:val="00D11B5D"/>
    <w:rsid w:val="00D12EC3"/>
    <w:rsid w:val="00D13829"/>
    <w:rsid w:val="00D14179"/>
    <w:rsid w:val="00D1442A"/>
    <w:rsid w:val="00D1444A"/>
    <w:rsid w:val="00D15CB7"/>
    <w:rsid w:val="00D175D1"/>
    <w:rsid w:val="00D20C46"/>
    <w:rsid w:val="00D21923"/>
    <w:rsid w:val="00D2263B"/>
    <w:rsid w:val="00D2281A"/>
    <w:rsid w:val="00D23134"/>
    <w:rsid w:val="00D23156"/>
    <w:rsid w:val="00D242E6"/>
    <w:rsid w:val="00D2539D"/>
    <w:rsid w:val="00D25840"/>
    <w:rsid w:val="00D25A99"/>
    <w:rsid w:val="00D26AD8"/>
    <w:rsid w:val="00D26DC0"/>
    <w:rsid w:val="00D2748B"/>
    <w:rsid w:val="00D27848"/>
    <w:rsid w:val="00D309FC"/>
    <w:rsid w:val="00D31869"/>
    <w:rsid w:val="00D31DF9"/>
    <w:rsid w:val="00D326F7"/>
    <w:rsid w:val="00D33850"/>
    <w:rsid w:val="00D34332"/>
    <w:rsid w:val="00D346A7"/>
    <w:rsid w:val="00D34DE9"/>
    <w:rsid w:val="00D352AC"/>
    <w:rsid w:val="00D3581F"/>
    <w:rsid w:val="00D36EEC"/>
    <w:rsid w:val="00D373A2"/>
    <w:rsid w:val="00D37555"/>
    <w:rsid w:val="00D37CDB"/>
    <w:rsid w:val="00D37D67"/>
    <w:rsid w:val="00D4072B"/>
    <w:rsid w:val="00D419C0"/>
    <w:rsid w:val="00D41F07"/>
    <w:rsid w:val="00D426CB"/>
    <w:rsid w:val="00D42F21"/>
    <w:rsid w:val="00D446B6"/>
    <w:rsid w:val="00D44C3C"/>
    <w:rsid w:val="00D44EBC"/>
    <w:rsid w:val="00D458D2"/>
    <w:rsid w:val="00D458F2"/>
    <w:rsid w:val="00D46280"/>
    <w:rsid w:val="00D47121"/>
    <w:rsid w:val="00D47FA1"/>
    <w:rsid w:val="00D50D30"/>
    <w:rsid w:val="00D510C7"/>
    <w:rsid w:val="00D51531"/>
    <w:rsid w:val="00D537F9"/>
    <w:rsid w:val="00D53C4A"/>
    <w:rsid w:val="00D53E88"/>
    <w:rsid w:val="00D55378"/>
    <w:rsid w:val="00D55574"/>
    <w:rsid w:val="00D57645"/>
    <w:rsid w:val="00D600AD"/>
    <w:rsid w:val="00D620CA"/>
    <w:rsid w:val="00D625C9"/>
    <w:rsid w:val="00D63486"/>
    <w:rsid w:val="00D6758D"/>
    <w:rsid w:val="00D67D5E"/>
    <w:rsid w:val="00D70519"/>
    <w:rsid w:val="00D7080E"/>
    <w:rsid w:val="00D71388"/>
    <w:rsid w:val="00D721DE"/>
    <w:rsid w:val="00D73569"/>
    <w:rsid w:val="00D7376E"/>
    <w:rsid w:val="00D740DA"/>
    <w:rsid w:val="00D741DF"/>
    <w:rsid w:val="00D741F6"/>
    <w:rsid w:val="00D7422E"/>
    <w:rsid w:val="00D748D2"/>
    <w:rsid w:val="00D7496B"/>
    <w:rsid w:val="00D7577B"/>
    <w:rsid w:val="00D76934"/>
    <w:rsid w:val="00D76A74"/>
    <w:rsid w:val="00D80C3A"/>
    <w:rsid w:val="00D82416"/>
    <w:rsid w:val="00D8270D"/>
    <w:rsid w:val="00D838A2"/>
    <w:rsid w:val="00D83E3C"/>
    <w:rsid w:val="00D846CF"/>
    <w:rsid w:val="00D849CC"/>
    <w:rsid w:val="00D84E8A"/>
    <w:rsid w:val="00D850F6"/>
    <w:rsid w:val="00D85709"/>
    <w:rsid w:val="00D8643D"/>
    <w:rsid w:val="00D8672B"/>
    <w:rsid w:val="00D8684C"/>
    <w:rsid w:val="00D91628"/>
    <w:rsid w:val="00D91E73"/>
    <w:rsid w:val="00D92DEA"/>
    <w:rsid w:val="00D9309F"/>
    <w:rsid w:val="00D94AA9"/>
    <w:rsid w:val="00D94CD6"/>
    <w:rsid w:val="00D955FC"/>
    <w:rsid w:val="00D96924"/>
    <w:rsid w:val="00D96EA7"/>
    <w:rsid w:val="00DA075F"/>
    <w:rsid w:val="00DA22B1"/>
    <w:rsid w:val="00DA2D50"/>
    <w:rsid w:val="00DA2D64"/>
    <w:rsid w:val="00DA2FF7"/>
    <w:rsid w:val="00DA3EFC"/>
    <w:rsid w:val="00DA418B"/>
    <w:rsid w:val="00DA4D84"/>
    <w:rsid w:val="00DA5F7C"/>
    <w:rsid w:val="00DA5F8E"/>
    <w:rsid w:val="00DA68F4"/>
    <w:rsid w:val="00DA78D0"/>
    <w:rsid w:val="00DB01EC"/>
    <w:rsid w:val="00DB099A"/>
    <w:rsid w:val="00DB1FCF"/>
    <w:rsid w:val="00DB224B"/>
    <w:rsid w:val="00DB3444"/>
    <w:rsid w:val="00DB3A8E"/>
    <w:rsid w:val="00DB6A0D"/>
    <w:rsid w:val="00DB7FDD"/>
    <w:rsid w:val="00DC1566"/>
    <w:rsid w:val="00DC335D"/>
    <w:rsid w:val="00DC33D0"/>
    <w:rsid w:val="00DC3456"/>
    <w:rsid w:val="00DC3D6F"/>
    <w:rsid w:val="00DC5224"/>
    <w:rsid w:val="00DC5A0B"/>
    <w:rsid w:val="00DC601A"/>
    <w:rsid w:val="00DC6770"/>
    <w:rsid w:val="00DC6D5E"/>
    <w:rsid w:val="00DC70FE"/>
    <w:rsid w:val="00DC7589"/>
    <w:rsid w:val="00DC777D"/>
    <w:rsid w:val="00DD0148"/>
    <w:rsid w:val="00DD1E38"/>
    <w:rsid w:val="00DD34D1"/>
    <w:rsid w:val="00DD3711"/>
    <w:rsid w:val="00DD397C"/>
    <w:rsid w:val="00DD4129"/>
    <w:rsid w:val="00DD49C1"/>
    <w:rsid w:val="00DD4C2A"/>
    <w:rsid w:val="00DD4DA1"/>
    <w:rsid w:val="00DD5A7D"/>
    <w:rsid w:val="00DD5E69"/>
    <w:rsid w:val="00DD5F76"/>
    <w:rsid w:val="00DD6218"/>
    <w:rsid w:val="00DD6321"/>
    <w:rsid w:val="00DD75B9"/>
    <w:rsid w:val="00DD783C"/>
    <w:rsid w:val="00DD787A"/>
    <w:rsid w:val="00DD7A81"/>
    <w:rsid w:val="00DD7DAF"/>
    <w:rsid w:val="00DE142D"/>
    <w:rsid w:val="00DE2271"/>
    <w:rsid w:val="00DE235F"/>
    <w:rsid w:val="00DE340E"/>
    <w:rsid w:val="00DE4917"/>
    <w:rsid w:val="00DE5E05"/>
    <w:rsid w:val="00DE61FE"/>
    <w:rsid w:val="00DE67A6"/>
    <w:rsid w:val="00DE712F"/>
    <w:rsid w:val="00DF0338"/>
    <w:rsid w:val="00DF1FC5"/>
    <w:rsid w:val="00DF2159"/>
    <w:rsid w:val="00DF2FC9"/>
    <w:rsid w:val="00DF303B"/>
    <w:rsid w:val="00DF4AA0"/>
    <w:rsid w:val="00DF5B97"/>
    <w:rsid w:val="00DF78D3"/>
    <w:rsid w:val="00DF7CE2"/>
    <w:rsid w:val="00E010B4"/>
    <w:rsid w:val="00E036B8"/>
    <w:rsid w:val="00E036E1"/>
    <w:rsid w:val="00E039B8"/>
    <w:rsid w:val="00E0468E"/>
    <w:rsid w:val="00E04D83"/>
    <w:rsid w:val="00E056E6"/>
    <w:rsid w:val="00E06D39"/>
    <w:rsid w:val="00E06D6E"/>
    <w:rsid w:val="00E0746D"/>
    <w:rsid w:val="00E10BC6"/>
    <w:rsid w:val="00E1120F"/>
    <w:rsid w:val="00E1293F"/>
    <w:rsid w:val="00E1408B"/>
    <w:rsid w:val="00E1537E"/>
    <w:rsid w:val="00E15A5F"/>
    <w:rsid w:val="00E15BBE"/>
    <w:rsid w:val="00E164DC"/>
    <w:rsid w:val="00E1673A"/>
    <w:rsid w:val="00E16ED7"/>
    <w:rsid w:val="00E17C5E"/>
    <w:rsid w:val="00E2010F"/>
    <w:rsid w:val="00E2017E"/>
    <w:rsid w:val="00E2054B"/>
    <w:rsid w:val="00E20FE2"/>
    <w:rsid w:val="00E21723"/>
    <w:rsid w:val="00E241A7"/>
    <w:rsid w:val="00E242B3"/>
    <w:rsid w:val="00E2459B"/>
    <w:rsid w:val="00E246B3"/>
    <w:rsid w:val="00E25074"/>
    <w:rsid w:val="00E25556"/>
    <w:rsid w:val="00E25C95"/>
    <w:rsid w:val="00E30744"/>
    <w:rsid w:val="00E309CA"/>
    <w:rsid w:val="00E320BF"/>
    <w:rsid w:val="00E322C7"/>
    <w:rsid w:val="00E33130"/>
    <w:rsid w:val="00E34DEF"/>
    <w:rsid w:val="00E3683D"/>
    <w:rsid w:val="00E36C46"/>
    <w:rsid w:val="00E37CB7"/>
    <w:rsid w:val="00E40301"/>
    <w:rsid w:val="00E419F9"/>
    <w:rsid w:val="00E42DA2"/>
    <w:rsid w:val="00E440E4"/>
    <w:rsid w:val="00E448FF"/>
    <w:rsid w:val="00E449E1"/>
    <w:rsid w:val="00E44FCB"/>
    <w:rsid w:val="00E45C30"/>
    <w:rsid w:val="00E45F8A"/>
    <w:rsid w:val="00E46AE7"/>
    <w:rsid w:val="00E471FC"/>
    <w:rsid w:val="00E47F17"/>
    <w:rsid w:val="00E50E9C"/>
    <w:rsid w:val="00E51AFC"/>
    <w:rsid w:val="00E527D7"/>
    <w:rsid w:val="00E52BF9"/>
    <w:rsid w:val="00E54E6E"/>
    <w:rsid w:val="00E55602"/>
    <w:rsid w:val="00E55D63"/>
    <w:rsid w:val="00E56420"/>
    <w:rsid w:val="00E56F1A"/>
    <w:rsid w:val="00E57F27"/>
    <w:rsid w:val="00E6009C"/>
    <w:rsid w:val="00E605C9"/>
    <w:rsid w:val="00E60BB9"/>
    <w:rsid w:val="00E61945"/>
    <w:rsid w:val="00E6233F"/>
    <w:rsid w:val="00E62D70"/>
    <w:rsid w:val="00E64770"/>
    <w:rsid w:val="00E64C78"/>
    <w:rsid w:val="00E654FC"/>
    <w:rsid w:val="00E66EA7"/>
    <w:rsid w:val="00E66EBD"/>
    <w:rsid w:val="00E67686"/>
    <w:rsid w:val="00E70B4F"/>
    <w:rsid w:val="00E7142E"/>
    <w:rsid w:val="00E71B2A"/>
    <w:rsid w:val="00E73D0E"/>
    <w:rsid w:val="00E762F9"/>
    <w:rsid w:val="00E767F2"/>
    <w:rsid w:val="00E80AE7"/>
    <w:rsid w:val="00E81660"/>
    <w:rsid w:val="00E81FD9"/>
    <w:rsid w:val="00E82592"/>
    <w:rsid w:val="00E842C5"/>
    <w:rsid w:val="00E844F5"/>
    <w:rsid w:val="00E84704"/>
    <w:rsid w:val="00E84A01"/>
    <w:rsid w:val="00E84EAB"/>
    <w:rsid w:val="00E84FB1"/>
    <w:rsid w:val="00E85480"/>
    <w:rsid w:val="00E863C2"/>
    <w:rsid w:val="00E86B05"/>
    <w:rsid w:val="00E86D34"/>
    <w:rsid w:val="00E87160"/>
    <w:rsid w:val="00E87A48"/>
    <w:rsid w:val="00E87F92"/>
    <w:rsid w:val="00E905C2"/>
    <w:rsid w:val="00E90D26"/>
    <w:rsid w:val="00E92640"/>
    <w:rsid w:val="00E92793"/>
    <w:rsid w:val="00E9284F"/>
    <w:rsid w:val="00E948CC"/>
    <w:rsid w:val="00E94A30"/>
    <w:rsid w:val="00E94B94"/>
    <w:rsid w:val="00E963BB"/>
    <w:rsid w:val="00E976C9"/>
    <w:rsid w:val="00EA1A07"/>
    <w:rsid w:val="00EA2828"/>
    <w:rsid w:val="00EA29CD"/>
    <w:rsid w:val="00EA2B16"/>
    <w:rsid w:val="00EA3203"/>
    <w:rsid w:val="00EA35C4"/>
    <w:rsid w:val="00EA6D67"/>
    <w:rsid w:val="00EA761E"/>
    <w:rsid w:val="00EA7B7D"/>
    <w:rsid w:val="00EB0140"/>
    <w:rsid w:val="00EB0761"/>
    <w:rsid w:val="00EB0833"/>
    <w:rsid w:val="00EB0C39"/>
    <w:rsid w:val="00EB2660"/>
    <w:rsid w:val="00EB3849"/>
    <w:rsid w:val="00EB413F"/>
    <w:rsid w:val="00EB444B"/>
    <w:rsid w:val="00EB4CE7"/>
    <w:rsid w:val="00EB5B40"/>
    <w:rsid w:val="00EB60F6"/>
    <w:rsid w:val="00EB7711"/>
    <w:rsid w:val="00EC07C3"/>
    <w:rsid w:val="00EC3A04"/>
    <w:rsid w:val="00EC3A1F"/>
    <w:rsid w:val="00EC3B08"/>
    <w:rsid w:val="00EC4868"/>
    <w:rsid w:val="00EC4F54"/>
    <w:rsid w:val="00EC5F48"/>
    <w:rsid w:val="00EC6A59"/>
    <w:rsid w:val="00EC7905"/>
    <w:rsid w:val="00EC7C8C"/>
    <w:rsid w:val="00ED0339"/>
    <w:rsid w:val="00ED082C"/>
    <w:rsid w:val="00ED16DA"/>
    <w:rsid w:val="00ED1849"/>
    <w:rsid w:val="00ED1D75"/>
    <w:rsid w:val="00ED5794"/>
    <w:rsid w:val="00ED6A04"/>
    <w:rsid w:val="00ED704A"/>
    <w:rsid w:val="00EE217A"/>
    <w:rsid w:val="00EE27AF"/>
    <w:rsid w:val="00EE3756"/>
    <w:rsid w:val="00EE493E"/>
    <w:rsid w:val="00EE6E1A"/>
    <w:rsid w:val="00EE6EB5"/>
    <w:rsid w:val="00EE713F"/>
    <w:rsid w:val="00EE723C"/>
    <w:rsid w:val="00EF01E1"/>
    <w:rsid w:val="00EF071D"/>
    <w:rsid w:val="00EF0E2C"/>
    <w:rsid w:val="00EF13DF"/>
    <w:rsid w:val="00EF1589"/>
    <w:rsid w:val="00EF1FE0"/>
    <w:rsid w:val="00EF3308"/>
    <w:rsid w:val="00EF4A53"/>
    <w:rsid w:val="00EF577C"/>
    <w:rsid w:val="00EF58FE"/>
    <w:rsid w:val="00EF6400"/>
    <w:rsid w:val="00EF71CE"/>
    <w:rsid w:val="00EF7D71"/>
    <w:rsid w:val="00F005DA"/>
    <w:rsid w:val="00F01CE2"/>
    <w:rsid w:val="00F01E59"/>
    <w:rsid w:val="00F028BF"/>
    <w:rsid w:val="00F03244"/>
    <w:rsid w:val="00F0356F"/>
    <w:rsid w:val="00F036E4"/>
    <w:rsid w:val="00F05544"/>
    <w:rsid w:val="00F06645"/>
    <w:rsid w:val="00F06C91"/>
    <w:rsid w:val="00F123A3"/>
    <w:rsid w:val="00F12E67"/>
    <w:rsid w:val="00F163C6"/>
    <w:rsid w:val="00F17701"/>
    <w:rsid w:val="00F17D3F"/>
    <w:rsid w:val="00F17FBB"/>
    <w:rsid w:val="00F2014D"/>
    <w:rsid w:val="00F217D8"/>
    <w:rsid w:val="00F21D34"/>
    <w:rsid w:val="00F21FB6"/>
    <w:rsid w:val="00F2225B"/>
    <w:rsid w:val="00F22BD7"/>
    <w:rsid w:val="00F23328"/>
    <w:rsid w:val="00F254DB"/>
    <w:rsid w:val="00F30094"/>
    <w:rsid w:val="00F313B8"/>
    <w:rsid w:val="00F31515"/>
    <w:rsid w:val="00F31D88"/>
    <w:rsid w:val="00F32D3C"/>
    <w:rsid w:val="00F3532D"/>
    <w:rsid w:val="00F35367"/>
    <w:rsid w:val="00F35538"/>
    <w:rsid w:val="00F3707E"/>
    <w:rsid w:val="00F4034F"/>
    <w:rsid w:val="00F403CC"/>
    <w:rsid w:val="00F408B2"/>
    <w:rsid w:val="00F4131D"/>
    <w:rsid w:val="00F425FF"/>
    <w:rsid w:val="00F4384C"/>
    <w:rsid w:val="00F43D2A"/>
    <w:rsid w:val="00F43D60"/>
    <w:rsid w:val="00F441C4"/>
    <w:rsid w:val="00F45173"/>
    <w:rsid w:val="00F463ED"/>
    <w:rsid w:val="00F46D68"/>
    <w:rsid w:val="00F479BD"/>
    <w:rsid w:val="00F507B3"/>
    <w:rsid w:val="00F50C42"/>
    <w:rsid w:val="00F50D8F"/>
    <w:rsid w:val="00F51030"/>
    <w:rsid w:val="00F53B76"/>
    <w:rsid w:val="00F53E68"/>
    <w:rsid w:val="00F54204"/>
    <w:rsid w:val="00F544D6"/>
    <w:rsid w:val="00F555EE"/>
    <w:rsid w:val="00F56348"/>
    <w:rsid w:val="00F577E9"/>
    <w:rsid w:val="00F6021F"/>
    <w:rsid w:val="00F603AB"/>
    <w:rsid w:val="00F60BBC"/>
    <w:rsid w:val="00F614B9"/>
    <w:rsid w:val="00F61AD4"/>
    <w:rsid w:val="00F63BAF"/>
    <w:rsid w:val="00F65600"/>
    <w:rsid w:val="00F6643C"/>
    <w:rsid w:val="00F67326"/>
    <w:rsid w:val="00F67921"/>
    <w:rsid w:val="00F7070D"/>
    <w:rsid w:val="00F70904"/>
    <w:rsid w:val="00F71C4D"/>
    <w:rsid w:val="00F71F59"/>
    <w:rsid w:val="00F725D6"/>
    <w:rsid w:val="00F73B9D"/>
    <w:rsid w:val="00F748C0"/>
    <w:rsid w:val="00F748D3"/>
    <w:rsid w:val="00F75EEE"/>
    <w:rsid w:val="00F76616"/>
    <w:rsid w:val="00F77433"/>
    <w:rsid w:val="00F77760"/>
    <w:rsid w:val="00F778C5"/>
    <w:rsid w:val="00F77E84"/>
    <w:rsid w:val="00F80662"/>
    <w:rsid w:val="00F81F44"/>
    <w:rsid w:val="00F8253C"/>
    <w:rsid w:val="00F8267E"/>
    <w:rsid w:val="00F83185"/>
    <w:rsid w:val="00F8494E"/>
    <w:rsid w:val="00F87E2C"/>
    <w:rsid w:val="00F902F4"/>
    <w:rsid w:val="00F90354"/>
    <w:rsid w:val="00F90D8E"/>
    <w:rsid w:val="00F9124D"/>
    <w:rsid w:val="00F915BF"/>
    <w:rsid w:val="00F92062"/>
    <w:rsid w:val="00F92255"/>
    <w:rsid w:val="00F922CF"/>
    <w:rsid w:val="00F932B1"/>
    <w:rsid w:val="00F93441"/>
    <w:rsid w:val="00F935E6"/>
    <w:rsid w:val="00F93EA2"/>
    <w:rsid w:val="00F9449B"/>
    <w:rsid w:val="00F9452D"/>
    <w:rsid w:val="00F95E19"/>
    <w:rsid w:val="00F9680A"/>
    <w:rsid w:val="00F96986"/>
    <w:rsid w:val="00F969E5"/>
    <w:rsid w:val="00F969E6"/>
    <w:rsid w:val="00F978F8"/>
    <w:rsid w:val="00F97F53"/>
    <w:rsid w:val="00FA0B1D"/>
    <w:rsid w:val="00FA0FC2"/>
    <w:rsid w:val="00FA157D"/>
    <w:rsid w:val="00FA1942"/>
    <w:rsid w:val="00FA2C6E"/>
    <w:rsid w:val="00FA3DE1"/>
    <w:rsid w:val="00FA424A"/>
    <w:rsid w:val="00FA4ABC"/>
    <w:rsid w:val="00FA52EF"/>
    <w:rsid w:val="00FA55A2"/>
    <w:rsid w:val="00FA57AA"/>
    <w:rsid w:val="00FB0E23"/>
    <w:rsid w:val="00FB1787"/>
    <w:rsid w:val="00FB1942"/>
    <w:rsid w:val="00FB23CB"/>
    <w:rsid w:val="00FB23CF"/>
    <w:rsid w:val="00FB3639"/>
    <w:rsid w:val="00FB3A96"/>
    <w:rsid w:val="00FB4085"/>
    <w:rsid w:val="00FB47F4"/>
    <w:rsid w:val="00FB4C55"/>
    <w:rsid w:val="00FB601A"/>
    <w:rsid w:val="00FB636F"/>
    <w:rsid w:val="00FC03AE"/>
    <w:rsid w:val="00FC1BDE"/>
    <w:rsid w:val="00FC346D"/>
    <w:rsid w:val="00FC4209"/>
    <w:rsid w:val="00FC437E"/>
    <w:rsid w:val="00FC4893"/>
    <w:rsid w:val="00FC49CF"/>
    <w:rsid w:val="00FC4AEB"/>
    <w:rsid w:val="00FC5290"/>
    <w:rsid w:val="00FC55F3"/>
    <w:rsid w:val="00FC560D"/>
    <w:rsid w:val="00FC58F7"/>
    <w:rsid w:val="00FC5A6A"/>
    <w:rsid w:val="00FC787E"/>
    <w:rsid w:val="00FD19B9"/>
    <w:rsid w:val="00FD3A16"/>
    <w:rsid w:val="00FD4228"/>
    <w:rsid w:val="00FD4F13"/>
    <w:rsid w:val="00FD5960"/>
    <w:rsid w:val="00FD5A3C"/>
    <w:rsid w:val="00FD5D23"/>
    <w:rsid w:val="00FD62FF"/>
    <w:rsid w:val="00FD649A"/>
    <w:rsid w:val="00FD762E"/>
    <w:rsid w:val="00FE16B3"/>
    <w:rsid w:val="00FE1A33"/>
    <w:rsid w:val="00FE24B7"/>
    <w:rsid w:val="00FE2A56"/>
    <w:rsid w:val="00FE2CDB"/>
    <w:rsid w:val="00FE33BE"/>
    <w:rsid w:val="00FE35AA"/>
    <w:rsid w:val="00FE38EC"/>
    <w:rsid w:val="00FE42F9"/>
    <w:rsid w:val="00FE4752"/>
    <w:rsid w:val="00FE47DF"/>
    <w:rsid w:val="00FE5A49"/>
    <w:rsid w:val="00FE60C4"/>
    <w:rsid w:val="00FE6BE6"/>
    <w:rsid w:val="00FE6C54"/>
    <w:rsid w:val="00FF0528"/>
    <w:rsid w:val="00FF0B13"/>
    <w:rsid w:val="00FF206D"/>
    <w:rsid w:val="00FF3B37"/>
    <w:rsid w:val="00FF40E5"/>
    <w:rsid w:val="00FF4249"/>
    <w:rsid w:val="00FF4278"/>
    <w:rsid w:val="00FF5EAB"/>
    <w:rsid w:val="00FF7457"/>
    <w:rsid w:val="00FF7767"/>
    <w:rsid w:val="00FF7905"/>
    <w:rsid w:val="00FF7D45"/>
    <w:rsid w:val="02E5C86C"/>
    <w:rsid w:val="035D1595"/>
    <w:rsid w:val="05948072"/>
    <w:rsid w:val="07323EBC"/>
    <w:rsid w:val="07422B32"/>
    <w:rsid w:val="07D9A5BA"/>
    <w:rsid w:val="0A1858E6"/>
    <w:rsid w:val="0C1B5434"/>
    <w:rsid w:val="0C906FBA"/>
    <w:rsid w:val="0CD16905"/>
    <w:rsid w:val="0D7C15AF"/>
    <w:rsid w:val="0EC6A760"/>
    <w:rsid w:val="12E3555C"/>
    <w:rsid w:val="14B9CB6A"/>
    <w:rsid w:val="153C3C9B"/>
    <w:rsid w:val="179F906B"/>
    <w:rsid w:val="17C32C30"/>
    <w:rsid w:val="18725AD9"/>
    <w:rsid w:val="1C90F1A6"/>
    <w:rsid w:val="1D29D005"/>
    <w:rsid w:val="1DD09996"/>
    <w:rsid w:val="1EF87D48"/>
    <w:rsid w:val="1F9A3DAC"/>
    <w:rsid w:val="1FABCA9B"/>
    <w:rsid w:val="25422C1B"/>
    <w:rsid w:val="25B05778"/>
    <w:rsid w:val="2667E6EA"/>
    <w:rsid w:val="27FD38D8"/>
    <w:rsid w:val="28392B97"/>
    <w:rsid w:val="29AEAF77"/>
    <w:rsid w:val="2A3AD2FC"/>
    <w:rsid w:val="2B40F965"/>
    <w:rsid w:val="2B9D1C94"/>
    <w:rsid w:val="2C137AF0"/>
    <w:rsid w:val="2C5A87A5"/>
    <w:rsid w:val="2D80622B"/>
    <w:rsid w:val="2E26911D"/>
    <w:rsid w:val="2F3CF681"/>
    <w:rsid w:val="30B8A5DF"/>
    <w:rsid w:val="3129009A"/>
    <w:rsid w:val="3162EF88"/>
    <w:rsid w:val="32583E1B"/>
    <w:rsid w:val="335C4F71"/>
    <w:rsid w:val="34182B4B"/>
    <w:rsid w:val="344DF36E"/>
    <w:rsid w:val="36487721"/>
    <w:rsid w:val="37A34CBB"/>
    <w:rsid w:val="3A2136BD"/>
    <w:rsid w:val="3BA36748"/>
    <w:rsid w:val="3BB2E78D"/>
    <w:rsid w:val="3C4E4A28"/>
    <w:rsid w:val="3D250F53"/>
    <w:rsid w:val="3D2C4955"/>
    <w:rsid w:val="3E35C9BD"/>
    <w:rsid w:val="3FC1E5CF"/>
    <w:rsid w:val="407BCBC4"/>
    <w:rsid w:val="40A1E7EB"/>
    <w:rsid w:val="417D3321"/>
    <w:rsid w:val="42B8129E"/>
    <w:rsid w:val="43622856"/>
    <w:rsid w:val="45EACAE2"/>
    <w:rsid w:val="462C9A60"/>
    <w:rsid w:val="468458E6"/>
    <w:rsid w:val="46D57217"/>
    <w:rsid w:val="471B15AE"/>
    <w:rsid w:val="481FCF38"/>
    <w:rsid w:val="49042936"/>
    <w:rsid w:val="4C62E8B9"/>
    <w:rsid w:val="4DBF0191"/>
    <w:rsid w:val="4DE06379"/>
    <w:rsid w:val="4EBE2EB5"/>
    <w:rsid w:val="507C0529"/>
    <w:rsid w:val="55A2129B"/>
    <w:rsid w:val="56C06D7C"/>
    <w:rsid w:val="5700FE9D"/>
    <w:rsid w:val="5798DD5F"/>
    <w:rsid w:val="57A27C6C"/>
    <w:rsid w:val="57B62B0B"/>
    <w:rsid w:val="5A028CDD"/>
    <w:rsid w:val="5A38F9B1"/>
    <w:rsid w:val="5BD19EC7"/>
    <w:rsid w:val="61391DF8"/>
    <w:rsid w:val="627DCAC9"/>
    <w:rsid w:val="659923FC"/>
    <w:rsid w:val="67ACFD58"/>
    <w:rsid w:val="6864AE2C"/>
    <w:rsid w:val="6B7702EC"/>
    <w:rsid w:val="6BADE7AE"/>
    <w:rsid w:val="6C7C1522"/>
    <w:rsid w:val="6F28B77B"/>
    <w:rsid w:val="6FC165DC"/>
    <w:rsid w:val="700CF1EF"/>
    <w:rsid w:val="7039799E"/>
    <w:rsid w:val="7248794A"/>
    <w:rsid w:val="76251B5D"/>
    <w:rsid w:val="791D02D7"/>
    <w:rsid w:val="7D2150CE"/>
    <w:rsid w:val="7D53A467"/>
    <w:rsid w:val="7E36214C"/>
  </w:rsids>
  <m:mathPr>
    <m:mathFont m:val="Cambria Math"/>
    <m:brkBin m:val="before"/>
    <m:brkBinSub m:val="--"/>
    <m:smallFrac m:val="0"/>
    <m:dispDef/>
    <m:lMargin m:val="0"/>
    <m:rMargin m:val="0"/>
    <m:defJc m:val="centerGroup"/>
    <m:wrapIndent m:val="1440"/>
    <m:intLim m:val="subSup"/>
    <m:naryLim m:val="undOvr"/>
  </m:mathPr>
  <w:themeFontLang w:val="en-GB"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230F0"/>
  <w15:docId w15:val="{95163D20-868E-4B69-8033-025B27F85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060C25"/>
    <w:pPr>
      <w:keepNext/>
      <w:keepLines/>
      <w:spacing w:after="204" w:line="250" w:lineRule="auto"/>
      <w:ind w:left="11" w:hanging="11"/>
      <w:jc w:val="center"/>
      <w:outlineLvl w:val="0"/>
    </w:pPr>
    <w:rPr>
      <w:rFonts w:ascii="Times New Roman" w:eastAsia="Times New Roman" w:hAnsi="Times New Roman" w:cs="Times New Roman"/>
      <w:b/>
      <w:color w:val="000000"/>
      <w:sz w:val="24"/>
    </w:rPr>
  </w:style>
  <w:style w:type="paragraph" w:styleId="Heading2">
    <w:name w:val="heading 2"/>
    <w:basedOn w:val="Heading4"/>
    <w:next w:val="Normal"/>
    <w:link w:val="Heading2Char"/>
    <w:autoRedefine/>
    <w:uiPriority w:val="9"/>
    <w:unhideWhenUsed/>
    <w:qFormat/>
    <w:rsid w:val="009F689E"/>
    <w:pPr>
      <w:ind w:left="0" w:right="26" w:firstLine="0"/>
      <w:outlineLvl w:val="1"/>
    </w:pPr>
  </w:style>
  <w:style w:type="paragraph" w:styleId="Heading3">
    <w:name w:val="heading 3"/>
    <w:next w:val="Normal"/>
    <w:link w:val="Heading3Char"/>
    <w:uiPriority w:val="9"/>
    <w:unhideWhenUsed/>
    <w:qFormat/>
    <w:rsid w:val="00E36C46"/>
    <w:pPr>
      <w:keepNext/>
      <w:keepLines/>
      <w:spacing w:after="0"/>
      <w:ind w:left="11" w:hanging="11"/>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10" w:line="248" w:lineRule="auto"/>
      <w:ind w:left="214"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10" w:line="248" w:lineRule="auto"/>
      <w:ind w:left="214" w:hanging="10"/>
      <w:outlineLvl w:val="4"/>
    </w:pPr>
    <w:rPr>
      <w:rFonts w:ascii="Times New Roman" w:eastAsia="Times New Roman" w:hAnsi="Times New Roman" w:cs="Times New Roman"/>
      <w:b/>
      <w:color w:val="000000"/>
    </w:rPr>
  </w:style>
  <w:style w:type="paragraph" w:styleId="Heading6">
    <w:name w:val="heading 6"/>
    <w:next w:val="Normal"/>
    <w:link w:val="Heading6Char"/>
    <w:uiPriority w:val="9"/>
    <w:unhideWhenUsed/>
    <w:qFormat/>
    <w:pPr>
      <w:keepNext/>
      <w:keepLines/>
      <w:spacing w:after="10" w:line="248" w:lineRule="auto"/>
      <w:ind w:left="214" w:hanging="10"/>
      <w:outlineLvl w:val="5"/>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60C2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2"/>
    </w:rPr>
  </w:style>
  <w:style w:type="character" w:customStyle="1" w:styleId="Heading2Char">
    <w:name w:val="Heading 2 Char"/>
    <w:link w:val="Heading2"/>
    <w:uiPriority w:val="9"/>
    <w:rsid w:val="009F689E"/>
    <w:rPr>
      <w:rFonts w:ascii="Times New Roman" w:eastAsia="Times New Roman" w:hAnsi="Times New Roman" w:cs="Times New Roman"/>
      <w:b/>
      <w:color w:val="000000"/>
    </w:rPr>
  </w:style>
  <w:style w:type="character" w:customStyle="1" w:styleId="Heading3Char">
    <w:name w:val="Heading 3 Char"/>
    <w:link w:val="Heading3"/>
    <w:uiPriority w:val="9"/>
    <w:rsid w:val="00E36C46"/>
    <w:rPr>
      <w:rFonts w:ascii="Times New Roman" w:eastAsia="Times New Roman" w:hAnsi="Times New Roman" w:cs="Times New Roman"/>
      <w:b/>
      <w:color w:val="000000"/>
    </w:rPr>
  </w:style>
  <w:style w:type="character" w:customStyle="1" w:styleId="Heading5Char">
    <w:name w:val="Heading 5 Char"/>
    <w:link w:val="Heading5"/>
    <w:rPr>
      <w:rFonts w:ascii="Times New Roman" w:eastAsia="Times New Roman" w:hAnsi="Times New Roman" w:cs="Times New Roman"/>
      <w:b/>
      <w:color w:val="000000"/>
      <w:sz w:val="22"/>
    </w:rPr>
  </w:style>
  <w:style w:type="character" w:customStyle="1" w:styleId="Heading6Char">
    <w:name w:val="Heading 6 Char"/>
    <w:link w:val="Heading6"/>
    <w:rPr>
      <w:rFonts w:ascii="Times New Roman" w:eastAsia="Times New Roman" w:hAnsi="Times New Roman" w:cs="Times New Roman"/>
      <w:b/>
      <w:color w:val="000000"/>
      <w:sz w:val="22"/>
    </w:rPr>
  </w:style>
  <w:style w:type="paragraph" w:styleId="TOC1">
    <w:name w:val="toc 1"/>
    <w:hidden/>
    <w:uiPriority w:val="39"/>
    <w:pPr>
      <w:spacing w:after="12" w:line="248" w:lineRule="auto"/>
      <w:ind w:left="25" w:right="23" w:hanging="10"/>
      <w:jc w:val="both"/>
    </w:pPr>
    <w:rPr>
      <w:rFonts w:ascii="Times New Roman" w:eastAsia="Times New Roman" w:hAnsi="Times New Roman" w:cs="Times New Roman"/>
      <w:color w:val="000000"/>
    </w:rPr>
  </w:style>
  <w:style w:type="paragraph" w:styleId="TOC2">
    <w:name w:val="toc 2"/>
    <w:hidden/>
    <w:uiPriority w:val="39"/>
    <w:pPr>
      <w:spacing w:after="110" w:line="253" w:lineRule="auto"/>
      <w:ind w:left="25" w:right="23" w:hanging="10"/>
      <w:jc w:val="both"/>
    </w:pPr>
    <w:rPr>
      <w:rFonts w:ascii="Times New Roman" w:eastAsia="Times New Roman" w:hAnsi="Times New Roman" w:cs="Times New Roman"/>
      <w:color w:val="000000"/>
    </w:rPr>
  </w:style>
  <w:style w:type="table" w:styleId="TableGrid">
    <w:name w:val="Table Grid"/>
    <w:basedOn w:val="TableNormal"/>
    <w:uiPriority w:val="59"/>
    <w:rsid w:val="00B210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80FA9"/>
    <w:pPr>
      <w:ind w:left="720"/>
      <w:contextualSpacing/>
    </w:pPr>
  </w:style>
  <w:style w:type="character" w:styleId="Hyperlink">
    <w:name w:val="Hyperlink"/>
    <w:basedOn w:val="DefaultParagraphFont"/>
    <w:uiPriority w:val="99"/>
    <w:unhideWhenUsed/>
    <w:rsid w:val="009C22D0"/>
    <w:rPr>
      <w:color w:val="0563C1" w:themeColor="hyperlink"/>
      <w:u w:val="single"/>
    </w:rPr>
  </w:style>
  <w:style w:type="character" w:styleId="UnresolvedMention">
    <w:name w:val="Unresolved Mention"/>
    <w:basedOn w:val="DefaultParagraphFont"/>
    <w:uiPriority w:val="99"/>
    <w:semiHidden/>
    <w:unhideWhenUsed/>
    <w:rsid w:val="009C22D0"/>
    <w:rPr>
      <w:color w:val="605E5C"/>
      <w:shd w:val="clear" w:color="auto" w:fill="E1DFDD"/>
    </w:rPr>
  </w:style>
  <w:style w:type="paragraph" w:styleId="TOCHeading">
    <w:name w:val="TOC Heading"/>
    <w:basedOn w:val="Heading1"/>
    <w:next w:val="Normal"/>
    <w:uiPriority w:val="39"/>
    <w:unhideWhenUsed/>
    <w:qFormat/>
    <w:rsid w:val="00B06E01"/>
    <w:pPr>
      <w:spacing w:before="240" w:after="0" w:line="259" w:lineRule="auto"/>
      <w:ind w:left="0" w:firstLine="0"/>
      <w:jc w:val="left"/>
      <w:outlineLvl w:val="9"/>
    </w:pPr>
    <w:rPr>
      <w:rFonts w:asciiTheme="majorHAnsi" w:eastAsiaTheme="majorEastAsia" w:hAnsiTheme="majorHAnsi" w:cstheme="majorBidi"/>
      <w:i/>
      <w:color w:val="2F5496" w:themeColor="accent1" w:themeShade="BF"/>
      <w:sz w:val="32"/>
      <w:szCs w:val="32"/>
      <w:lang w:val="en-US" w:eastAsia="en-US"/>
    </w:rPr>
  </w:style>
  <w:style w:type="paragraph" w:styleId="TOC3">
    <w:name w:val="toc 3"/>
    <w:basedOn w:val="Normal"/>
    <w:next w:val="Normal"/>
    <w:autoRedefine/>
    <w:uiPriority w:val="39"/>
    <w:unhideWhenUsed/>
    <w:rsid w:val="00B06E01"/>
    <w:pPr>
      <w:spacing w:after="100"/>
      <w:ind w:left="440"/>
    </w:pPr>
  </w:style>
  <w:style w:type="paragraph" w:styleId="Header">
    <w:name w:val="header"/>
    <w:basedOn w:val="Normal"/>
    <w:link w:val="HeaderChar"/>
    <w:uiPriority w:val="99"/>
    <w:unhideWhenUsed/>
    <w:rsid w:val="00774D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DD7"/>
    <w:rPr>
      <w:rFonts w:ascii="Calibri" w:eastAsia="Calibri" w:hAnsi="Calibri" w:cs="Calibri"/>
      <w:color w:val="000000"/>
    </w:rPr>
  </w:style>
  <w:style w:type="paragraph" w:styleId="Footer">
    <w:name w:val="footer"/>
    <w:basedOn w:val="Normal"/>
    <w:link w:val="FooterChar"/>
    <w:uiPriority w:val="99"/>
    <w:unhideWhenUsed/>
    <w:rsid w:val="00C65F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5F75"/>
    <w:rPr>
      <w:rFonts w:ascii="Calibri" w:eastAsia="Calibri" w:hAnsi="Calibri" w:cs="Calibri"/>
      <w:color w:val="000000"/>
    </w:rPr>
  </w:style>
  <w:style w:type="table" w:customStyle="1" w:styleId="TableGrid1">
    <w:name w:val="Table Grid1"/>
    <w:rsid w:val="000C5AA1"/>
    <w:pPr>
      <w:spacing w:after="0" w:line="240" w:lineRule="auto"/>
    </w:pPr>
    <w:tblPr>
      <w:tblCellMar>
        <w:top w:w="0" w:type="dxa"/>
        <w:left w:w="0" w:type="dxa"/>
        <w:bottom w:w="0" w:type="dxa"/>
        <w:right w:w="0" w:type="dxa"/>
      </w:tblCellMar>
    </w:tblPr>
  </w:style>
  <w:style w:type="paragraph" w:styleId="CommentText">
    <w:name w:val="annotation text"/>
    <w:basedOn w:val="Normal"/>
    <w:link w:val="CommentTextChar"/>
    <w:uiPriority w:val="99"/>
    <w:semiHidden/>
    <w:unhideWhenUsed/>
    <w:rsid w:val="008F0045"/>
    <w:pPr>
      <w:spacing w:line="240" w:lineRule="auto"/>
    </w:pPr>
    <w:rPr>
      <w:sz w:val="20"/>
      <w:szCs w:val="20"/>
    </w:rPr>
  </w:style>
  <w:style w:type="character" w:customStyle="1" w:styleId="CommentTextChar">
    <w:name w:val="Comment Text Char"/>
    <w:basedOn w:val="DefaultParagraphFont"/>
    <w:link w:val="CommentText"/>
    <w:uiPriority w:val="99"/>
    <w:semiHidden/>
    <w:rsid w:val="008F0045"/>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sid w:val="008F0045"/>
    <w:rPr>
      <w:sz w:val="16"/>
      <w:szCs w:val="16"/>
    </w:rPr>
  </w:style>
  <w:style w:type="paragraph" w:styleId="BalloonText">
    <w:name w:val="Balloon Text"/>
    <w:basedOn w:val="Normal"/>
    <w:link w:val="BalloonTextChar"/>
    <w:uiPriority w:val="99"/>
    <w:semiHidden/>
    <w:unhideWhenUsed/>
    <w:rsid w:val="00F932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32B1"/>
    <w:rPr>
      <w:rFonts w:ascii="Segoe UI" w:eastAsia="Calibri" w:hAnsi="Segoe UI" w:cs="Segoe UI"/>
      <w:color w:val="000000"/>
      <w:sz w:val="18"/>
      <w:szCs w:val="18"/>
    </w:rPr>
  </w:style>
  <w:style w:type="paragraph" w:styleId="Caption">
    <w:name w:val="caption"/>
    <w:basedOn w:val="Normal"/>
    <w:next w:val="Normal"/>
    <w:link w:val="CaptionChar"/>
    <w:uiPriority w:val="35"/>
    <w:unhideWhenUsed/>
    <w:qFormat/>
    <w:rsid w:val="00804E2E"/>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3B5E6F"/>
    <w:rPr>
      <w:rFonts w:ascii="Calibri" w:eastAsia="Calibri" w:hAnsi="Calibri" w:cs="Calibri"/>
      <w:i/>
      <w:iCs/>
      <w:color w:val="44546A" w:themeColor="text2"/>
      <w:sz w:val="18"/>
      <w:szCs w:val="18"/>
    </w:rPr>
  </w:style>
  <w:style w:type="table" w:styleId="TableGridLight">
    <w:name w:val="Grid Table Light"/>
    <w:basedOn w:val="TableNormal"/>
    <w:uiPriority w:val="40"/>
    <w:rsid w:val="007C0A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FA4ABC"/>
    <w:rPr>
      <w:b/>
      <w:bCs/>
    </w:rPr>
  </w:style>
  <w:style w:type="character" w:customStyle="1" w:styleId="CommentSubjectChar">
    <w:name w:val="Comment Subject Char"/>
    <w:basedOn w:val="CommentTextChar"/>
    <w:link w:val="CommentSubject"/>
    <w:uiPriority w:val="99"/>
    <w:semiHidden/>
    <w:rsid w:val="00FA4ABC"/>
    <w:rPr>
      <w:rFonts w:ascii="Calibri" w:eastAsia="Calibri" w:hAnsi="Calibri" w:cs="Calibri"/>
      <w:b/>
      <w:bCs/>
      <w:color w:val="000000"/>
      <w:sz w:val="20"/>
      <w:szCs w:val="20"/>
    </w:rPr>
  </w:style>
  <w:style w:type="table" w:styleId="GridTable1Light">
    <w:name w:val="Grid Table 1 Light"/>
    <w:basedOn w:val="TableNormal"/>
    <w:uiPriority w:val="46"/>
    <w:rsid w:val="00B8304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abel">
    <w:name w:val="Tabel"/>
    <w:basedOn w:val="Heading1"/>
    <w:link w:val="TabelChar"/>
    <w:qFormat/>
    <w:rsid w:val="00807518"/>
    <w:pPr>
      <w:spacing w:after="208"/>
      <w:ind w:left="0" w:right="26" w:firstLine="0"/>
      <w:jc w:val="left"/>
    </w:pPr>
  </w:style>
  <w:style w:type="character" w:customStyle="1" w:styleId="TabelChar">
    <w:name w:val="Tabel Char"/>
    <w:basedOn w:val="Heading1Char"/>
    <w:link w:val="Tabel"/>
    <w:rsid w:val="00807518"/>
    <w:rPr>
      <w:rFonts w:ascii="Times New Roman" w:eastAsia="Times New Roman" w:hAnsi="Times New Roman" w:cs="Times New Roman"/>
      <w:b/>
      <w:color w:val="000000"/>
      <w:sz w:val="24"/>
    </w:rPr>
  </w:style>
  <w:style w:type="paragraph" w:styleId="Revision">
    <w:name w:val="Revision"/>
    <w:hidden/>
    <w:uiPriority w:val="99"/>
    <w:semiHidden/>
    <w:rsid w:val="00DD5F76"/>
    <w:pPr>
      <w:spacing w:after="0" w:line="240" w:lineRule="auto"/>
    </w:pPr>
    <w:rPr>
      <w:rFonts w:ascii="Calibri" w:eastAsia="Calibri" w:hAnsi="Calibri" w:cs="Calibri"/>
      <w:color w:val="000000"/>
    </w:rPr>
  </w:style>
  <w:style w:type="paragraph" w:customStyle="1" w:styleId="Diagram">
    <w:name w:val="Diagram"/>
    <w:basedOn w:val="Caption"/>
    <w:link w:val="DiagramChar"/>
    <w:qFormat/>
    <w:rsid w:val="00722DE3"/>
    <w:rPr>
      <w:rFonts w:asciiTheme="majorBidi" w:hAnsiTheme="majorBidi" w:cstheme="majorBidi"/>
      <w:color w:val="000000" w:themeColor="text1"/>
    </w:rPr>
  </w:style>
  <w:style w:type="character" w:customStyle="1" w:styleId="DiagramChar">
    <w:name w:val="Diagram Char"/>
    <w:basedOn w:val="CaptionChar"/>
    <w:link w:val="Diagram"/>
    <w:rsid w:val="003B5E6F"/>
    <w:rPr>
      <w:rFonts w:asciiTheme="majorBidi" w:eastAsia="Calibri" w:hAnsiTheme="majorBidi" w:cstheme="majorBidi"/>
      <w:i/>
      <w:iCs/>
      <w:color w:val="000000" w:themeColor="text1"/>
      <w:sz w:val="18"/>
      <w:szCs w:val="18"/>
    </w:rPr>
  </w:style>
  <w:style w:type="paragraph" w:customStyle="1" w:styleId="Gambar">
    <w:name w:val="Gambar"/>
    <w:basedOn w:val="Normal"/>
    <w:link w:val="GambarChar"/>
    <w:qFormat/>
    <w:rsid w:val="00B25B2C"/>
    <w:pPr>
      <w:spacing w:after="11" w:line="240" w:lineRule="auto"/>
      <w:ind w:right="26"/>
      <w:jc w:val="center"/>
    </w:pPr>
    <w:rPr>
      <w:rFonts w:asciiTheme="majorBidi" w:hAnsiTheme="majorBidi" w:cstheme="majorBidi"/>
      <w:i/>
      <w:iCs/>
      <w:lang w:val="id-ID"/>
    </w:rPr>
  </w:style>
  <w:style w:type="character" w:customStyle="1" w:styleId="GambarChar">
    <w:name w:val="Gambar Char"/>
    <w:basedOn w:val="DefaultParagraphFont"/>
    <w:link w:val="Gambar"/>
    <w:rsid w:val="00B25B2C"/>
    <w:rPr>
      <w:rFonts w:asciiTheme="majorBidi" w:eastAsia="Calibri" w:hAnsiTheme="majorBidi" w:cstheme="majorBidi"/>
      <w:i/>
      <w:iCs/>
      <w:color w:val="000000"/>
      <w:lang w:val="id-ID"/>
    </w:rPr>
  </w:style>
  <w:style w:type="paragraph" w:styleId="TableofFigures">
    <w:name w:val="table of figures"/>
    <w:basedOn w:val="Normal"/>
    <w:next w:val="Normal"/>
    <w:uiPriority w:val="99"/>
    <w:unhideWhenUsed/>
    <w:rsid w:val="00F922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18209">
      <w:bodyDiv w:val="1"/>
      <w:marLeft w:val="0"/>
      <w:marRight w:val="0"/>
      <w:marTop w:val="0"/>
      <w:marBottom w:val="0"/>
      <w:divBdr>
        <w:top w:val="none" w:sz="0" w:space="0" w:color="auto"/>
        <w:left w:val="none" w:sz="0" w:space="0" w:color="auto"/>
        <w:bottom w:val="none" w:sz="0" w:space="0" w:color="auto"/>
        <w:right w:val="none" w:sz="0" w:space="0" w:color="auto"/>
      </w:divBdr>
      <w:divsChild>
        <w:div w:id="1437171547">
          <w:marLeft w:val="0"/>
          <w:marRight w:val="0"/>
          <w:marTop w:val="0"/>
          <w:marBottom w:val="0"/>
          <w:divBdr>
            <w:top w:val="none" w:sz="0" w:space="0" w:color="auto"/>
            <w:left w:val="none" w:sz="0" w:space="0" w:color="auto"/>
            <w:bottom w:val="none" w:sz="0" w:space="0" w:color="auto"/>
            <w:right w:val="none" w:sz="0" w:space="0" w:color="auto"/>
          </w:divBdr>
          <w:divsChild>
            <w:div w:id="54208732">
              <w:marLeft w:val="0"/>
              <w:marRight w:val="0"/>
              <w:marTop w:val="0"/>
              <w:marBottom w:val="0"/>
              <w:divBdr>
                <w:top w:val="none" w:sz="0" w:space="0" w:color="auto"/>
                <w:left w:val="none" w:sz="0" w:space="0" w:color="auto"/>
                <w:bottom w:val="none" w:sz="0" w:space="0" w:color="auto"/>
                <w:right w:val="none" w:sz="0" w:space="0" w:color="auto"/>
              </w:divBdr>
            </w:div>
            <w:div w:id="55903033">
              <w:marLeft w:val="0"/>
              <w:marRight w:val="0"/>
              <w:marTop w:val="0"/>
              <w:marBottom w:val="0"/>
              <w:divBdr>
                <w:top w:val="none" w:sz="0" w:space="0" w:color="auto"/>
                <w:left w:val="none" w:sz="0" w:space="0" w:color="auto"/>
                <w:bottom w:val="none" w:sz="0" w:space="0" w:color="auto"/>
                <w:right w:val="none" w:sz="0" w:space="0" w:color="auto"/>
              </w:divBdr>
            </w:div>
            <w:div w:id="57478802">
              <w:marLeft w:val="0"/>
              <w:marRight w:val="0"/>
              <w:marTop w:val="0"/>
              <w:marBottom w:val="0"/>
              <w:divBdr>
                <w:top w:val="none" w:sz="0" w:space="0" w:color="auto"/>
                <w:left w:val="none" w:sz="0" w:space="0" w:color="auto"/>
                <w:bottom w:val="none" w:sz="0" w:space="0" w:color="auto"/>
                <w:right w:val="none" w:sz="0" w:space="0" w:color="auto"/>
              </w:divBdr>
            </w:div>
            <w:div w:id="130371196">
              <w:marLeft w:val="0"/>
              <w:marRight w:val="0"/>
              <w:marTop w:val="0"/>
              <w:marBottom w:val="0"/>
              <w:divBdr>
                <w:top w:val="none" w:sz="0" w:space="0" w:color="auto"/>
                <w:left w:val="none" w:sz="0" w:space="0" w:color="auto"/>
                <w:bottom w:val="none" w:sz="0" w:space="0" w:color="auto"/>
                <w:right w:val="none" w:sz="0" w:space="0" w:color="auto"/>
              </w:divBdr>
            </w:div>
            <w:div w:id="134876311">
              <w:marLeft w:val="0"/>
              <w:marRight w:val="0"/>
              <w:marTop w:val="0"/>
              <w:marBottom w:val="0"/>
              <w:divBdr>
                <w:top w:val="none" w:sz="0" w:space="0" w:color="auto"/>
                <w:left w:val="none" w:sz="0" w:space="0" w:color="auto"/>
                <w:bottom w:val="none" w:sz="0" w:space="0" w:color="auto"/>
                <w:right w:val="none" w:sz="0" w:space="0" w:color="auto"/>
              </w:divBdr>
            </w:div>
            <w:div w:id="142091049">
              <w:marLeft w:val="0"/>
              <w:marRight w:val="0"/>
              <w:marTop w:val="0"/>
              <w:marBottom w:val="0"/>
              <w:divBdr>
                <w:top w:val="none" w:sz="0" w:space="0" w:color="auto"/>
                <w:left w:val="none" w:sz="0" w:space="0" w:color="auto"/>
                <w:bottom w:val="none" w:sz="0" w:space="0" w:color="auto"/>
                <w:right w:val="none" w:sz="0" w:space="0" w:color="auto"/>
              </w:divBdr>
            </w:div>
            <w:div w:id="159390621">
              <w:marLeft w:val="0"/>
              <w:marRight w:val="0"/>
              <w:marTop w:val="0"/>
              <w:marBottom w:val="0"/>
              <w:divBdr>
                <w:top w:val="none" w:sz="0" w:space="0" w:color="auto"/>
                <w:left w:val="none" w:sz="0" w:space="0" w:color="auto"/>
                <w:bottom w:val="none" w:sz="0" w:space="0" w:color="auto"/>
                <w:right w:val="none" w:sz="0" w:space="0" w:color="auto"/>
              </w:divBdr>
            </w:div>
            <w:div w:id="172453909">
              <w:marLeft w:val="0"/>
              <w:marRight w:val="0"/>
              <w:marTop w:val="0"/>
              <w:marBottom w:val="0"/>
              <w:divBdr>
                <w:top w:val="none" w:sz="0" w:space="0" w:color="auto"/>
                <w:left w:val="none" w:sz="0" w:space="0" w:color="auto"/>
                <w:bottom w:val="none" w:sz="0" w:space="0" w:color="auto"/>
                <w:right w:val="none" w:sz="0" w:space="0" w:color="auto"/>
              </w:divBdr>
            </w:div>
            <w:div w:id="253559624">
              <w:marLeft w:val="0"/>
              <w:marRight w:val="0"/>
              <w:marTop w:val="0"/>
              <w:marBottom w:val="0"/>
              <w:divBdr>
                <w:top w:val="none" w:sz="0" w:space="0" w:color="auto"/>
                <w:left w:val="none" w:sz="0" w:space="0" w:color="auto"/>
                <w:bottom w:val="none" w:sz="0" w:space="0" w:color="auto"/>
                <w:right w:val="none" w:sz="0" w:space="0" w:color="auto"/>
              </w:divBdr>
            </w:div>
            <w:div w:id="272442590">
              <w:marLeft w:val="0"/>
              <w:marRight w:val="0"/>
              <w:marTop w:val="0"/>
              <w:marBottom w:val="0"/>
              <w:divBdr>
                <w:top w:val="none" w:sz="0" w:space="0" w:color="auto"/>
                <w:left w:val="none" w:sz="0" w:space="0" w:color="auto"/>
                <w:bottom w:val="none" w:sz="0" w:space="0" w:color="auto"/>
                <w:right w:val="none" w:sz="0" w:space="0" w:color="auto"/>
              </w:divBdr>
            </w:div>
            <w:div w:id="273875925">
              <w:marLeft w:val="0"/>
              <w:marRight w:val="0"/>
              <w:marTop w:val="0"/>
              <w:marBottom w:val="0"/>
              <w:divBdr>
                <w:top w:val="none" w:sz="0" w:space="0" w:color="auto"/>
                <w:left w:val="none" w:sz="0" w:space="0" w:color="auto"/>
                <w:bottom w:val="none" w:sz="0" w:space="0" w:color="auto"/>
                <w:right w:val="none" w:sz="0" w:space="0" w:color="auto"/>
              </w:divBdr>
            </w:div>
            <w:div w:id="299653560">
              <w:marLeft w:val="0"/>
              <w:marRight w:val="0"/>
              <w:marTop w:val="0"/>
              <w:marBottom w:val="0"/>
              <w:divBdr>
                <w:top w:val="none" w:sz="0" w:space="0" w:color="auto"/>
                <w:left w:val="none" w:sz="0" w:space="0" w:color="auto"/>
                <w:bottom w:val="none" w:sz="0" w:space="0" w:color="auto"/>
                <w:right w:val="none" w:sz="0" w:space="0" w:color="auto"/>
              </w:divBdr>
            </w:div>
            <w:div w:id="330185454">
              <w:marLeft w:val="0"/>
              <w:marRight w:val="0"/>
              <w:marTop w:val="0"/>
              <w:marBottom w:val="0"/>
              <w:divBdr>
                <w:top w:val="none" w:sz="0" w:space="0" w:color="auto"/>
                <w:left w:val="none" w:sz="0" w:space="0" w:color="auto"/>
                <w:bottom w:val="none" w:sz="0" w:space="0" w:color="auto"/>
                <w:right w:val="none" w:sz="0" w:space="0" w:color="auto"/>
              </w:divBdr>
            </w:div>
            <w:div w:id="331296406">
              <w:marLeft w:val="0"/>
              <w:marRight w:val="0"/>
              <w:marTop w:val="0"/>
              <w:marBottom w:val="0"/>
              <w:divBdr>
                <w:top w:val="none" w:sz="0" w:space="0" w:color="auto"/>
                <w:left w:val="none" w:sz="0" w:space="0" w:color="auto"/>
                <w:bottom w:val="none" w:sz="0" w:space="0" w:color="auto"/>
                <w:right w:val="none" w:sz="0" w:space="0" w:color="auto"/>
              </w:divBdr>
            </w:div>
            <w:div w:id="331957412">
              <w:marLeft w:val="0"/>
              <w:marRight w:val="0"/>
              <w:marTop w:val="0"/>
              <w:marBottom w:val="0"/>
              <w:divBdr>
                <w:top w:val="none" w:sz="0" w:space="0" w:color="auto"/>
                <w:left w:val="none" w:sz="0" w:space="0" w:color="auto"/>
                <w:bottom w:val="none" w:sz="0" w:space="0" w:color="auto"/>
                <w:right w:val="none" w:sz="0" w:space="0" w:color="auto"/>
              </w:divBdr>
            </w:div>
            <w:div w:id="338705041">
              <w:marLeft w:val="0"/>
              <w:marRight w:val="0"/>
              <w:marTop w:val="0"/>
              <w:marBottom w:val="0"/>
              <w:divBdr>
                <w:top w:val="none" w:sz="0" w:space="0" w:color="auto"/>
                <w:left w:val="none" w:sz="0" w:space="0" w:color="auto"/>
                <w:bottom w:val="none" w:sz="0" w:space="0" w:color="auto"/>
                <w:right w:val="none" w:sz="0" w:space="0" w:color="auto"/>
              </w:divBdr>
            </w:div>
            <w:div w:id="396245577">
              <w:marLeft w:val="0"/>
              <w:marRight w:val="0"/>
              <w:marTop w:val="0"/>
              <w:marBottom w:val="0"/>
              <w:divBdr>
                <w:top w:val="none" w:sz="0" w:space="0" w:color="auto"/>
                <w:left w:val="none" w:sz="0" w:space="0" w:color="auto"/>
                <w:bottom w:val="none" w:sz="0" w:space="0" w:color="auto"/>
                <w:right w:val="none" w:sz="0" w:space="0" w:color="auto"/>
              </w:divBdr>
            </w:div>
            <w:div w:id="443815301">
              <w:marLeft w:val="0"/>
              <w:marRight w:val="0"/>
              <w:marTop w:val="0"/>
              <w:marBottom w:val="0"/>
              <w:divBdr>
                <w:top w:val="none" w:sz="0" w:space="0" w:color="auto"/>
                <w:left w:val="none" w:sz="0" w:space="0" w:color="auto"/>
                <w:bottom w:val="none" w:sz="0" w:space="0" w:color="auto"/>
                <w:right w:val="none" w:sz="0" w:space="0" w:color="auto"/>
              </w:divBdr>
            </w:div>
            <w:div w:id="511919112">
              <w:marLeft w:val="0"/>
              <w:marRight w:val="0"/>
              <w:marTop w:val="0"/>
              <w:marBottom w:val="0"/>
              <w:divBdr>
                <w:top w:val="none" w:sz="0" w:space="0" w:color="auto"/>
                <w:left w:val="none" w:sz="0" w:space="0" w:color="auto"/>
                <w:bottom w:val="none" w:sz="0" w:space="0" w:color="auto"/>
                <w:right w:val="none" w:sz="0" w:space="0" w:color="auto"/>
              </w:divBdr>
            </w:div>
            <w:div w:id="529493564">
              <w:marLeft w:val="0"/>
              <w:marRight w:val="0"/>
              <w:marTop w:val="0"/>
              <w:marBottom w:val="0"/>
              <w:divBdr>
                <w:top w:val="none" w:sz="0" w:space="0" w:color="auto"/>
                <w:left w:val="none" w:sz="0" w:space="0" w:color="auto"/>
                <w:bottom w:val="none" w:sz="0" w:space="0" w:color="auto"/>
                <w:right w:val="none" w:sz="0" w:space="0" w:color="auto"/>
              </w:divBdr>
            </w:div>
            <w:div w:id="575214632">
              <w:marLeft w:val="0"/>
              <w:marRight w:val="0"/>
              <w:marTop w:val="0"/>
              <w:marBottom w:val="0"/>
              <w:divBdr>
                <w:top w:val="none" w:sz="0" w:space="0" w:color="auto"/>
                <w:left w:val="none" w:sz="0" w:space="0" w:color="auto"/>
                <w:bottom w:val="none" w:sz="0" w:space="0" w:color="auto"/>
                <w:right w:val="none" w:sz="0" w:space="0" w:color="auto"/>
              </w:divBdr>
            </w:div>
            <w:div w:id="581574387">
              <w:marLeft w:val="0"/>
              <w:marRight w:val="0"/>
              <w:marTop w:val="0"/>
              <w:marBottom w:val="0"/>
              <w:divBdr>
                <w:top w:val="none" w:sz="0" w:space="0" w:color="auto"/>
                <w:left w:val="none" w:sz="0" w:space="0" w:color="auto"/>
                <w:bottom w:val="none" w:sz="0" w:space="0" w:color="auto"/>
                <w:right w:val="none" w:sz="0" w:space="0" w:color="auto"/>
              </w:divBdr>
            </w:div>
            <w:div w:id="659121975">
              <w:marLeft w:val="0"/>
              <w:marRight w:val="0"/>
              <w:marTop w:val="0"/>
              <w:marBottom w:val="0"/>
              <w:divBdr>
                <w:top w:val="none" w:sz="0" w:space="0" w:color="auto"/>
                <w:left w:val="none" w:sz="0" w:space="0" w:color="auto"/>
                <w:bottom w:val="none" w:sz="0" w:space="0" w:color="auto"/>
                <w:right w:val="none" w:sz="0" w:space="0" w:color="auto"/>
              </w:divBdr>
            </w:div>
            <w:div w:id="687297487">
              <w:marLeft w:val="0"/>
              <w:marRight w:val="0"/>
              <w:marTop w:val="0"/>
              <w:marBottom w:val="0"/>
              <w:divBdr>
                <w:top w:val="none" w:sz="0" w:space="0" w:color="auto"/>
                <w:left w:val="none" w:sz="0" w:space="0" w:color="auto"/>
                <w:bottom w:val="none" w:sz="0" w:space="0" w:color="auto"/>
                <w:right w:val="none" w:sz="0" w:space="0" w:color="auto"/>
              </w:divBdr>
            </w:div>
            <w:div w:id="722362390">
              <w:marLeft w:val="0"/>
              <w:marRight w:val="0"/>
              <w:marTop w:val="0"/>
              <w:marBottom w:val="0"/>
              <w:divBdr>
                <w:top w:val="none" w:sz="0" w:space="0" w:color="auto"/>
                <w:left w:val="none" w:sz="0" w:space="0" w:color="auto"/>
                <w:bottom w:val="none" w:sz="0" w:space="0" w:color="auto"/>
                <w:right w:val="none" w:sz="0" w:space="0" w:color="auto"/>
              </w:divBdr>
            </w:div>
            <w:div w:id="794756040">
              <w:marLeft w:val="0"/>
              <w:marRight w:val="0"/>
              <w:marTop w:val="0"/>
              <w:marBottom w:val="0"/>
              <w:divBdr>
                <w:top w:val="none" w:sz="0" w:space="0" w:color="auto"/>
                <w:left w:val="none" w:sz="0" w:space="0" w:color="auto"/>
                <w:bottom w:val="none" w:sz="0" w:space="0" w:color="auto"/>
                <w:right w:val="none" w:sz="0" w:space="0" w:color="auto"/>
              </w:divBdr>
            </w:div>
            <w:div w:id="810288547">
              <w:marLeft w:val="0"/>
              <w:marRight w:val="0"/>
              <w:marTop w:val="0"/>
              <w:marBottom w:val="0"/>
              <w:divBdr>
                <w:top w:val="none" w:sz="0" w:space="0" w:color="auto"/>
                <w:left w:val="none" w:sz="0" w:space="0" w:color="auto"/>
                <w:bottom w:val="none" w:sz="0" w:space="0" w:color="auto"/>
                <w:right w:val="none" w:sz="0" w:space="0" w:color="auto"/>
              </w:divBdr>
            </w:div>
            <w:div w:id="818427833">
              <w:marLeft w:val="0"/>
              <w:marRight w:val="0"/>
              <w:marTop w:val="0"/>
              <w:marBottom w:val="0"/>
              <w:divBdr>
                <w:top w:val="none" w:sz="0" w:space="0" w:color="auto"/>
                <w:left w:val="none" w:sz="0" w:space="0" w:color="auto"/>
                <w:bottom w:val="none" w:sz="0" w:space="0" w:color="auto"/>
                <w:right w:val="none" w:sz="0" w:space="0" w:color="auto"/>
              </w:divBdr>
            </w:div>
            <w:div w:id="896206072">
              <w:marLeft w:val="0"/>
              <w:marRight w:val="0"/>
              <w:marTop w:val="0"/>
              <w:marBottom w:val="0"/>
              <w:divBdr>
                <w:top w:val="none" w:sz="0" w:space="0" w:color="auto"/>
                <w:left w:val="none" w:sz="0" w:space="0" w:color="auto"/>
                <w:bottom w:val="none" w:sz="0" w:space="0" w:color="auto"/>
                <w:right w:val="none" w:sz="0" w:space="0" w:color="auto"/>
              </w:divBdr>
            </w:div>
            <w:div w:id="923103713">
              <w:marLeft w:val="0"/>
              <w:marRight w:val="0"/>
              <w:marTop w:val="0"/>
              <w:marBottom w:val="0"/>
              <w:divBdr>
                <w:top w:val="none" w:sz="0" w:space="0" w:color="auto"/>
                <w:left w:val="none" w:sz="0" w:space="0" w:color="auto"/>
                <w:bottom w:val="none" w:sz="0" w:space="0" w:color="auto"/>
                <w:right w:val="none" w:sz="0" w:space="0" w:color="auto"/>
              </w:divBdr>
            </w:div>
            <w:div w:id="929922338">
              <w:marLeft w:val="0"/>
              <w:marRight w:val="0"/>
              <w:marTop w:val="0"/>
              <w:marBottom w:val="0"/>
              <w:divBdr>
                <w:top w:val="none" w:sz="0" w:space="0" w:color="auto"/>
                <w:left w:val="none" w:sz="0" w:space="0" w:color="auto"/>
                <w:bottom w:val="none" w:sz="0" w:space="0" w:color="auto"/>
                <w:right w:val="none" w:sz="0" w:space="0" w:color="auto"/>
              </w:divBdr>
            </w:div>
            <w:div w:id="970942167">
              <w:marLeft w:val="0"/>
              <w:marRight w:val="0"/>
              <w:marTop w:val="0"/>
              <w:marBottom w:val="0"/>
              <w:divBdr>
                <w:top w:val="none" w:sz="0" w:space="0" w:color="auto"/>
                <w:left w:val="none" w:sz="0" w:space="0" w:color="auto"/>
                <w:bottom w:val="none" w:sz="0" w:space="0" w:color="auto"/>
                <w:right w:val="none" w:sz="0" w:space="0" w:color="auto"/>
              </w:divBdr>
            </w:div>
            <w:div w:id="1016233892">
              <w:marLeft w:val="0"/>
              <w:marRight w:val="0"/>
              <w:marTop w:val="0"/>
              <w:marBottom w:val="0"/>
              <w:divBdr>
                <w:top w:val="none" w:sz="0" w:space="0" w:color="auto"/>
                <w:left w:val="none" w:sz="0" w:space="0" w:color="auto"/>
                <w:bottom w:val="none" w:sz="0" w:space="0" w:color="auto"/>
                <w:right w:val="none" w:sz="0" w:space="0" w:color="auto"/>
              </w:divBdr>
            </w:div>
            <w:div w:id="1038701104">
              <w:marLeft w:val="0"/>
              <w:marRight w:val="0"/>
              <w:marTop w:val="0"/>
              <w:marBottom w:val="0"/>
              <w:divBdr>
                <w:top w:val="none" w:sz="0" w:space="0" w:color="auto"/>
                <w:left w:val="none" w:sz="0" w:space="0" w:color="auto"/>
                <w:bottom w:val="none" w:sz="0" w:space="0" w:color="auto"/>
                <w:right w:val="none" w:sz="0" w:space="0" w:color="auto"/>
              </w:divBdr>
            </w:div>
            <w:div w:id="1039664690">
              <w:marLeft w:val="0"/>
              <w:marRight w:val="0"/>
              <w:marTop w:val="0"/>
              <w:marBottom w:val="0"/>
              <w:divBdr>
                <w:top w:val="none" w:sz="0" w:space="0" w:color="auto"/>
                <w:left w:val="none" w:sz="0" w:space="0" w:color="auto"/>
                <w:bottom w:val="none" w:sz="0" w:space="0" w:color="auto"/>
                <w:right w:val="none" w:sz="0" w:space="0" w:color="auto"/>
              </w:divBdr>
            </w:div>
            <w:div w:id="1148522258">
              <w:marLeft w:val="0"/>
              <w:marRight w:val="0"/>
              <w:marTop w:val="0"/>
              <w:marBottom w:val="0"/>
              <w:divBdr>
                <w:top w:val="none" w:sz="0" w:space="0" w:color="auto"/>
                <w:left w:val="none" w:sz="0" w:space="0" w:color="auto"/>
                <w:bottom w:val="none" w:sz="0" w:space="0" w:color="auto"/>
                <w:right w:val="none" w:sz="0" w:space="0" w:color="auto"/>
              </w:divBdr>
            </w:div>
            <w:div w:id="1185752439">
              <w:marLeft w:val="0"/>
              <w:marRight w:val="0"/>
              <w:marTop w:val="0"/>
              <w:marBottom w:val="0"/>
              <w:divBdr>
                <w:top w:val="none" w:sz="0" w:space="0" w:color="auto"/>
                <w:left w:val="none" w:sz="0" w:space="0" w:color="auto"/>
                <w:bottom w:val="none" w:sz="0" w:space="0" w:color="auto"/>
                <w:right w:val="none" w:sz="0" w:space="0" w:color="auto"/>
              </w:divBdr>
            </w:div>
            <w:div w:id="1204367712">
              <w:marLeft w:val="0"/>
              <w:marRight w:val="0"/>
              <w:marTop w:val="0"/>
              <w:marBottom w:val="0"/>
              <w:divBdr>
                <w:top w:val="none" w:sz="0" w:space="0" w:color="auto"/>
                <w:left w:val="none" w:sz="0" w:space="0" w:color="auto"/>
                <w:bottom w:val="none" w:sz="0" w:space="0" w:color="auto"/>
                <w:right w:val="none" w:sz="0" w:space="0" w:color="auto"/>
              </w:divBdr>
            </w:div>
            <w:div w:id="1375694070">
              <w:marLeft w:val="0"/>
              <w:marRight w:val="0"/>
              <w:marTop w:val="0"/>
              <w:marBottom w:val="0"/>
              <w:divBdr>
                <w:top w:val="none" w:sz="0" w:space="0" w:color="auto"/>
                <w:left w:val="none" w:sz="0" w:space="0" w:color="auto"/>
                <w:bottom w:val="none" w:sz="0" w:space="0" w:color="auto"/>
                <w:right w:val="none" w:sz="0" w:space="0" w:color="auto"/>
              </w:divBdr>
            </w:div>
            <w:div w:id="1437674154">
              <w:marLeft w:val="0"/>
              <w:marRight w:val="0"/>
              <w:marTop w:val="0"/>
              <w:marBottom w:val="0"/>
              <w:divBdr>
                <w:top w:val="none" w:sz="0" w:space="0" w:color="auto"/>
                <w:left w:val="none" w:sz="0" w:space="0" w:color="auto"/>
                <w:bottom w:val="none" w:sz="0" w:space="0" w:color="auto"/>
                <w:right w:val="none" w:sz="0" w:space="0" w:color="auto"/>
              </w:divBdr>
            </w:div>
            <w:div w:id="1457215196">
              <w:marLeft w:val="0"/>
              <w:marRight w:val="0"/>
              <w:marTop w:val="0"/>
              <w:marBottom w:val="0"/>
              <w:divBdr>
                <w:top w:val="none" w:sz="0" w:space="0" w:color="auto"/>
                <w:left w:val="none" w:sz="0" w:space="0" w:color="auto"/>
                <w:bottom w:val="none" w:sz="0" w:space="0" w:color="auto"/>
                <w:right w:val="none" w:sz="0" w:space="0" w:color="auto"/>
              </w:divBdr>
            </w:div>
            <w:div w:id="1498492927">
              <w:marLeft w:val="0"/>
              <w:marRight w:val="0"/>
              <w:marTop w:val="0"/>
              <w:marBottom w:val="0"/>
              <w:divBdr>
                <w:top w:val="none" w:sz="0" w:space="0" w:color="auto"/>
                <w:left w:val="none" w:sz="0" w:space="0" w:color="auto"/>
                <w:bottom w:val="none" w:sz="0" w:space="0" w:color="auto"/>
                <w:right w:val="none" w:sz="0" w:space="0" w:color="auto"/>
              </w:divBdr>
            </w:div>
            <w:div w:id="1498958830">
              <w:marLeft w:val="0"/>
              <w:marRight w:val="0"/>
              <w:marTop w:val="0"/>
              <w:marBottom w:val="0"/>
              <w:divBdr>
                <w:top w:val="none" w:sz="0" w:space="0" w:color="auto"/>
                <w:left w:val="none" w:sz="0" w:space="0" w:color="auto"/>
                <w:bottom w:val="none" w:sz="0" w:space="0" w:color="auto"/>
                <w:right w:val="none" w:sz="0" w:space="0" w:color="auto"/>
              </w:divBdr>
            </w:div>
            <w:div w:id="1525289539">
              <w:marLeft w:val="0"/>
              <w:marRight w:val="0"/>
              <w:marTop w:val="0"/>
              <w:marBottom w:val="0"/>
              <w:divBdr>
                <w:top w:val="none" w:sz="0" w:space="0" w:color="auto"/>
                <w:left w:val="none" w:sz="0" w:space="0" w:color="auto"/>
                <w:bottom w:val="none" w:sz="0" w:space="0" w:color="auto"/>
                <w:right w:val="none" w:sz="0" w:space="0" w:color="auto"/>
              </w:divBdr>
            </w:div>
            <w:div w:id="1553031589">
              <w:marLeft w:val="0"/>
              <w:marRight w:val="0"/>
              <w:marTop w:val="0"/>
              <w:marBottom w:val="0"/>
              <w:divBdr>
                <w:top w:val="none" w:sz="0" w:space="0" w:color="auto"/>
                <w:left w:val="none" w:sz="0" w:space="0" w:color="auto"/>
                <w:bottom w:val="none" w:sz="0" w:space="0" w:color="auto"/>
                <w:right w:val="none" w:sz="0" w:space="0" w:color="auto"/>
              </w:divBdr>
            </w:div>
            <w:div w:id="1554654891">
              <w:marLeft w:val="0"/>
              <w:marRight w:val="0"/>
              <w:marTop w:val="0"/>
              <w:marBottom w:val="0"/>
              <w:divBdr>
                <w:top w:val="none" w:sz="0" w:space="0" w:color="auto"/>
                <w:left w:val="none" w:sz="0" w:space="0" w:color="auto"/>
                <w:bottom w:val="none" w:sz="0" w:space="0" w:color="auto"/>
                <w:right w:val="none" w:sz="0" w:space="0" w:color="auto"/>
              </w:divBdr>
            </w:div>
            <w:div w:id="1560897499">
              <w:marLeft w:val="0"/>
              <w:marRight w:val="0"/>
              <w:marTop w:val="0"/>
              <w:marBottom w:val="0"/>
              <w:divBdr>
                <w:top w:val="none" w:sz="0" w:space="0" w:color="auto"/>
                <w:left w:val="none" w:sz="0" w:space="0" w:color="auto"/>
                <w:bottom w:val="none" w:sz="0" w:space="0" w:color="auto"/>
                <w:right w:val="none" w:sz="0" w:space="0" w:color="auto"/>
              </w:divBdr>
            </w:div>
            <w:div w:id="1593582749">
              <w:marLeft w:val="0"/>
              <w:marRight w:val="0"/>
              <w:marTop w:val="0"/>
              <w:marBottom w:val="0"/>
              <w:divBdr>
                <w:top w:val="none" w:sz="0" w:space="0" w:color="auto"/>
                <w:left w:val="none" w:sz="0" w:space="0" w:color="auto"/>
                <w:bottom w:val="none" w:sz="0" w:space="0" w:color="auto"/>
                <w:right w:val="none" w:sz="0" w:space="0" w:color="auto"/>
              </w:divBdr>
            </w:div>
            <w:div w:id="1594387903">
              <w:marLeft w:val="0"/>
              <w:marRight w:val="0"/>
              <w:marTop w:val="0"/>
              <w:marBottom w:val="0"/>
              <w:divBdr>
                <w:top w:val="none" w:sz="0" w:space="0" w:color="auto"/>
                <w:left w:val="none" w:sz="0" w:space="0" w:color="auto"/>
                <w:bottom w:val="none" w:sz="0" w:space="0" w:color="auto"/>
                <w:right w:val="none" w:sz="0" w:space="0" w:color="auto"/>
              </w:divBdr>
            </w:div>
            <w:div w:id="1606691617">
              <w:marLeft w:val="0"/>
              <w:marRight w:val="0"/>
              <w:marTop w:val="0"/>
              <w:marBottom w:val="0"/>
              <w:divBdr>
                <w:top w:val="none" w:sz="0" w:space="0" w:color="auto"/>
                <w:left w:val="none" w:sz="0" w:space="0" w:color="auto"/>
                <w:bottom w:val="none" w:sz="0" w:space="0" w:color="auto"/>
                <w:right w:val="none" w:sz="0" w:space="0" w:color="auto"/>
              </w:divBdr>
            </w:div>
            <w:div w:id="1618487930">
              <w:marLeft w:val="0"/>
              <w:marRight w:val="0"/>
              <w:marTop w:val="0"/>
              <w:marBottom w:val="0"/>
              <w:divBdr>
                <w:top w:val="none" w:sz="0" w:space="0" w:color="auto"/>
                <w:left w:val="none" w:sz="0" w:space="0" w:color="auto"/>
                <w:bottom w:val="none" w:sz="0" w:space="0" w:color="auto"/>
                <w:right w:val="none" w:sz="0" w:space="0" w:color="auto"/>
              </w:divBdr>
            </w:div>
            <w:div w:id="1632133034">
              <w:marLeft w:val="0"/>
              <w:marRight w:val="0"/>
              <w:marTop w:val="0"/>
              <w:marBottom w:val="0"/>
              <w:divBdr>
                <w:top w:val="none" w:sz="0" w:space="0" w:color="auto"/>
                <w:left w:val="none" w:sz="0" w:space="0" w:color="auto"/>
                <w:bottom w:val="none" w:sz="0" w:space="0" w:color="auto"/>
                <w:right w:val="none" w:sz="0" w:space="0" w:color="auto"/>
              </w:divBdr>
            </w:div>
            <w:div w:id="1689598699">
              <w:marLeft w:val="0"/>
              <w:marRight w:val="0"/>
              <w:marTop w:val="0"/>
              <w:marBottom w:val="0"/>
              <w:divBdr>
                <w:top w:val="none" w:sz="0" w:space="0" w:color="auto"/>
                <w:left w:val="none" w:sz="0" w:space="0" w:color="auto"/>
                <w:bottom w:val="none" w:sz="0" w:space="0" w:color="auto"/>
                <w:right w:val="none" w:sz="0" w:space="0" w:color="auto"/>
              </w:divBdr>
            </w:div>
            <w:div w:id="1700738270">
              <w:marLeft w:val="0"/>
              <w:marRight w:val="0"/>
              <w:marTop w:val="0"/>
              <w:marBottom w:val="0"/>
              <w:divBdr>
                <w:top w:val="none" w:sz="0" w:space="0" w:color="auto"/>
                <w:left w:val="none" w:sz="0" w:space="0" w:color="auto"/>
                <w:bottom w:val="none" w:sz="0" w:space="0" w:color="auto"/>
                <w:right w:val="none" w:sz="0" w:space="0" w:color="auto"/>
              </w:divBdr>
            </w:div>
            <w:div w:id="1816027410">
              <w:marLeft w:val="0"/>
              <w:marRight w:val="0"/>
              <w:marTop w:val="0"/>
              <w:marBottom w:val="0"/>
              <w:divBdr>
                <w:top w:val="none" w:sz="0" w:space="0" w:color="auto"/>
                <w:left w:val="none" w:sz="0" w:space="0" w:color="auto"/>
                <w:bottom w:val="none" w:sz="0" w:space="0" w:color="auto"/>
                <w:right w:val="none" w:sz="0" w:space="0" w:color="auto"/>
              </w:divBdr>
            </w:div>
            <w:div w:id="1818371993">
              <w:marLeft w:val="0"/>
              <w:marRight w:val="0"/>
              <w:marTop w:val="0"/>
              <w:marBottom w:val="0"/>
              <w:divBdr>
                <w:top w:val="none" w:sz="0" w:space="0" w:color="auto"/>
                <w:left w:val="none" w:sz="0" w:space="0" w:color="auto"/>
                <w:bottom w:val="none" w:sz="0" w:space="0" w:color="auto"/>
                <w:right w:val="none" w:sz="0" w:space="0" w:color="auto"/>
              </w:divBdr>
            </w:div>
            <w:div w:id="1825849118">
              <w:marLeft w:val="0"/>
              <w:marRight w:val="0"/>
              <w:marTop w:val="0"/>
              <w:marBottom w:val="0"/>
              <w:divBdr>
                <w:top w:val="none" w:sz="0" w:space="0" w:color="auto"/>
                <w:left w:val="none" w:sz="0" w:space="0" w:color="auto"/>
                <w:bottom w:val="none" w:sz="0" w:space="0" w:color="auto"/>
                <w:right w:val="none" w:sz="0" w:space="0" w:color="auto"/>
              </w:divBdr>
            </w:div>
            <w:div w:id="1865171065">
              <w:marLeft w:val="0"/>
              <w:marRight w:val="0"/>
              <w:marTop w:val="0"/>
              <w:marBottom w:val="0"/>
              <w:divBdr>
                <w:top w:val="none" w:sz="0" w:space="0" w:color="auto"/>
                <w:left w:val="none" w:sz="0" w:space="0" w:color="auto"/>
                <w:bottom w:val="none" w:sz="0" w:space="0" w:color="auto"/>
                <w:right w:val="none" w:sz="0" w:space="0" w:color="auto"/>
              </w:divBdr>
            </w:div>
            <w:div w:id="1950509725">
              <w:marLeft w:val="0"/>
              <w:marRight w:val="0"/>
              <w:marTop w:val="0"/>
              <w:marBottom w:val="0"/>
              <w:divBdr>
                <w:top w:val="none" w:sz="0" w:space="0" w:color="auto"/>
                <w:left w:val="none" w:sz="0" w:space="0" w:color="auto"/>
                <w:bottom w:val="none" w:sz="0" w:space="0" w:color="auto"/>
                <w:right w:val="none" w:sz="0" w:space="0" w:color="auto"/>
              </w:divBdr>
            </w:div>
            <w:div w:id="1959482328">
              <w:marLeft w:val="0"/>
              <w:marRight w:val="0"/>
              <w:marTop w:val="0"/>
              <w:marBottom w:val="0"/>
              <w:divBdr>
                <w:top w:val="none" w:sz="0" w:space="0" w:color="auto"/>
                <w:left w:val="none" w:sz="0" w:space="0" w:color="auto"/>
                <w:bottom w:val="none" w:sz="0" w:space="0" w:color="auto"/>
                <w:right w:val="none" w:sz="0" w:space="0" w:color="auto"/>
              </w:divBdr>
            </w:div>
            <w:div w:id="1979722361">
              <w:marLeft w:val="0"/>
              <w:marRight w:val="0"/>
              <w:marTop w:val="0"/>
              <w:marBottom w:val="0"/>
              <w:divBdr>
                <w:top w:val="none" w:sz="0" w:space="0" w:color="auto"/>
                <w:left w:val="none" w:sz="0" w:space="0" w:color="auto"/>
                <w:bottom w:val="none" w:sz="0" w:space="0" w:color="auto"/>
                <w:right w:val="none" w:sz="0" w:space="0" w:color="auto"/>
              </w:divBdr>
            </w:div>
            <w:div w:id="2026049878">
              <w:marLeft w:val="0"/>
              <w:marRight w:val="0"/>
              <w:marTop w:val="0"/>
              <w:marBottom w:val="0"/>
              <w:divBdr>
                <w:top w:val="none" w:sz="0" w:space="0" w:color="auto"/>
                <w:left w:val="none" w:sz="0" w:space="0" w:color="auto"/>
                <w:bottom w:val="none" w:sz="0" w:space="0" w:color="auto"/>
                <w:right w:val="none" w:sz="0" w:space="0" w:color="auto"/>
              </w:divBdr>
            </w:div>
            <w:div w:id="20703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6965">
      <w:bodyDiv w:val="1"/>
      <w:marLeft w:val="0"/>
      <w:marRight w:val="0"/>
      <w:marTop w:val="0"/>
      <w:marBottom w:val="0"/>
      <w:divBdr>
        <w:top w:val="none" w:sz="0" w:space="0" w:color="auto"/>
        <w:left w:val="none" w:sz="0" w:space="0" w:color="auto"/>
        <w:bottom w:val="none" w:sz="0" w:space="0" w:color="auto"/>
        <w:right w:val="none" w:sz="0" w:space="0" w:color="auto"/>
      </w:divBdr>
      <w:divsChild>
        <w:div w:id="83379148">
          <w:marLeft w:val="0"/>
          <w:marRight w:val="0"/>
          <w:marTop w:val="0"/>
          <w:marBottom w:val="0"/>
          <w:divBdr>
            <w:top w:val="none" w:sz="0" w:space="0" w:color="auto"/>
            <w:left w:val="none" w:sz="0" w:space="0" w:color="auto"/>
            <w:bottom w:val="none" w:sz="0" w:space="0" w:color="auto"/>
            <w:right w:val="none" w:sz="0" w:space="0" w:color="auto"/>
          </w:divBdr>
          <w:divsChild>
            <w:div w:id="8416270">
              <w:marLeft w:val="0"/>
              <w:marRight w:val="0"/>
              <w:marTop w:val="0"/>
              <w:marBottom w:val="0"/>
              <w:divBdr>
                <w:top w:val="none" w:sz="0" w:space="0" w:color="auto"/>
                <w:left w:val="none" w:sz="0" w:space="0" w:color="auto"/>
                <w:bottom w:val="none" w:sz="0" w:space="0" w:color="auto"/>
                <w:right w:val="none" w:sz="0" w:space="0" w:color="auto"/>
              </w:divBdr>
            </w:div>
            <w:div w:id="22557571">
              <w:marLeft w:val="0"/>
              <w:marRight w:val="0"/>
              <w:marTop w:val="0"/>
              <w:marBottom w:val="0"/>
              <w:divBdr>
                <w:top w:val="none" w:sz="0" w:space="0" w:color="auto"/>
                <w:left w:val="none" w:sz="0" w:space="0" w:color="auto"/>
                <w:bottom w:val="none" w:sz="0" w:space="0" w:color="auto"/>
                <w:right w:val="none" w:sz="0" w:space="0" w:color="auto"/>
              </w:divBdr>
            </w:div>
            <w:div w:id="25639735">
              <w:marLeft w:val="0"/>
              <w:marRight w:val="0"/>
              <w:marTop w:val="0"/>
              <w:marBottom w:val="0"/>
              <w:divBdr>
                <w:top w:val="none" w:sz="0" w:space="0" w:color="auto"/>
                <w:left w:val="none" w:sz="0" w:space="0" w:color="auto"/>
                <w:bottom w:val="none" w:sz="0" w:space="0" w:color="auto"/>
                <w:right w:val="none" w:sz="0" w:space="0" w:color="auto"/>
              </w:divBdr>
            </w:div>
            <w:div w:id="29189974">
              <w:marLeft w:val="0"/>
              <w:marRight w:val="0"/>
              <w:marTop w:val="0"/>
              <w:marBottom w:val="0"/>
              <w:divBdr>
                <w:top w:val="none" w:sz="0" w:space="0" w:color="auto"/>
                <w:left w:val="none" w:sz="0" w:space="0" w:color="auto"/>
                <w:bottom w:val="none" w:sz="0" w:space="0" w:color="auto"/>
                <w:right w:val="none" w:sz="0" w:space="0" w:color="auto"/>
              </w:divBdr>
            </w:div>
            <w:div w:id="43451481">
              <w:marLeft w:val="0"/>
              <w:marRight w:val="0"/>
              <w:marTop w:val="0"/>
              <w:marBottom w:val="0"/>
              <w:divBdr>
                <w:top w:val="none" w:sz="0" w:space="0" w:color="auto"/>
                <w:left w:val="none" w:sz="0" w:space="0" w:color="auto"/>
                <w:bottom w:val="none" w:sz="0" w:space="0" w:color="auto"/>
                <w:right w:val="none" w:sz="0" w:space="0" w:color="auto"/>
              </w:divBdr>
            </w:div>
            <w:div w:id="44329619">
              <w:marLeft w:val="0"/>
              <w:marRight w:val="0"/>
              <w:marTop w:val="0"/>
              <w:marBottom w:val="0"/>
              <w:divBdr>
                <w:top w:val="none" w:sz="0" w:space="0" w:color="auto"/>
                <w:left w:val="none" w:sz="0" w:space="0" w:color="auto"/>
                <w:bottom w:val="none" w:sz="0" w:space="0" w:color="auto"/>
                <w:right w:val="none" w:sz="0" w:space="0" w:color="auto"/>
              </w:divBdr>
            </w:div>
            <w:div w:id="54620876">
              <w:marLeft w:val="0"/>
              <w:marRight w:val="0"/>
              <w:marTop w:val="0"/>
              <w:marBottom w:val="0"/>
              <w:divBdr>
                <w:top w:val="none" w:sz="0" w:space="0" w:color="auto"/>
                <w:left w:val="none" w:sz="0" w:space="0" w:color="auto"/>
                <w:bottom w:val="none" w:sz="0" w:space="0" w:color="auto"/>
                <w:right w:val="none" w:sz="0" w:space="0" w:color="auto"/>
              </w:divBdr>
            </w:div>
            <w:div w:id="67113631">
              <w:marLeft w:val="0"/>
              <w:marRight w:val="0"/>
              <w:marTop w:val="0"/>
              <w:marBottom w:val="0"/>
              <w:divBdr>
                <w:top w:val="none" w:sz="0" w:space="0" w:color="auto"/>
                <w:left w:val="none" w:sz="0" w:space="0" w:color="auto"/>
                <w:bottom w:val="none" w:sz="0" w:space="0" w:color="auto"/>
                <w:right w:val="none" w:sz="0" w:space="0" w:color="auto"/>
              </w:divBdr>
            </w:div>
            <w:div w:id="95055749">
              <w:marLeft w:val="0"/>
              <w:marRight w:val="0"/>
              <w:marTop w:val="0"/>
              <w:marBottom w:val="0"/>
              <w:divBdr>
                <w:top w:val="none" w:sz="0" w:space="0" w:color="auto"/>
                <w:left w:val="none" w:sz="0" w:space="0" w:color="auto"/>
                <w:bottom w:val="none" w:sz="0" w:space="0" w:color="auto"/>
                <w:right w:val="none" w:sz="0" w:space="0" w:color="auto"/>
              </w:divBdr>
            </w:div>
            <w:div w:id="103618202">
              <w:marLeft w:val="0"/>
              <w:marRight w:val="0"/>
              <w:marTop w:val="0"/>
              <w:marBottom w:val="0"/>
              <w:divBdr>
                <w:top w:val="none" w:sz="0" w:space="0" w:color="auto"/>
                <w:left w:val="none" w:sz="0" w:space="0" w:color="auto"/>
                <w:bottom w:val="none" w:sz="0" w:space="0" w:color="auto"/>
                <w:right w:val="none" w:sz="0" w:space="0" w:color="auto"/>
              </w:divBdr>
            </w:div>
            <w:div w:id="120464223">
              <w:marLeft w:val="0"/>
              <w:marRight w:val="0"/>
              <w:marTop w:val="0"/>
              <w:marBottom w:val="0"/>
              <w:divBdr>
                <w:top w:val="none" w:sz="0" w:space="0" w:color="auto"/>
                <w:left w:val="none" w:sz="0" w:space="0" w:color="auto"/>
                <w:bottom w:val="none" w:sz="0" w:space="0" w:color="auto"/>
                <w:right w:val="none" w:sz="0" w:space="0" w:color="auto"/>
              </w:divBdr>
            </w:div>
            <w:div w:id="122622438">
              <w:marLeft w:val="0"/>
              <w:marRight w:val="0"/>
              <w:marTop w:val="0"/>
              <w:marBottom w:val="0"/>
              <w:divBdr>
                <w:top w:val="none" w:sz="0" w:space="0" w:color="auto"/>
                <w:left w:val="none" w:sz="0" w:space="0" w:color="auto"/>
                <w:bottom w:val="none" w:sz="0" w:space="0" w:color="auto"/>
                <w:right w:val="none" w:sz="0" w:space="0" w:color="auto"/>
              </w:divBdr>
            </w:div>
            <w:div w:id="144401660">
              <w:marLeft w:val="0"/>
              <w:marRight w:val="0"/>
              <w:marTop w:val="0"/>
              <w:marBottom w:val="0"/>
              <w:divBdr>
                <w:top w:val="none" w:sz="0" w:space="0" w:color="auto"/>
                <w:left w:val="none" w:sz="0" w:space="0" w:color="auto"/>
                <w:bottom w:val="none" w:sz="0" w:space="0" w:color="auto"/>
                <w:right w:val="none" w:sz="0" w:space="0" w:color="auto"/>
              </w:divBdr>
            </w:div>
            <w:div w:id="149253508">
              <w:marLeft w:val="0"/>
              <w:marRight w:val="0"/>
              <w:marTop w:val="0"/>
              <w:marBottom w:val="0"/>
              <w:divBdr>
                <w:top w:val="none" w:sz="0" w:space="0" w:color="auto"/>
                <w:left w:val="none" w:sz="0" w:space="0" w:color="auto"/>
                <w:bottom w:val="none" w:sz="0" w:space="0" w:color="auto"/>
                <w:right w:val="none" w:sz="0" w:space="0" w:color="auto"/>
              </w:divBdr>
            </w:div>
            <w:div w:id="181894194">
              <w:marLeft w:val="0"/>
              <w:marRight w:val="0"/>
              <w:marTop w:val="0"/>
              <w:marBottom w:val="0"/>
              <w:divBdr>
                <w:top w:val="none" w:sz="0" w:space="0" w:color="auto"/>
                <w:left w:val="none" w:sz="0" w:space="0" w:color="auto"/>
                <w:bottom w:val="none" w:sz="0" w:space="0" w:color="auto"/>
                <w:right w:val="none" w:sz="0" w:space="0" w:color="auto"/>
              </w:divBdr>
            </w:div>
            <w:div w:id="205338429">
              <w:marLeft w:val="0"/>
              <w:marRight w:val="0"/>
              <w:marTop w:val="0"/>
              <w:marBottom w:val="0"/>
              <w:divBdr>
                <w:top w:val="none" w:sz="0" w:space="0" w:color="auto"/>
                <w:left w:val="none" w:sz="0" w:space="0" w:color="auto"/>
                <w:bottom w:val="none" w:sz="0" w:space="0" w:color="auto"/>
                <w:right w:val="none" w:sz="0" w:space="0" w:color="auto"/>
              </w:divBdr>
            </w:div>
            <w:div w:id="212276543">
              <w:marLeft w:val="0"/>
              <w:marRight w:val="0"/>
              <w:marTop w:val="0"/>
              <w:marBottom w:val="0"/>
              <w:divBdr>
                <w:top w:val="none" w:sz="0" w:space="0" w:color="auto"/>
                <w:left w:val="none" w:sz="0" w:space="0" w:color="auto"/>
                <w:bottom w:val="none" w:sz="0" w:space="0" w:color="auto"/>
                <w:right w:val="none" w:sz="0" w:space="0" w:color="auto"/>
              </w:divBdr>
            </w:div>
            <w:div w:id="270748132">
              <w:marLeft w:val="0"/>
              <w:marRight w:val="0"/>
              <w:marTop w:val="0"/>
              <w:marBottom w:val="0"/>
              <w:divBdr>
                <w:top w:val="none" w:sz="0" w:space="0" w:color="auto"/>
                <w:left w:val="none" w:sz="0" w:space="0" w:color="auto"/>
                <w:bottom w:val="none" w:sz="0" w:space="0" w:color="auto"/>
                <w:right w:val="none" w:sz="0" w:space="0" w:color="auto"/>
              </w:divBdr>
            </w:div>
            <w:div w:id="273096082">
              <w:marLeft w:val="0"/>
              <w:marRight w:val="0"/>
              <w:marTop w:val="0"/>
              <w:marBottom w:val="0"/>
              <w:divBdr>
                <w:top w:val="none" w:sz="0" w:space="0" w:color="auto"/>
                <w:left w:val="none" w:sz="0" w:space="0" w:color="auto"/>
                <w:bottom w:val="none" w:sz="0" w:space="0" w:color="auto"/>
                <w:right w:val="none" w:sz="0" w:space="0" w:color="auto"/>
              </w:divBdr>
            </w:div>
            <w:div w:id="279991143">
              <w:marLeft w:val="0"/>
              <w:marRight w:val="0"/>
              <w:marTop w:val="0"/>
              <w:marBottom w:val="0"/>
              <w:divBdr>
                <w:top w:val="none" w:sz="0" w:space="0" w:color="auto"/>
                <w:left w:val="none" w:sz="0" w:space="0" w:color="auto"/>
                <w:bottom w:val="none" w:sz="0" w:space="0" w:color="auto"/>
                <w:right w:val="none" w:sz="0" w:space="0" w:color="auto"/>
              </w:divBdr>
            </w:div>
            <w:div w:id="303506822">
              <w:marLeft w:val="0"/>
              <w:marRight w:val="0"/>
              <w:marTop w:val="0"/>
              <w:marBottom w:val="0"/>
              <w:divBdr>
                <w:top w:val="none" w:sz="0" w:space="0" w:color="auto"/>
                <w:left w:val="none" w:sz="0" w:space="0" w:color="auto"/>
                <w:bottom w:val="none" w:sz="0" w:space="0" w:color="auto"/>
                <w:right w:val="none" w:sz="0" w:space="0" w:color="auto"/>
              </w:divBdr>
            </w:div>
            <w:div w:id="337732289">
              <w:marLeft w:val="0"/>
              <w:marRight w:val="0"/>
              <w:marTop w:val="0"/>
              <w:marBottom w:val="0"/>
              <w:divBdr>
                <w:top w:val="none" w:sz="0" w:space="0" w:color="auto"/>
                <w:left w:val="none" w:sz="0" w:space="0" w:color="auto"/>
                <w:bottom w:val="none" w:sz="0" w:space="0" w:color="auto"/>
                <w:right w:val="none" w:sz="0" w:space="0" w:color="auto"/>
              </w:divBdr>
            </w:div>
            <w:div w:id="341053231">
              <w:marLeft w:val="0"/>
              <w:marRight w:val="0"/>
              <w:marTop w:val="0"/>
              <w:marBottom w:val="0"/>
              <w:divBdr>
                <w:top w:val="none" w:sz="0" w:space="0" w:color="auto"/>
                <w:left w:val="none" w:sz="0" w:space="0" w:color="auto"/>
                <w:bottom w:val="none" w:sz="0" w:space="0" w:color="auto"/>
                <w:right w:val="none" w:sz="0" w:space="0" w:color="auto"/>
              </w:divBdr>
            </w:div>
            <w:div w:id="343943808">
              <w:marLeft w:val="0"/>
              <w:marRight w:val="0"/>
              <w:marTop w:val="0"/>
              <w:marBottom w:val="0"/>
              <w:divBdr>
                <w:top w:val="none" w:sz="0" w:space="0" w:color="auto"/>
                <w:left w:val="none" w:sz="0" w:space="0" w:color="auto"/>
                <w:bottom w:val="none" w:sz="0" w:space="0" w:color="auto"/>
                <w:right w:val="none" w:sz="0" w:space="0" w:color="auto"/>
              </w:divBdr>
            </w:div>
            <w:div w:id="345596012">
              <w:marLeft w:val="0"/>
              <w:marRight w:val="0"/>
              <w:marTop w:val="0"/>
              <w:marBottom w:val="0"/>
              <w:divBdr>
                <w:top w:val="none" w:sz="0" w:space="0" w:color="auto"/>
                <w:left w:val="none" w:sz="0" w:space="0" w:color="auto"/>
                <w:bottom w:val="none" w:sz="0" w:space="0" w:color="auto"/>
                <w:right w:val="none" w:sz="0" w:space="0" w:color="auto"/>
              </w:divBdr>
            </w:div>
            <w:div w:id="353768097">
              <w:marLeft w:val="0"/>
              <w:marRight w:val="0"/>
              <w:marTop w:val="0"/>
              <w:marBottom w:val="0"/>
              <w:divBdr>
                <w:top w:val="none" w:sz="0" w:space="0" w:color="auto"/>
                <w:left w:val="none" w:sz="0" w:space="0" w:color="auto"/>
                <w:bottom w:val="none" w:sz="0" w:space="0" w:color="auto"/>
                <w:right w:val="none" w:sz="0" w:space="0" w:color="auto"/>
              </w:divBdr>
            </w:div>
            <w:div w:id="365641511">
              <w:marLeft w:val="0"/>
              <w:marRight w:val="0"/>
              <w:marTop w:val="0"/>
              <w:marBottom w:val="0"/>
              <w:divBdr>
                <w:top w:val="none" w:sz="0" w:space="0" w:color="auto"/>
                <w:left w:val="none" w:sz="0" w:space="0" w:color="auto"/>
                <w:bottom w:val="none" w:sz="0" w:space="0" w:color="auto"/>
                <w:right w:val="none" w:sz="0" w:space="0" w:color="auto"/>
              </w:divBdr>
            </w:div>
            <w:div w:id="405567874">
              <w:marLeft w:val="0"/>
              <w:marRight w:val="0"/>
              <w:marTop w:val="0"/>
              <w:marBottom w:val="0"/>
              <w:divBdr>
                <w:top w:val="none" w:sz="0" w:space="0" w:color="auto"/>
                <w:left w:val="none" w:sz="0" w:space="0" w:color="auto"/>
                <w:bottom w:val="none" w:sz="0" w:space="0" w:color="auto"/>
                <w:right w:val="none" w:sz="0" w:space="0" w:color="auto"/>
              </w:divBdr>
            </w:div>
            <w:div w:id="423115038">
              <w:marLeft w:val="0"/>
              <w:marRight w:val="0"/>
              <w:marTop w:val="0"/>
              <w:marBottom w:val="0"/>
              <w:divBdr>
                <w:top w:val="none" w:sz="0" w:space="0" w:color="auto"/>
                <w:left w:val="none" w:sz="0" w:space="0" w:color="auto"/>
                <w:bottom w:val="none" w:sz="0" w:space="0" w:color="auto"/>
                <w:right w:val="none" w:sz="0" w:space="0" w:color="auto"/>
              </w:divBdr>
            </w:div>
            <w:div w:id="429593467">
              <w:marLeft w:val="0"/>
              <w:marRight w:val="0"/>
              <w:marTop w:val="0"/>
              <w:marBottom w:val="0"/>
              <w:divBdr>
                <w:top w:val="none" w:sz="0" w:space="0" w:color="auto"/>
                <w:left w:val="none" w:sz="0" w:space="0" w:color="auto"/>
                <w:bottom w:val="none" w:sz="0" w:space="0" w:color="auto"/>
                <w:right w:val="none" w:sz="0" w:space="0" w:color="auto"/>
              </w:divBdr>
            </w:div>
            <w:div w:id="452749495">
              <w:marLeft w:val="0"/>
              <w:marRight w:val="0"/>
              <w:marTop w:val="0"/>
              <w:marBottom w:val="0"/>
              <w:divBdr>
                <w:top w:val="none" w:sz="0" w:space="0" w:color="auto"/>
                <w:left w:val="none" w:sz="0" w:space="0" w:color="auto"/>
                <w:bottom w:val="none" w:sz="0" w:space="0" w:color="auto"/>
                <w:right w:val="none" w:sz="0" w:space="0" w:color="auto"/>
              </w:divBdr>
            </w:div>
            <w:div w:id="454180949">
              <w:marLeft w:val="0"/>
              <w:marRight w:val="0"/>
              <w:marTop w:val="0"/>
              <w:marBottom w:val="0"/>
              <w:divBdr>
                <w:top w:val="none" w:sz="0" w:space="0" w:color="auto"/>
                <w:left w:val="none" w:sz="0" w:space="0" w:color="auto"/>
                <w:bottom w:val="none" w:sz="0" w:space="0" w:color="auto"/>
                <w:right w:val="none" w:sz="0" w:space="0" w:color="auto"/>
              </w:divBdr>
            </w:div>
            <w:div w:id="458885918">
              <w:marLeft w:val="0"/>
              <w:marRight w:val="0"/>
              <w:marTop w:val="0"/>
              <w:marBottom w:val="0"/>
              <w:divBdr>
                <w:top w:val="none" w:sz="0" w:space="0" w:color="auto"/>
                <w:left w:val="none" w:sz="0" w:space="0" w:color="auto"/>
                <w:bottom w:val="none" w:sz="0" w:space="0" w:color="auto"/>
                <w:right w:val="none" w:sz="0" w:space="0" w:color="auto"/>
              </w:divBdr>
            </w:div>
            <w:div w:id="464664983">
              <w:marLeft w:val="0"/>
              <w:marRight w:val="0"/>
              <w:marTop w:val="0"/>
              <w:marBottom w:val="0"/>
              <w:divBdr>
                <w:top w:val="none" w:sz="0" w:space="0" w:color="auto"/>
                <w:left w:val="none" w:sz="0" w:space="0" w:color="auto"/>
                <w:bottom w:val="none" w:sz="0" w:space="0" w:color="auto"/>
                <w:right w:val="none" w:sz="0" w:space="0" w:color="auto"/>
              </w:divBdr>
            </w:div>
            <w:div w:id="481433951">
              <w:marLeft w:val="0"/>
              <w:marRight w:val="0"/>
              <w:marTop w:val="0"/>
              <w:marBottom w:val="0"/>
              <w:divBdr>
                <w:top w:val="none" w:sz="0" w:space="0" w:color="auto"/>
                <w:left w:val="none" w:sz="0" w:space="0" w:color="auto"/>
                <w:bottom w:val="none" w:sz="0" w:space="0" w:color="auto"/>
                <w:right w:val="none" w:sz="0" w:space="0" w:color="auto"/>
              </w:divBdr>
            </w:div>
            <w:div w:id="496658179">
              <w:marLeft w:val="0"/>
              <w:marRight w:val="0"/>
              <w:marTop w:val="0"/>
              <w:marBottom w:val="0"/>
              <w:divBdr>
                <w:top w:val="none" w:sz="0" w:space="0" w:color="auto"/>
                <w:left w:val="none" w:sz="0" w:space="0" w:color="auto"/>
                <w:bottom w:val="none" w:sz="0" w:space="0" w:color="auto"/>
                <w:right w:val="none" w:sz="0" w:space="0" w:color="auto"/>
              </w:divBdr>
            </w:div>
            <w:div w:id="525557517">
              <w:marLeft w:val="0"/>
              <w:marRight w:val="0"/>
              <w:marTop w:val="0"/>
              <w:marBottom w:val="0"/>
              <w:divBdr>
                <w:top w:val="none" w:sz="0" w:space="0" w:color="auto"/>
                <w:left w:val="none" w:sz="0" w:space="0" w:color="auto"/>
                <w:bottom w:val="none" w:sz="0" w:space="0" w:color="auto"/>
                <w:right w:val="none" w:sz="0" w:space="0" w:color="auto"/>
              </w:divBdr>
            </w:div>
            <w:div w:id="528569648">
              <w:marLeft w:val="0"/>
              <w:marRight w:val="0"/>
              <w:marTop w:val="0"/>
              <w:marBottom w:val="0"/>
              <w:divBdr>
                <w:top w:val="none" w:sz="0" w:space="0" w:color="auto"/>
                <w:left w:val="none" w:sz="0" w:space="0" w:color="auto"/>
                <w:bottom w:val="none" w:sz="0" w:space="0" w:color="auto"/>
                <w:right w:val="none" w:sz="0" w:space="0" w:color="auto"/>
              </w:divBdr>
            </w:div>
            <w:div w:id="554044963">
              <w:marLeft w:val="0"/>
              <w:marRight w:val="0"/>
              <w:marTop w:val="0"/>
              <w:marBottom w:val="0"/>
              <w:divBdr>
                <w:top w:val="none" w:sz="0" w:space="0" w:color="auto"/>
                <w:left w:val="none" w:sz="0" w:space="0" w:color="auto"/>
                <w:bottom w:val="none" w:sz="0" w:space="0" w:color="auto"/>
                <w:right w:val="none" w:sz="0" w:space="0" w:color="auto"/>
              </w:divBdr>
            </w:div>
            <w:div w:id="554318861">
              <w:marLeft w:val="0"/>
              <w:marRight w:val="0"/>
              <w:marTop w:val="0"/>
              <w:marBottom w:val="0"/>
              <w:divBdr>
                <w:top w:val="none" w:sz="0" w:space="0" w:color="auto"/>
                <w:left w:val="none" w:sz="0" w:space="0" w:color="auto"/>
                <w:bottom w:val="none" w:sz="0" w:space="0" w:color="auto"/>
                <w:right w:val="none" w:sz="0" w:space="0" w:color="auto"/>
              </w:divBdr>
            </w:div>
            <w:div w:id="573130635">
              <w:marLeft w:val="0"/>
              <w:marRight w:val="0"/>
              <w:marTop w:val="0"/>
              <w:marBottom w:val="0"/>
              <w:divBdr>
                <w:top w:val="none" w:sz="0" w:space="0" w:color="auto"/>
                <w:left w:val="none" w:sz="0" w:space="0" w:color="auto"/>
                <w:bottom w:val="none" w:sz="0" w:space="0" w:color="auto"/>
                <w:right w:val="none" w:sz="0" w:space="0" w:color="auto"/>
              </w:divBdr>
            </w:div>
            <w:div w:id="578098321">
              <w:marLeft w:val="0"/>
              <w:marRight w:val="0"/>
              <w:marTop w:val="0"/>
              <w:marBottom w:val="0"/>
              <w:divBdr>
                <w:top w:val="none" w:sz="0" w:space="0" w:color="auto"/>
                <w:left w:val="none" w:sz="0" w:space="0" w:color="auto"/>
                <w:bottom w:val="none" w:sz="0" w:space="0" w:color="auto"/>
                <w:right w:val="none" w:sz="0" w:space="0" w:color="auto"/>
              </w:divBdr>
            </w:div>
            <w:div w:id="595211180">
              <w:marLeft w:val="0"/>
              <w:marRight w:val="0"/>
              <w:marTop w:val="0"/>
              <w:marBottom w:val="0"/>
              <w:divBdr>
                <w:top w:val="none" w:sz="0" w:space="0" w:color="auto"/>
                <w:left w:val="none" w:sz="0" w:space="0" w:color="auto"/>
                <w:bottom w:val="none" w:sz="0" w:space="0" w:color="auto"/>
                <w:right w:val="none" w:sz="0" w:space="0" w:color="auto"/>
              </w:divBdr>
            </w:div>
            <w:div w:id="598880036">
              <w:marLeft w:val="0"/>
              <w:marRight w:val="0"/>
              <w:marTop w:val="0"/>
              <w:marBottom w:val="0"/>
              <w:divBdr>
                <w:top w:val="none" w:sz="0" w:space="0" w:color="auto"/>
                <w:left w:val="none" w:sz="0" w:space="0" w:color="auto"/>
                <w:bottom w:val="none" w:sz="0" w:space="0" w:color="auto"/>
                <w:right w:val="none" w:sz="0" w:space="0" w:color="auto"/>
              </w:divBdr>
            </w:div>
            <w:div w:id="609817620">
              <w:marLeft w:val="0"/>
              <w:marRight w:val="0"/>
              <w:marTop w:val="0"/>
              <w:marBottom w:val="0"/>
              <w:divBdr>
                <w:top w:val="none" w:sz="0" w:space="0" w:color="auto"/>
                <w:left w:val="none" w:sz="0" w:space="0" w:color="auto"/>
                <w:bottom w:val="none" w:sz="0" w:space="0" w:color="auto"/>
                <w:right w:val="none" w:sz="0" w:space="0" w:color="auto"/>
              </w:divBdr>
            </w:div>
            <w:div w:id="613905582">
              <w:marLeft w:val="0"/>
              <w:marRight w:val="0"/>
              <w:marTop w:val="0"/>
              <w:marBottom w:val="0"/>
              <w:divBdr>
                <w:top w:val="none" w:sz="0" w:space="0" w:color="auto"/>
                <w:left w:val="none" w:sz="0" w:space="0" w:color="auto"/>
                <w:bottom w:val="none" w:sz="0" w:space="0" w:color="auto"/>
                <w:right w:val="none" w:sz="0" w:space="0" w:color="auto"/>
              </w:divBdr>
            </w:div>
            <w:div w:id="614678951">
              <w:marLeft w:val="0"/>
              <w:marRight w:val="0"/>
              <w:marTop w:val="0"/>
              <w:marBottom w:val="0"/>
              <w:divBdr>
                <w:top w:val="none" w:sz="0" w:space="0" w:color="auto"/>
                <w:left w:val="none" w:sz="0" w:space="0" w:color="auto"/>
                <w:bottom w:val="none" w:sz="0" w:space="0" w:color="auto"/>
                <w:right w:val="none" w:sz="0" w:space="0" w:color="auto"/>
              </w:divBdr>
            </w:div>
            <w:div w:id="634683156">
              <w:marLeft w:val="0"/>
              <w:marRight w:val="0"/>
              <w:marTop w:val="0"/>
              <w:marBottom w:val="0"/>
              <w:divBdr>
                <w:top w:val="none" w:sz="0" w:space="0" w:color="auto"/>
                <w:left w:val="none" w:sz="0" w:space="0" w:color="auto"/>
                <w:bottom w:val="none" w:sz="0" w:space="0" w:color="auto"/>
                <w:right w:val="none" w:sz="0" w:space="0" w:color="auto"/>
              </w:divBdr>
            </w:div>
            <w:div w:id="642465029">
              <w:marLeft w:val="0"/>
              <w:marRight w:val="0"/>
              <w:marTop w:val="0"/>
              <w:marBottom w:val="0"/>
              <w:divBdr>
                <w:top w:val="none" w:sz="0" w:space="0" w:color="auto"/>
                <w:left w:val="none" w:sz="0" w:space="0" w:color="auto"/>
                <w:bottom w:val="none" w:sz="0" w:space="0" w:color="auto"/>
                <w:right w:val="none" w:sz="0" w:space="0" w:color="auto"/>
              </w:divBdr>
            </w:div>
            <w:div w:id="660812221">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678433185">
              <w:marLeft w:val="0"/>
              <w:marRight w:val="0"/>
              <w:marTop w:val="0"/>
              <w:marBottom w:val="0"/>
              <w:divBdr>
                <w:top w:val="none" w:sz="0" w:space="0" w:color="auto"/>
                <w:left w:val="none" w:sz="0" w:space="0" w:color="auto"/>
                <w:bottom w:val="none" w:sz="0" w:space="0" w:color="auto"/>
                <w:right w:val="none" w:sz="0" w:space="0" w:color="auto"/>
              </w:divBdr>
            </w:div>
            <w:div w:id="685596663">
              <w:marLeft w:val="0"/>
              <w:marRight w:val="0"/>
              <w:marTop w:val="0"/>
              <w:marBottom w:val="0"/>
              <w:divBdr>
                <w:top w:val="none" w:sz="0" w:space="0" w:color="auto"/>
                <w:left w:val="none" w:sz="0" w:space="0" w:color="auto"/>
                <w:bottom w:val="none" w:sz="0" w:space="0" w:color="auto"/>
                <w:right w:val="none" w:sz="0" w:space="0" w:color="auto"/>
              </w:divBdr>
            </w:div>
            <w:div w:id="687298044">
              <w:marLeft w:val="0"/>
              <w:marRight w:val="0"/>
              <w:marTop w:val="0"/>
              <w:marBottom w:val="0"/>
              <w:divBdr>
                <w:top w:val="none" w:sz="0" w:space="0" w:color="auto"/>
                <w:left w:val="none" w:sz="0" w:space="0" w:color="auto"/>
                <w:bottom w:val="none" w:sz="0" w:space="0" w:color="auto"/>
                <w:right w:val="none" w:sz="0" w:space="0" w:color="auto"/>
              </w:divBdr>
            </w:div>
            <w:div w:id="689719044">
              <w:marLeft w:val="0"/>
              <w:marRight w:val="0"/>
              <w:marTop w:val="0"/>
              <w:marBottom w:val="0"/>
              <w:divBdr>
                <w:top w:val="none" w:sz="0" w:space="0" w:color="auto"/>
                <w:left w:val="none" w:sz="0" w:space="0" w:color="auto"/>
                <w:bottom w:val="none" w:sz="0" w:space="0" w:color="auto"/>
                <w:right w:val="none" w:sz="0" w:space="0" w:color="auto"/>
              </w:divBdr>
            </w:div>
            <w:div w:id="716706015">
              <w:marLeft w:val="0"/>
              <w:marRight w:val="0"/>
              <w:marTop w:val="0"/>
              <w:marBottom w:val="0"/>
              <w:divBdr>
                <w:top w:val="none" w:sz="0" w:space="0" w:color="auto"/>
                <w:left w:val="none" w:sz="0" w:space="0" w:color="auto"/>
                <w:bottom w:val="none" w:sz="0" w:space="0" w:color="auto"/>
                <w:right w:val="none" w:sz="0" w:space="0" w:color="auto"/>
              </w:divBdr>
            </w:div>
            <w:div w:id="726605310">
              <w:marLeft w:val="0"/>
              <w:marRight w:val="0"/>
              <w:marTop w:val="0"/>
              <w:marBottom w:val="0"/>
              <w:divBdr>
                <w:top w:val="none" w:sz="0" w:space="0" w:color="auto"/>
                <w:left w:val="none" w:sz="0" w:space="0" w:color="auto"/>
                <w:bottom w:val="none" w:sz="0" w:space="0" w:color="auto"/>
                <w:right w:val="none" w:sz="0" w:space="0" w:color="auto"/>
              </w:divBdr>
            </w:div>
            <w:div w:id="757410339">
              <w:marLeft w:val="0"/>
              <w:marRight w:val="0"/>
              <w:marTop w:val="0"/>
              <w:marBottom w:val="0"/>
              <w:divBdr>
                <w:top w:val="none" w:sz="0" w:space="0" w:color="auto"/>
                <w:left w:val="none" w:sz="0" w:space="0" w:color="auto"/>
                <w:bottom w:val="none" w:sz="0" w:space="0" w:color="auto"/>
                <w:right w:val="none" w:sz="0" w:space="0" w:color="auto"/>
              </w:divBdr>
            </w:div>
            <w:div w:id="762921614">
              <w:marLeft w:val="0"/>
              <w:marRight w:val="0"/>
              <w:marTop w:val="0"/>
              <w:marBottom w:val="0"/>
              <w:divBdr>
                <w:top w:val="none" w:sz="0" w:space="0" w:color="auto"/>
                <w:left w:val="none" w:sz="0" w:space="0" w:color="auto"/>
                <w:bottom w:val="none" w:sz="0" w:space="0" w:color="auto"/>
                <w:right w:val="none" w:sz="0" w:space="0" w:color="auto"/>
              </w:divBdr>
            </w:div>
            <w:div w:id="771322402">
              <w:marLeft w:val="0"/>
              <w:marRight w:val="0"/>
              <w:marTop w:val="0"/>
              <w:marBottom w:val="0"/>
              <w:divBdr>
                <w:top w:val="none" w:sz="0" w:space="0" w:color="auto"/>
                <w:left w:val="none" w:sz="0" w:space="0" w:color="auto"/>
                <w:bottom w:val="none" w:sz="0" w:space="0" w:color="auto"/>
                <w:right w:val="none" w:sz="0" w:space="0" w:color="auto"/>
              </w:divBdr>
            </w:div>
            <w:div w:id="784622713">
              <w:marLeft w:val="0"/>
              <w:marRight w:val="0"/>
              <w:marTop w:val="0"/>
              <w:marBottom w:val="0"/>
              <w:divBdr>
                <w:top w:val="none" w:sz="0" w:space="0" w:color="auto"/>
                <w:left w:val="none" w:sz="0" w:space="0" w:color="auto"/>
                <w:bottom w:val="none" w:sz="0" w:space="0" w:color="auto"/>
                <w:right w:val="none" w:sz="0" w:space="0" w:color="auto"/>
              </w:divBdr>
            </w:div>
            <w:div w:id="793062021">
              <w:marLeft w:val="0"/>
              <w:marRight w:val="0"/>
              <w:marTop w:val="0"/>
              <w:marBottom w:val="0"/>
              <w:divBdr>
                <w:top w:val="none" w:sz="0" w:space="0" w:color="auto"/>
                <w:left w:val="none" w:sz="0" w:space="0" w:color="auto"/>
                <w:bottom w:val="none" w:sz="0" w:space="0" w:color="auto"/>
                <w:right w:val="none" w:sz="0" w:space="0" w:color="auto"/>
              </w:divBdr>
            </w:div>
            <w:div w:id="834304570">
              <w:marLeft w:val="0"/>
              <w:marRight w:val="0"/>
              <w:marTop w:val="0"/>
              <w:marBottom w:val="0"/>
              <w:divBdr>
                <w:top w:val="none" w:sz="0" w:space="0" w:color="auto"/>
                <w:left w:val="none" w:sz="0" w:space="0" w:color="auto"/>
                <w:bottom w:val="none" w:sz="0" w:space="0" w:color="auto"/>
                <w:right w:val="none" w:sz="0" w:space="0" w:color="auto"/>
              </w:divBdr>
            </w:div>
            <w:div w:id="836724015">
              <w:marLeft w:val="0"/>
              <w:marRight w:val="0"/>
              <w:marTop w:val="0"/>
              <w:marBottom w:val="0"/>
              <w:divBdr>
                <w:top w:val="none" w:sz="0" w:space="0" w:color="auto"/>
                <w:left w:val="none" w:sz="0" w:space="0" w:color="auto"/>
                <w:bottom w:val="none" w:sz="0" w:space="0" w:color="auto"/>
                <w:right w:val="none" w:sz="0" w:space="0" w:color="auto"/>
              </w:divBdr>
            </w:div>
            <w:div w:id="847670931">
              <w:marLeft w:val="0"/>
              <w:marRight w:val="0"/>
              <w:marTop w:val="0"/>
              <w:marBottom w:val="0"/>
              <w:divBdr>
                <w:top w:val="none" w:sz="0" w:space="0" w:color="auto"/>
                <w:left w:val="none" w:sz="0" w:space="0" w:color="auto"/>
                <w:bottom w:val="none" w:sz="0" w:space="0" w:color="auto"/>
                <w:right w:val="none" w:sz="0" w:space="0" w:color="auto"/>
              </w:divBdr>
            </w:div>
            <w:div w:id="890576673">
              <w:marLeft w:val="0"/>
              <w:marRight w:val="0"/>
              <w:marTop w:val="0"/>
              <w:marBottom w:val="0"/>
              <w:divBdr>
                <w:top w:val="none" w:sz="0" w:space="0" w:color="auto"/>
                <w:left w:val="none" w:sz="0" w:space="0" w:color="auto"/>
                <w:bottom w:val="none" w:sz="0" w:space="0" w:color="auto"/>
                <w:right w:val="none" w:sz="0" w:space="0" w:color="auto"/>
              </w:divBdr>
            </w:div>
            <w:div w:id="898058987">
              <w:marLeft w:val="0"/>
              <w:marRight w:val="0"/>
              <w:marTop w:val="0"/>
              <w:marBottom w:val="0"/>
              <w:divBdr>
                <w:top w:val="none" w:sz="0" w:space="0" w:color="auto"/>
                <w:left w:val="none" w:sz="0" w:space="0" w:color="auto"/>
                <w:bottom w:val="none" w:sz="0" w:space="0" w:color="auto"/>
                <w:right w:val="none" w:sz="0" w:space="0" w:color="auto"/>
              </w:divBdr>
            </w:div>
            <w:div w:id="907037218">
              <w:marLeft w:val="0"/>
              <w:marRight w:val="0"/>
              <w:marTop w:val="0"/>
              <w:marBottom w:val="0"/>
              <w:divBdr>
                <w:top w:val="none" w:sz="0" w:space="0" w:color="auto"/>
                <w:left w:val="none" w:sz="0" w:space="0" w:color="auto"/>
                <w:bottom w:val="none" w:sz="0" w:space="0" w:color="auto"/>
                <w:right w:val="none" w:sz="0" w:space="0" w:color="auto"/>
              </w:divBdr>
            </w:div>
            <w:div w:id="934023216">
              <w:marLeft w:val="0"/>
              <w:marRight w:val="0"/>
              <w:marTop w:val="0"/>
              <w:marBottom w:val="0"/>
              <w:divBdr>
                <w:top w:val="none" w:sz="0" w:space="0" w:color="auto"/>
                <w:left w:val="none" w:sz="0" w:space="0" w:color="auto"/>
                <w:bottom w:val="none" w:sz="0" w:space="0" w:color="auto"/>
                <w:right w:val="none" w:sz="0" w:space="0" w:color="auto"/>
              </w:divBdr>
            </w:div>
            <w:div w:id="935603036">
              <w:marLeft w:val="0"/>
              <w:marRight w:val="0"/>
              <w:marTop w:val="0"/>
              <w:marBottom w:val="0"/>
              <w:divBdr>
                <w:top w:val="none" w:sz="0" w:space="0" w:color="auto"/>
                <w:left w:val="none" w:sz="0" w:space="0" w:color="auto"/>
                <w:bottom w:val="none" w:sz="0" w:space="0" w:color="auto"/>
                <w:right w:val="none" w:sz="0" w:space="0" w:color="auto"/>
              </w:divBdr>
            </w:div>
            <w:div w:id="944338876">
              <w:marLeft w:val="0"/>
              <w:marRight w:val="0"/>
              <w:marTop w:val="0"/>
              <w:marBottom w:val="0"/>
              <w:divBdr>
                <w:top w:val="none" w:sz="0" w:space="0" w:color="auto"/>
                <w:left w:val="none" w:sz="0" w:space="0" w:color="auto"/>
                <w:bottom w:val="none" w:sz="0" w:space="0" w:color="auto"/>
                <w:right w:val="none" w:sz="0" w:space="0" w:color="auto"/>
              </w:divBdr>
            </w:div>
            <w:div w:id="960572284">
              <w:marLeft w:val="0"/>
              <w:marRight w:val="0"/>
              <w:marTop w:val="0"/>
              <w:marBottom w:val="0"/>
              <w:divBdr>
                <w:top w:val="none" w:sz="0" w:space="0" w:color="auto"/>
                <w:left w:val="none" w:sz="0" w:space="0" w:color="auto"/>
                <w:bottom w:val="none" w:sz="0" w:space="0" w:color="auto"/>
                <w:right w:val="none" w:sz="0" w:space="0" w:color="auto"/>
              </w:divBdr>
            </w:div>
            <w:div w:id="1032461318">
              <w:marLeft w:val="0"/>
              <w:marRight w:val="0"/>
              <w:marTop w:val="0"/>
              <w:marBottom w:val="0"/>
              <w:divBdr>
                <w:top w:val="none" w:sz="0" w:space="0" w:color="auto"/>
                <w:left w:val="none" w:sz="0" w:space="0" w:color="auto"/>
                <w:bottom w:val="none" w:sz="0" w:space="0" w:color="auto"/>
                <w:right w:val="none" w:sz="0" w:space="0" w:color="auto"/>
              </w:divBdr>
            </w:div>
            <w:div w:id="1034429097">
              <w:marLeft w:val="0"/>
              <w:marRight w:val="0"/>
              <w:marTop w:val="0"/>
              <w:marBottom w:val="0"/>
              <w:divBdr>
                <w:top w:val="none" w:sz="0" w:space="0" w:color="auto"/>
                <w:left w:val="none" w:sz="0" w:space="0" w:color="auto"/>
                <w:bottom w:val="none" w:sz="0" w:space="0" w:color="auto"/>
                <w:right w:val="none" w:sz="0" w:space="0" w:color="auto"/>
              </w:divBdr>
            </w:div>
            <w:div w:id="1037388082">
              <w:marLeft w:val="0"/>
              <w:marRight w:val="0"/>
              <w:marTop w:val="0"/>
              <w:marBottom w:val="0"/>
              <w:divBdr>
                <w:top w:val="none" w:sz="0" w:space="0" w:color="auto"/>
                <w:left w:val="none" w:sz="0" w:space="0" w:color="auto"/>
                <w:bottom w:val="none" w:sz="0" w:space="0" w:color="auto"/>
                <w:right w:val="none" w:sz="0" w:space="0" w:color="auto"/>
              </w:divBdr>
            </w:div>
            <w:div w:id="1056275380">
              <w:marLeft w:val="0"/>
              <w:marRight w:val="0"/>
              <w:marTop w:val="0"/>
              <w:marBottom w:val="0"/>
              <w:divBdr>
                <w:top w:val="none" w:sz="0" w:space="0" w:color="auto"/>
                <w:left w:val="none" w:sz="0" w:space="0" w:color="auto"/>
                <w:bottom w:val="none" w:sz="0" w:space="0" w:color="auto"/>
                <w:right w:val="none" w:sz="0" w:space="0" w:color="auto"/>
              </w:divBdr>
            </w:div>
            <w:div w:id="1090852681">
              <w:marLeft w:val="0"/>
              <w:marRight w:val="0"/>
              <w:marTop w:val="0"/>
              <w:marBottom w:val="0"/>
              <w:divBdr>
                <w:top w:val="none" w:sz="0" w:space="0" w:color="auto"/>
                <w:left w:val="none" w:sz="0" w:space="0" w:color="auto"/>
                <w:bottom w:val="none" w:sz="0" w:space="0" w:color="auto"/>
                <w:right w:val="none" w:sz="0" w:space="0" w:color="auto"/>
              </w:divBdr>
            </w:div>
            <w:div w:id="1127242000">
              <w:marLeft w:val="0"/>
              <w:marRight w:val="0"/>
              <w:marTop w:val="0"/>
              <w:marBottom w:val="0"/>
              <w:divBdr>
                <w:top w:val="none" w:sz="0" w:space="0" w:color="auto"/>
                <w:left w:val="none" w:sz="0" w:space="0" w:color="auto"/>
                <w:bottom w:val="none" w:sz="0" w:space="0" w:color="auto"/>
                <w:right w:val="none" w:sz="0" w:space="0" w:color="auto"/>
              </w:divBdr>
            </w:div>
            <w:div w:id="1138498321">
              <w:marLeft w:val="0"/>
              <w:marRight w:val="0"/>
              <w:marTop w:val="0"/>
              <w:marBottom w:val="0"/>
              <w:divBdr>
                <w:top w:val="none" w:sz="0" w:space="0" w:color="auto"/>
                <w:left w:val="none" w:sz="0" w:space="0" w:color="auto"/>
                <w:bottom w:val="none" w:sz="0" w:space="0" w:color="auto"/>
                <w:right w:val="none" w:sz="0" w:space="0" w:color="auto"/>
              </w:divBdr>
            </w:div>
            <w:div w:id="1156189814">
              <w:marLeft w:val="0"/>
              <w:marRight w:val="0"/>
              <w:marTop w:val="0"/>
              <w:marBottom w:val="0"/>
              <w:divBdr>
                <w:top w:val="none" w:sz="0" w:space="0" w:color="auto"/>
                <w:left w:val="none" w:sz="0" w:space="0" w:color="auto"/>
                <w:bottom w:val="none" w:sz="0" w:space="0" w:color="auto"/>
                <w:right w:val="none" w:sz="0" w:space="0" w:color="auto"/>
              </w:divBdr>
            </w:div>
            <w:div w:id="1160924653">
              <w:marLeft w:val="0"/>
              <w:marRight w:val="0"/>
              <w:marTop w:val="0"/>
              <w:marBottom w:val="0"/>
              <w:divBdr>
                <w:top w:val="none" w:sz="0" w:space="0" w:color="auto"/>
                <w:left w:val="none" w:sz="0" w:space="0" w:color="auto"/>
                <w:bottom w:val="none" w:sz="0" w:space="0" w:color="auto"/>
                <w:right w:val="none" w:sz="0" w:space="0" w:color="auto"/>
              </w:divBdr>
            </w:div>
            <w:div w:id="1180975313">
              <w:marLeft w:val="0"/>
              <w:marRight w:val="0"/>
              <w:marTop w:val="0"/>
              <w:marBottom w:val="0"/>
              <w:divBdr>
                <w:top w:val="none" w:sz="0" w:space="0" w:color="auto"/>
                <w:left w:val="none" w:sz="0" w:space="0" w:color="auto"/>
                <w:bottom w:val="none" w:sz="0" w:space="0" w:color="auto"/>
                <w:right w:val="none" w:sz="0" w:space="0" w:color="auto"/>
              </w:divBdr>
            </w:div>
            <w:div w:id="1193037818">
              <w:marLeft w:val="0"/>
              <w:marRight w:val="0"/>
              <w:marTop w:val="0"/>
              <w:marBottom w:val="0"/>
              <w:divBdr>
                <w:top w:val="none" w:sz="0" w:space="0" w:color="auto"/>
                <w:left w:val="none" w:sz="0" w:space="0" w:color="auto"/>
                <w:bottom w:val="none" w:sz="0" w:space="0" w:color="auto"/>
                <w:right w:val="none" w:sz="0" w:space="0" w:color="auto"/>
              </w:divBdr>
            </w:div>
            <w:div w:id="1221406747">
              <w:marLeft w:val="0"/>
              <w:marRight w:val="0"/>
              <w:marTop w:val="0"/>
              <w:marBottom w:val="0"/>
              <w:divBdr>
                <w:top w:val="none" w:sz="0" w:space="0" w:color="auto"/>
                <w:left w:val="none" w:sz="0" w:space="0" w:color="auto"/>
                <w:bottom w:val="none" w:sz="0" w:space="0" w:color="auto"/>
                <w:right w:val="none" w:sz="0" w:space="0" w:color="auto"/>
              </w:divBdr>
            </w:div>
            <w:div w:id="1225411004">
              <w:marLeft w:val="0"/>
              <w:marRight w:val="0"/>
              <w:marTop w:val="0"/>
              <w:marBottom w:val="0"/>
              <w:divBdr>
                <w:top w:val="none" w:sz="0" w:space="0" w:color="auto"/>
                <w:left w:val="none" w:sz="0" w:space="0" w:color="auto"/>
                <w:bottom w:val="none" w:sz="0" w:space="0" w:color="auto"/>
                <w:right w:val="none" w:sz="0" w:space="0" w:color="auto"/>
              </w:divBdr>
            </w:div>
            <w:div w:id="1252810661">
              <w:marLeft w:val="0"/>
              <w:marRight w:val="0"/>
              <w:marTop w:val="0"/>
              <w:marBottom w:val="0"/>
              <w:divBdr>
                <w:top w:val="none" w:sz="0" w:space="0" w:color="auto"/>
                <w:left w:val="none" w:sz="0" w:space="0" w:color="auto"/>
                <w:bottom w:val="none" w:sz="0" w:space="0" w:color="auto"/>
                <w:right w:val="none" w:sz="0" w:space="0" w:color="auto"/>
              </w:divBdr>
            </w:div>
            <w:div w:id="1264536715">
              <w:marLeft w:val="0"/>
              <w:marRight w:val="0"/>
              <w:marTop w:val="0"/>
              <w:marBottom w:val="0"/>
              <w:divBdr>
                <w:top w:val="none" w:sz="0" w:space="0" w:color="auto"/>
                <w:left w:val="none" w:sz="0" w:space="0" w:color="auto"/>
                <w:bottom w:val="none" w:sz="0" w:space="0" w:color="auto"/>
                <w:right w:val="none" w:sz="0" w:space="0" w:color="auto"/>
              </w:divBdr>
            </w:div>
            <w:div w:id="1265919283">
              <w:marLeft w:val="0"/>
              <w:marRight w:val="0"/>
              <w:marTop w:val="0"/>
              <w:marBottom w:val="0"/>
              <w:divBdr>
                <w:top w:val="none" w:sz="0" w:space="0" w:color="auto"/>
                <w:left w:val="none" w:sz="0" w:space="0" w:color="auto"/>
                <w:bottom w:val="none" w:sz="0" w:space="0" w:color="auto"/>
                <w:right w:val="none" w:sz="0" w:space="0" w:color="auto"/>
              </w:divBdr>
            </w:div>
            <w:div w:id="1274246375">
              <w:marLeft w:val="0"/>
              <w:marRight w:val="0"/>
              <w:marTop w:val="0"/>
              <w:marBottom w:val="0"/>
              <w:divBdr>
                <w:top w:val="none" w:sz="0" w:space="0" w:color="auto"/>
                <w:left w:val="none" w:sz="0" w:space="0" w:color="auto"/>
                <w:bottom w:val="none" w:sz="0" w:space="0" w:color="auto"/>
                <w:right w:val="none" w:sz="0" w:space="0" w:color="auto"/>
              </w:divBdr>
            </w:div>
            <w:div w:id="1298678783">
              <w:marLeft w:val="0"/>
              <w:marRight w:val="0"/>
              <w:marTop w:val="0"/>
              <w:marBottom w:val="0"/>
              <w:divBdr>
                <w:top w:val="none" w:sz="0" w:space="0" w:color="auto"/>
                <w:left w:val="none" w:sz="0" w:space="0" w:color="auto"/>
                <w:bottom w:val="none" w:sz="0" w:space="0" w:color="auto"/>
                <w:right w:val="none" w:sz="0" w:space="0" w:color="auto"/>
              </w:divBdr>
            </w:div>
            <w:div w:id="1330867051">
              <w:marLeft w:val="0"/>
              <w:marRight w:val="0"/>
              <w:marTop w:val="0"/>
              <w:marBottom w:val="0"/>
              <w:divBdr>
                <w:top w:val="none" w:sz="0" w:space="0" w:color="auto"/>
                <w:left w:val="none" w:sz="0" w:space="0" w:color="auto"/>
                <w:bottom w:val="none" w:sz="0" w:space="0" w:color="auto"/>
                <w:right w:val="none" w:sz="0" w:space="0" w:color="auto"/>
              </w:divBdr>
            </w:div>
            <w:div w:id="1346786082">
              <w:marLeft w:val="0"/>
              <w:marRight w:val="0"/>
              <w:marTop w:val="0"/>
              <w:marBottom w:val="0"/>
              <w:divBdr>
                <w:top w:val="none" w:sz="0" w:space="0" w:color="auto"/>
                <w:left w:val="none" w:sz="0" w:space="0" w:color="auto"/>
                <w:bottom w:val="none" w:sz="0" w:space="0" w:color="auto"/>
                <w:right w:val="none" w:sz="0" w:space="0" w:color="auto"/>
              </w:divBdr>
            </w:div>
            <w:div w:id="1384646021">
              <w:marLeft w:val="0"/>
              <w:marRight w:val="0"/>
              <w:marTop w:val="0"/>
              <w:marBottom w:val="0"/>
              <w:divBdr>
                <w:top w:val="none" w:sz="0" w:space="0" w:color="auto"/>
                <w:left w:val="none" w:sz="0" w:space="0" w:color="auto"/>
                <w:bottom w:val="none" w:sz="0" w:space="0" w:color="auto"/>
                <w:right w:val="none" w:sz="0" w:space="0" w:color="auto"/>
              </w:divBdr>
            </w:div>
            <w:div w:id="1390303424">
              <w:marLeft w:val="0"/>
              <w:marRight w:val="0"/>
              <w:marTop w:val="0"/>
              <w:marBottom w:val="0"/>
              <w:divBdr>
                <w:top w:val="none" w:sz="0" w:space="0" w:color="auto"/>
                <w:left w:val="none" w:sz="0" w:space="0" w:color="auto"/>
                <w:bottom w:val="none" w:sz="0" w:space="0" w:color="auto"/>
                <w:right w:val="none" w:sz="0" w:space="0" w:color="auto"/>
              </w:divBdr>
            </w:div>
            <w:div w:id="1398891680">
              <w:marLeft w:val="0"/>
              <w:marRight w:val="0"/>
              <w:marTop w:val="0"/>
              <w:marBottom w:val="0"/>
              <w:divBdr>
                <w:top w:val="none" w:sz="0" w:space="0" w:color="auto"/>
                <w:left w:val="none" w:sz="0" w:space="0" w:color="auto"/>
                <w:bottom w:val="none" w:sz="0" w:space="0" w:color="auto"/>
                <w:right w:val="none" w:sz="0" w:space="0" w:color="auto"/>
              </w:divBdr>
            </w:div>
            <w:div w:id="1404060274">
              <w:marLeft w:val="0"/>
              <w:marRight w:val="0"/>
              <w:marTop w:val="0"/>
              <w:marBottom w:val="0"/>
              <w:divBdr>
                <w:top w:val="none" w:sz="0" w:space="0" w:color="auto"/>
                <w:left w:val="none" w:sz="0" w:space="0" w:color="auto"/>
                <w:bottom w:val="none" w:sz="0" w:space="0" w:color="auto"/>
                <w:right w:val="none" w:sz="0" w:space="0" w:color="auto"/>
              </w:divBdr>
            </w:div>
            <w:div w:id="1407679808">
              <w:marLeft w:val="0"/>
              <w:marRight w:val="0"/>
              <w:marTop w:val="0"/>
              <w:marBottom w:val="0"/>
              <w:divBdr>
                <w:top w:val="none" w:sz="0" w:space="0" w:color="auto"/>
                <w:left w:val="none" w:sz="0" w:space="0" w:color="auto"/>
                <w:bottom w:val="none" w:sz="0" w:space="0" w:color="auto"/>
                <w:right w:val="none" w:sz="0" w:space="0" w:color="auto"/>
              </w:divBdr>
            </w:div>
            <w:div w:id="1408069867">
              <w:marLeft w:val="0"/>
              <w:marRight w:val="0"/>
              <w:marTop w:val="0"/>
              <w:marBottom w:val="0"/>
              <w:divBdr>
                <w:top w:val="none" w:sz="0" w:space="0" w:color="auto"/>
                <w:left w:val="none" w:sz="0" w:space="0" w:color="auto"/>
                <w:bottom w:val="none" w:sz="0" w:space="0" w:color="auto"/>
                <w:right w:val="none" w:sz="0" w:space="0" w:color="auto"/>
              </w:divBdr>
            </w:div>
            <w:div w:id="1413158804">
              <w:marLeft w:val="0"/>
              <w:marRight w:val="0"/>
              <w:marTop w:val="0"/>
              <w:marBottom w:val="0"/>
              <w:divBdr>
                <w:top w:val="none" w:sz="0" w:space="0" w:color="auto"/>
                <w:left w:val="none" w:sz="0" w:space="0" w:color="auto"/>
                <w:bottom w:val="none" w:sz="0" w:space="0" w:color="auto"/>
                <w:right w:val="none" w:sz="0" w:space="0" w:color="auto"/>
              </w:divBdr>
            </w:div>
            <w:div w:id="1453358888">
              <w:marLeft w:val="0"/>
              <w:marRight w:val="0"/>
              <w:marTop w:val="0"/>
              <w:marBottom w:val="0"/>
              <w:divBdr>
                <w:top w:val="none" w:sz="0" w:space="0" w:color="auto"/>
                <w:left w:val="none" w:sz="0" w:space="0" w:color="auto"/>
                <w:bottom w:val="none" w:sz="0" w:space="0" w:color="auto"/>
                <w:right w:val="none" w:sz="0" w:space="0" w:color="auto"/>
              </w:divBdr>
            </w:div>
            <w:div w:id="1454985277">
              <w:marLeft w:val="0"/>
              <w:marRight w:val="0"/>
              <w:marTop w:val="0"/>
              <w:marBottom w:val="0"/>
              <w:divBdr>
                <w:top w:val="none" w:sz="0" w:space="0" w:color="auto"/>
                <w:left w:val="none" w:sz="0" w:space="0" w:color="auto"/>
                <w:bottom w:val="none" w:sz="0" w:space="0" w:color="auto"/>
                <w:right w:val="none" w:sz="0" w:space="0" w:color="auto"/>
              </w:divBdr>
            </w:div>
            <w:div w:id="1469737655">
              <w:marLeft w:val="0"/>
              <w:marRight w:val="0"/>
              <w:marTop w:val="0"/>
              <w:marBottom w:val="0"/>
              <w:divBdr>
                <w:top w:val="none" w:sz="0" w:space="0" w:color="auto"/>
                <w:left w:val="none" w:sz="0" w:space="0" w:color="auto"/>
                <w:bottom w:val="none" w:sz="0" w:space="0" w:color="auto"/>
                <w:right w:val="none" w:sz="0" w:space="0" w:color="auto"/>
              </w:divBdr>
            </w:div>
            <w:div w:id="1470056285">
              <w:marLeft w:val="0"/>
              <w:marRight w:val="0"/>
              <w:marTop w:val="0"/>
              <w:marBottom w:val="0"/>
              <w:divBdr>
                <w:top w:val="none" w:sz="0" w:space="0" w:color="auto"/>
                <w:left w:val="none" w:sz="0" w:space="0" w:color="auto"/>
                <w:bottom w:val="none" w:sz="0" w:space="0" w:color="auto"/>
                <w:right w:val="none" w:sz="0" w:space="0" w:color="auto"/>
              </w:divBdr>
            </w:div>
            <w:div w:id="1478649517">
              <w:marLeft w:val="0"/>
              <w:marRight w:val="0"/>
              <w:marTop w:val="0"/>
              <w:marBottom w:val="0"/>
              <w:divBdr>
                <w:top w:val="none" w:sz="0" w:space="0" w:color="auto"/>
                <w:left w:val="none" w:sz="0" w:space="0" w:color="auto"/>
                <w:bottom w:val="none" w:sz="0" w:space="0" w:color="auto"/>
                <w:right w:val="none" w:sz="0" w:space="0" w:color="auto"/>
              </w:divBdr>
            </w:div>
            <w:div w:id="1498381441">
              <w:marLeft w:val="0"/>
              <w:marRight w:val="0"/>
              <w:marTop w:val="0"/>
              <w:marBottom w:val="0"/>
              <w:divBdr>
                <w:top w:val="none" w:sz="0" w:space="0" w:color="auto"/>
                <w:left w:val="none" w:sz="0" w:space="0" w:color="auto"/>
                <w:bottom w:val="none" w:sz="0" w:space="0" w:color="auto"/>
                <w:right w:val="none" w:sz="0" w:space="0" w:color="auto"/>
              </w:divBdr>
            </w:div>
            <w:div w:id="1537623865">
              <w:marLeft w:val="0"/>
              <w:marRight w:val="0"/>
              <w:marTop w:val="0"/>
              <w:marBottom w:val="0"/>
              <w:divBdr>
                <w:top w:val="none" w:sz="0" w:space="0" w:color="auto"/>
                <w:left w:val="none" w:sz="0" w:space="0" w:color="auto"/>
                <w:bottom w:val="none" w:sz="0" w:space="0" w:color="auto"/>
                <w:right w:val="none" w:sz="0" w:space="0" w:color="auto"/>
              </w:divBdr>
            </w:div>
            <w:div w:id="1560939100">
              <w:marLeft w:val="0"/>
              <w:marRight w:val="0"/>
              <w:marTop w:val="0"/>
              <w:marBottom w:val="0"/>
              <w:divBdr>
                <w:top w:val="none" w:sz="0" w:space="0" w:color="auto"/>
                <w:left w:val="none" w:sz="0" w:space="0" w:color="auto"/>
                <w:bottom w:val="none" w:sz="0" w:space="0" w:color="auto"/>
                <w:right w:val="none" w:sz="0" w:space="0" w:color="auto"/>
              </w:divBdr>
            </w:div>
            <w:div w:id="1577011220">
              <w:marLeft w:val="0"/>
              <w:marRight w:val="0"/>
              <w:marTop w:val="0"/>
              <w:marBottom w:val="0"/>
              <w:divBdr>
                <w:top w:val="none" w:sz="0" w:space="0" w:color="auto"/>
                <w:left w:val="none" w:sz="0" w:space="0" w:color="auto"/>
                <w:bottom w:val="none" w:sz="0" w:space="0" w:color="auto"/>
                <w:right w:val="none" w:sz="0" w:space="0" w:color="auto"/>
              </w:divBdr>
            </w:div>
            <w:div w:id="1584338966">
              <w:marLeft w:val="0"/>
              <w:marRight w:val="0"/>
              <w:marTop w:val="0"/>
              <w:marBottom w:val="0"/>
              <w:divBdr>
                <w:top w:val="none" w:sz="0" w:space="0" w:color="auto"/>
                <w:left w:val="none" w:sz="0" w:space="0" w:color="auto"/>
                <w:bottom w:val="none" w:sz="0" w:space="0" w:color="auto"/>
                <w:right w:val="none" w:sz="0" w:space="0" w:color="auto"/>
              </w:divBdr>
            </w:div>
            <w:div w:id="1586763581">
              <w:marLeft w:val="0"/>
              <w:marRight w:val="0"/>
              <w:marTop w:val="0"/>
              <w:marBottom w:val="0"/>
              <w:divBdr>
                <w:top w:val="none" w:sz="0" w:space="0" w:color="auto"/>
                <w:left w:val="none" w:sz="0" w:space="0" w:color="auto"/>
                <w:bottom w:val="none" w:sz="0" w:space="0" w:color="auto"/>
                <w:right w:val="none" w:sz="0" w:space="0" w:color="auto"/>
              </w:divBdr>
            </w:div>
            <w:div w:id="1587348588">
              <w:marLeft w:val="0"/>
              <w:marRight w:val="0"/>
              <w:marTop w:val="0"/>
              <w:marBottom w:val="0"/>
              <w:divBdr>
                <w:top w:val="none" w:sz="0" w:space="0" w:color="auto"/>
                <w:left w:val="none" w:sz="0" w:space="0" w:color="auto"/>
                <w:bottom w:val="none" w:sz="0" w:space="0" w:color="auto"/>
                <w:right w:val="none" w:sz="0" w:space="0" w:color="auto"/>
              </w:divBdr>
            </w:div>
            <w:div w:id="1607541619">
              <w:marLeft w:val="0"/>
              <w:marRight w:val="0"/>
              <w:marTop w:val="0"/>
              <w:marBottom w:val="0"/>
              <w:divBdr>
                <w:top w:val="none" w:sz="0" w:space="0" w:color="auto"/>
                <w:left w:val="none" w:sz="0" w:space="0" w:color="auto"/>
                <w:bottom w:val="none" w:sz="0" w:space="0" w:color="auto"/>
                <w:right w:val="none" w:sz="0" w:space="0" w:color="auto"/>
              </w:divBdr>
            </w:div>
            <w:div w:id="1644037886">
              <w:marLeft w:val="0"/>
              <w:marRight w:val="0"/>
              <w:marTop w:val="0"/>
              <w:marBottom w:val="0"/>
              <w:divBdr>
                <w:top w:val="none" w:sz="0" w:space="0" w:color="auto"/>
                <w:left w:val="none" w:sz="0" w:space="0" w:color="auto"/>
                <w:bottom w:val="none" w:sz="0" w:space="0" w:color="auto"/>
                <w:right w:val="none" w:sz="0" w:space="0" w:color="auto"/>
              </w:divBdr>
            </w:div>
            <w:div w:id="1645037701">
              <w:marLeft w:val="0"/>
              <w:marRight w:val="0"/>
              <w:marTop w:val="0"/>
              <w:marBottom w:val="0"/>
              <w:divBdr>
                <w:top w:val="none" w:sz="0" w:space="0" w:color="auto"/>
                <w:left w:val="none" w:sz="0" w:space="0" w:color="auto"/>
                <w:bottom w:val="none" w:sz="0" w:space="0" w:color="auto"/>
                <w:right w:val="none" w:sz="0" w:space="0" w:color="auto"/>
              </w:divBdr>
            </w:div>
            <w:div w:id="1673993868">
              <w:marLeft w:val="0"/>
              <w:marRight w:val="0"/>
              <w:marTop w:val="0"/>
              <w:marBottom w:val="0"/>
              <w:divBdr>
                <w:top w:val="none" w:sz="0" w:space="0" w:color="auto"/>
                <w:left w:val="none" w:sz="0" w:space="0" w:color="auto"/>
                <w:bottom w:val="none" w:sz="0" w:space="0" w:color="auto"/>
                <w:right w:val="none" w:sz="0" w:space="0" w:color="auto"/>
              </w:divBdr>
            </w:div>
            <w:div w:id="1680502423">
              <w:marLeft w:val="0"/>
              <w:marRight w:val="0"/>
              <w:marTop w:val="0"/>
              <w:marBottom w:val="0"/>
              <w:divBdr>
                <w:top w:val="none" w:sz="0" w:space="0" w:color="auto"/>
                <w:left w:val="none" w:sz="0" w:space="0" w:color="auto"/>
                <w:bottom w:val="none" w:sz="0" w:space="0" w:color="auto"/>
                <w:right w:val="none" w:sz="0" w:space="0" w:color="auto"/>
              </w:divBdr>
            </w:div>
            <w:div w:id="1680884315">
              <w:marLeft w:val="0"/>
              <w:marRight w:val="0"/>
              <w:marTop w:val="0"/>
              <w:marBottom w:val="0"/>
              <w:divBdr>
                <w:top w:val="none" w:sz="0" w:space="0" w:color="auto"/>
                <w:left w:val="none" w:sz="0" w:space="0" w:color="auto"/>
                <w:bottom w:val="none" w:sz="0" w:space="0" w:color="auto"/>
                <w:right w:val="none" w:sz="0" w:space="0" w:color="auto"/>
              </w:divBdr>
            </w:div>
            <w:div w:id="1706254229">
              <w:marLeft w:val="0"/>
              <w:marRight w:val="0"/>
              <w:marTop w:val="0"/>
              <w:marBottom w:val="0"/>
              <w:divBdr>
                <w:top w:val="none" w:sz="0" w:space="0" w:color="auto"/>
                <w:left w:val="none" w:sz="0" w:space="0" w:color="auto"/>
                <w:bottom w:val="none" w:sz="0" w:space="0" w:color="auto"/>
                <w:right w:val="none" w:sz="0" w:space="0" w:color="auto"/>
              </w:divBdr>
            </w:div>
            <w:div w:id="1707637045">
              <w:marLeft w:val="0"/>
              <w:marRight w:val="0"/>
              <w:marTop w:val="0"/>
              <w:marBottom w:val="0"/>
              <w:divBdr>
                <w:top w:val="none" w:sz="0" w:space="0" w:color="auto"/>
                <w:left w:val="none" w:sz="0" w:space="0" w:color="auto"/>
                <w:bottom w:val="none" w:sz="0" w:space="0" w:color="auto"/>
                <w:right w:val="none" w:sz="0" w:space="0" w:color="auto"/>
              </w:divBdr>
            </w:div>
            <w:div w:id="1753969957">
              <w:marLeft w:val="0"/>
              <w:marRight w:val="0"/>
              <w:marTop w:val="0"/>
              <w:marBottom w:val="0"/>
              <w:divBdr>
                <w:top w:val="none" w:sz="0" w:space="0" w:color="auto"/>
                <w:left w:val="none" w:sz="0" w:space="0" w:color="auto"/>
                <w:bottom w:val="none" w:sz="0" w:space="0" w:color="auto"/>
                <w:right w:val="none" w:sz="0" w:space="0" w:color="auto"/>
              </w:divBdr>
            </w:div>
            <w:div w:id="1774738105">
              <w:marLeft w:val="0"/>
              <w:marRight w:val="0"/>
              <w:marTop w:val="0"/>
              <w:marBottom w:val="0"/>
              <w:divBdr>
                <w:top w:val="none" w:sz="0" w:space="0" w:color="auto"/>
                <w:left w:val="none" w:sz="0" w:space="0" w:color="auto"/>
                <w:bottom w:val="none" w:sz="0" w:space="0" w:color="auto"/>
                <w:right w:val="none" w:sz="0" w:space="0" w:color="auto"/>
              </w:divBdr>
            </w:div>
            <w:div w:id="1779913589">
              <w:marLeft w:val="0"/>
              <w:marRight w:val="0"/>
              <w:marTop w:val="0"/>
              <w:marBottom w:val="0"/>
              <w:divBdr>
                <w:top w:val="none" w:sz="0" w:space="0" w:color="auto"/>
                <w:left w:val="none" w:sz="0" w:space="0" w:color="auto"/>
                <w:bottom w:val="none" w:sz="0" w:space="0" w:color="auto"/>
                <w:right w:val="none" w:sz="0" w:space="0" w:color="auto"/>
              </w:divBdr>
            </w:div>
            <w:div w:id="1790514136">
              <w:marLeft w:val="0"/>
              <w:marRight w:val="0"/>
              <w:marTop w:val="0"/>
              <w:marBottom w:val="0"/>
              <w:divBdr>
                <w:top w:val="none" w:sz="0" w:space="0" w:color="auto"/>
                <w:left w:val="none" w:sz="0" w:space="0" w:color="auto"/>
                <w:bottom w:val="none" w:sz="0" w:space="0" w:color="auto"/>
                <w:right w:val="none" w:sz="0" w:space="0" w:color="auto"/>
              </w:divBdr>
            </w:div>
            <w:div w:id="1798599017">
              <w:marLeft w:val="0"/>
              <w:marRight w:val="0"/>
              <w:marTop w:val="0"/>
              <w:marBottom w:val="0"/>
              <w:divBdr>
                <w:top w:val="none" w:sz="0" w:space="0" w:color="auto"/>
                <w:left w:val="none" w:sz="0" w:space="0" w:color="auto"/>
                <w:bottom w:val="none" w:sz="0" w:space="0" w:color="auto"/>
                <w:right w:val="none" w:sz="0" w:space="0" w:color="auto"/>
              </w:divBdr>
            </w:div>
            <w:div w:id="1805393069">
              <w:marLeft w:val="0"/>
              <w:marRight w:val="0"/>
              <w:marTop w:val="0"/>
              <w:marBottom w:val="0"/>
              <w:divBdr>
                <w:top w:val="none" w:sz="0" w:space="0" w:color="auto"/>
                <w:left w:val="none" w:sz="0" w:space="0" w:color="auto"/>
                <w:bottom w:val="none" w:sz="0" w:space="0" w:color="auto"/>
                <w:right w:val="none" w:sz="0" w:space="0" w:color="auto"/>
              </w:divBdr>
            </w:div>
            <w:div w:id="1809936398">
              <w:marLeft w:val="0"/>
              <w:marRight w:val="0"/>
              <w:marTop w:val="0"/>
              <w:marBottom w:val="0"/>
              <w:divBdr>
                <w:top w:val="none" w:sz="0" w:space="0" w:color="auto"/>
                <w:left w:val="none" w:sz="0" w:space="0" w:color="auto"/>
                <w:bottom w:val="none" w:sz="0" w:space="0" w:color="auto"/>
                <w:right w:val="none" w:sz="0" w:space="0" w:color="auto"/>
              </w:divBdr>
            </w:div>
            <w:div w:id="1818691482">
              <w:marLeft w:val="0"/>
              <w:marRight w:val="0"/>
              <w:marTop w:val="0"/>
              <w:marBottom w:val="0"/>
              <w:divBdr>
                <w:top w:val="none" w:sz="0" w:space="0" w:color="auto"/>
                <w:left w:val="none" w:sz="0" w:space="0" w:color="auto"/>
                <w:bottom w:val="none" w:sz="0" w:space="0" w:color="auto"/>
                <w:right w:val="none" w:sz="0" w:space="0" w:color="auto"/>
              </w:divBdr>
            </w:div>
            <w:div w:id="1820344382">
              <w:marLeft w:val="0"/>
              <w:marRight w:val="0"/>
              <w:marTop w:val="0"/>
              <w:marBottom w:val="0"/>
              <w:divBdr>
                <w:top w:val="none" w:sz="0" w:space="0" w:color="auto"/>
                <w:left w:val="none" w:sz="0" w:space="0" w:color="auto"/>
                <w:bottom w:val="none" w:sz="0" w:space="0" w:color="auto"/>
                <w:right w:val="none" w:sz="0" w:space="0" w:color="auto"/>
              </w:divBdr>
            </w:div>
            <w:div w:id="1849635831">
              <w:marLeft w:val="0"/>
              <w:marRight w:val="0"/>
              <w:marTop w:val="0"/>
              <w:marBottom w:val="0"/>
              <w:divBdr>
                <w:top w:val="none" w:sz="0" w:space="0" w:color="auto"/>
                <w:left w:val="none" w:sz="0" w:space="0" w:color="auto"/>
                <w:bottom w:val="none" w:sz="0" w:space="0" w:color="auto"/>
                <w:right w:val="none" w:sz="0" w:space="0" w:color="auto"/>
              </w:divBdr>
            </w:div>
            <w:div w:id="1849951972">
              <w:marLeft w:val="0"/>
              <w:marRight w:val="0"/>
              <w:marTop w:val="0"/>
              <w:marBottom w:val="0"/>
              <w:divBdr>
                <w:top w:val="none" w:sz="0" w:space="0" w:color="auto"/>
                <w:left w:val="none" w:sz="0" w:space="0" w:color="auto"/>
                <w:bottom w:val="none" w:sz="0" w:space="0" w:color="auto"/>
                <w:right w:val="none" w:sz="0" w:space="0" w:color="auto"/>
              </w:divBdr>
            </w:div>
            <w:div w:id="1876115816">
              <w:marLeft w:val="0"/>
              <w:marRight w:val="0"/>
              <w:marTop w:val="0"/>
              <w:marBottom w:val="0"/>
              <w:divBdr>
                <w:top w:val="none" w:sz="0" w:space="0" w:color="auto"/>
                <w:left w:val="none" w:sz="0" w:space="0" w:color="auto"/>
                <w:bottom w:val="none" w:sz="0" w:space="0" w:color="auto"/>
                <w:right w:val="none" w:sz="0" w:space="0" w:color="auto"/>
              </w:divBdr>
            </w:div>
            <w:div w:id="1957515736">
              <w:marLeft w:val="0"/>
              <w:marRight w:val="0"/>
              <w:marTop w:val="0"/>
              <w:marBottom w:val="0"/>
              <w:divBdr>
                <w:top w:val="none" w:sz="0" w:space="0" w:color="auto"/>
                <w:left w:val="none" w:sz="0" w:space="0" w:color="auto"/>
                <w:bottom w:val="none" w:sz="0" w:space="0" w:color="auto"/>
                <w:right w:val="none" w:sz="0" w:space="0" w:color="auto"/>
              </w:divBdr>
            </w:div>
            <w:div w:id="1972251215">
              <w:marLeft w:val="0"/>
              <w:marRight w:val="0"/>
              <w:marTop w:val="0"/>
              <w:marBottom w:val="0"/>
              <w:divBdr>
                <w:top w:val="none" w:sz="0" w:space="0" w:color="auto"/>
                <w:left w:val="none" w:sz="0" w:space="0" w:color="auto"/>
                <w:bottom w:val="none" w:sz="0" w:space="0" w:color="auto"/>
                <w:right w:val="none" w:sz="0" w:space="0" w:color="auto"/>
              </w:divBdr>
            </w:div>
            <w:div w:id="1972516154">
              <w:marLeft w:val="0"/>
              <w:marRight w:val="0"/>
              <w:marTop w:val="0"/>
              <w:marBottom w:val="0"/>
              <w:divBdr>
                <w:top w:val="none" w:sz="0" w:space="0" w:color="auto"/>
                <w:left w:val="none" w:sz="0" w:space="0" w:color="auto"/>
                <w:bottom w:val="none" w:sz="0" w:space="0" w:color="auto"/>
                <w:right w:val="none" w:sz="0" w:space="0" w:color="auto"/>
              </w:divBdr>
            </w:div>
            <w:div w:id="1996765258">
              <w:marLeft w:val="0"/>
              <w:marRight w:val="0"/>
              <w:marTop w:val="0"/>
              <w:marBottom w:val="0"/>
              <w:divBdr>
                <w:top w:val="none" w:sz="0" w:space="0" w:color="auto"/>
                <w:left w:val="none" w:sz="0" w:space="0" w:color="auto"/>
                <w:bottom w:val="none" w:sz="0" w:space="0" w:color="auto"/>
                <w:right w:val="none" w:sz="0" w:space="0" w:color="auto"/>
              </w:divBdr>
            </w:div>
            <w:div w:id="2026783175">
              <w:marLeft w:val="0"/>
              <w:marRight w:val="0"/>
              <w:marTop w:val="0"/>
              <w:marBottom w:val="0"/>
              <w:divBdr>
                <w:top w:val="none" w:sz="0" w:space="0" w:color="auto"/>
                <w:left w:val="none" w:sz="0" w:space="0" w:color="auto"/>
                <w:bottom w:val="none" w:sz="0" w:space="0" w:color="auto"/>
                <w:right w:val="none" w:sz="0" w:space="0" w:color="auto"/>
              </w:divBdr>
            </w:div>
            <w:div w:id="2034842627">
              <w:marLeft w:val="0"/>
              <w:marRight w:val="0"/>
              <w:marTop w:val="0"/>
              <w:marBottom w:val="0"/>
              <w:divBdr>
                <w:top w:val="none" w:sz="0" w:space="0" w:color="auto"/>
                <w:left w:val="none" w:sz="0" w:space="0" w:color="auto"/>
                <w:bottom w:val="none" w:sz="0" w:space="0" w:color="auto"/>
                <w:right w:val="none" w:sz="0" w:space="0" w:color="auto"/>
              </w:divBdr>
            </w:div>
            <w:div w:id="2056078439">
              <w:marLeft w:val="0"/>
              <w:marRight w:val="0"/>
              <w:marTop w:val="0"/>
              <w:marBottom w:val="0"/>
              <w:divBdr>
                <w:top w:val="none" w:sz="0" w:space="0" w:color="auto"/>
                <w:left w:val="none" w:sz="0" w:space="0" w:color="auto"/>
                <w:bottom w:val="none" w:sz="0" w:space="0" w:color="auto"/>
                <w:right w:val="none" w:sz="0" w:space="0" w:color="auto"/>
              </w:divBdr>
            </w:div>
            <w:div w:id="2103720864">
              <w:marLeft w:val="0"/>
              <w:marRight w:val="0"/>
              <w:marTop w:val="0"/>
              <w:marBottom w:val="0"/>
              <w:divBdr>
                <w:top w:val="none" w:sz="0" w:space="0" w:color="auto"/>
                <w:left w:val="none" w:sz="0" w:space="0" w:color="auto"/>
                <w:bottom w:val="none" w:sz="0" w:space="0" w:color="auto"/>
                <w:right w:val="none" w:sz="0" w:space="0" w:color="auto"/>
              </w:divBdr>
            </w:div>
            <w:div w:id="2108848520">
              <w:marLeft w:val="0"/>
              <w:marRight w:val="0"/>
              <w:marTop w:val="0"/>
              <w:marBottom w:val="0"/>
              <w:divBdr>
                <w:top w:val="none" w:sz="0" w:space="0" w:color="auto"/>
                <w:left w:val="none" w:sz="0" w:space="0" w:color="auto"/>
                <w:bottom w:val="none" w:sz="0" w:space="0" w:color="auto"/>
                <w:right w:val="none" w:sz="0" w:space="0" w:color="auto"/>
              </w:divBdr>
            </w:div>
            <w:div w:id="2110738816">
              <w:marLeft w:val="0"/>
              <w:marRight w:val="0"/>
              <w:marTop w:val="0"/>
              <w:marBottom w:val="0"/>
              <w:divBdr>
                <w:top w:val="none" w:sz="0" w:space="0" w:color="auto"/>
                <w:left w:val="none" w:sz="0" w:space="0" w:color="auto"/>
                <w:bottom w:val="none" w:sz="0" w:space="0" w:color="auto"/>
                <w:right w:val="none" w:sz="0" w:space="0" w:color="auto"/>
              </w:divBdr>
            </w:div>
            <w:div w:id="2110928630">
              <w:marLeft w:val="0"/>
              <w:marRight w:val="0"/>
              <w:marTop w:val="0"/>
              <w:marBottom w:val="0"/>
              <w:divBdr>
                <w:top w:val="none" w:sz="0" w:space="0" w:color="auto"/>
                <w:left w:val="none" w:sz="0" w:space="0" w:color="auto"/>
                <w:bottom w:val="none" w:sz="0" w:space="0" w:color="auto"/>
                <w:right w:val="none" w:sz="0" w:space="0" w:color="auto"/>
              </w:divBdr>
            </w:div>
            <w:div w:id="214670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0948">
      <w:bodyDiv w:val="1"/>
      <w:marLeft w:val="0"/>
      <w:marRight w:val="0"/>
      <w:marTop w:val="0"/>
      <w:marBottom w:val="0"/>
      <w:divBdr>
        <w:top w:val="none" w:sz="0" w:space="0" w:color="auto"/>
        <w:left w:val="none" w:sz="0" w:space="0" w:color="auto"/>
        <w:bottom w:val="none" w:sz="0" w:space="0" w:color="auto"/>
        <w:right w:val="none" w:sz="0" w:space="0" w:color="auto"/>
      </w:divBdr>
      <w:divsChild>
        <w:div w:id="94711137">
          <w:marLeft w:val="0"/>
          <w:marRight w:val="0"/>
          <w:marTop w:val="0"/>
          <w:marBottom w:val="0"/>
          <w:divBdr>
            <w:top w:val="none" w:sz="0" w:space="0" w:color="auto"/>
            <w:left w:val="none" w:sz="0" w:space="0" w:color="auto"/>
            <w:bottom w:val="none" w:sz="0" w:space="0" w:color="auto"/>
            <w:right w:val="none" w:sz="0" w:space="0" w:color="auto"/>
          </w:divBdr>
          <w:divsChild>
            <w:div w:id="13385318">
              <w:marLeft w:val="0"/>
              <w:marRight w:val="0"/>
              <w:marTop w:val="0"/>
              <w:marBottom w:val="0"/>
              <w:divBdr>
                <w:top w:val="none" w:sz="0" w:space="0" w:color="auto"/>
                <w:left w:val="none" w:sz="0" w:space="0" w:color="auto"/>
                <w:bottom w:val="none" w:sz="0" w:space="0" w:color="auto"/>
                <w:right w:val="none" w:sz="0" w:space="0" w:color="auto"/>
              </w:divBdr>
            </w:div>
            <w:div w:id="20405287">
              <w:marLeft w:val="0"/>
              <w:marRight w:val="0"/>
              <w:marTop w:val="0"/>
              <w:marBottom w:val="0"/>
              <w:divBdr>
                <w:top w:val="none" w:sz="0" w:space="0" w:color="auto"/>
                <w:left w:val="none" w:sz="0" w:space="0" w:color="auto"/>
                <w:bottom w:val="none" w:sz="0" w:space="0" w:color="auto"/>
                <w:right w:val="none" w:sz="0" w:space="0" w:color="auto"/>
              </w:divBdr>
            </w:div>
            <w:div w:id="43869229">
              <w:marLeft w:val="0"/>
              <w:marRight w:val="0"/>
              <w:marTop w:val="0"/>
              <w:marBottom w:val="0"/>
              <w:divBdr>
                <w:top w:val="none" w:sz="0" w:space="0" w:color="auto"/>
                <w:left w:val="none" w:sz="0" w:space="0" w:color="auto"/>
                <w:bottom w:val="none" w:sz="0" w:space="0" w:color="auto"/>
                <w:right w:val="none" w:sz="0" w:space="0" w:color="auto"/>
              </w:divBdr>
            </w:div>
            <w:div w:id="47649952">
              <w:marLeft w:val="0"/>
              <w:marRight w:val="0"/>
              <w:marTop w:val="0"/>
              <w:marBottom w:val="0"/>
              <w:divBdr>
                <w:top w:val="none" w:sz="0" w:space="0" w:color="auto"/>
                <w:left w:val="none" w:sz="0" w:space="0" w:color="auto"/>
                <w:bottom w:val="none" w:sz="0" w:space="0" w:color="auto"/>
                <w:right w:val="none" w:sz="0" w:space="0" w:color="auto"/>
              </w:divBdr>
            </w:div>
            <w:div w:id="56053533">
              <w:marLeft w:val="0"/>
              <w:marRight w:val="0"/>
              <w:marTop w:val="0"/>
              <w:marBottom w:val="0"/>
              <w:divBdr>
                <w:top w:val="none" w:sz="0" w:space="0" w:color="auto"/>
                <w:left w:val="none" w:sz="0" w:space="0" w:color="auto"/>
                <w:bottom w:val="none" w:sz="0" w:space="0" w:color="auto"/>
                <w:right w:val="none" w:sz="0" w:space="0" w:color="auto"/>
              </w:divBdr>
            </w:div>
            <w:div w:id="71396795">
              <w:marLeft w:val="0"/>
              <w:marRight w:val="0"/>
              <w:marTop w:val="0"/>
              <w:marBottom w:val="0"/>
              <w:divBdr>
                <w:top w:val="none" w:sz="0" w:space="0" w:color="auto"/>
                <w:left w:val="none" w:sz="0" w:space="0" w:color="auto"/>
                <w:bottom w:val="none" w:sz="0" w:space="0" w:color="auto"/>
                <w:right w:val="none" w:sz="0" w:space="0" w:color="auto"/>
              </w:divBdr>
            </w:div>
            <w:div w:id="75983724">
              <w:marLeft w:val="0"/>
              <w:marRight w:val="0"/>
              <w:marTop w:val="0"/>
              <w:marBottom w:val="0"/>
              <w:divBdr>
                <w:top w:val="none" w:sz="0" w:space="0" w:color="auto"/>
                <w:left w:val="none" w:sz="0" w:space="0" w:color="auto"/>
                <w:bottom w:val="none" w:sz="0" w:space="0" w:color="auto"/>
                <w:right w:val="none" w:sz="0" w:space="0" w:color="auto"/>
              </w:divBdr>
            </w:div>
            <w:div w:id="94062132">
              <w:marLeft w:val="0"/>
              <w:marRight w:val="0"/>
              <w:marTop w:val="0"/>
              <w:marBottom w:val="0"/>
              <w:divBdr>
                <w:top w:val="none" w:sz="0" w:space="0" w:color="auto"/>
                <w:left w:val="none" w:sz="0" w:space="0" w:color="auto"/>
                <w:bottom w:val="none" w:sz="0" w:space="0" w:color="auto"/>
                <w:right w:val="none" w:sz="0" w:space="0" w:color="auto"/>
              </w:divBdr>
            </w:div>
            <w:div w:id="95291336">
              <w:marLeft w:val="0"/>
              <w:marRight w:val="0"/>
              <w:marTop w:val="0"/>
              <w:marBottom w:val="0"/>
              <w:divBdr>
                <w:top w:val="none" w:sz="0" w:space="0" w:color="auto"/>
                <w:left w:val="none" w:sz="0" w:space="0" w:color="auto"/>
                <w:bottom w:val="none" w:sz="0" w:space="0" w:color="auto"/>
                <w:right w:val="none" w:sz="0" w:space="0" w:color="auto"/>
              </w:divBdr>
            </w:div>
            <w:div w:id="95446133">
              <w:marLeft w:val="0"/>
              <w:marRight w:val="0"/>
              <w:marTop w:val="0"/>
              <w:marBottom w:val="0"/>
              <w:divBdr>
                <w:top w:val="none" w:sz="0" w:space="0" w:color="auto"/>
                <w:left w:val="none" w:sz="0" w:space="0" w:color="auto"/>
                <w:bottom w:val="none" w:sz="0" w:space="0" w:color="auto"/>
                <w:right w:val="none" w:sz="0" w:space="0" w:color="auto"/>
              </w:divBdr>
            </w:div>
            <w:div w:id="109446510">
              <w:marLeft w:val="0"/>
              <w:marRight w:val="0"/>
              <w:marTop w:val="0"/>
              <w:marBottom w:val="0"/>
              <w:divBdr>
                <w:top w:val="none" w:sz="0" w:space="0" w:color="auto"/>
                <w:left w:val="none" w:sz="0" w:space="0" w:color="auto"/>
                <w:bottom w:val="none" w:sz="0" w:space="0" w:color="auto"/>
                <w:right w:val="none" w:sz="0" w:space="0" w:color="auto"/>
              </w:divBdr>
            </w:div>
            <w:div w:id="115221631">
              <w:marLeft w:val="0"/>
              <w:marRight w:val="0"/>
              <w:marTop w:val="0"/>
              <w:marBottom w:val="0"/>
              <w:divBdr>
                <w:top w:val="none" w:sz="0" w:space="0" w:color="auto"/>
                <w:left w:val="none" w:sz="0" w:space="0" w:color="auto"/>
                <w:bottom w:val="none" w:sz="0" w:space="0" w:color="auto"/>
                <w:right w:val="none" w:sz="0" w:space="0" w:color="auto"/>
              </w:divBdr>
            </w:div>
            <w:div w:id="133527413">
              <w:marLeft w:val="0"/>
              <w:marRight w:val="0"/>
              <w:marTop w:val="0"/>
              <w:marBottom w:val="0"/>
              <w:divBdr>
                <w:top w:val="none" w:sz="0" w:space="0" w:color="auto"/>
                <w:left w:val="none" w:sz="0" w:space="0" w:color="auto"/>
                <w:bottom w:val="none" w:sz="0" w:space="0" w:color="auto"/>
                <w:right w:val="none" w:sz="0" w:space="0" w:color="auto"/>
              </w:divBdr>
            </w:div>
            <w:div w:id="143737113">
              <w:marLeft w:val="0"/>
              <w:marRight w:val="0"/>
              <w:marTop w:val="0"/>
              <w:marBottom w:val="0"/>
              <w:divBdr>
                <w:top w:val="none" w:sz="0" w:space="0" w:color="auto"/>
                <w:left w:val="none" w:sz="0" w:space="0" w:color="auto"/>
                <w:bottom w:val="none" w:sz="0" w:space="0" w:color="auto"/>
                <w:right w:val="none" w:sz="0" w:space="0" w:color="auto"/>
              </w:divBdr>
            </w:div>
            <w:div w:id="144009883">
              <w:marLeft w:val="0"/>
              <w:marRight w:val="0"/>
              <w:marTop w:val="0"/>
              <w:marBottom w:val="0"/>
              <w:divBdr>
                <w:top w:val="none" w:sz="0" w:space="0" w:color="auto"/>
                <w:left w:val="none" w:sz="0" w:space="0" w:color="auto"/>
                <w:bottom w:val="none" w:sz="0" w:space="0" w:color="auto"/>
                <w:right w:val="none" w:sz="0" w:space="0" w:color="auto"/>
              </w:divBdr>
            </w:div>
            <w:div w:id="145124276">
              <w:marLeft w:val="0"/>
              <w:marRight w:val="0"/>
              <w:marTop w:val="0"/>
              <w:marBottom w:val="0"/>
              <w:divBdr>
                <w:top w:val="none" w:sz="0" w:space="0" w:color="auto"/>
                <w:left w:val="none" w:sz="0" w:space="0" w:color="auto"/>
                <w:bottom w:val="none" w:sz="0" w:space="0" w:color="auto"/>
                <w:right w:val="none" w:sz="0" w:space="0" w:color="auto"/>
              </w:divBdr>
            </w:div>
            <w:div w:id="161552077">
              <w:marLeft w:val="0"/>
              <w:marRight w:val="0"/>
              <w:marTop w:val="0"/>
              <w:marBottom w:val="0"/>
              <w:divBdr>
                <w:top w:val="none" w:sz="0" w:space="0" w:color="auto"/>
                <w:left w:val="none" w:sz="0" w:space="0" w:color="auto"/>
                <w:bottom w:val="none" w:sz="0" w:space="0" w:color="auto"/>
                <w:right w:val="none" w:sz="0" w:space="0" w:color="auto"/>
              </w:divBdr>
            </w:div>
            <w:div w:id="174075779">
              <w:marLeft w:val="0"/>
              <w:marRight w:val="0"/>
              <w:marTop w:val="0"/>
              <w:marBottom w:val="0"/>
              <w:divBdr>
                <w:top w:val="none" w:sz="0" w:space="0" w:color="auto"/>
                <w:left w:val="none" w:sz="0" w:space="0" w:color="auto"/>
                <w:bottom w:val="none" w:sz="0" w:space="0" w:color="auto"/>
                <w:right w:val="none" w:sz="0" w:space="0" w:color="auto"/>
              </w:divBdr>
            </w:div>
            <w:div w:id="175971834">
              <w:marLeft w:val="0"/>
              <w:marRight w:val="0"/>
              <w:marTop w:val="0"/>
              <w:marBottom w:val="0"/>
              <w:divBdr>
                <w:top w:val="none" w:sz="0" w:space="0" w:color="auto"/>
                <w:left w:val="none" w:sz="0" w:space="0" w:color="auto"/>
                <w:bottom w:val="none" w:sz="0" w:space="0" w:color="auto"/>
                <w:right w:val="none" w:sz="0" w:space="0" w:color="auto"/>
              </w:divBdr>
            </w:div>
            <w:div w:id="181210001">
              <w:marLeft w:val="0"/>
              <w:marRight w:val="0"/>
              <w:marTop w:val="0"/>
              <w:marBottom w:val="0"/>
              <w:divBdr>
                <w:top w:val="none" w:sz="0" w:space="0" w:color="auto"/>
                <w:left w:val="none" w:sz="0" w:space="0" w:color="auto"/>
                <w:bottom w:val="none" w:sz="0" w:space="0" w:color="auto"/>
                <w:right w:val="none" w:sz="0" w:space="0" w:color="auto"/>
              </w:divBdr>
            </w:div>
            <w:div w:id="185868965">
              <w:marLeft w:val="0"/>
              <w:marRight w:val="0"/>
              <w:marTop w:val="0"/>
              <w:marBottom w:val="0"/>
              <w:divBdr>
                <w:top w:val="none" w:sz="0" w:space="0" w:color="auto"/>
                <w:left w:val="none" w:sz="0" w:space="0" w:color="auto"/>
                <w:bottom w:val="none" w:sz="0" w:space="0" w:color="auto"/>
                <w:right w:val="none" w:sz="0" w:space="0" w:color="auto"/>
              </w:divBdr>
            </w:div>
            <w:div w:id="187523076">
              <w:marLeft w:val="0"/>
              <w:marRight w:val="0"/>
              <w:marTop w:val="0"/>
              <w:marBottom w:val="0"/>
              <w:divBdr>
                <w:top w:val="none" w:sz="0" w:space="0" w:color="auto"/>
                <w:left w:val="none" w:sz="0" w:space="0" w:color="auto"/>
                <w:bottom w:val="none" w:sz="0" w:space="0" w:color="auto"/>
                <w:right w:val="none" w:sz="0" w:space="0" w:color="auto"/>
              </w:divBdr>
            </w:div>
            <w:div w:id="195123015">
              <w:marLeft w:val="0"/>
              <w:marRight w:val="0"/>
              <w:marTop w:val="0"/>
              <w:marBottom w:val="0"/>
              <w:divBdr>
                <w:top w:val="none" w:sz="0" w:space="0" w:color="auto"/>
                <w:left w:val="none" w:sz="0" w:space="0" w:color="auto"/>
                <w:bottom w:val="none" w:sz="0" w:space="0" w:color="auto"/>
                <w:right w:val="none" w:sz="0" w:space="0" w:color="auto"/>
              </w:divBdr>
            </w:div>
            <w:div w:id="199559677">
              <w:marLeft w:val="0"/>
              <w:marRight w:val="0"/>
              <w:marTop w:val="0"/>
              <w:marBottom w:val="0"/>
              <w:divBdr>
                <w:top w:val="none" w:sz="0" w:space="0" w:color="auto"/>
                <w:left w:val="none" w:sz="0" w:space="0" w:color="auto"/>
                <w:bottom w:val="none" w:sz="0" w:space="0" w:color="auto"/>
                <w:right w:val="none" w:sz="0" w:space="0" w:color="auto"/>
              </w:divBdr>
            </w:div>
            <w:div w:id="205413638">
              <w:marLeft w:val="0"/>
              <w:marRight w:val="0"/>
              <w:marTop w:val="0"/>
              <w:marBottom w:val="0"/>
              <w:divBdr>
                <w:top w:val="none" w:sz="0" w:space="0" w:color="auto"/>
                <w:left w:val="none" w:sz="0" w:space="0" w:color="auto"/>
                <w:bottom w:val="none" w:sz="0" w:space="0" w:color="auto"/>
                <w:right w:val="none" w:sz="0" w:space="0" w:color="auto"/>
              </w:divBdr>
            </w:div>
            <w:div w:id="206187752">
              <w:marLeft w:val="0"/>
              <w:marRight w:val="0"/>
              <w:marTop w:val="0"/>
              <w:marBottom w:val="0"/>
              <w:divBdr>
                <w:top w:val="none" w:sz="0" w:space="0" w:color="auto"/>
                <w:left w:val="none" w:sz="0" w:space="0" w:color="auto"/>
                <w:bottom w:val="none" w:sz="0" w:space="0" w:color="auto"/>
                <w:right w:val="none" w:sz="0" w:space="0" w:color="auto"/>
              </w:divBdr>
            </w:div>
            <w:div w:id="211622793">
              <w:marLeft w:val="0"/>
              <w:marRight w:val="0"/>
              <w:marTop w:val="0"/>
              <w:marBottom w:val="0"/>
              <w:divBdr>
                <w:top w:val="none" w:sz="0" w:space="0" w:color="auto"/>
                <w:left w:val="none" w:sz="0" w:space="0" w:color="auto"/>
                <w:bottom w:val="none" w:sz="0" w:space="0" w:color="auto"/>
                <w:right w:val="none" w:sz="0" w:space="0" w:color="auto"/>
              </w:divBdr>
            </w:div>
            <w:div w:id="212742645">
              <w:marLeft w:val="0"/>
              <w:marRight w:val="0"/>
              <w:marTop w:val="0"/>
              <w:marBottom w:val="0"/>
              <w:divBdr>
                <w:top w:val="none" w:sz="0" w:space="0" w:color="auto"/>
                <w:left w:val="none" w:sz="0" w:space="0" w:color="auto"/>
                <w:bottom w:val="none" w:sz="0" w:space="0" w:color="auto"/>
                <w:right w:val="none" w:sz="0" w:space="0" w:color="auto"/>
              </w:divBdr>
            </w:div>
            <w:div w:id="214318914">
              <w:marLeft w:val="0"/>
              <w:marRight w:val="0"/>
              <w:marTop w:val="0"/>
              <w:marBottom w:val="0"/>
              <w:divBdr>
                <w:top w:val="none" w:sz="0" w:space="0" w:color="auto"/>
                <w:left w:val="none" w:sz="0" w:space="0" w:color="auto"/>
                <w:bottom w:val="none" w:sz="0" w:space="0" w:color="auto"/>
                <w:right w:val="none" w:sz="0" w:space="0" w:color="auto"/>
              </w:divBdr>
            </w:div>
            <w:div w:id="217860734">
              <w:marLeft w:val="0"/>
              <w:marRight w:val="0"/>
              <w:marTop w:val="0"/>
              <w:marBottom w:val="0"/>
              <w:divBdr>
                <w:top w:val="none" w:sz="0" w:space="0" w:color="auto"/>
                <w:left w:val="none" w:sz="0" w:space="0" w:color="auto"/>
                <w:bottom w:val="none" w:sz="0" w:space="0" w:color="auto"/>
                <w:right w:val="none" w:sz="0" w:space="0" w:color="auto"/>
              </w:divBdr>
            </w:div>
            <w:div w:id="231161334">
              <w:marLeft w:val="0"/>
              <w:marRight w:val="0"/>
              <w:marTop w:val="0"/>
              <w:marBottom w:val="0"/>
              <w:divBdr>
                <w:top w:val="none" w:sz="0" w:space="0" w:color="auto"/>
                <w:left w:val="none" w:sz="0" w:space="0" w:color="auto"/>
                <w:bottom w:val="none" w:sz="0" w:space="0" w:color="auto"/>
                <w:right w:val="none" w:sz="0" w:space="0" w:color="auto"/>
              </w:divBdr>
            </w:div>
            <w:div w:id="240792158">
              <w:marLeft w:val="0"/>
              <w:marRight w:val="0"/>
              <w:marTop w:val="0"/>
              <w:marBottom w:val="0"/>
              <w:divBdr>
                <w:top w:val="none" w:sz="0" w:space="0" w:color="auto"/>
                <w:left w:val="none" w:sz="0" w:space="0" w:color="auto"/>
                <w:bottom w:val="none" w:sz="0" w:space="0" w:color="auto"/>
                <w:right w:val="none" w:sz="0" w:space="0" w:color="auto"/>
              </w:divBdr>
            </w:div>
            <w:div w:id="269048371">
              <w:marLeft w:val="0"/>
              <w:marRight w:val="0"/>
              <w:marTop w:val="0"/>
              <w:marBottom w:val="0"/>
              <w:divBdr>
                <w:top w:val="none" w:sz="0" w:space="0" w:color="auto"/>
                <w:left w:val="none" w:sz="0" w:space="0" w:color="auto"/>
                <w:bottom w:val="none" w:sz="0" w:space="0" w:color="auto"/>
                <w:right w:val="none" w:sz="0" w:space="0" w:color="auto"/>
              </w:divBdr>
            </w:div>
            <w:div w:id="270404299">
              <w:marLeft w:val="0"/>
              <w:marRight w:val="0"/>
              <w:marTop w:val="0"/>
              <w:marBottom w:val="0"/>
              <w:divBdr>
                <w:top w:val="none" w:sz="0" w:space="0" w:color="auto"/>
                <w:left w:val="none" w:sz="0" w:space="0" w:color="auto"/>
                <w:bottom w:val="none" w:sz="0" w:space="0" w:color="auto"/>
                <w:right w:val="none" w:sz="0" w:space="0" w:color="auto"/>
              </w:divBdr>
            </w:div>
            <w:div w:id="287975767">
              <w:marLeft w:val="0"/>
              <w:marRight w:val="0"/>
              <w:marTop w:val="0"/>
              <w:marBottom w:val="0"/>
              <w:divBdr>
                <w:top w:val="none" w:sz="0" w:space="0" w:color="auto"/>
                <w:left w:val="none" w:sz="0" w:space="0" w:color="auto"/>
                <w:bottom w:val="none" w:sz="0" w:space="0" w:color="auto"/>
                <w:right w:val="none" w:sz="0" w:space="0" w:color="auto"/>
              </w:divBdr>
            </w:div>
            <w:div w:id="297540084">
              <w:marLeft w:val="0"/>
              <w:marRight w:val="0"/>
              <w:marTop w:val="0"/>
              <w:marBottom w:val="0"/>
              <w:divBdr>
                <w:top w:val="none" w:sz="0" w:space="0" w:color="auto"/>
                <w:left w:val="none" w:sz="0" w:space="0" w:color="auto"/>
                <w:bottom w:val="none" w:sz="0" w:space="0" w:color="auto"/>
                <w:right w:val="none" w:sz="0" w:space="0" w:color="auto"/>
              </w:divBdr>
            </w:div>
            <w:div w:id="303118141">
              <w:marLeft w:val="0"/>
              <w:marRight w:val="0"/>
              <w:marTop w:val="0"/>
              <w:marBottom w:val="0"/>
              <w:divBdr>
                <w:top w:val="none" w:sz="0" w:space="0" w:color="auto"/>
                <w:left w:val="none" w:sz="0" w:space="0" w:color="auto"/>
                <w:bottom w:val="none" w:sz="0" w:space="0" w:color="auto"/>
                <w:right w:val="none" w:sz="0" w:space="0" w:color="auto"/>
              </w:divBdr>
            </w:div>
            <w:div w:id="310525790">
              <w:marLeft w:val="0"/>
              <w:marRight w:val="0"/>
              <w:marTop w:val="0"/>
              <w:marBottom w:val="0"/>
              <w:divBdr>
                <w:top w:val="none" w:sz="0" w:space="0" w:color="auto"/>
                <w:left w:val="none" w:sz="0" w:space="0" w:color="auto"/>
                <w:bottom w:val="none" w:sz="0" w:space="0" w:color="auto"/>
                <w:right w:val="none" w:sz="0" w:space="0" w:color="auto"/>
              </w:divBdr>
            </w:div>
            <w:div w:id="319383456">
              <w:marLeft w:val="0"/>
              <w:marRight w:val="0"/>
              <w:marTop w:val="0"/>
              <w:marBottom w:val="0"/>
              <w:divBdr>
                <w:top w:val="none" w:sz="0" w:space="0" w:color="auto"/>
                <w:left w:val="none" w:sz="0" w:space="0" w:color="auto"/>
                <w:bottom w:val="none" w:sz="0" w:space="0" w:color="auto"/>
                <w:right w:val="none" w:sz="0" w:space="0" w:color="auto"/>
              </w:divBdr>
            </w:div>
            <w:div w:id="323750489">
              <w:marLeft w:val="0"/>
              <w:marRight w:val="0"/>
              <w:marTop w:val="0"/>
              <w:marBottom w:val="0"/>
              <w:divBdr>
                <w:top w:val="none" w:sz="0" w:space="0" w:color="auto"/>
                <w:left w:val="none" w:sz="0" w:space="0" w:color="auto"/>
                <w:bottom w:val="none" w:sz="0" w:space="0" w:color="auto"/>
                <w:right w:val="none" w:sz="0" w:space="0" w:color="auto"/>
              </w:divBdr>
            </w:div>
            <w:div w:id="324865915">
              <w:marLeft w:val="0"/>
              <w:marRight w:val="0"/>
              <w:marTop w:val="0"/>
              <w:marBottom w:val="0"/>
              <w:divBdr>
                <w:top w:val="none" w:sz="0" w:space="0" w:color="auto"/>
                <w:left w:val="none" w:sz="0" w:space="0" w:color="auto"/>
                <w:bottom w:val="none" w:sz="0" w:space="0" w:color="auto"/>
                <w:right w:val="none" w:sz="0" w:space="0" w:color="auto"/>
              </w:divBdr>
            </w:div>
            <w:div w:id="337663030">
              <w:marLeft w:val="0"/>
              <w:marRight w:val="0"/>
              <w:marTop w:val="0"/>
              <w:marBottom w:val="0"/>
              <w:divBdr>
                <w:top w:val="none" w:sz="0" w:space="0" w:color="auto"/>
                <w:left w:val="none" w:sz="0" w:space="0" w:color="auto"/>
                <w:bottom w:val="none" w:sz="0" w:space="0" w:color="auto"/>
                <w:right w:val="none" w:sz="0" w:space="0" w:color="auto"/>
              </w:divBdr>
            </w:div>
            <w:div w:id="346101722">
              <w:marLeft w:val="0"/>
              <w:marRight w:val="0"/>
              <w:marTop w:val="0"/>
              <w:marBottom w:val="0"/>
              <w:divBdr>
                <w:top w:val="none" w:sz="0" w:space="0" w:color="auto"/>
                <w:left w:val="none" w:sz="0" w:space="0" w:color="auto"/>
                <w:bottom w:val="none" w:sz="0" w:space="0" w:color="auto"/>
                <w:right w:val="none" w:sz="0" w:space="0" w:color="auto"/>
              </w:divBdr>
            </w:div>
            <w:div w:id="349574473">
              <w:marLeft w:val="0"/>
              <w:marRight w:val="0"/>
              <w:marTop w:val="0"/>
              <w:marBottom w:val="0"/>
              <w:divBdr>
                <w:top w:val="none" w:sz="0" w:space="0" w:color="auto"/>
                <w:left w:val="none" w:sz="0" w:space="0" w:color="auto"/>
                <w:bottom w:val="none" w:sz="0" w:space="0" w:color="auto"/>
                <w:right w:val="none" w:sz="0" w:space="0" w:color="auto"/>
              </w:divBdr>
            </w:div>
            <w:div w:id="354579751">
              <w:marLeft w:val="0"/>
              <w:marRight w:val="0"/>
              <w:marTop w:val="0"/>
              <w:marBottom w:val="0"/>
              <w:divBdr>
                <w:top w:val="none" w:sz="0" w:space="0" w:color="auto"/>
                <w:left w:val="none" w:sz="0" w:space="0" w:color="auto"/>
                <w:bottom w:val="none" w:sz="0" w:space="0" w:color="auto"/>
                <w:right w:val="none" w:sz="0" w:space="0" w:color="auto"/>
              </w:divBdr>
            </w:div>
            <w:div w:id="355616561">
              <w:marLeft w:val="0"/>
              <w:marRight w:val="0"/>
              <w:marTop w:val="0"/>
              <w:marBottom w:val="0"/>
              <w:divBdr>
                <w:top w:val="none" w:sz="0" w:space="0" w:color="auto"/>
                <w:left w:val="none" w:sz="0" w:space="0" w:color="auto"/>
                <w:bottom w:val="none" w:sz="0" w:space="0" w:color="auto"/>
                <w:right w:val="none" w:sz="0" w:space="0" w:color="auto"/>
              </w:divBdr>
            </w:div>
            <w:div w:id="361054057">
              <w:marLeft w:val="0"/>
              <w:marRight w:val="0"/>
              <w:marTop w:val="0"/>
              <w:marBottom w:val="0"/>
              <w:divBdr>
                <w:top w:val="none" w:sz="0" w:space="0" w:color="auto"/>
                <w:left w:val="none" w:sz="0" w:space="0" w:color="auto"/>
                <w:bottom w:val="none" w:sz="0" w:space="0" w:color="auto"/>
                <w:right w:val="none" w:sz="0" w:space="0" w:color="auto"/>
              </w:divBdr>
            </w:div>
            <w:div w:id="363406968">
              <w:marLeft w:val="0"/>
              <w:marRight w:val="0"/>
              <w:marTop w:val="0"/>
              <w:marBottom w:val="0"/>
              <w:divBdr>
                <w:top w:val="none" w:sz="0" w:space="0" w:color="auto"/>
                <w:left w:val="none" w:sz="0" w:space="0" w:color="auto"/>
                <w:bottom w:val="none" w:sz="0" w:space="0" w:color="auto"/>
                <w:right w:val="none" w:sz="0" w:space="0" w:color="auto"/>
              </w:divBdr>
            </w:div>
            <w:div w:id="373236945">
              <w:marLeft w:val="0"/>
              <w:marRight w:val="0"/>
              <w:marTop w:val="0"/>
              <w:marBottom w:val="0"/>
              <w:divBdr>
                <w:top w:val="none" w:sz="0" w:space="0" w:color="auto"/>
                <w:left w:val="none" w:sz="0" w:space="0" w:color="auto"/>
                <w:bottom w:val="none" w:sz="0" w:space="0" w:color="auto"/>
                <w:right w:val="none" w:sz="0" w:space="0" w:color="auto"/>
              </w:divBdr>
            </w:div>
            <w:div w:id="375786476">
              <w:marLeft w:val="0"/>
              <w:marRight w:val="0"/>
              <w:marTop w:val="0"/>
              <w:marBottom w:val="0"/>
              <w:divBdr>
                <w:top w:val="none" w:sz="0" w:space="0" w:color="auto"/>
                <w:left w:val="none" w:sz="0" w:space="0" w:color="auto"/>
                <w:bottom w:val="none" w:sz="0" w:space="0" w:color="auto"/>
                <w:right w:val="none" w:sz="0" w:space="0" w:color="auto"/>
              </w:divBdr>
            </w:div>
            <w:div w:id="383676709">
              <w:marLeft w:val="0"/>
              <w:marRight w:val="0"/>
              <w:marTop w:val="0"/>
              <w:marBottom w:val="0"/>
              <w:divBdr>
                <w:top w:val="none" w:sz="0" w:space="0" w:color="auto"/>
                <w:left w:val="none" w:sz="0" w:space="0" w:color="auto"/>
                <w:bottom w:val="none" w:sz="0" w:space="0" w:color="auto"/>
                <w:right w:val="none" w:sz="0" w:space="0" w:color="auto"/>
              </w:divBdr>
            </w:div>
            <w:div w:id="390085057">
              <w:marLeft w:val="0"/>
              <w:marRight w:val="0"/>
              <w:marTop w:val="0"/>
              <w:marBottom w:val="0"/>
              <w:divBdr>
                <w:top w:val="none" w:sz="0" w:space="0" w:color="auto"/>
                <w:left w:val="none" w:sz="0" w:space="0" w:color="auto"/>
                <w:bottom w:val="none" w:sz="0" w:space="0" w:color="auto"/>
                <w:right w:val="none" w:sz="0" w:space="0" w:color="auto"/>
              </w:divBdr>
            </w:div>
            <w:div w:id="398528421">
              <w:marLeft w:val="0"/>
              <w:marRight w:val="0"/>
              <w:marTop w:val="0"/>
              <w:marBottom w:val="0"/>
              <w:divBdr>
                <w:top w:val="none" w:sz="0" w:space="0" w:color="auto"/>
                <w:left w:val="none" w:sz="0" w:space="0" w:color="auto"/>
                <w:bottom w:val="none" w:sz="0" w:space="0" w:color="auto"/>
                <w:right w:val="none" w:sz="0" w:space="0" w:color="auto"/>
              </w:divBdr>
            </w:div>
            <w:div w:id="403114584">
              <w:marLeft w:val="0"/>
              <w:marRight w:val="0"/>
              <w:marTop w:val="0"/>
              <w:marBottom w:val="0"/>
              <w:divBdr>
                <w:top w:val="none" w:sz="0" w:space="0" w:color="auto"/>
                <w:left w:val="none" w:sz="0" w:space="0" w:color="auto"/>
                <w:bottom w:val="none" w:sz="0" w:space="0" w:color="auto"/>
                <w:right w:val="none" w:sz="0" w:space="0" w:color="auto"/>
              </w:divBdr>
            </w:div>
            <w:div w:id="405959712">
              <w:marLeft w:val="0"/>
              <w:marRight w:val="0"/>
              <w:marTop w:val="0"/>
              <w:marBottom w:val="0"/>
              <w:divBdr>
                <w:top w:val="none" w:sz="0" w:space="0" w:color="auto"/>
                <w:left w:val="none" w:sz="0" w:space="0" w:color="auto"/>
                <w:bottom w:val="none" w:sz="0" w:space="0" w:color="auto"/>
                <w:right w:val="none" w:sz="0" w:space="0" w:color="auto"/>
              </w:divBdr>
            </w:div>
            <w:div w:id="406417431">
              <w:marLeft w:val="0"/>
              <w:marRight w:val="0"/>
              <w:marTop w:val="0"/>
              <w:marBottom w:val="0"/>
              <w:divBdr>
                <w:top w:val="none" w:sz="0" w:space="0" w:color="auto"/>
                <w:left w:val="none" w:sz="0" w:space="0" w:color="auto"/>
                <w:bottom w:val="none" w:sz="0" w:space="0" w:color="auto"/>
                <w:right w:val="none" w:sz="0" w:space="0" w:color="auto"/>
              </w:divBdr>
            </w:div>
            <w:div w:id="407770266">
              <w:marLeft w:val="0"/>
              <w:marRight w:val="0"/>
              <w:marTop w:val="0"/>
              <w:marBottom w:val="0"/>
              <w:divBdr>
                <w:top w:val="none" w:sz="0" w:space="0" w:color="auto"/>
                <w:left w:val="none" w:sz="0" w:space="0" w:color="auto"/>
                <w:bottom w:val="none" w:sz="0" w:space="0" w:color="auto"/>
                <w:right w:val="none" w:sz="0" w:space="0" w:color="auto"/>
              </w:divBdr>
            </w:div>
            <w:div w:id="411968474">
              <w:marLeft w:val="0"/>
              <w:marRight w:val="0"/>
              <w:marTop w:val="0"/>
              <w:marBottom w:val="0"/>
              <w:divBdr>
                <w:top w:val="none" w:sz="0" w:space="0" w:color="auto"/>
                <w:left w:val="none" w:sz="0" w:space="0" w:color="auto"/>
                <w:bottom w:val="none" w:sz="0" w:space="0" w:color="auto"/>
                <w:right w:val="none" w:sz="0" w:space="0" w:color="auto"/>
              </w:divBdr>
            </w:div>
            <w:div w:id="418186330">
              <w:marLeft w:val="0"/>
              <w:marRight w:val="0"/>
              <w:marTop w:val="0"/>
              <w:marBottom w:val="0"/>
              <w:divBdr>
                <w:top w:val="none" w:sz="0" w:space="0" w:color="auto"/>
                <w:left w:val="none" w:sz="0" w:space="0" w:color="auto"/>
                <w:bottom w:val="none" w:sz="0" w:space="0" w:color="auto"/>
                <w:right w:val="none" w:sz="0" w:space="0" w:color="auto"/>
              </w:divBdr>
            </w:div>
            <w:div w:id="422916170">
              <w:marLeft w:val="0"/>
              <w:marRight w:val="0"/>
              <w:marTop w:val="0"/>
              <w:marBottom w:val="0"/>
              <w:divBdr>
                <w:top w:val="none" w:sz="0" w:space="0" w:color="auto"/>
                <w:left w:val="none" w:sz="0" w:space="0" w:color="auto"/>
                <w:bottom w:val="none" w:sz="0" w:space="0" w:color="auto"/>
                <w:right w:val="none" w:sz="0" w:space="0" w:color="auto"/>
              </w:divBdr>
            </w:div>
            <w:div w:id="450368264">
              <w:marLeft w:val="0"/>
              <w:marRight w:val="0"/>
              <w:marTop w:val="0"/>
              <w:marBottom w:val="0"/>
              <w:divBdr>
                <w:top w:val="none" w:sz="0" w:space="0" w:color="auto"/>
                <w:left w:val="none" w:sz="0" w:space="0" w:color="auto"/>
                <w:bottom w:val="none" w:sz="0" w:space="0" w:color="auto"/>
                <w:right w:val="none" w:sz="0" w:space="0" w:color="auto"/>
              </w:divBdr>
            </w:div>
            <w:div w:id="451680221">
              <w:marLeft w:val="0"/>
              <w:marRight w:val="0"/>
              <w:marTop w:val="0"/>
              <w:marBottom w:val="0"/>
              <w:divBdr>
                <w:top w:val="none" w:sz="0" w:space="0" w:color="auto"/>
                <w:left w:val="none" w:sz="0" w:space="0" w:color="auto"/>
                <w:bottom w:val="none" w:sz="0" w:space="0" w:color="auto"/>
                <w:right w:val="none" w:sz="0" w:space="0" w:color="auto"/>
              </w:divBdr>
            </w:div>
            <w:div w:id="454954449">
              <w:marLeft w:val="0"/>
              <w:marRight w:val="0"/>
              <w:marTop w:val="0"/>
              <w:marBottom w:val="0"/>
              <w:divBdr>
                <w:top w:val="none" w:sz="0" w:space="0" w:color="auto"/>
                <w:left w:val="none" w:sz="0" w:space="0" w:color="auto"/>
                <w:bottom w:val="none" w:sz="0" w:space="0" w:color="auto"/>
                <w:right w:val="none" w:sz="0" w:space="0" w:color="auto"/>
              </w:divBdr>
            </w:div>
            <w:div w:id="462695550">
              <w:marLeft w:val="0"/>
              <w:marRight w:val="0"/>
              <w:marTop w:val="0"/>
              <w:marBottom w:val="0"/>
              <w:divBdr>
                <w:top w:val="none" w:sz="0" w:space="0" w:color="auto"/>
                <w:left w:val="none" w:sz="0" w:space="0" w:color="auto"/>
                <w:bottom w:val="none" w:sz="0" w:space="0" w:color="auto"/>
                <w:right w:val="none" w:sz="0" w:space="0" w:color="auto"/>
              </w:divBdr>
            </w:div>
            <w:div w:id="475076707">
              <w:marLeft w:val="0"/>
              <w:marRight w:val="0"/>
              <w:marTop w:val="0"/>
              <w:marBottom w:val="0"/>
              <w:divBdr>
                <w:top w:val="none" w:sz="0" w:space="0" w:color="auto"/>
                <w:left w:val="none" w:sz="0" w:space="0" w:color="auto"/>
                <w:bottom w:val="none" w:sz="0" w:space="0" w:color="auto"/>
                <w:right w:val="none" w:sz="0" w:space="0" w:color="auto"/>
              </w:divBdr>
            </w:div>
            <w:div w:id="478309213">
              <w:marLeft w:val="0"/>
              <w:marRight w:val="0"/>
              <w:marTop w:val="0"/>
              <w:marBottom w:val="0"/>
              <w:divBdr>
                <w:top w:val="none" w:sz="0" w:space="0" w:color="auto"/>
                <w:left w:val="none" w:sz="0" w:space="0" w:color="auto"/>
                <w:bottom w:val="none" w:sz="0" w:space="0" w:color="auto"/>
                <w:right w:val="none" w:sz="0" w:space="0" w:color="auto"/>
              </w:divBdr>
            </w:div>
            <w:div w:id="482434535">
              <w:marLeft w:val="0"/>
              <w:marRight w:val="0"/>
              <w:marTop w:val="0"/>
              <w:marBottom w:val="0"/>
              <w:divBdr>
                <w:top w:val="none" w:sz="0" w:space="0" w:color="auto"/>
                <w:left w:val="none" w:sz="0" w:space="0" w:color="auto"/>
                <w:bottom w:val="none" w:sz="0" w:space="0" w:color="auto"/>
                <w:right w:val="none" w:sz="0" w:space="0" w:color="auto"/>
              </w:divBdr>
            </w:div>
            <w:div w:id="485436276">
              <w:marLeft w:val="0"/>
              <w:marRight w:val="0"/>
              <w:marTop w:val="0"/>
              <w:marBottom w:val="0"/>
              <w:divBdr>
                <w:top w:val="none" w:sz="0" w:space="0" w:color="auto"/>
                <w:left w:val="none" w:sz="0" w:space="0" w:color="auto"/>
                <w:bottom w:val="none" w:sz="0" w:space="0" w:color="auto"/>
                <w:right w:val="none" w:sz="0" w:space="0" w:color="auto"/>
              </w:divBdr>
            </w:div>
            <w:div w:id="492991586">
              <w:marLeft w:val="0"/>
              <w:marRight w:val="0"/>
              <w:marTop w:val="0"/>
              <w:marBottom w:val="0"/>
              <w:divBdr>
                <w:top w:val="none" w:sz="0" w:space="0" w:color="auto"/>
                <w:left w:val="none" w:sz="0" w:space="0" w:color="auto"/>
                <w:bottom w:val="none" w:sz="0" w:space="0" w:color="auto"/>
                <w:right w:val="none" w:sz="0" w:space="0" w:color="auto"/>
              </w:divBdr>
            </w:div>
            <w:div w:id="493572295">
              <w:marLeft w:val="0"/>
              <w:marRight w:val="0"/>
              <w:marTop w:val="0"/>
              <w:marBottom w:val="0"/>
              <w:divBdr>
                <w:top w:val="none" w:sz="0" w:space="0" w:color="auto"/>
                <w:left w:val="none" w:sz="0" w:space="0" w:color="auto"/>
                <w:bottom w:val="none" w:sz="0" w:space="0" w:color="auto"/>
                <w:right w:val="none" w:sz="0" w:space="0" w:color="auto"/>
              </w:divBdr>
            </w:div>
            <w:div w:id="496573408">
              <w:marLeft w:val="0"/>
              <w:marRight w:val="0"/>
              <w:marTop w:val="0"/>
              <w:marBottom w:val="0"/>
              <w:divBdr>
                <w:top w:val="none" w:sz="0" w:space="0" w:color="auto"/>
                <w:left w:val="none" w:sz="0" w:space="0" w:color="auto"/>
                <w:bottom w:val="none" w:sz="0" w:space="0" w:color="auto"/>
                <w:right w:val="none" w:sz="0" w:space="0" w:color="auto"/>
              </w:divBdr>
            </w:div>
            <w:div w:id="509292029">
              <w:marLeft w:val="0"/>
              <w:marRight w:val="0"/>
              <w:marTop w:val="0"/>
              <w:marBottom w:val="0"/>
              <w:divBdr>
                <w:top w:val="none" w:sz="0" w:space="0" w:color="auto"/>
                <w:left w:val="none" w:sz="0" w:space="0" w:color="auto"/>
                <w:bottom w:val="none" w:sz="0" w:space="0" w:color="auto"/>
                <w:right w:val="none" w:sz="0" w:space="0" w:color="auto"/>
              </w:divBdr>
            </w:div>
            <w:div w:id="511841457">
              <w:marLeft w:val="0"/>
              <w:marRight w:val="0"/>
              <w:marTop w:val="0"/>
              <w:marBottom w:val="0"/>
              <w:divBdr>
                <w:top w:val="none" w:sz="0" w:space="0" w:color="auto"/>
                <w:left w:val="none" w:sz="0" w:space="0" w:color="auto"/>
                <w:bottom w:val="none" w:sz="0" w:space="0" w:color="auto"/>
                <w:right w:val="none" w:sz="0" w:space="0" w:color="auto"/>
              </w:divBdr>
            </w:div>
            <w:div w:id="528690923">
              <w:marLeft w:val="0"/>
              <w:marRight w:val="0"/>
              <w:marTop w:val="0"/>
              <w:marBottom w:val="0"/>
              <w:divBdr>
                <w:top w:val="none" w:sz="0" w:space="0" w:color="auto"/>
                <w:left w:val="none" w:sz="0" w:space="0" w:color="auto"/>
                <w:bottom w:val="none" w:sz="0" w:space="0" w:color="auto"/>
                <w:right w:val="none" w:sz="0" w:space="0" w:color="auto"/>
              </w:divBdr>
            </w:div>
            <w:div w:id="533082129">
              <w:marLeft w:val="0"/>
              <w:marRight w:val="0"/>
              <w:marTop w:val="0"/>
              <w:marBottom w:val="0"/>
              <w:divBdr>
                <w:top w:val="none" w:sz="0" w:space="0" w:color="auto"/>
                <w:left w:val="none" w:sz="0" w:space="0" w:color="auto"/>
                <w:bottom w:val="none" w:sz="0" w:space="0" w:color="auto"/>
                <w:right w:val="none" w:sz="0" w:space="0" w:color="auto"/>
              </w:divBdr>
            </w:div>
            <w:div w:id="533539309">
              <w:marLeft w:val="0"/>
              <w:marRight w:val="0"/>
              <w:marTop w:val="0"/>
              <w:marBottom w:val="0"/>
              <w:divBdr>
                <w:top w:val="none" w:sz="0" w:space="0" w:color="auto"/>
                <w:left w:val="none" w:sz="0" w:space="0" w:color="auto"/>
                <w:bottom w:val="none" w:sz="0" w:space="0" w:color="auto"/>
                <w:right w:val="none" w:sz="0" w:space="0" w:color="auto"/>
              </w:divBdr>
            </w:div>
            <w:div w:id="542331815">
              <w:marLeft w:val="0"/>
              <w:marRight w:val="0"/>
              <w:marTop w:val="0"/>
              <w:marBottom w:val="0"/>
              <w:divBdr>
                <w:top w:val="none" w:sz="0" w:space="0" w:color="auto"/>
                <w:left w:val="none" w:sz="0" w:space="0" w:color="auto"/>
                <w:bottom w:val="none" w:sz="0" w:space="0" w:color="auto"/>
                <w:right w:val="none" w:sz="0" w:space="0" w:color="auto"/>
              </w:divBdr>
            </w:div>
            <w:div w:id="547185880">
              <w:marLeft w:val="0"/>
              <w:marRight w:val="0"/>
              <w:marTop w:val="0"/>
              <w:marBottom w:val="0"/>
              <w:divBdr>
                <w:top w:val="none" w:sz="0" w:space="0" w:color="auto"/>
                <w:left w:val="none" w:sz="0" w:space="0" w:color="auto"/>
                <w:bottom w:val="none" w:sz="0" w:space="0" w:color="auto"/>
                <w:right w:val="none" w:sz="0" w:space="0" w:color="auto"/>
              </w:divBdr>
            </w:div>
            <w:div w:id="548882365">
              <w:marLeft w:val="0"/>
              <w:marRight w:val="0"/>
              <w:marTop w:val="0"/>
              <w:marBottom w:val="0"/>
              <w:divBdr>
                <w:top w:val="none" w:sz="0" w:space="0" w:color="auto"/>
                <w:left w:val="none" w:sz="0" w:space="0" w:color="auto"/>
                <w:bottom w:val="none" w:sz="0" w:space="0" w:color="auto"/>
                <w:right w:val="none" w:sz="0" w:space="0" w:color="auto"/>
              </w:divBdr>
            </w:div>
            <w:div w:id="573055560">
              <w:marLeft w:val="0"/>
              <w:marRight w:val="0"/>
              <w:marTop w:val="0"/>
              <w:marBottom w:val="0"/>
              <w:divBdr>
                <w:top w:val="none" w:sz="0" w:space="0" w:color="auto"/>
                <w:left w:val="none" w:sz="0" w:space="0" w:color="auto"/>
                <w:bottom w:val="none" w:sz="0" w:space="0" w:color="auto"/>
                <w:right w:val="none" w:sz="0" w:space="0" w:color="auto"/>
              </w:divBdr>
            </w:div>
            <w:div w:id="613094377">
              <w:marLeft w:val="0"/>
              <w:marRight w:val="0"/>
              <w:marTop w:val="0"/>
              <w:marBottom w:val="0"/>
              <w:divBdr>
                <w:top w:val="none" w:sz="0" w:space="0" w:color="auto"/>
                <w:left w:val="none" w:sz="0" w:space="0" w:color="auto"/>
                <w:bottom w:val="none" w:sz="0" w:space="0" w:color="auto"/>
                <w:right w:val="none" w:sz="0" w:space="0" w:color="auto"/>
              </w:divBdr>
            </w:div>
            <w:div w:id="621502973">
              <w:marLeft w:val="0"/>
              <w:marRight w:val="0"/>
              <w:marTop w:val="0"/>
              <w:marBottom w:val="0"/>
              <w:divBdr>
                <w:top w:val="none" w:sz="0" w:space="0" w:color="auto"/>
                <w:left w:val="none" w:sz="0" w:space="0" w:color="auto"/>
                <w:bottom w:val="none" w:sz="0" w:space="0" w:color="auto"/>
                <w:right w:val="none" w:sz="0" w:space="0" w:color="auto"/>
              </w:divBdr>
            </w:div>
            <w:div w:id="622157291">
              <w:marLeft w:val="0"/>
              <w:marRight w:val="0"/>
              <w:marTop w:val="0"/>
              <w:marBottom w:val="0"/>
              <w:divBdr>
                <w:top w:val="none" w:sz="0" w:space="0" w:color="auto"/>
                <w:left w:val="none" w:sz="0" w:space="0" w:color="auto"/>
                <w:bottom w:val="none" w:sz="0" w:space="0" w:color="auto"/>
                <w:right w:val="none" w:sz="0" w:space="0" w:color="auto"/>
              </w:divBdr>
            </w:div>
            <w:div w:id="637418957">
              <w:marLeft w:val="0"/>
              <w:marRight w:val="0"/>
              <w:marTop w:val="0"/>
              <w:marBottom w:val="0"/>
              <w:divBdr>
                <w:top w:val="none" w:sz="0" w:space="0" w:color="auto"/>
                <w:left w:val="none" w:sz="0" w:space="0" w:color="auto"/>
                <w:bottom w:val="none" w:sz="0" w:space="0" w:color="auto"/>
                <w:right w:val="none" w:sz="0" w:space="0" w:color="auto"/>
              </w:divBdr>
            </w:div>
            <w:div w:id="643655511">
              <w:marLeft w:val="0"/>
              <w:marRight w:val="0"/>
              <w:marTop w:val="0"/>
              <w:marBottom w:val="0"/>
              <w:divBdr>
                <w:top w:val="none" w:sz="0" w:space="0" w:color="auto"/>
                <w:left w:val="none" w:sz="0" w:space="0" w:color="auto"/>
                <w:bottom w:val="none" w:sz="0" w:space="0" w:color="auto"/>
                <w:right w:val="none" w:sz="0" w:space="0" w:color="auto"/>
              </w:divBdr>
            </w:div>
            <w:div w:id="648755882">
              <w:marLeft w:val="0"/>
              <w:marRight w:val="0"/>
              <w:marTop w:val="0"/>
              <w:marBottom w:val="0"/>
              <w:divBdr>
                <w:top w:val="none" w:sz="0" w:space="0" w:color="auto"/>
                <w:left w:val="none" w:sz="0" w:space="0" w:color="auto"/>
                <w:bottom w:val="none" w:sz="0" w:space="0" w:color="auto"/>
                <w:right w:val="none" w:sz="0" w:space="0" w:color="auto"/>
              </w:divBdr>
            </w:div>
            <w:div w:id="687102208">
              <w:marLeft w:val="0"/>
              <w:marRight w:val="0"/>
              <w:marTop w:val="0"/>
              <w:marBottom w:val="0"/>
              <w:divBdr>
                <w:top w:val="none" w:sz="0" w:space="0" w:color="auto"/>
                <w:left w:val="none" w:sz="0" w:space="0" w:color="auto"/>
                <w:bottom w:val="none" w:sz="0" w:space="0" w:color="auto"/>
                <w:right w:val="none" w:sz="0" w:space="0" w:color="auto"/>
              </w:divBdr>
            </w:div>
            <w:div w:id="688216666">
              <w:marLeft w:val="0"/>
              <w:marRight w:val="0"/>
              <w:marTop w:val="0"/>
              <w:marBottom w:val="0"/>
              <w:divBdr>
                <w:top w:val="none" w:sz="0" w:space="0" w:color="auto"/>
                <w:left w:val="none" w:sz="0" w:space="0" w:color="auto"/>
                <w:bottom w:val="none" w:sz="0" w:space="0" w:color="auto"/>
                <w:right w:val="none" w:sz="0" w:space="0" w:color="auto"/>
              </w:divBdr>
            </w:div>
            <w:div w:id="704674140">
              <w:marLeft w:val="0"/>
              <w:marRight w:val="0"/>
              <w:marTop w:val="0"/>
              <w:marBottom w:val="0"/>
              <w:divBdr>
                <w:top w:val="none" w:sz="0" w:space="0" w:color="auto"/>
                <w:left w:val="none" w:sz="0" w:space="0" w:color="auto"/>
                <w:bottom w:val="none" w:sz="0" w:space="0" w:color="auto"/>
                <w:right w:val="none" w:sz="0" w:space="0" w:color="auto"/>
              </w:divBdr>
            </w:div>
            <w:div w:id="720860757">
              <w:marLeft w:val="0"/>
              <w:marRight w:val="0"/>
              <w:marTop w:val="0"/>
              <w:marBottom w:val="0"/>
              <w:divBdr>
                <w:top w:val="none" w:sz="0" w:space="0" w:color="auto"/>
                <w:left w:val="none" w:sz="0" w:space="0" w:color="auto"/>
                <w:bottom w:val="none" w:sz="0" w:space="0" w:color="auto"/>
                <w:right w:val="none" w:sz="0" w:space="0" w:color="auto"/>
              </w:divBdr>
            </w:div>
            <w:div w:id="727845424">
              <w:marLeft w:val="0"/>
              <w:marRight w:val="0"/>
              <w:marTop w:val="0"/>
              <w:marBottom w:val="0"/>
              <w:divBdr>
                <w:top w:val="none" w:sz="0" w:space="0" w:color="auto"/>
                <w:left w:val="none" w:sz="0" w:space="0" w:color="auto"/>
                <w:bottom w:val="none" w:sz="0" w:space="0" w:color="auto"/>
                <w:right w:val="none" w:sz="0" w:space="0" w:color="auto"/>
              </w:divBdr>
            </w:div>
            <w:div w:id="730082257">
              <w:marLeft w:val="0"/>
              <w:marRight w:val="0"/>
              <w:marTop w:val="0"/>
              <w:marBottom w:val="0"/>
              <w:divBdr>
                <w:top w:val="none" w:sz="0" w:space="0" w:color="auto"/>
                <w:left w:val="none" w:sz="0" w:space="0" w:color="auto"/>
                <w:bottom w:val="none" w:sz="0" w:space="0" w:color="auto"/>
                <w:right w:val="none" w:sz="0" w:space="0" w:color="auto"/>
              </w:divBdr>
            </w:div>
            <w:div w:id="736706112">
              <w:marLeft w:val="0"/>
              <w:marRight w:val="0"/>
              <w:marTop w:val="0"/>
              <w:marBottom w:val="0"/>
              <w:divBdr>
                <w:top w:val="none" w:sz="0" w:space="0" w:color="auto"/>
                <w:left w:val="none" w:sz="0" w:space="0" w:color="auto"/>
                <w:bottom w:val="none" w:sz="0" w:space="0" w:color="auto"/>
                <w:right w:val="none" w:sz="0" w:space="0" w:color="auto"/>
              </w:divBdr>
            </w:div>
            <w:div w:id="748388344">
              <w:marLeft w:val="0"/>
              <w:marRight w:val="0"/>
              <w:marTop w:val="0"/>
              <w:marBottom w:val="0"/>
              <w:divBdr>
                <w:top w:val="none" w:sz="0" w:space="0" w:color="auto"/>
                <w:left w:val="none" w:sz="0" w:space="0" w:color="auto"/>
                <w:bottom w:val="none" w:sz="0" w:space="0" w:color="auto"/>
                <w:right w:val="none" w:sz="0" w:space="0" w:color="auto"/>
              </w:divBdr>
            </w:div>
            <w:div w:id="751123464">
              <w:marLeft w:val="0"/>
              <w:marRight w:val="0"/>
              <w:marTop w:val="0"/>
              <w:marBottom w:val="0"/>
              <w:divBdr>
                <w:top w:val="none" w:sz="0" w:space="0" w:color="auto"/>
                <w:left w:val="none" w:sz="0" w:space="0" w:color="auto"/>
                <w:bottom w:val="none" w:sz="0" w:space="0" w:color="auto"/>
                <w:right w:val="none" w:sz="0" w:space="0" w:color="auto"/>
              </w:divBdr>
            </w:div>
            <w:div w:id="767964994">
              <w:marLeft w:val="0"/>
              <w:marRight w:val="0"/>
              <w:marTop w:val="0"/>
              <w:marBottom w:val="0"/>
              <w:divBdr>
                <w:top w:val="none" w:sz="0" w:space="0" w:color="auto"/>
                <w:left w:val="none" w:sz="0" w:space="0" w:color="auto"/>
                <w:bottom w:val="none" w:sz="0" w:space="0" w:color="auto"/>
                <w:right w:val="none" w:sz="0" w:space="0" w:color="auto"/>
              </w:divBdr>
            </w:div>
            <w:div w:id="788429458">
              <w:marLeft w:val="0"/>
              <w:marRight w:val="0"/>
              <w:marTop w:val="0"/>
              <w:marBottom w:val="0"/>
              <w:divBdr>
                <w:top w:val="none" w:sz="0" w:space="0" w:color="auto"/>
                <w:left w:val="none" w:sz="0" w:space="0" w:color="auto"/>
                <w:bottom w:val="none" w:sz="0" w:space="0" w:color="auto"/>
                <w:right w:val="none" w:sz="0" w:space="0" w:color="auto"/>
              </w:divBdr>
            </w:div>
            <w:div w:id="795298305">
              <w:marLeft w:val="0"/>
              <w:marRight w:val="0"/>
              <w:marTop w:val="0"/>
              <w:marBottom w:val="0"/>
              <w:divBdr>
                <w:top w:val="none" w:sz="0" w:space="0" w:color="auto"/>
                <w:left w:val="none" w:sz="0" w:space="0" w:color="auto"/>
                <w:bottom w:val="none" w:sz="0" w:space="0" w:color="auto"/>
                <w:right w:val="none" w:sz="0" w:space="0" w:color="auto"/>
              </w:divBdr>
            </w:div>
            <w:div w:id="802502115">
              <w:marLeft w:val="0"/>
              <w:marRight w:val="0"/>
              <w:marTop w:val="0"/>
              <w:marBottom w:val="0"/>
              <w:divBdr>
                <w:top w:val="none" w:sz="0" w:space="0" w:color="auto"/>
                <w:left w:val="none" w:sz="0" w:space="0" w:color="auto"/>
                <w:bottom w:val="none" w:sz="0" w:space="0" w:color="auto"/>
                <w:right w:val="none" w:sz="0" w:space="0" w:color="auto"/>
              </w:divBdr>
            </w:div>
            <w:div w:id="806094852">
              <w:marLeft w:val="0"/>
              <w:marRight w:val="0"/>
              <w:marTop w:val="0"/>
              <w:marBottom w:val="0"/>
              <w:divBdr>
                <w:top w:val="none" w:sz="0" w:space="0" w:color="auto"/>
                <w:left w:val="none" w:sz="0" w:space="0" w:color="auto"/>
                <w:bottom w:val="none" w:sz="0" w:space="0" w:color="auto"/>
                <w:right w:val="none" w:sz="0" w:space="0" w:color="auto"/>
              </w:divBdr>
            </w:div>
            <w:div w:id="806315002">
              <w:marLeft w:val="0"/>
              <w:marRight w:val="0"/>
              <w:marTop w:val="0"/>
              <w:marBottom w:val="0"/>
              <w:divBdr>
                <w:top w:val="none" w:sz="0" w:space="0" w:color="auto"/>
                <w:left w:val="none" w:sz="0" w:space="0" w:color="auto"/>
                <w:bottom w:val="none" w:sz="0" w:space="0" w:color="auto"/>
                <w:right w:val="none" w:sz="0" w:space="0" w:color="auto"/>
              </w:divBdr>
            </w:div>
            <w:div w:id="810561979">
              <w:marLeft w:val="0"/>
              <w:marRight w:val="0"/>
              <w:marTop w:val="0"/>
              <w:marBottom w:val="0"/>
              <w:divBdr>
                <w:top w:val="none" w:sz="0" w:space="0" w:color="auto"/>
                <w:left w:val="none" w:sz="0" w:space="0" w:color="auto"/>
                <w:bottom w:val="none" w:sz="0" w:space="0" w:color="auto"/>
                <w:right w:val="none" w:sz="0" w:space="0" w:color="auto"/>
              </w:divBdr>
            </w:div>
            <w:div w:id="817380577">
              <w:marLeft w:val="0"/>
              <w:marRight w:val="0"/>
              <w:marTop w:val="0"/>
              <w:marBottom w:val="0"/>
              <w:divBdr>
                <w:top w:val="none" w:sz="0" w:space="0" w:color="auto"/>
                <w:left w:val="none" w:sz="0" w:space="0" w:color="auto"/>
                <w:bottom w:val="none" w:sz="0" w:space="0" w:color="auto"/>
                <w:right w:val="none" w:sz="0" w:space="0" w:color="auto"/>
              </w:divBdr>
            </w:div>
            <w:div w:id="820193403">
              <w:marLeft w:val="0"/>
              <w:marRight w:val="0"/>
              <w:marTop w:val="0"/>
              <w:marBottom w:val="0"/>
              <w:divBdr>
                <w:top w:val="none" w:sz="0" w:space="0" w:color="auto"/>
                <w:left w:val="none" w:sz="0" w:space="0" w:color="auto"/>
                <w:bottom w:val="none" w:sz="0" w:space="0" w:color="auto"/>
                <w:right w:val="none" w:sz="0" w:space="0" w:color="auto"/>
              </w:divBdr>
            </w:div>
            <w:div w:id="829178143">
              <w:marLeft w:val="0"/>
              <w:marRight w:val="0"/>
              <w:marTop w:val="0"/>
              <w:marBottom w:val="0"/>
              <w:divBdr>
                <w:top w:val="none" w:sz="0" w:space="0" w:color="auto"/>
                <w:left w:val="none" w:sz="0" w:space="0" w:color="auto"/>
                <w:bottom w:val="none" w:sz="0" w:space="0" w:color="auto"/>
                <w:right w:val="none" w:sz="0" w:space="0" w:color="auto"/>
              </w:divBdr>
            </w:div>
            <w:div w:id="834998308">
              <w:marLeft w:val="0"/>
              <w:marRight w:val="0"/>
              <w:marTop w:val="0"/>
              <w:marBottom w:val="0"/>
              <w:divBdr>
                <w:top w:val="none" w:sz="0" w:space="0" w:color="auto"/>
                <w:left w:val="none" w:sz="0" w:space="0" w:color="auto"/>
                <w:bottom w:val="none" w:sz="0" w:space="0" w:color="auto"/>
                <w:right w:val="none" w:sz="0" w:space="0" w:color="auto"/>
              </w:divBdr>
            </w:div>
            <w:div w:id="835149397">
              <w:marLeft w:val="0"/>
              <w:marRight w:val="0"/>
              <w:marTop w:val="0"/>
              <w:marBottom w:val="0"/>
              <w:divBdr>
                <w:top w:val="none" w:sz="0" w:space="0" w:color="auto"/>
                <w:left w:val="none" w:sz="0" w:space="0" w:color="auto"/>
                <w:bottom w:val="none" w:sz="0" w:space="0" w:color="auto"/>
                <w:right w:val="none" w:sz="0" w:space="0" w:color="auto"/>
              </w:divBdr>
            </w:div>
            <w:div w:id="841092198">
              <w:marLeft w:val="0"/>
              <w:marRight w:val="0"/>
              <w:marTop w:val="0"/>
              <w:marBottom w:val="0"/>
              <w:divBdr>
                <w:top w:val="none" w:sz="0" w:space="0" w:color="auto"/>
                <w:left w:val="none" w:sz="0" w:space="0" w:color="auto"/>
                <w:bottom w:val="none" w:sz="0" w:space="0" w:color="auto"/>
                <w:right w:val="none" w:sz="0" w:space="0" w:color="auto"/>
              </w:divBdr>
            </w:div>
            <w:div w:id="852496670">
              <w:marLeft w:val="0"/>
              <w:marRight w:val="0"/>
              <w:marTop w:val="0"/>
              <w:marBottom w:val="0"/>
              <w:divBdr>
                <w:top w:val="none" w:sz="0" w:space="0" w:color="auto"/>
                <w:left w:val="none" w:sz="0" w:space="0" w:color="auto"/>
                <w:bottom w:val="none" w:sz="0" w:space="0" w:color="auto"/>
                <w:right w:val="none" w:sz="0" w:space="0" w:color="auto"/>
              </w:divBdr>
            </w:div>
            <w:div w:id="853618563">
              <w:marLeft w:val="0"/>
              <w:marRight w:val="0"/>
              <w:marTop w:val="0"/>
              <w:marBottom w:val="0"/>
              <w:divBdr>
                <w:top w:val="none" w:sz="0" w:space="0" w:color="auto"/>
                <w:left w:val="none" w:sz="0" w:space="0" w:color="auto"/>
                <w:bottom w:val="none" w:sz="0" w:space="0" w:color="auto"/>
                <w:right w:val="none" w:sz="0" w:space="0" w:color="auto"/>
              </w:divBdr>
            </w:div>
            <w:div w:id="890504613">
              <w:marLeft w:val="0"/>
              <w:marRight w:val="0"/>
              <w:marTop w:val="0"/>
              <w:marBottom w:val="0"/>
              <w:divBdr>
                <w:top w:val="none" w:sz="0" w:space="0" w:color="auto"/>
                <w:left w:val="none" w:sz="0" w:space="0" w:color="auto"/>
                <w:bottom w:val="none" w:sz="0" w:space="0" w:color="auto"/>
                <w:right w:val="none" w:sz="0" w:space="0" w:color="auto"/>
              </w:divBdr>
            </w:div>
            <w:div w:id="906650542">
              <w:marLeft w:val="0"/>
              <w:marRight w:val="0"/>
              <w:marTop w:val="0"/>
              <w:marBottom w:val="0"/>
              <w:divBdr>
                <w:top w:val="none" w:sz="0" w:space="0" w:color="auto"/>
                <w:left w:val="none" w:sz="0" w:space="0" w:color="auto"/>
                <w:bottom w:val="none" w:sz="0" w:space="0" w:color="auto"/>
                <w:right w:val="none" w:sz="0" w:space="0" w:color="auto"/>
              </w:divBdr>
            </w:div>
            <w:div w:id="915170322">
              <w:marLeft w:val="0"/>
              <w:marRight w:val="0"/>
              <w:marTop w:val="0"/>
              <w:marBottom w:val="0"/>
              <w:divBdr>
                <w:top w:val="none" w:sz="0" w:space="0" w:color="auto"/>
                <w:left w:val="none" w:sz="0" w:space="0" w:color="auto"/>
                <w:bottom w:val="none" w:sz="0" w:space="0" w:color="auto"/>
                <w:right w:val="none" w:sz="0" w:space="0" w:color="auto"/>
              </w:divBdr>
            </w:div>
            <w:div w:id="927735368">
              <w:marLeft w:val="0"/>
              <w:marRight w:val="0"/>
              <w:marTop w:val="0"/>
              <w:marBottom w:val="0"/>
              <w:divBdr>
                <w:top w:val="none" w:sz="0" w:space="0" w:color="auto"/>
                <w:left w:val="none" w:sz="0" w:space="0" w:color="auto"/>
                <w:bottom w:val="none" w:sz="0" w:space="0" w:color="auto"/>
                <w:right w:val="none" w:sz="0" w:space="0" w:color="auto"/>
              </w:divBdr>
            </w:div>
            <w:div w:id="928124639">
              <w:marLeft w:val="0"/>
              <w:marRight w:val="0"/>
              <w:marTop w:val="0"/>
              <w:marBottom w:val="0"/>
              <w:divBdr>
                <w:top w:val="none" w:sz="0" w:space="0" w:color="auto"/>
                <w:left w:val="none" w:sz="0" w:space="0" w:color="auto"/>
                <w:bottom w:val="none" w:sz="0" w:space="0" w:color="auto"/>
                <w:right w:val="none" w:sz="0" w:space="0" w:color="auto"/>
              </w:divBdr>
            </w:div>
            <w:div w:id="932517917">
              <w:marLeft w:val="0"/>
              <w:marRight w:val="0"/>
              <w:marTop w:val="0"/>
              <w:marBottom w:val="0"/>
              <w:divBdr>
                <w:top w:val="none" w:sz="0" w:space="0" w:color="auto"/>
                <w:left w:val="none" w:sz="0" w:space="0" w:color="auto"/>
                <w:bottom w:val="none" w:sz="0" w:space="0" w:color="auto"/>
                <w:right w:val="none" w:sz="0" w:space="0" w:color="auto"/>
              </w:divBdr>
            </w:div>
            <w:div w:id="933366344">
              <w:marLeft w:val="0"/>
              <w:marRight w:val="0"/>
              <w:marTop w:val="0"/>
              <w:marBottom w:val="0"/>
              <w:divBdr>
                <w:top w:val="none" w:sz="0" w:space="0" w:color="auto"/>
                <w:left w:val="none" w:sz="0" w:space="0" w:color="auto"/>
                <w:bottom w:val="none" w:sz="0" w:space="0" w:color="auto"/>
                <w:right w:val="none" w:sz="0" w:space="0" w:color="auto"/>
              </w:divBdr>
            </w:div>
            <w:div w:id="935332766">
              <w:marLeft w:val="0"/>
              <w:marRight w:val="0"/>
              <w:marTop w:val="0"/>
              <w:marBottom w:val="0"/>
              <w:divBdr>
                <w:top w:val="none" w:sz="0" w:space="0" w:color="auto"/>
                <w:left w:val="none" w:sz="0" w:space="0" w:color="auto"/>
                <w:bottom w:val="none" w:sz="0" w:space="0" w:color="auto"/>
                <w:right w:val="none" w:sz="0" w:space="0" w:color="auto"/>
              </w:divBdr>
            </w:div>
            <w:div w:id="940526438">
              <w:marLeft w:val="0"/>
              <w:marRight w:val="0"/>
              <w:marTop w:val="0"/>
              <w:marBottom w:val="0"/>
              <w:divBdr>
                <w:top w:val="none" w:sz="0" w:space="0" w:color="auto"/>
                <w:left w:val="none" w:sz="0" w:space="0" w:color="auto"/>
                <w:bottom w:val="none" w:sz="0" w:space="0" w:color="auto"/>
                <w:right w:val="none" w:sz="0" w:space="0" w:color="auto"/>
              </w:divBdr>
            </w:div>
            <w:div w:id="941649252">
              <w:marLeft w:val="0"/>
              <w:marRight w:val="0"/>
              <w:marTop w:val="0"/>
              <w:marBottom w:val="0"/>
              <w:divBdr>
                <w:top w:val="none" w:sz="0" w:space="0" w:color="auto"/>
                <w:left w:val="none" w:sz="0" w:space="0" w:color="auto"/>
                <w:bottom w:val="none" w:sz="0" w:space="0" w:color="auto"/>
                <w:right w:val="none" w:sz="0" w:space="0" w:color="auto"/>
              </w:divBdr>
            </w:div>
            <w:div w:id="943027587">
              <w:marLeft w:val="0"/>
              <w:marRight w:val="0"/>
              <w:marTop w:val="0"/>
              <w:marBottom w:val="0"/>
              <w:divBdr>
                <w:top w:val="none" w:sz="0" w:space="0" w:color="auto"/>
                <w:left w:val="none" w:sz="0" w:space="0" w:color="auto"/>
                <w:bottom w:val="none" w:sz="0" w:space="0" w:color="auto"/>
                <w:right w:val="none" w:sz="0" w:space="0" w:color="auto"/>
              </w:divBdr>
            </w:div>
            <w:div w:id="949703075">
              <w:marLeft w:val="0"/>
              <w:marRight w:val="0"/>
              <w:marTop w:val="0"/>
              <w:marBottom w:val="0"/>
              <w:divBdr>
                <w:top w:val="none" w:sz="0" w:space="0" w:color="auto"/>
                <w:left w:val="none" w:sz="0" w:space="0" w:color="auto"/>
                <w:bottom w:val="none" w:sz="0" w:space="0" w:color="auto"/>
                <w:right w:val="none" w:sz="0" w:space="0" w:color="auto"/>
              </w:divBdr>
            </w:div>
            <w:div w:id="961955432">
              <w:marLeft w:val="0"/>
              <w:marRight w:val="0"/>
              <w:marTop w:val="0"/>
              <w:marBottom w:val="0"/>
              <w:divBdr>
                <w:top w:val="none" w:sz="0" w:space="0" w:color="auto"/>
                <w:left w:val="none" w:sz="0" w:space="0" w:color="auto"/>
                <w:bottom w:val="none" w:sz="0" w:space="0" w:color="auto"/>
                <w:right w:val="none" w:sz="0" w:space="0" w:color="auto"/>
              </w:divBdr>
            </w:div>
            <w:div w:id="965428181">
              <w:marLeft w:val="0"/>
              <w:marRight w:val="0"/>
              <w:marTop w:val="0"/>
              <w:marBottom w:val="0"/>
              <w:divBdr>
                <w:top w:val="none" w:sz="0" w:space="0" w:color="auto"/>
                <w:left w:val="none" w:sz="0" w:space="0" w:color="auto"/>
                <w:bottom w:val="none" w:sz="0" w:space="0" w:color="auto"/>
                <w:right w:val="none" w:sz="0" w:space="0" w:color="auto"/>
              </w:divBdr>
            </w:div>
            <w:div w:id="973409245">
              <w:marLeft w:val="0"/>
              <w:marRight w:val="0"/>
              <w:marTop w:val="0"/>
              <w:marBottom w:val="0"/>
              <w:divBdr>
                <w:top w:val="none" w:sz="0" w:space="0" w:color="auto"/>
                <w:left w:val="none" w:sz="0" w:space="0" w:color="auto"/>
                <w:bottom w:val="none" w:sz="0" w:space="0" w:color="auto"/>
                <w:right w:val="none" w:sz="0" w:space="0" w:color="auto"/>
              </w:divBdr>
            </w:div>
            <w:div w:id="974993857">
              <w:marLeft w:val="0"/>
              <w:marRight w:val="0"/>
              <w:marTop w:val="0"/>
              <w:marBottom w:val="0"/>
              <w:divBdr>
                <w:top w:val="none" w:sz="0" w:space="0" w:color="auto"/>
                <w:left w:val="none" w:sz="0" w:space="0" w:color="auto"/>
                <w:bottom w:val="none" w:sz="0" w:space="0" w:color="auto"/>
                <w:right w:val="none" w:sz="0" w:space="0" w:color="auto"/>
              </w:divBdr>
            </w:div>
            <w:div w:id="980615893">
              <w:marLeft w:val="0"/>
              <w:marRight w:val="0"/>
              <w:marTop w:val="0"/>
              <w:marBottom w:val="0"/>
              <w:divBdr>
                <w:top w:val="none" w:sz="0" w:space="0" w:color="auto"/>
                <w:left w:val="none" w:sz="0" w:space="0" w:color="auto"/>
                <w:bottom w:val="none" w:sz="0" w:space="0" w:color="auto"/>
                <w:right w:val="none" w:sz="0" w:space="0" w:color="auto"/>
              </w:divBdr>
            </w:div>
            <w:div w:id="1032538868">
              <w:marLeft w:val="0"/>
              <w:marRight w:val="0"/>
              <w:marTop w:val="0"/>
              <w:marBottom w:val="0"/>
              <w:divBdr>
                <w:top w:val="none" w:sz="0" w:space="0" w:color="auto"/>
                <w:left w:val="none" w:sz="0" w:space="0" w:color="auto"/>
                <w:bottom w:val="none" w:sz="0" w:space="0" w:color="auto"/>
                <w:right w:val="none" w:sz="0" w:space="0" w:color="auto"/>
              </w:divBdr>
            </w:div>
            <w:div w:id="1038505224">
              <w:marLeft w:val="0"/>
              <w:marRight w:val="0"/>
              <w:marTop w:val="0"/>
              <w:marBottom w:val="0"/>
              <w:divBdr>
                <w:top w:val="none" w:sz="0" w:space="0" w:color="auto"/>
                <w:left w:val="none" w:sz="0" w:space="0" w:color="auto"/>
                <w:bottom w:val="none" w:sz="0" w:space="0" w:color="auto"/>
                <w:right w:val="none" w:sz="0" w:space="0" w:color="auto"/>
              </w:divBdr>
            </w:div>
            <w:div w:id="1041631352">
              <w:marLeft w:val="0"/>
              <w:marRight w:val="0"/>
              <w:marTop w:val="0"/>
              <w:marBottom w:val="0"/>
              <w:divBdr>
                <w:top w:val="none" w:sz="0" w:space="0" w:color="auto"/>
                <w:left w:val="none" w:sz="0" w:space="0" w:color="auto"/>
                <w:bottom w:val="none" w:sz="0" w:space="0" w:color="auto"/>
                <w:right w:val="none" w:sz="0" w:space="0" w:color="auto"/>
              </w:divBdr>
            </w:div>
            <w:div w:id="1049915146">
              <w:marLeft w:val="0"/>
              <w:marRight w:val="0"/>
              <w:marTop w:val="0"/>
              <w:marBottom w:val="0"/>
              <w:divBdr>
                <w:top w:val="none" w:sz="0" w:space="0" w:color="auto"/>
                <w:left w:val="none" w:sz="0" w:space="0" w:color="auto"/>
                <w:bottom w:val="none" w:sz="0" w:space="0" w:color="auto"/>
                <w:right w:val="none" w:sz="0" w:space="0" w:color="auto"/>
              </w:divBdr>
            </w:div>
            <w:div w:id="1052147388">
              <w:marLeft w:val="0"/>
              <w:marRight w:val="0"/>
              <w:marTop w:val="0"/>
              <w:marBottom w:val="0"/>
              <w:divBdr>
                <w:top w:val="none" w:sz="0" w:space="0" w:color="auto"/>
                <w:left w:val="none" w:sz="0" w:space="0" w:color="auto"/>
                <w:bottom w:val="none" w:sz="0" w:space="0" w:color="auto"/>
                <w:right w:val="none" w:sz="0" w:space="0" w:color="auto"/>
              </w:divBdr>
            </w:div>
            <w:div w:id="1053652271">
              <w:marLeft w:val="0"/>
              <w:marRight w:val="0"/>
              <w:marTop w:val="0"/>
              <w:marBottom w:val="0"/>
              <w:divBdr>
                <w:top w:val="none" w:sz="0" w:space="0" w:color="auto"/>
                <w:left w:val="none" w:sz="0" w:space="0" w:color="auto"/>
                <w:bottom w:val="none" w:sz="0" w:space="0" w:color="auto"/>
                <w:right w:val="none" w:sz="0" w:space="0" w:color="auto"/>
              </w:divBdr>
            </w:div>
            <w:div w:id="1063139416">
              <w:marLeft w:val="0"/>
              <w:marRight w:val="0"/>
              <w:marTop w:val="0"/>
              <w:marBottom w:val="0"/>
              <w:divBdr>
                <w:top w:val="none" w:sz="0" w:space="0" w:color="auto"/>
                <w:left w:val="none" w:sz="0" w:space="0" w:color="auto"/>
                <w:bottom w:val="none" w:sz="0" w:space="0" w:color="auto"/>
                <w:right w:val="none" w:sz="0" w:space="0" w:color="auto"/>
              </w:divBdr>
            </w:div>
            <w:div w:id="1083256913">
              <w:marLeft w:val="0"/>
              <w:marRight w:val="0"/>
              <w:marTop w:val="0"/>
              <w:marBottom w:val="0"/>
              <w:divBdr>
                <w:top w:val="none" w:sz="0" w:space="0" w:color="auto"/>
                <w:left w:val="none" w:sz="0" w:space="0" w:color="auto"/>
                <w:bottom w:val="none" w:sz="0" w:space="0" w:color="auto"/>
                <w:right w:val="none" w:sz="0" w:space="0" w:color="auto"/>
              </w:divBdr>
            </w:div>
            <w:div w:id="1083797324">
              <w:marLeft w:val="0"/>
              <w:marRight w:val="0"/>
              <w:marTop w:val="0"/>
              <w:marBottom w:val="0"/>
              <w:divBdr>
                <w:top w:val="none" w:sz="0" w:space="0" w:color="auto"/>
                <w:left w:val="none" w:sz="0" w:space="0" w:color="auto"/>
                <w:bottom w:val="none" w:sz="0" w:space="0" w:color="auto"/>
                <w:right w:val="none" w:sz="0" w:space="0" w:color="auto"/>
              </w:divBdr>
            </w:div>
            <w:div w:id="1086073742">
              <w:marLeft w:val="0"/>
              <w:marRight w:val="0"/>
              <w:marTop w:val="0"/>
              <w:marBottom w:val="0"/>
              <w:divBdr>
                <w:top w:val="none" w:sz="0" w:space="0" w:color="auto"/>
                <w:left w:val="none" w:sz="0" w:space="0" w:color="auto"/>
                <w:bottom w:val="none" w:sz="0" w:space="0" w:color="auto"/>
                <w:right w:val="none" w:sz="0" w:space="0" w:color="auto"/>
              </w:divBdr>
            </w:div>
            <w:div w:id="1093361283">
              <w:marLeft w:val="0"/>
              <w:marRight w:val="0"/>
              <w:marTop w:val="0"/>
              <w:marBottom w:val="0"/>
              <w:divBdr>
                <w:top w:val="none" w:sz="0" w:space="0" w:color="auto"/>
                <w:left w:val="none" w:sz="0" w:space="0" w:color="auto"/>
                <w:bottom w:val="none" w:sz="0" w:space="0" w:color="auto"/>
                <w:right w:val="none" w:sz="0" w:space="0" w:color="auto"/>
              </w:divBdr>
            </w:div>
            <w:div w:id="1100564393">
              <w:marLeft w:val="0"/>
              <w:marRight w:val="0"/>
              <w:marTop w:val="0"/>
              <w:marBottom w:val="0"/>
              <w:divBdr>
                <w:top w:val="none" w:sz="0" w:space="0" w:color="auto"/>
                <w:left w:val="none" w:sz="0" w:space="0" w:color="auto"/>
                <w:bottom w:val="none" w:sz="0" w:space="0" w:color="auto"/>
                <w:right w:val="none" w:sz="0" w:space="0" w:color="auto"/>
              </w:divBdr>
            </w:div>
            <w:div w:id="1112437235">
              <w:marLeft w:val="0"/>
              <w:marRight w:val="0"/>
              <w:marTop w:val="0"/>
              <w:marBottom w:val="0"/>
              <w:divBdr>
                <w:top w:val="none" w:sz="0" w:space="0" w:color="auto"/>
                <w:left w:val="none" w:sz="0" w:space="0" w:color="auto"/>
                <w:bottom w:val="none" w:sz="0" w:space="0" w:color="auto"/>
                <w:right w:val="none" w:sz="0" w:space="0" w:color="auto"/>
              </w:divBdr>
            </w:div>
            <w:div w:id="1115246752">
              <w:marLeft w:val="0"/>
              <w:marRight w:val="0"/>
              <w:marTop w:val="0"/>
              <w:marBottom w:val="0"/>
              <w:divBdr>
                <w:top w:val="none" w:sz="0" w:space="0" w:color="auto"/>
                <w:left w:val="none" w:sz="0" w:space="0" w:color="auto"/>
                <w:bottom w:val="none" w:sz="0" w:space="0" w:color="auto"/>
                <w:right w:val="none" w:sz="0" w:space="0" w:color="auto"/>
              </w:divBdr>
            </w:div>
            <w:div w:id="1125348566">
              <w:marLeft w:val="0"/>
              <w:marRight w:val="0"/>
              <w:marTop w:val="0"/>
              <w:marBottom w:val="0"/>
              <w:divBdr>
                <w:top w:val="none" w:sz="0" w:space="0" w:color="auto"/>
                <w:left w:val="none" w:sz="0" w:space="0" w:color="auto"/>
                <w:bottom w:val="none" w:sz="0" w:space="0" w:color="auto"/>
                <w:right w:val="none" w:sz="0" w:space="0" w:color="auto"/>
              </w:divBdr>
            </w:div>
            <w:div w:id="1132404457">
              <w:marLeft w:val="0"/>
              <w:marRight w:val="0"/>
              <w:marTop w:val="0"/>
              <w:marBottom w:val="0"/>
              <w:divBdr>
                <w:top w:val="none" w:sz="0" w:space="0" w:color="auto"/>
                <w:left w:val="none" w:sz="0" w:space="0" w:color="auto"/>
                <w:bottom w:val="none" w:sz="0" w:space="0" w:color="auto"/>
                <w:right w:val="none" w:sz="0" w:space="0" w:color="auto"/>
              </w:divBdr>
            </w:div>
            <w:div w:id="1143620290">
              <w:marLeft w:val="0"/>
              <w:marRight w:val="0"/>
              <w:marTop w:val="0"/>
              <w:marBottom w:val="0"/>
              <w:divBdr>
                <w:top w:val="none" w:sz="0" w:space="0" w:color="auto"/>
                <w:left w:val="none" w:sz="0" w:space="0" w:color="auto"/>
                <w:bottom w:val="none" w:sz="0" w:space="0" w:color="auto"/>
                <w:right w:val="none" w:sz="0" w:space="0" w:color="auto"/>
              </w:divBdr>
            </w:div>
            <w:div w:id="1144586878">
              <w:marLeft w:val="0"/>
              <w:marRight w:val="0"/>
              <w:marTop w:val="0"/>
              <w:marBottom w:val="0"/>
              <w:divBdr>
                <w:top w:val="none" w:sz="0" w:space="0" w:color="auto"/>
                <w:left w:val="none" w:sz="0" w:space="0" w:color="auto"/>
                <w:bottom w:val="none" w:sz="0" w:space="0" w:color="auto"/>
                <w:right w:val="none" w:sz="0" w:space="0" w:color="auto"/>
              </w:divBdr>
            </w:div>
            <w:div w:id="1148791496">
              <w:marLeft w:val="0"/>
              <w:marRight w:val="0"/>
              <w:marTop w:val="0"/>
              <w:marBottom w:val="0"/>
              <w:divBdr>
                <w:top w:val="none" w:sz="0" w:space="0" w:color="auto"/>
                <w:left w:val="none" w:sz="0" w:space="0" w:color="auto"/>
                <w:bottom w:val="none" w:sz="0" w:space="0" w:color="auto"/>
                <w:right w:val="none" w:sz="0" w:space="0" w:color="auto"/>
              </w:divBdr>
            </w:div>
            <w:div w:id="1150517247">
              <w:marLeft w:val="0"/>
              <w:marRight w:val="0"/>
              <w:marTop w:val="0"/>
              <w:marBottom w:val="0"/>
              <w:divBdr>
                <w:top w:val="none" w:sz="0" w:space="0" w:color="auto"/>
                <w:left w:val="none" w:sz="0" w:space="0" w:color="auto"/>
                <w:bottom w:val="none" w:sz="0" w:space="0" w:color="auto"/>
                <w:right w:val="none" w:sz="0" w:space="0" w:color="auto"/>
              </w:divBdr>
            </w:div>
            <w:div w:id="1163861377">
              <w:marLeft w:val="0"/>
              <w:marRight w:val="0"/>
              <w:marTop w:val="0"/>
              <w:marBottom w:val="0"/>
              <w:divBdr>
                <w:top w:val="none" w:sz="0" w:space="0" w:color="auto"/>
                <w:left w:val="none" w:sz="0" w:space="0" w:color="auto"/>
                <w:bottom w:val="none" w:sz="0" w:space="0" w:color="auto"/>
                <w:right w:val="none" w:sz="0" w:space="0" w:color="auto"/>
              </w:divBdr>
            </w:div>
            <w:div w:id="1167018835">
              <w:marLeft w:val="0"/>
              <w:marRight w:val="0"/>
              <w:marTop w:val="0"/>
              <w:marBottom w:val="0"/>
              <w:divBdr>
                <w:top w:val="none" w:sz="0" w:space="0" w:color="auto"/>
                <w:left w:val="none" w:sz="0" w:space="0" w:color="auto"/>
                <w:bottom w:val="none" w:sz="0" w:space="0" w:color="auto"/>
                <w:right w:val="none" w:sz="0" w:space="0" w:color="auto"/>
              </w:divBdr>
            </w:div>
            <w:div w:id="1190678657">
              <w:marLeft w:val="0"/>
              <w:marRight w:val="0"/>
              <w:marTop w:val="0"/>
              <w:marBottom w:val="0"/>
              <w:divBdr>
                <w:top w:val="none" w:sz="0" w:space="0" w:color="auto"/>
                <w:left w:val="none" w:sz="0" w:space="0" w:color="auto"/>
                <w:bottom w:val="none" w:sz="0" w:space="0" w:color="auto"/>
                <w:right w:val="none" w:sz="0" w:space="0" w:color="auto"/>
              </w:divBdr>
            </w:div>
            <w:div w:id="1196233802">
              <w:marLeft w:val="0"/>
              <w:marRight w:val="0"/>
              <w:marTop w:val="0"/>
              <w:marBottom w:val="0"/>
              <w:divBdr>
                <w:top w:val="none" w:sz="0" w:space="0" w:color="auto"/>
                <w:left w:val="none" w:sz="0" w:space="0" w:color="auto"/>
                <w:bottom w:val="none" w:sz="0" w:space="0" w:color="auto"/>
                <w:right w:val="none" w:sz="0" w:space="0" w:color="auto"/>
              </w:divBdr>
            </w:div>
            <w:div w:id="1201744741">
              <w:marLeft w:val="0"/>
              <w:marRight w:val="0"/>
              <w:marTop w:val="0"/>
              <w:marBottom w:val="0"/>
              <w:divBdr>
                <w:top w:val="none" w:sz="0" w:space="0" w:color="auto"/>
                <w:left w:val="none" w:sz="0" w:space="0" w:color="auto"/>
                <w:bottom w:val="none" w:sz="0" w:space="0" w:color="auto"/>
                <w:right w:val="none" w:sz="0" w:space="0" w:color="auto"/>
              </w:divBdr>
            </w:div>
            <w:div w:id="1211302508">
              <w:marLeft w:val="0"/>
              <w:marRight w:val="0"/>
              <w:marTop w:val="0"/>
              <w:marBottom w:val="0"/>
              <w:divBdr>
                <w:top w:val="none" w:sz="0" w:space="0" w:color="auto"/>
                <w:left w:val="none" w:sz="0" w:space="0" w:color="auto"/>
                <w:bottom w:val="none" w:sz="0" w:space="0" w:color="auto"/>
                <w:right w:val="none" w:sz="0" w:space="0" w:color="auto"/>
              </w:divBdr>
            </w:div>
            <w:div w:id="1218012548">
              <w:marLeft w:val="0"/>
              <w:marRight w:val="0"/>
              <w:marTop w:val="0"/>
              <w:marBottom w:val="0"/>
              <w:divBdr>
                <w:top w:val="none" w:sz="0" w:space="0" w:color="auto"/>
                <w:left w:val="none" w:sz="0" w:space="0" w:color="auto"/>
                <w:bottom w:val="none" w:sz="0" w:space="0" w:color="auto"/>
                <w:right w:val="none" w:sz="0" w:space="0" w:color="auto"/>
              </w:divBdr>
            </w:div>
            <w:div w:id="1222867962">
              <w:marLeft w:val="0"/>
              <w:marRight w:val="0"/>
              <w:marTop w:val="0"/>
              <w:marBottom w:val="0"/>
              <w:divBdr>
                <w:top w:val="none" w:sz="0" w:space="0" w:color="auto"/>
                <w:left w:val="none" w:sz="0" w:space="0" w:color="auto"/>
                <w:bottom w:val="none" w:sz="0" w:space="0" w:color="auto"/>
                <w:right w:val="none" w:sz="0" w:space="0" w:color="auto"/>
              </w:divBdr>
            </w:div>
            <w:div w:id="1235235021">
              <w:marLeft w:val="0"/>
              <w:marRight w:val="0"/>
              <w:marTop w:val="0"/>
              <w:marBottom w:val="0"/>
              <w:divBdr>
                <w:top w:val="none" w:sz="0" w:space="0" w:color="auto"/>
                <w:left w:val="none" w:sz="0" w:space="0" w:color="auto"/>
                <w:bottom w:val="none" w:sz="0" w:space="0" w:color="auto"/>
                <w:right w:val="none" w:sz="0" w:space="0" w:color="auto"/>
              </w:divBdr>
            </w:div>
            <w:div w:id="1237594230">
              <w:marLeft w:val="0"/>
              <w:marRight w:val="0"/>
              <w:marTop w:val="0"/>
              <w:marBottom w:val="0"/>
              <w:divBdr>
                <w:top w:val="none" w:sz="0" w:space="0" w:color="auto"/>
                <w:left w:val="none" w:sz="0" w:space="0" w:color="auto"/>
                <w:bottom w:val="none" w:sz="0" w:space="0" w:color="auto"/>
                <w:right w:val="none" w:sz="0" w:space="0" w:color="auto"/>
              </w:divBdr>
            </w:div>
            <w:div w:id="1262377876">
              <w:marLeft w:val="0"/>
              <w:marRight w:val="0"/>
              <w:marTop w:val="0"/>
              <w:marBottom w:val="0"/>
              <w:divBdr>
                <w:top w:val="none" w:sz="0" w:space="0" w:color="auto"/>
                <w:left w:val="none" w:sz="0" w:space="0" w:color="auto"/>
                <w:bottom w:val="none" w:sz="0" w:space="0" w:color="auto"/>
                <w:right w:val="none" w:sz="0" w:space="0" w:color="auto"/>
              </w:divBdr>
            </w:div>
            <w:div w:id="1271205879">
              <w:marLeft w:val="0"/>
              <w:marRight w:val="0"/>
              <w:marTop w:val="0"/>
              <w:marBottom w:val="0"/>
              <w:divBdr>
                <w:top w:val="none" w:sz="0" w:space="0" w:color="auto"/>
                <w:left w:val="none" w:sz="0" w:space="0" w:color="auto"/>
                <w:bottom w:val="none" w:sz="0" w:space="0" w:color="auto"/>
                <w:right w:val="none" w:sz="0" w:space="0" w:color="auto"/>
              </w:divBdr>
            </w:div>
            <w:div w:id="1295715361">
              <w:marLeft w:val="0"/>
              <w:marRight w:val="0"/>
              <w:marTop w:val="0"/>
              <w:marBottom w:val="0"/>
              <w:divBdr>
                <w:top w:val="none" w:sz="0" w:space="0" w:color="auto"/>
                <w:left w:val="none" w:sz="0" w:space="0" w:color="auto"/>
                <w:bottom w:val="none" w:sz="0" w:space="0" w:color="auto"/>
                <w:right w:val="none" w:sz="0" w:space="0" w:color="auto"/>
              </w:divBdr>
            </w:div>
            <w:div w:id="1298335081">
              <w:marLeft w:val="0"/>
              <w:marRight w:val="0"/>
              <w:marTop w:val="0"/>
              <w:marBottom w:val="0"/>
              <w:divBdr>
                <w:top w:val="none" w:sz="0" w:space="0" w:color="auto"/>
                <w:left w:val="none" w:sz="0" w:space="0" w:color="auto"/>
                <w:bottom w:val="none" w:sz="0" w:space="0" w:color="auto"/>
                <w:right w:val="none" w:sz="0" w:space="0" w:color="auto"/>
              </w:divBdr>
            </w:div>
            <w:div w:id="1322389611">
              <w:marLeft w:val="0"/>
              <w:marRight w:val="0"/>
              <w:marTop w:val="0"/>
              <w:marBottom w:val="0"/>
              <w:divBdr>
                <w:top w:val="none" w:sz="0" w:space="0" w:color="auto"/>
                <w:left w:val="none" w:sz="0" w:space="0" w:color="auto"/>
                <w:bottom w:val="none" w:sz="0" w:space="0" w:color="auto"/>
                <w:right w:val="none" w:sz="0" w:space="0" w:color="auto"/>
              </w:divBdr>
            </w:div>
            <w:div w:id="1342314380">
              <w:marLeft w:val="0"/>
              <w:marRight w:val="0"/>
              <w:marTop w:val="0"/>
              <w:marBottom w:val="0"/>
              <w:divBdr>
                <w:top w:val="none" w:sz="0" w:space="0" w:color="auto"/>
                <w:left w:val="none" w:sz="0" w:space="0" w:color="auto"/>
                <w:bottom w:val="none" w:sz="0" w:space="0" w:color="auto"/>
                <w:right w:val="none" w:sz="0" w:space="0" w:color="auto"/>
              </w:divBdr>
            </w:div>
            <w:div w:id="1346446183">
              <w:marLeft w:val="0"/>
              <w:marRight w:val="0"/>
              <w:marTop w:val="0"/>
              <w:marBottom w:val="0"/>
              <w:divBdr>
                <w:top w:val="none" w:sz="0" w:space="0" w:color="auto"/>
                <w:left w:val="none" w:sz="0" w:space="0" w:color="auto"/>
                <w:bottom w:val="none" w:sz="0" w:space="0" w:color="auto"/>
                <w:right w:val="none" w:sz="0" w:space="0" w:color="auto"/>
              </w:divBdr>
            </w:div>
            <w:div w:id="1361055327">
              <w:marLeft w:val="0"/>
              <w:marRight w:val="0"/>
              <w:marTop w:val="0"/>
              <w:marBottom w:val="0"/>
              <w:divBdr>
                <w:top w:val="none" w:sz="0" w:space="0" w:color="auto"/>
                <w:left w:val="none" w:sz="0" w:space="0" w:color="auto"/>
                <w:bottom w:val="none" w:sz="0" w:space="0" w:color="auto"/>
                <w:right w:val="none" w:sz="0" w:space="0" w:color="auto"/>
              </w:divBdr>
            </w:div>
            <w:div w:id="1367683795">
              <w:marLeft w:val="0"/>
              <w:marRight w:val="0"/>
              <w:marTop w:val="0"/>
              <w:marBottom w:val="0"/>
              <w:divBdr>
                <w:top w:val="none" w:sz="0" w:space="0" w:color="auto"/>
                <w:left w:val="none" w:sz="0" w:space="0" w:color="auto"/>
                <w:bottom w:val="none" w:sz="0" w:space="0" w:color="auto"/>
                <w:right w:val="none" w:sz="0" w:space="0" w:color="auto"/>
              </w:divBdr>
            </w:div>
            <w:div w:id="1404336435">
              <w:marLeft w:val="0"/>
              <w:marRight w:val="0"/>
              <w:marTop w:val="0"/>
              <w:marBottom w:val="0"/>
              <w:divBdr>
                <w:top w:val="none" w:sz="0" w:space="0" w:color="auto"/>
                <w:left w:val="none" w:sz="0" w:space="0" w:color="auto"/>
                <w:bottom w:val="none" w:sz="0" w:space="0" w:color="auto"/>
                <w:right w:val="none" w:sz="0" w:space="0" w:color="auto"/>
              </w:divBdr>
            </w:div>
            <w:div w:id="1408650915">
              <w:marLeft w:val="0"/>
              <w:marRight w:val="0"/>
              <w:marTop w:val="0"/>
              <w:marBottom w:val="0"/>
              <w:divBdr>
                <w:top w:val="none" w:sz="0" w:space="0" w:color="auto"/>
                <w:left w:val="none" w:sz="0" w:space="0" w:color="auto"/>
                <w:bottom w:val="none" w:sz="0" w:space="0" w:color="auto"/>
                <w:right w:val="none" w:sz="0" w:space="0" w:color="auto"/>
              </w:divBdr>
            </w:div>
            <w:div w:id="1416125989">
              <w:marLeft w:val="0"/>
              <w:marRight w:val="0"/>
              <w:marTop w:val="0"/>
              <w:marBottom w:val="0"/>
              <w:divBdr>
                <w:top w:val="none" w:sz="0" w:space="0" w:color="auto"/>
                <w:left w:val="none" w:sz="0" w:space="0" w:color="auto"/>
                <w:bottom w:val="none" w:sz="0" w:space="0" w:color="auto"/>
                <w:right w:val="none" w:sz="0" w:space="0" w:color="auto"/>
              </w:divBdr>
            </w:div>
            <w:div w:id="1416366126">
              <w:marLeft w:val="0"/>
              <w:marRight w:val="0"/>
              <w:marTop w:val="0"/>
              <w:marBottom w:val="0"/>
              <w:divBdr>
                <w:top w:val="none" w:sz="0" w:space="0" w:color="auto"/>
                <w:left w:val="none" w:sz="0" w:space="0" w:color="auto"/>
                <w:bottom w:val="none" w:sz="0" w:space="0" w:color="auto"/>
                <w:right w:val="none" w:sz="0" w:space="0" w:color="auto"/>
              </w:divBdr>
            </w:div>
            <w:div w:id="1422411545">
              <w:marLeft w:val="0"/>
              <w:marRight w:val="0"/>
              <w:marTop w:val="0"/>
              <w:marBottom w:val="0"/>
              <w:divBdr>
                <w:top w:val="none" w:sz="0" w:space="0" w:color="auto"/>
                <w:left w:val="none" w:sz="0" w:space="0" w:color="auto"/>
                <w:bottom w:val="none" w:sz="0" w:space="0" w:color="auto"/>
                <w:right w:val="none" w:sz="0" w:space="0" w:color="auto"/>
              </w:divBdr>
            </w:div>
            <w:div w:id="1424452082">
              <w:marLeft w:val="0"/>
              <w:marRight w:val="0"/>
              <w:marTop w:val="0"/>
              <w:marBottom w:val="0"/>
              <w:divBdr>
                <w:top w:val="none" w:sz="0" w:space="0" w:color="auto"/>
                <w:left w:val="none" w:sz="0" w:space="0" w:color="auto"/>
                <w:bottom w:val="none" w:sz="0" w:space="0" w:color="auto"/>
                <w:right w:val="none" w:sz="0" w:space="0" w:color="auto"/>
              </w:divBdr>
            </w:div>
            <w:div w:id="1429814083">
              <w:marLeft w:val="0"/>
              <w:marRight w:val="0"/>
              <w:marTop w:val="0"/>
              <w:marBottom w:val="0"/>
              <w:divBdr>
                <w:top w:val="none" w:sz="0" w:space="0" w:color="auto"/>
                <w:left w:val="none" w:sz="0" w:space="0" w:color="auto"/>
                <w:bottom w:val="none" w:sz="0" w:space="0" w:color="auto"/>
                <w:right w:val="none" w:sz="0" w:space="0" w:color="auto"/>
              </w:divBdr>
            </w:div>
            <w:div w:id="1433211168">
              <w:marLeft w:val="0"/>
              <w:marRight w:val="0"/>
              <w:marTop w:val="0"/>
              <w:marBottom w:val="0"/>
              <w:divBdr>
                <w:top w:val="none" w:sz="0" w:space="0" w:color="auto"/>
                <w:left w:val="none" w:sz="0" w:space="0" w:color="auto"/>
                <w:bottom w:val="none" w:sz="0" w:space="0" w:color="auto"/>
                <w:right w:val="none" w:sz="0" w:space="0" w:color="auto"/>
              </w:divBdr>
            </w:div>
            <w:div w:id="1437675426">
              <w:marLeft w:val="0"/>
              <w:marRight w:val="0"/>
              <w:marTop w:val="0"/>
              <w:marBottom w:val="0"/>
              <w:divBdr>
                <w:top w:val="none" w:sz="0" w:space="0" w:color="auto"/>
                <w:left w:val="none" w:sz="0" w:space="0" w:color="auto"/>
                <w:bottom w:val="none" w:sz="0" w:space="0" w:color="auto"/>
                <w:right w:val="none" w:sz="0" w:space="0" w:color="auto"/>
              </w:divBdr>
            </w:div>
            <w:div w:id="1442534372">
              <w:marLeft w:val="0"/>
              <w:marRight w:val="0"/>
              <w:marTop w:val="0"/>
              <w:marBottom w:val="0"/>
              <w:divBdr>
                <w:top w:val="none" w:sz="0" w:space="0" w:color="auto"/>
                <w:left w:val="none" w:sz="0" w:space="0" w:color="auto"/>
                <w:bottom w:val="none" w:sz="0" w:space="0" w:color="auto"/>
                <w:right w:val="none" w:sz="0" w:space="0" w:color="auto"/>
              </w:divBdr>
            </w:div>
            <w:div w:id="1447697581">
              <w:marLeft w:val="0"/>
              <w:marRight w:val="0"/>
              <w:marTop w:val="0"/>
              <w:marBottom w:val="0"/>
              <w:divBdr>
                <w:top w:val="none" w:sz="0" w:space="0" w:color="auto"/>
                <w:left w:val="none" w:sz="0" w:space="0" w:color="auto"/>
                <w:bottom w:val="none" w:sz="0" w:space="0" w:color="auto"/>
                <w:right w:val="none" w:sz="0" w:space="0" w:color="auto"/>
              </w:divBdr>
            </w:div>
            <w:div w:id="1454715903">
              <w:marLeft w:val="0"/>
              <w:marRight w:val="0"/>
              <w:marTop w:val="0"/>
              <w:marBottom w:val="0"/>
              <w:divBdr>
                <w:top w:val="none" w:sz="0" w:space="0" w:color="auto"/>
                <w:left w:val="none" w:sz="0" w:space="0" w:color="auto"/>
                <w:bottom w:val="none" w:sz="0" w:space="0" w:color="auto"/>
                <w:right w:val="none" w:sz="0" w:space="0" w:color="auto"/>
              </w:divBdr>
            </w:div>
            <w:div w:id="1455177899">
              <w:marLeft w:val="0"/>
              <w:marRight w:val="0"/>
              <w:marTop w:val="0"/>
              <w:marBottom w:val="0"/>
              <w:divBdr>
                <w:top w:val="none" w:sz="0" w:space="0" w:color="auto"/>
                <w:left w:val="none" w:sz="0" w:space="0" w:color="auto"/>
                <w:bottom w:val="none" w:sz="0" w:space="0" w:color="auto"/>
                <w:right w:val="none" w:sz="0" w:space="0" w:color="auto"/>
              </w:divBdr>
            </w:div>
            <w:div w:id="1455907083">
              <w:marLeft w:val="0"/>
              <w:marRight w:val="0"/>
              <w:marTop w:val="0"/>
              <w:marBottom w:val="0"/>
              <w:divBdr>
                <w:top w:val="none" w:sz="0" w:space="0" w:color="auto"/>
                <w:left w:val="none" w:sz="0" w:space="0" w:color="auto"/>
                <w:bottom w:val="none" w:sz="0" w:space="0" w:color="auto"/>
                <w:right w:val="none" w:sz="0" w:space="0" w:color="auto"/>
              </w:divBdr>
            </w:div>
            <w:div w:id="1459298300">
              <w:marLeft w:val="0"/>
              <w:marRight w:val="0"/>
              <w:marTop w:val="0"/>
              <w:marBottom w:val="0"/>
              <w:divBdr>
                <w:top w:val="none" w:sz="0" w:space="0" w:color="auto"/>
                <w:left w:val="none" w:sz="0" w:space="0" w:color="auto"/>
                <w:bottom w:val="none" w:sz="0" w:space="0" w:color="auto"/>
                <w:right w:val="none" w:sz="0" w:space="0" w:color="auto"/>
              </w:divBdr>
            </w:div>
            <w:div w:id="1462383431">
              <w:marLeft w:val="0"/>
              <w:marRight w:val="0"/>
              <w:marTop w:val="0"/>
              <w:marBottom w:val="0"/>
              <w:divBdr>
                <w:top w:val="none" w:sz="0" w:space="0" w:color="auto"/>
                <w:left w:val="none" w:sz="0" w:space="0" w:color="auto"/>
                <w:bottom w:val="none" w:sz="0" w:space="0" w:color="auto"/>
                <w:right w:val="none" w:sz="0" w:space="0" w:color="auto"/>
              </w:divBdr>
            </w:div>
            <w:div w:id="1476215070">
              <w:marLeft w:val="0"/>
              <w:marRight w:val="0"/>
              <w:marTop w:val="0"/>
              <w:marBottom w:val="0"/>
              <w:divBdr>
                <w:top w:val="none" w:sz="0" w:space="0" w:color="auto"/>
                <w:left w:val="none" w:sz="0" w:space="0" w:color="auto"/>
                <w:bottom w:val="none" w:sz="0" w:space="0" w:color="auto"/>
                <w:right w:val="none" w:sz="0" w:space="0" w:color="auto"/>
              </w:divBdr>
            </w:div>
            <w:div w:id="1477257963">
              <w:marLeft w:val="0"/>
              <w:marRight w:val="0"/>
              <w:marTop w:val="0"/>
              <w:marBottom w:val="0"/>
              <w:divBdr>
                <w:top w:val="none" w:sz="0" w:space="0" w:color="auto"/>
                <w:left w:val="none" w:sz="0" w:space="0" w:color="auto"/>
                <w:bottom w:val="none" w:sz="0" w:space="0" w:color="auto"/>
                <w:right w:val="none" w:sz="0" w:space="0" w:color="auto"/>
              </w:divBdr>
            </w:div>
            <w:div w:id="1482308764">
              <w:marLeft w:val="0"/>
              <w:marRight w:val="0"/>
              <w:marTop w:val="0"/>
              <w:marBottom w:val="0"/>
              <w:divBdr>
                <w:top w:val="none" w:sz="0" w:space="0" w:color="auto"/>
                <w:left w:val="none" w:sz="0" w:space="0" w:color="auto"/>
                <w:bottom w:val="none" w:sz="0" w:space="0" w:color="auto"/>
                <w:right w:val="none" w:sz="0" w:space="0" w:color="auto"/>
              </w:divBdr>
            </w:div>
            <w:div w:id="1490488275">
              <w:marLeft w:val="0"/>
              <w:marRight w:val="0"/>
              <w:marTop w:val="0"/>
              <w:marBottom w:val="0"/>
              <w:divBdr>
                <w:top w:val="none" w:sz="0" w:space="0" w:color="auto"/>
                <w:left w:val="none" w:sz="0" w:space="0" w:color="auto"/>
                <w:bottom w:val="none" w:sz="0" w:space="0" w:color="auto"/>
                <w:right w:val="none" w:sz="0" w:space="0" w:color="auto"/>
              </w:divBdr>
            </w:div>
            <w:div w:id="1491680797">
              <w:marLeft w:val="0"/>
              <w:marRight w:val="0"/>
              <w:marTop w:val="0"/>
              <w:marBottom w:val="0"/>
              <w:divBdr>
                <w:top w:val="none" w:sz="0" w:space="0" w:color="auto"/>
                <w:left w:val="none" w:sz="0" w:space="0" w:color="auto"/>
                <w:bottom w:val="none" w:sz="0" w:space="0" w:color="auto"/>
                <w:right w:val="none" w:sz="0" w:space="0" w:color="auto"/>
              </w:divBdr>
            </w:div>
            <w:div w:id="1494225413">
              <w:marLeft w:val="0"/>
              <w:marRight w:val="0"/>
              <w:marTop w:val="0"/>
              <w:marBottom w:val="0"/>
              <w:divBdr>
                <w:top w:val="none" w:sz="0" w:space="0" w:color="auto"/>
                <w:left w:val="none" w:sz="0" w:space="0" w:color="auto"/>
                <w:bottom w:val="none" w:sz="0" w:space="0" w:color="auto"/>
                <w:right w:val="none" w:sz="0" w:space="0" w:color="auto"/>
              </w:divBdr>
            </w:div>
            <w:div w:id="1497263004">
              <w:marLeft w:val="0"/>
              <w:marRight w:val="0"/>
              <w:marTop w:val="0"/>
              <w:marBottom w:val="0"/>
              <w:divBdr>
                <w:top w:val="none" w:sz="0" w:space="0" w:color="auto"/>
                <w:left w:val="none" w:sz="0" w:space="0" w:color="auto"/>
                <w:bottom w:val="none" w:sz="0" w:space="0" w:color="auto"/>
                <w:right w:val="none" w:sz="0" w:space="0" w:color="auto"/>
              </w:divBdr>
            </w:div>
            <w:div w:id="1507479019">
              <w:marLeft w:val="0"/>
              <w:marRight w:val="0"/>
              <w:marTop w:val="0"/>
              <w:marBottom w:val="0"/>
              <w:divBdr>
                <w:top w:val="none" w:sz="0" w:space="0" w:color="auto"/>
                <w:left w:val="none" w:sz="0" w:space="0" w:color="auto"/>
                <w:bottom w:val="none" w:sz="0" w:space="0" w:color="auto"/>
                <w:right w:val="none" w:sz="0" w:space="0" w:color="auto"/>
              </w:divBdr>
            </w:div>
            <w:div w:id="1518426147">
              <w:marLeft w:val="0"/>
              <w:marRight w:val="0"/>
              <w:marTop w:val="0"/>
              <w:marBottom w:val="0"/>
              <w:divBdr>
                <w:top w:val="none" w:sz="0" w:space="0" w:color="auto"/>
                <w:left w:val="none" w:sz="0" w:space="0" w:color="auto"/>
                <w:bottom w:val="none" w:sz="0" w:space="0" w:color="auto"/>
                <w:right w:val="none" w:sz="0" w:space="0" w:color="auto"/>
              </w:divBdr>
            </w:div>
            <w:div w:id="1541630090">
              <w:marLeft w:val="0"/>
              <w:marRight w:val="0"/>
              <w:marTop w:val="0"/>
              <w:marBottom w:val="0"/>
              <w:divBdr>
                <w:top w:val="none" w:sz="0" w:space="0" w:color="auto"/>
                <w:left w:val="none" w:sz="0" w:space="0" w:color="auto"/>
                <w:bottom w:val="none" w:sz="0" w:space="0" w:color="auto"/>
                <w:right w:val="none" w:sz="0" w:space="0" w:color="auto"/>
              </w:divBdr>
            </w:div>
            <w:div w:id="1547180441">
              <w:marLeft w:val="0"/>
              <w:marRight w:val="0"/>
              <w:marTop w:val="0"/>
              <w:marBottom w:val="0"/>
              <w:divBdr>
                <w:top w:val="none" w:sz="0" w:space="0" w:color="auto"/>
                <w:left w:val="none" w:sz="0" w:space="0" w:color="auto"/>
                <w:bottom w:val="none" w:sz="0" w:space="0" w:color="auto"/>
                <w:right w:val="none" w:sz="0" w:space="0" w:color="auto"/>
              </w:divBdr>
            </w:div>
            <w:div w:id="1549952820">
              <w:marLeft w:val="0"/>
              <w:marRight w:val="0"/>
              <w:marTop w:val="0"/>
              <w:marBottom w:val="0"/>
              <w:divBdr>
                <w:top w:val="none" w:sz="0" w:space="0" w:color="auto"/>
                <w:left w:val="none" w:sz="0" w:space="0" w:color="auto"/>
                <w:bottom w:val="none" w:sz="0" w:space="0" w:color="auto"/>
                <w:right w:val="none" w:sz="0" w:space="0" w:color="auto"/>
              </w:divBdr>
            </w:div>
            <w:div w:id="1558543963">
              <w:marLeft w:val="0"/>
              <w:marRight w:val="0"/>
              <w:marTop w:val="0"/>
              <w:marBottom w:val="0"/>
              <w:divBdr>
                <w:top w:val="none" w:sz="0" w:space="0" w:color="auto"/>
                <w:left w:val="none" w:sz="0" w:space="0" w:color="auto"/>
                <w:bottom w:val="none" w:sz="0" w:space="0" w:color="auto"/>
                <w:right w:val="none" w:sz="0" w:space="0" w:color="auto"/>
              </w:divBdr>
            </w:div>
            <w:div w:id="1564945288">
              <w:marLeft w:val="0"/>
              <w:marRight w:val="0"/>
              <w:marTop w:val="0"/>
              <w:marBottom w:val="0"/>
              <w:divBdr>
                <w:top w:val="none" w:sz="0" w:space="0" w:color="auto"/>
                <w:left w:val="none" w:sz="0" w:space="0" w:color="auto"/>
                <w:bottom w:val="none" w:sz="0" w:space="0" w:color="auto"/>
                <w:right w:val="none" w:sz="0" w:space="0" w:color="auto"/>
              </w:divBdr>
            </w:div>
            <w:div w:id="1568226999">
              <w:marLeft w:val="0"/>
              <w:marRight w:val="0"/>
              <w:marTop w:val="0"/>
              <w:marBottom w:val="0"/>
              <w:divBdr>
                <w:top w:val="none" w:sz="0" w:space="0" w:color="auto"/>
                <w:left w:val="none" w:sz="0" w:space="0" w:color="auto"/>
                <w:bottom w:val="none" w:sz="0" w:space="0" w:color="auto"/>
                <w:right w:val="none" w:sz="0" w:space="0" w:color="auto"/>
              </w:divBdr>
            </w:div>
            <w:div w:id="1614047841">
              <w:marLeft w:val="0"/>
              <w:marRight w:val="0"/>
              <w:marTop w:val="0"/>
              <w:marBottom w:val="0"/>
              <w:divBdr>
                <w:top w:val="none" w:sz="0" w:space="0" w:color="auto"/>
                <w:left w:val="none" w:sz="0" w:space="0" w:color="auto"/>
                <w:bottom w:val="none" w:sz="0" w:space="0" w:color="auto"/>
                <w:right w:val="none" w:sz="0" w:space="0" w:color="auto"/>
              </w:divBdr>
            </w:div>
            <w:div w:id="1617520919">
              <w:marLeft w:val="0"/>
              <w:marRight w:val="0"/>
              <w:marTop w:val="0"/>
              <w:marBottom w:val="0"/>
              <w:divBdr>
                <w:top w:val="none" w:sz="0" w:space="0" w:color="auto"/>
                <w:left w:val="none" w:sz="0" w:space="0" w:color="auto"/>
                <w:bottom w:val="none" w:sz="0" w:space="0" w:color="auto"/>
                <w:right w:val="none" w:sz="0" w:space="0" w:color="auto"/>
              </w:divBdr>
            </w:div>
            <w:div w:id="1624119273">
              <w:marLeft w:val="0"/>
              <w:marRight w:val="0"/>
              <w:marTop w:val="0"/>
              <w:marBottom w:val="0"/>
              <w:divBdr>
                <w:top w:val="none" w:sz="0" w:space="0" w:color="auto"/>
                <w:left w:val="none" w:sz="0" w:space="0" w:color="auto"/>
                <w:bottom w:val="none" w:sz="0" w:space="0" w:color="auto"/>
                <w:right w:val="none" w:sz="0" w:space="0" w:color="auto"/>
              </w:divBdr>
            </w:div>
            <w:div w:id="1639533166">
              <w:marLeft w:val="0"/>
              <w:marRight w:val="0"/>
              <w:marTop w:val="0"/>
              <w:marBottom w:val="0"/>
              <w:divBdr>
                <w:top w:val="none" w:sz="0" w:space="0" w:color="auto"/>
                <w:left w:val="none" w:sz="0" w:space="0" w:color="auto"/>
                <w:bottom w:val="none" w:sz="0" w:space="0" w:color="auto"/>
                <w:right w:val="none" w:sz="0" w:space="0" w:color="auto"/>
              </w:divBdr>
            </w:div>
            <w:div w:id="1640648750">
              <w:marLeft w:val="0"/>
              <w:marRight w:val="0"/>
              <w:marTop w:val="0"/>
              <w:marBottom w:val="0"/>
              <w:divBdr>
                <w:top w:val="none" w:sz="0" w:space="0" w:color="auto"/>
                <w:left w:val="none" w:sz="0" w:space="0" w:color="auto"/>
                <w:bottom w:val="none" w:sz="0" w:space="0" w:color="auto"/>
                <w:right w:val="none" w:sz="0" w:space="0" w:color="auto"/>
              </w:divBdr>
            </w:div>
            <w:div w:id="1640961745">
              <w:marLeft w:val="0"/>
              <w:marRight w:val="0"/>
              <w:marTop w:val="0"/>
              <w:marBottom w:val="0"/>
              <w:divBdr>
                <w:top w:val="none" w:sz="0" w:space="0" w:color="auto"/>
                <w:left w:val="none" w:sz="0" w:space="0" w:color="auto"/>
                <w:bottom w:val="none" w:sz="0" w:space="0" w:color="auto"/>
                <w:right w:val="none" w:sz="0" w:space="0" w:color="auto"/>
              </w:divBdr>
            </w:div>
            <w:div w:id="1649019227">
              <w:marLeft w:val="0"/>
              <w:marRight w:val="0"/>
              <w:marTop w:val="0"/>
              <w:marBottom w:val="0"/>
              <w:divBdr>
                <w:top w:val="none" w:sz="0" w:space="0" w:color="auto"/>
                <w:left w:val="none" w:sz="0" w:space="0" w:color="auto"/>
                <w:bottom w:val="none" w:sz="0" w:space="0" w:color="auto"/>
                <w:right w:val="none" w:sz="0" w:space="0" w:color="auto"/>
              </w:divBdr>
            </w:div>
            <w:div w:id="1658026981">
              <w:marLeft w:val="0"/>
              <w:marRight w:val="0"/>
              <w:marTop w:val="0"/>
              <w:marBottom w:val="0"/>
              <w:divBdr>
                <w:top w:val="none" w:sz="0" w:space="0" w:color="auto"/>
                <w:left w:val="none" w:sz="0" w:space="0" w:color="auto"/>
                <w:bottom w:val="none" w:sz="0" w:space="0" w:color="auto"/>
                <w:right w:val="none" w:sz="0" w:space="0" w:color="auto"/>
              </w:divBdr>
            </w:div>
            <w:div w:id="1662346230">
              <w:marLeft w:val="0"/>
              <w:marRight w:val="0"/>
              <w:marTop w:val="0"/>
              <w:marBottom w:val="0"/>
              <w:divBdr>
                <w:top w:val="none" w:sz="0" w:space="0" w:color="auto"/>
                <w:left w:val="none" w:sz="0" w:space="0" w:color="auto"/>
                <w:bottom w:val="none" w:sz="0" w:space="0" w:color="auto"/>
                <w:right w:val="none" w:sz="0" w:space="0" w:color="auto"/>
              </w:divBdr>
            </w:div>
            <w:div w:id="1670055505">
              <w:marLeft w:val="0"/>
              <w:marRight w:val="0"/>
              <w:marTop w:val="0"/>
              <w:marBottom w:val="0"/>
              <w:divBdr>
                <w:top w:val="none" w:sz="0" w:space="0" w:color="auto"/>
                <w:left w:val="none" w:sz="0" w:space="0" w:color="auto"/>
                <w:bottom w:val="none" w:sz="0" w:space="0" w:color="auto"/>
                <w:right w:val="none" w:sz="0" w:space="0" w:color="auto"/>
              </w:divBdr>
            </w:div>
            <w:div w:id="1670520296">
              <w:marLeft w:val="0"/>
              <w:marRight w:val="0"/>
              <w:marTop w:val="0"/>
              <w:marBottom w:val="0"/>
              <w:divBdr>
                <w:top w:val="none" w:sz="0" w:space="0" w:color="auto"/>
                <w:left w:val="none" w:sz="0" w:space="0" w:color="auto"/>
                <w:bottom w:val="none" w:sz="0" w:space="0" w:color="auto"/>
                <w:right w:val="none" w:sz="0" w:space="0" w:color="auto"/>
              </w:divBdr>
            </w:div>
            <w:div w:id="1686833052">
              <w:marLeft w:val="0"/>
              <w:marRight w:val="0"/>
              <w:marTop w:val="0"/>
              <w:marBottom w:val="0"/>
              <w:divBdr>
                <w:top w:val="none" w:sz="0" w:space="0" w:color="auto"/>
                <w:left w:val="none" w:sz="0" w:space="0" w:color="auto"/>
                <w:bottom w:val="none" w:sz="0" w:space="0" w:color="auto"/>
                <w:right w:val="none" w:sz="0" w:space="0" w:color="auto"/>
              </w:divBdr>
            </w:div>
            <w:div w:id="1686859772">
              <w:marLeft w:val="0"/>
              <w:marRight w:val="0"/>
              <w:marTop w:val="0"/>
              <w:marBottom w:val="0"/>
              <w:divBdr>
                <w:top w:val="none" w:sz="0" w:space="0" w:color="auto"/>
                <w:left w:val="none" w:sz="0" w:space="0" w:color="auto"/>
                <w:bottom w:val="none" w:sz="0" w:space="0" w:color="auto"/>
                <w:right w:val="none" w:sz="0" w:space="0" w:color="auto"/>
              </w:divBdr>
            </w:div>
            <w:div w:id="1705903359">
              <w:marLeft w:val="0"/>
              <w:marRight w:val="0"/>
              <w:marTop w:val="0"/>
              <w:marBottom w:val="0"/>
              <w:divBdr>
                <w:top w:val="none" w:sz="0" w:space="0" w:color="auto"/>
                <w:left w:val="none" w:sz="0" w:space="0" w:color="auto"/>
                <w:bottom w:val="none" w:sz="0" w:space="0" w:color="auto"/>
                <w:right w:val="none" w:sz="0" w:space="0" w:color="auto"/>
              </w:divBdr>
            </w:div>
            <w:div w:id="1709406395">
              <w:marLeft w:val="0"/>
              <w:marRight w:val="0"/>
              <w:marTop w:val="0"/>
              <w:marBottom w:val="0"/>
              <w:divBdr>
                <w:top w:val="none" w:sz="0" w:space="0" w:color="auto"/>
                <w:left w:val="none" w:sz="0" w:space="0" w:color="auto"/>
                <w:bottom w:val="none" w:sz="0" w:space="0" w:color="auto"/>
                <w:right w:val="none" w:sz="0" w:space="0" w:color="auto"/>
              </w:divBdr>
            </w:div>
            <w:div w:id="1719235063">
              <w:marLeft w:val="0"/>
              <w:marRight w:val="0"/>
              <w:marTop w:val="0"/>
              <w:marBottom w:val="0"/>
              <w:divBdr>
                <w:top w:val="none" w:sz="0" w:space="0" w:color="auto"/>
                <w:left w:val="none" w:sz="0" w:space="0" w:color="auto"/>
                <w:bottom w:val="none" w:sz="0" w:space="0" w:color="auto"/>
                <w:right w:val="none" w:sz="0" w:space="0" w:color="auto"/>
              </w:divBdr>
            </w:div>
            <w:div w:id="1722169750">
              <w:marLeft w:val="0"/>
              <w:marRight w:val="0"/>
              <w:marTop w:val="0"/>
              <w:marBottom w:val="0"/>
              <w:divBdr>
                <w:top w:val="none" w:sz="0" w:space="0" w:color="auto"/>
                <w:left w:val="none" w:sz="0" w:space="0" w:color="auto"/>
                <w:bottom w:val="none" w:sz="0" w:space="0" w:color="auto"/>
                <w:right w:val="none" w:sz="0" w:space="0" w:color="auto"/>
              </w:divBdr>
            </w:div>
            <w:div w:id="1754080990">
              <w:marLeft w:val="0"/>
              <w:marRight w:val="0"/>
              <w:marTop w:val="0"/>
              <w:marBottom w:val="0"/>
              <w:divBdr>
                <w:top w:val="none" w:sz="0" w:space="0" w:color="auto"/>
                <w:left w:val="none" w:sz="0" w:space="0" w:color="auto"/>
                <w:bottom w:val="none" w:sz="0" w:space="0" w:color="auto"/>
                <w:right w:val="none" w:sz="0" w:space="0" w:color="auto"/>
              </w:divBdr>
            </w:div>
            <w:div w:id="1758943778">
              <w:marLeft w:val="0"/>
              <w:marRight w:val="0"/>
              <w:marTop w:val="0"/>
              <w:marBottom w:val="0"/>
              <w:divBdr>
                <w:top w:val="none" w:sz="0" w:space="0" w:color="auto"/>
                <w:left w:val="none" w:sz="0" w:space="0" w:color="auto"/>
                <w:bottom w:val="none" w:sz="0" w:space="0" w:color="auto"/>
                <w:right w:val="none" w:sz="0" w:space="0" w:color="auto"/>
              </w:divBdr>
            </w:div>
            <w:div w:id="1764842302">
              <w:marLeft w:val="0"/>
              <w:marRight w:val="0"/>
              <w:marTop w:val="0"/>
              <w:marBottom w:val="0"/>
              <w:divBdr>
                <w:top w:val="none" w:sz="0" w:space="0" w:color="auto"/>
                <w:left w:val="none" w:sz="0" w:space="0" w:color="auto"/>
                <w:bottom w:val="none" w:sz="0" w:space="0" w:color="auto"/>
                <w:right w:val="none" w:sz="0" w:space="0" w:color="auto"/>
              </w:divBdr>
            </w:div>
            <w:div w:id="1770421940">
              <w:marLeft w:val="0"/>
              <w:marRight w:val="0"/>
              <w:marTop w:val="0"/>
              <w:marBottom w:val="0"/>
              <w:divBdr>
                <w:top w:val="none" w:sz="0" w:space="0" w:color="auto"/>
                <w:left w:val="none" w:sz="0" w:space="0" w:color="auto"/>
                <w:bottom w:val="none" w:sz="0" w:space="0" w:color="auto"/>
                <w:right w:val="none" w:sz="0" w:space="0" w:color="auto"/>
              </w:divBdr>
            </w:div>
            <w:div w:id="1773670180">
              <w:marLeft w:val="0"/>
              <w:marRight w:val="0"/>
              <w:marTop w:val="0"/>
              <w:marBottom w:val="0"/>
              <w:divBdr>
                <w:top w:val="none" w:sz="0" w:space="0" w:color="auto"/>
                <w:left w:val="none" w:sz="0" w:space="0" w:color="auto"/>
                <w:bottom w:val="none" w:sz="0" w:space="0" w:color="auto"/>
                <w:right w:val="none" w:sz="0" w:space="0" w:color="auto"/>
              </w:divBdr>
            </w:div>
            <w:div w:id="1779448929">
              <w:marLeft w:val="0"/>
              <w:marRight w:val="0"/>
              <w:marTop w:val="0"/>
              <w:marBottom w:val="0"/>
              <w:divBdr>
                <w:top w:val="none" w:sz="0" w:space="0" w:color="auto"/>
                <w:left w:val="none" w:sz="0" w:space="0" w:color="auto"/>
                <w:bottom w:val="none" w:sz="0" w:space="0" w:color="auto"/>
                <w:right w:val="none" w:sz="0" w:space="0" w:color="auto"/>
              </w:divBdr>
            </w:div>
            <w:div w:id="1783574495">
              <w:marLeft w:val="0"/>
              <w:marRight w:val="0"/>
              <w:marTop w:val="0"/>
              <w:marBottom w:val="0"/>
              <w:divBdr>
                <w:top w:val="none" w:sz="0" w:space="0" w:color="auto"/>
                <w:left w:val="none" w:sz="0" w:space="0" w:color="auto"/>
                <w:bottom w:val="none" w:sz="0" w:space="0" w:color="auto"/>
                <w:right w:val="none" w:sz="0" w:space="0" w:color="auto"/>
              </w:divBdr>
            </w:div>
            <w:div w:id="1818182262">
              <w:marLeft w:val="0"/>
              <w:marRight w:val="0"/>
              <w:marTop w:val="0"/>
              <w:marBottom w:val="0"/>
              <w:divBdr>
                <w:top w:val="none" w:sz="0" w:space="0" w:color="auto"/>
                <w:left w:val="none" w:sz="0" w:space="0" w:color="auto"/>
                <w:bottom w:val="none" w:sz="0" w:space="0" w:color="auto"/>
                <w:right w:val="none" w:sz="0" w:space="0" w:color="auto"/>
              </w:divBdr>
            </w:div>
            <w:div w:id="1836725109">
              <w:marLeft w:val="0"/>
              <w:marRight w:val="0"/>
              <w:marTop w:val="0"/>
              <w:marBottom w:val="0"/>
              <w:divBdr>
                <w:top w:val="none" w:sz="0" w:space="0" w:color="auto"/>
                <w:left w:val="none" w:sz="0" w:space="0" w:color="auto"/>
                <w:bottom w:val="none" w:sz="0" w:space="0" w:color="auto"/>
                <w:right w:val="none" w:sz="0" w:space="0" w:color="auto"/>
              </w:divBdr>
            </w:div>
            <w:div w:id="1838111564">
              <w:marLeft w:val="0"/>
              <w:marRight w:val="0"/>
              <w:marTop w:val="0"/>
              <w:marBottom w:val="0"/>
              <w:divBdr>
                <w:top w:val="none" w:sz="0" w:space="0" w:color="auto"/>
                <w:left w:val="none" w:sz="0" w:space="0" w:color="auto"/>
                <w:bottom w:val="none" w:sz="0" w:space="0" w:color="auto"/>
                <w:right w:val="none" w:sz="0" w:space="0" w:color="auto"/>
              </w:divBdr>
            </w:div>
            <w:div w:id="1838838641">
              <w:marLeft w:val="0"/>
              <w:marRight w:val="0"/>
              <w:marTop w:val="0"/>
              <w:marBottom w:val="0"/>
              <w:divBdr>
                <w:top w:val="none" w:sz="0" w:space="0" w:color="auto"/>
                <w:left w:val="none" w:sz="0" w:space="0" w:color="auto"/>
                <w:bottom w:val="none" w:sz="0" w:space="0" w:color="auto"/>
                <w:right w:val="none" w:sz="0" w:space="0" w:color="auto"/>
              </w:divBdr>
            </w:div>
            <w:div w:id="1842351553">
              <w:marLeft w:val="0"/>
              <w:marRight w:val="0"/>
              <w:marTop w:val="0"/>
              <w:marBottom w:val="0"/>
              <w:divBdr>
                <w:top w:val="none" w:sz="0" w:space="0" w:color="auto"/>
                <w:left w:val="none" w:sz="0" w:space="0" w:color="auto"/>
                <w:bottom w:val="none" w:sz="0" w:space="0" w:color="auto"/>
                <w:right w:val="none" w:sz="0" w:space="0" w:color="auto"/>
              </w:divBdr>
            </w:div>
            <w:div w:id="1850099554">
              <w:marLeft w:val="0"/>
              <w:marRight w:val="0"/>
              <w:marTop w:val="0"/>
              <w:marBottom w:val="0"/>
              <w:divBdr>
                <w:top w:val="none" w:sz="0" w:space="0" w:color="auto"/>
                <w:left w:val="none" w:sz="0" w:space="0" w:color="auto"/>
                <w:bottom w:val="none" w:sz="0" w:space="0" w:color="auto"/>
                <w:right w:val="none" w:sz="0" w:space="0" w:color="auto"/>
              </w:divBdr>
            </w:div>
            <w:div w:id="1858303405">
              <w:marLeft w:val="0"/>
              <w:marRight w:val="0"/>
              <w:marTop w:val="0"/>
              <w:marBottom w:val="0"/>
              <w:divBdr>
                <w:top w:val="none" w:sz="0" w:space="0" w:color="auto"/>
                <w:left w:val="none" w:sz="0" w:space="0" w:color="auto"/>
                <w:bottom w:val="none" w:sz="0" w:space="0" w:color="auto"/>
                <w:right w:val="none" w:sz="0" w:space="0" w:color="auto"/>
              </w:divBdr>
            </w:div>
            <w:div w:id="1859930648">
              <w:marLeft w:val="0"/>
              <w:marRight w:val="0"/>
              <w:marTop w:val="0"/>
              <w:marBottom w:val="0"/>
              <w:divBdr>
                <w:top w:val="none" w:sz="0" w:space="0" w:color="auto"/>
                <w:left w:val="none" w:sz="0" w:space="0" w:color="auto"/>
                <w:bottom w:val="none" w:sz="0" w:space="0" w:color="auto"/>
                <w:right w:val="none" w:sz="0" w:space="0" w:color="auto"/>
              </w:divBdr>
            </w:div>
            <w:div w:id="1866670389">
              <w:marLeft w:val="0"/>
              <w:marRight w:val="0"/>
              <w:marTop w:val="0"/>
              <w:marBottom w:val="0"/>
              <w:divBdr>
                <w:top w:val="none" w:sz="0" w:space="0" w:color="auto"/>
                <w:left w:val="none" w:sz="0" w:space="0" w:color="auto"/>
                <w:bottom w:val="none" w:sz="0" w:space="0" w:color="auto"/>
                <w:right w:val="none" w:sz="0" w:space="0" w:color="auto"/>
              </w:divBdr>
            </w:div>
            <w:div w:id="1867910994">
              <w:marLeft w:val="0"/>
              <w:marRight w:val="0"/>
              <w:marTop w:val="0"/>
              <w:marBottom w:val="0"/>
              <w:divBdr>
                <w:top w:val="none" w:sz="0" w:space="0" w:color="auto"/>
                <w:left w:val="none" w:sz="0" w:space="0" w:color="auto"/>
                <w:bottom w:val="none" w:sz="0" w:space="0" w:color="auto"/>
                <w:right w:val="none" w:sz="0" w:space="0" w:color="auto"/>
              </w:divBdr>
            </w:div>
            <w:div w:id="1869488634">
              <w:marLeft w:val="0"/>
              <w:marRight w:val="0"/>
              <w:marTop w:val="0"/>
              <w:marBottom w:val="0"/>
              <w:divBdr>
                <w:top w:val="none" w:sz="0" w:space="0" w:color="auto"/>
                <w:left w:val="none" w:sz="0" w:space="0" w:color="auto"/>
                <w:bottom w:val="none" w:sz="0" w:space="0" w:color="auto"/>
                <w:right w:val="none" w:sz="0" w:space="0" w:color="auto"/>
              </w:divBdr>
            </w:div>
            <w:div w:id="1870141251">
              <w:marLeft w:val="0"/>
              <w:marRight w:val="0"/>
              <w:marTop w:val="0"/>
              <w:marBottom w:val="0"/>
              <w:divBdr>
                <w:top w:val="none" w:sz="0" w:space="0" w:color="auto"/>
                <w:left w:val="none" w:sz="0" w:space="0" w:color="auto"/>
                <w:bottom w:val="none" w:sz="0" w:space="0" w:color="auto"/>
                <w:right w:val="none" w:sz="0" w:space="0" w:color="auto"/>
              </w:divBdr>
            </w:div>
            <w:div w:id="1871184957">
              <w:marLeft w:val="0"/>
              <w:marRight w:val="0"/>
              <w:marTop w:val="0"/>
              <w:marBottom w:val="0"/>
              <w:divBdr>
                <w:top w:val="none" w:sz="0" w:space="0" w:color="auto"/>
                <w:left w:val="none" w:sz="0" w:space="0" w:color="auto"/>
                <w:bottom w:val="none" w:sz="0" w:space="0" w:color="auto"/>
                <w:right w:val="none" w:sz="0" w:space="0" w:color="auto"/>
              </w:divBdr>
            </w:div>
            <w:div w:id="1871868404">
              <w:marLeft w:val="0"/>
              <w:marRight w:val="0"/>
              <w:marTop w:val="0"/>
              <w:marBottom w:val="0"/>
              <w:divBdr>
                <w:top w:val="none" w:sz="0" w:space="0" w:color="auto"/>
                <w:left w:val="none" w:sz="0" w:space="0" w:color="auto"/>
                <w:bottom w:val="none" w:sz="0" w:space="0" w:color="auto"/>
                <w:right w:val="none" w:sz="0" w:space="0" w:color="auto"/>
              </w:divBdr>
            </w:div>
            <w:div w:id="1874884390">
              <w:marLeft w:val="0"/>
              <w:marRight w:val="0"/>
              <w:marTop w:val="0"/>
              <w:marBottom w:val="0"/>
              <w:divBdr>
                <w:top w:val="none" w:sz="0" w:space="0" w:color="auto"/>
                <w:left w:val="none" w:sz="0" w:space="0" w:color="auto"/>
                <w:bottom w:val="none" w:sz="0" w:space="0" w:color="auto"/>
                <w:right w:val="none" w:sz="0" w:space="0" w:color="auto"/>
              </w:divBdr>
            </w:div>
            <w:div w:id="1876115827">
              <w:marLeft w:val="0"/>
              <w:marRight w:val="0"/>
              <w:marTop w:val="0"/>
              <w:marBottom w:val="0"/>
              <w:divBdr>
                <w:top w:val="none" w:sz="0" w:space="0" w:color="auto"/>
                <w:left w:val="none" w:sz="0" w:space="0" w:color="auto"/>
                <w:bottom w:val="none" w:sz="0" w:space="0" w:color="auto"/>
                <w:right w:val="none" w:sz="0" w:space="0" w:color="auto"/>
              </w:divBdr>
            </w:div>
            <w:div w:id="1879002468">
              <w:marLeft w:val="0"/>
              <w:marRight w:val="0"/>
              <w:marTop w:val="0"/>
              <w:marBottom w:val="0"/>
              <w:divBdr>
                <w:top w:val="none" w:sz="0" w:space="0" w:color="auto"/>
                <w:left w:val="none" w:sz="0" w:space="0" w:color="auto"/>
                <w:bottom w:val="none" w:sz="0" w:space="0" w:color="auto"/>
                <w:right w:val="none" w:sz="0" w:space="0" w:color="auto"/>
              </w:divBdr>
            </w:div>
            <w:div w:id="1880388990">
              <w:marLeft w:val="0"/>
              <w:marRight w:val="0"/>
              <w:marTop w:val="0"/>
              <w:marBottom w:val="0"/>
              <w:divBdr>
                <w:top w:val="none" w:sz="0" w:space="0" w:color="auto"/>
                <w:left w:val="none" w:sz="0" w:space="0" w:color="auto"/>
                <w:bottom w:val="none" w:sz="0" w:space="0" w:color="auto"/>
                <w:right w:val="none" w:sz="0" w:space="0" w:color="auto"/>
              </w:divBdr>
            </w:div>
            <w:div w:id="1885293574">
              <w:marLeft w:val="0"/>
              <w:marRight w:val="0"/>
              <w:marTop w:val="0"/>
              <w:marBottom w:val="0"/>
              <w:divBdr>
                <w:top w:val="none" w:sz="0" w:space="0" w:color="auto"/>
                <w:left w:val="none" w:sz="0" w:space="0" w:color="auto"/>
                <w:bottom w:val="none" w:sz="0" w:space="0" w:color="auto"/>
                <w:right w:val="none" w:sz="0" w:space="0" w:color="auto"/>
              </w:divBdr>
            </w:div>
            <w:div w:id="1896772340">
              <w:marLeft w:val="0"/>
              <w:marRight w:val="0"/>
              <w:marTop w:val="0"/>
              <w:marBottom w:val="0"/>
              <w:divBdr>
                <w:top w:val="none" w:sz="0" w:space="0" w:color="auto"/>
                <w:left w:val="none" w:sz="0" w:space="0" w:color="auto"/>
                <w:bottom w:val="none" w:sz="0" w:space="0" w:color="auto"/>
                <w:right w:val="none" w:sz="0" w:space="0" w:color="auto"/>
              </w:divBdr>
            </w:div>
            <w:div w:id="1899122046">
              <w:marLeft w:val="0"/>
              <w:marRight w:val="0"/>
              <w:marTop w:val="0"/>
              <w:marBottom w:val="0"/>
              <w:divBdr>
                <w:top w:val="none" w:sz="0" w:space="0" w:color="auto"/>
                <w:left w:val="none" w:sz="0" w:space="0" w:color="auto"/>
                <w:bottom w:val="none" w:sz="0" w:space="0" w:color="auto"/>
                <w:right w:val="none" w:sz="0" w:space="0" w:color="auto"/>
              </w:divBdr>
            </w:div>
            <w:div w:id="1904947544">
              <w:marLeft w:val="0"/>
              <w:marRight w:val="0"/>
              <w:marTop w:val="0"/>
              <w:marBottom w:val="0"/>
              <w:divBdr>
                <w:top w:val="none" w:sz="0" w:space="0" w:color="auto"/>
                <w:left w:val="none" w:sz="0" w:space="0" w:color="auto"/>
                <w:bottom w:val="none" w:sz="0" w:space="0" w:color="auto"/>
                <w:right w:val="none" w:sz="0" w:space="0" w:color="auto"/>
              </w:divBdr>
            </w:div>
            <w:div w:id="1924794937">
              <w:marLeft w:val="0"/>
              <w:marRight w:val="0"/>
              <w:marTop w:val="0"/>
              <w:marBottom w:val="0"/>
              <w:divBdr>
                <w:top w:val="none" w:sz="0" w:space="0" w:color="auto"/>
                <w:left w:val="none" w:sz="0" w:space="0" w:color="auto"/>
                <w:bottom w:val="none" w:sz="0" w:space="0" w:color="auto"/>
                <w:right w:val="none" w:sz="0" w:space="0" w:color="auto"/>
              </w:divBdr>
            </w:div>
            <w:div w:id="1929726676">
              <w:marLeft w:val="0"/>
              <w:marRight w:val="0"/>
              <w:marTop w:val="0"/>
              <w:marBottom w:val="0"/>
              <w:divBdr>
                <w:top w:val="none" w:sz="0" w:space="0" w:color="auto"/>
                <w:left w:val="none" w:sz="0" w:space="0" w:color="auto"/>
                <w:bottom w:val="none" w:sz="0" w:space="0" w:color="auto"/>
                <w:right w:val="none" w:sz="0" w:space="0" w:color="auto"/>
              </w:divBdr>
            </w:div>
            <w:div w:id="1932860461">
              <w:marLeft w:val="0"/>
              <w:marRight w:val="0"/>
              <w:marTop w:val="0"/>
              <w:marBottom w:val="0"/>
              <w:divBdr>
                <w:top w:val="none" w:sz="0" w:space="0" w:color="auto"/>
                <w:left w:val="none" w:sz="0" w:space="0" w:color="auto"/>
                <w:bottom w:val="none" w:sz="0" w:space="0" w:color="auto"/>
                <w:right w:val="none" w:sz="0" w:space="0" w:color="auto"/>
              </w:divBdr>
            </w:div>
            <w:div w:id="1934316578">
              <w:marLeft w:val="0"/>
              <w:marRight w:val="0"/>
              <w:marTop w:val="0"/>
              <w:marBottom w:val="0"/>
              <w:divBdr>
                <w:top w:val="none" w:sz="0" w:space="0" w:color="auto"/>
                <w:left w:val="none" w:sz="0" w:space="0" w:color="auto"/>
                <w:bottom w:val="none" w:sz="0" w:space="0" w:color="auto"/>
                <w:right w:val="none" w:sz="0" w:space="0" w:color="auto"/>
              </w:divBdr>
            </w:div>
            <w:div w:id="1942103962">
              <w:marLeft w:val="0"/>
              <w:marRight w:val="0"/>
              <w:marTop w:val="0"/>
              <w:marBottom w:val="0"/>
              <w:divBdr>
                <w:top w:val="none" w:sz="0" w:space="0" w:color="auto"/>
                <w:left w:val="none" w:sz="0" w:space="0" w:color="auto"/>
                <w:bottom w:val="none" w:sz="0" w:space="0" w:color="auto"/>
                <w:right w:val="none" w:sz="0" w:space="0" w:color="auto"/>
              </w:divBdr>
            </w:div>
            <w:div w:id="1956600753">
              <w:marLeft w:val="0"/>
              <w:marRight w:val="0"/>
              <w:marTop w:val="0"/>
              <w:marBottom w:val="0"/>
              <w:divBdr>
                <w:top w:val="none" w:sz="0" w:space="0" w:color="auto"/>
                <w:left w:val="none" w:sz="0" w:space="0" w:color="auto"/>
                <w:bottom w:val="none" w:sz="0" w:space="0" w:color="auto"/>
                <w:right w:val="none" w:sz="0" w:space="0" w:color="auto"/>
              </w:divBdr>
            </w:div>
            <w:div w:id="1960406329">
              <w:marLeft w:val="0"/>
              <w:marRight w:val="0"/>
              <w:marTop w:val="0"/>
              <w:marBottom w:val="0"/>
              <w:divBdr>
                <w:top w:val="none" w:sz="0" w:space="0" w:color="auto"/>
                <w:left w:val="none" w:sz="0" w:space="0" w:color="auto"/>
                <w:bottom w:val="none" w:sz="0" w:space="0" w:color="auto"/>
                <w:right w:val="none" w:sz="0" w:space="0" w:color="auto"/>
              </w:divBdr>
            </w:div>
            <w:div w:id="1961186945">
              <w:marLeft w:val="0"/>
              <w:marRight w:val="0"/>
              <w:marTop w:val="0"/>
              <w:marBottom w:val="0"/>
              <w:divBdr>
                <w:top w:val="none" w:sz="0" w:space="0" w:color="auto"/>
                <w:left w:val="none" w:sz="0" w:space="0" w:color="auto"/>
                <w:bottom w:val="none" w:sz="0" w:space="0" w:color="auto"/>
                <w:right w:val="none" w:sz="0" w:space="0" w:color="auto"/>
              </w:divBdr>
            </w:div>
            <w:div w:id="1970428521">
              <w:marLeft w:val="0"/>
              <w:marRight w:val="0"/>
              <w:marTop w:val="0"/>
              <w:marBottom w:val="0"/>
              <w:divBdr>
                <w:top w:val="none" w:sz="0" w:space="0" w:color="auto"/>
                <w:left w:val="none" w:sz="0" w:space="0" w:color="auto"/>
                <w:bottom w:val="none" w:sz="0" w:space="0" w:color="auto"/>
                <w:right w:val="none" w:sz="0" w:space="0" w:color="auto"/>
              </w:divBdr>
            </w:div>
            <w:div w:id="1989825175">
              <w:marLeft w:val="0"/>
              <w:marRight w:val="0"/>
              <w:marTop w:val="0"/>
              <w:marBottom w:val="0"/>
              <w:divBdr>
                <w:top w:val="none" w:sz="0" w:space="0" w:color="auto"/>
                <w:left w:val="none" w:sz="0" w:space="0" w:color="auto"/>
                <w:bottom w:val="none" w:sz="0" w:space="0" w:color="auto"/>
                <w:right w:val="none" w:sz="0" w:space="0" w:color="auto"/>
              </w:divBdr>
            </w:div>
            <w:div w:id="1989896157">
              <w:marLeft w:val="0"/>
              <w:marRight w:val="0"/>
              <w:marTop w:val="0"/>
              <w:marBottom w:val="0"/>
              <w:divBdr>
                <w:top w:val="none" w:sz="0" w:space="0" w:color="auto"/>
                <w:left w:val="none" w:sz="0" w:space="0" w:color="auto"/>
                <w:bottom w:val="none" w:sz="0" w:space="0" w:color="auto"/>
                <w:right w:val="none" w:sz="0" w:space="0" w:color="auto"/>
              </w:divBdr>
            </w:div>
            <w:div w:id="2026056569">
              <w:marLeft w:val="0"/>
              <w:marRight w:val="0"/>
              <w:marTop w:val="0"/>
              <w:marBottom w:val="0"/>
              <w:divBdr>
                <w:top w:val="none" w:sz="0" w:space="0" w:color="auto"/>
                <w:left w:val="none" w:sz="0" w:space="0" w:color="auto"/>
                <w:bottom w:val="none" w:sz="0" w:space="0" w:color="auto"/>
                <w:right w:val="none" w:sz="0" w:space="0" w:color="auto"/>
              </w:divBdr>
            </w:div>
            <w:div w:id="2027246721">
              <w:marLeft w:val="0"/>
              <w:marRight w:val="0"/>
              <w:marTop w:val="0"/>
              <w:marBottom w:val="0"/>
              <w:divBdr>
                <w:top w:val="none" w:sz="0" w:space="0" w:color="auto"/>
                <w:left w:val="none" w:sz="0" w:space="0" w:color="auto"/>
                <w:bottom w:val="none" w:sz="0" w:space="0" w:color="auto"/>
                <w:right w:val="none" w:sz="0" w:space="0" w:color="auto"/>
              </w:divBdr>
            </w:div>
            <w:div w:id="2032415530">
              <w:marLeft w:val="0"/>
              <w:marRight w:val="0"/>
              <w:marTop w:val="0"/>
              <w:marBottom w:val="0"/>
              <w:divBdr>
                <w:top w:val="none" w:sz="0" w:space="0" w:color="auto"/>
                <w:left w:val="none" w:sz="0" w:space="0" w:color="auto"/>
                <w:bottom w:val="none" w:sz="0" w:space="0" w:color="auto"/>
                <w:right w:val="none" w:sz="0" w:space="0" w:color="auto"/>
              </w:divBdr>
            </w:div>
            <w:div w:id="2032417579">
              <w:marLeft w:val="0"/>
              <w:marRight w:val="0"/>
              <w:marTop w:val="0"/>
              <w:marBottom w:val="0"/>
              <w:divBdr>
                <w:top w:val="none" w:sz="0" w:space="0" w:color="auto"/>
                <w:left w:val="none" w:sz="0" w:space="0" w:color="auto"/>
                <w:bottom w:val="none" w:sz="0" w:space="0" w:color="auto"/>
                <w:right w:val="none" w:sz="0" w:space="0" w:color="auto"/>
              </w:divBdr>
            </w:div>
            <w:div w:id="2033609113">
              <w:marLeft w:val="0"/>
              <w:marRight w:val="0"/>
              <w:marTop w:val="0"/>
              <w:marBottom w:val="0"/>
              <w:divBdr>
                <w:top w:val="none" w:sz="0" w:space="0" w:color="auto"/>
                <w:left w:val="none" w:sz="0" w:space="0" w:color="auto"/>
                <w:bottom w:val="none" w:sz="0" w:space="0" w:color="auto"/>
                <w:right w:val="none" w:sz="0" w:space="0" w:color="auto"/>
              </w:divBdr>
            </w:div>
            <w:div w:id="2044750148">
              <w:marLeft w:val="0"/>
              <w:marRight w:val="0"/>
              <w:marTop w:val="0"/>
              <w:marBottom w:val="0"/>
              <w:divBdr>
                <w:top w:val="none" w:sz="0" w:space="0" w:color="auto"/>
                <w:left w:val="none" w:sz="0" w:space="0" w:color="auto"/>
                <w:bottom w:val="none" w:sz="0" w:space="0" w:color="auto"/>
                <w:right w:val="none" w:sz="0" w:space="0" w:color="auto"/>
              </w:divBdr>
            </w:div>
            <w:div w:id="2046246761">
              <w:marLeft w:val="0"/>
              <w:marRight w:val="0"/>
              <w:marTop w:val="0"/>
              <w:marBottom w:val="0"/>
              <w:divBdr>
                <w:top w:val="none" w:sz="0" w:space="0" w:color="auto"/>
                <w:left w:val="none" w:sz="0" w:space="0" w:color="auto"/>
                <w:bottom w:val="none" w:sz="0" w:space="0" w:color="auto"/>
                <w:right w:val="none" w:sz="0" w:space="0" w:color="auto"/>
              </w:divBdr>
            </w:div>
            <w:div w:id="2059626624">
              <w:marLeft w:val="0"/>
              <w:marRight w:val="0"/>
              <w:marTop w:val="0"/>
              <w:marBottom w:val="0"/>
              <w:divBdr>
                <w:top w:val="none" w:sz="0" w:space="0" w:color="auto"/>
                <w:left w:val="none" w:sz="0" w:space="0" w:color="auto"/>
                <w:bottom w:val="none" w:sz="0" w:space="0" w:color="auto"/>
                <w:right w:val="none" w:sz="0" w:space="0" w:color="auto"/>
              </w:divBdr>
            </w:div>
            <w:div w:id="2067875679">
              <w:marLeft w:val="0"/>
              <w:marRight w:val="0"/>
              <w:marTop w:val="0"/>
              <w:marBottom w:val="0"/>
              <w:divBdr>
                <w:top w:val="none" w:sz="0" w:space="0" w:color="auto"/>
                <w:left w:val="none" w:sz="0" w:space="0" w:color="auto"/>
                <w:bottom w:val="none" w:sz="0" w:space="0" w:color="auto"/>
                <w:right w:val="none" w:sz="0" w:space="0" w:color="auto"/>
              </w:divBdr>
            </w:div>
            <w:div w:id="2068335406">
              <w:marLeft w:val="0"/>
              <w:marRight w:val="0"/>
              <w:marTop w:val="0"/>
              <w:marBottom w:val="0"/>
              <w:divBdr>
                <w:top w:val="none" w:sz="0" w:space="0" w:color="auto"/>
                <w:left w:val="none" w:sz="0" w:space="0" w:color="auto"/>
                <w:bottom w:val="none" w:sz="0" w:space="0" w:color="auto"/>
                <w:right w:val="none" w:sz="0" w:space="0" w:color="auto"/>
              </w:divBdr>
            </w:div>
            <w:div w:id="2076656670">
              <w:marLeft w:val="0"/>
              <w:marRight w:val="0"/>
              <w:marTop w:val="0"/>
              <w:marBottom w:val="0"/>
              <w:divBdr>
                <w:top w:val="none" w:sz="0" w:space="0" w:color="auto"/>
                <w:left w:val="none" w:sz="0" w:space="0" w:color="auto"/>
                <w:bottom w:val="none" w:sz="0" w:space="0" w:color="auto"/>
                <w:right w:val="none" w:sz="0" w:space="0" w:color="auto"/>
              </w:divBdr>
            </w:div>
            <w:div w:id="2078238083">
              <w:marLeft w:val="0"/>
              <w:marRight w:val="0"/>
              <w:marTop w:val="0"/>
              <w:marBottom w:val="0"/>
              <w:divBdr>
                <w:top w:val="none" w:sz="0" w:space="0" w:color="auto"/>
                <w:left w:val="none" w:sz="0" w:space="0" w:color="auto"/>
                <w:bottom w:val="none" w:sz="0" w:space="0" w:color="auto"/>
                <w:right w:val="none" w:sz="0" w:space="0" w:color="auto"/>
              </w:divBdr>
            </w:div>
            <w:div w:id="2084403809">
              <w:marLeft w:val="0"/>
              <w:marRight w:val="0"/>
              <w:marTop w:val="0"/>
              <w:marBottom w:val="0"/>
              <w:divBdr>
                <w:top w:val="none" w:sz="0" w:space="0" w:color="auto"/>
                <w:left w:val="none" w:sz="0" w:space="0" w:color="auto"/>
                <w:bottom w:val="none" w:sz="0" w:space="0" w:color="auto"/>
                <w:right w:val="none" w:sz="0" w:space="0" w:color="auto"/>
              </w:divBdr>
            </w:div>
            <w:div w:id="2091924831">
              <w:marLeft w:val="0"/>
              <w:marRight w:val="0"/>
              <w:marTop w:val="0"/>
              <w:marBottom w:val="0"/>
              <w:divBdr>
                <w:top w:val="none" w:sz="0" w:space="0" w:color="auto"/>
                <w:left w:val="none" w:sz="0" w:space="0" w:color="auto"/>
                <w:bottom w:val="none" w:sz="0" w:space="0" w:color="auto"/>
                <w:right w:val="none" w:sz="0" w:space="0" w:color="auto"/>
              </w:divBdr>
            </w:div>
            <w:div w:id="2096780644">
              <w:marLeft w:val="0"/>
              <w:marRight w:val="0"/>
              <w:marTop w:val="0"/>
              <w:marBottom w:val="0"/>
              <w:divBdr>
                <w:top w:val="none" w:sz="0" w:space="0" w:color="auto"/>
                <w:left w:val="none" w:sz="0" w:space="0" w:color="auto"/>
                <w:bottom w:val="none" w:sz="0" w:space="0" w:color="auto"/>
                <w:right w:val="none" w:sz="0" w:space="0" w:color="auto"/>
              </w:divBdr>
            </w:div>
            <w:div w:id="2100171271">
              <w:marLeft w:val="0"/>
              <w:marRight w:val="0"/>
              <w:marTop w:val="0"/>
              <w:marBottom w:val="0"/>
              <w:divBdr>
                <w:top w:val="none" w:sz="0" w:space="0" w:color="auto"/>
                <w:left w:val="none" w:sz="0" w:space="0" w:color="auto"/>
                <w:bottom w:val="none" w:sz="0" w:space="0" w:color="auto"/>
                <w:right w:val="none" w:sz="0" w:space="0" w:color="auto"/>
              </w:divBdr>
            </w:div>
            <w:div w:id="2104186370">
              <w:marLeft w:val="0"/>
              <w:marRight w:val="0"/>
              <w:marTop w:val="0"/>
              <w:marBottom w:val="0"/>
              <w:divBdr>
                <w:top w:val="none" w:sz="0" w:space="0" w:color="auto"/>
                <w:left w:val="none" w:sz="0" w:space="0" w:color="auto"/>
                <w:bottom w:val="none" w:sz="0" w:space="0" w:color="auto"/>
                <w:right w:val="none" w:sz="0" w:space="0" w:color="auto"/>
              </w:divBdr>
            </w:div>
            <w:div w:id="2105031714">
              <w:marLeft w:val="0"/>
              <w:marRight w:val="0"/>
              <w:marTop w:val="0"/>
              <w:marBottom w:val="0"/>
              <w:divBdr>
                <w:top w:val="none" w:sz="0" w:space="0" w:color="auto"/>
                <w:left w:val="none" w:sz="0" w:space="0" w:color="auto"/>
                <w:bottom w:val="none" w:sz="0" w:space="0" w:color="auto"/>
                <w:right w:val="none" w:sz="0" w:space="0" w:color="auto"/>
              </w:divBdr>
            </w:div>
            <w:div w:id="2120682335">
              <w:marLeft w:val="0"/>
              <w:marRight w:val="0"/>
              <w:marTop w:val="0"/>
              <w:marBottom w:val="0"/>
              <w:divBdr>
                <w:top w:val="none" w:sz="0" w:space="0" w:color="auto"/>
                <w:left w:val="none" w:sz="0" w:space="0" w:color="auto"/>
                <w:bottom w:val="none" w:sz="0" w:space="0" w:color="auto"/>
                <w:right w:val="none" w:sz="0" w:space="0" w:color="auto"/>
              </w:divBdr>
            </w:div>
            <w:div w:id="2126389146">
              <w:marLeft w:val="0"/>
              <w:marRight w:val="0"/>
              <w:marTop w:val="0"/>
              <w:marBottom w:val="0"/>
              <w:divBdr>
                <w:top w:val="none" w:sz="0" w:space="0" w:color="auto"/>
                <w:left w:val="none" w:sz="0" w:space="0" w:color="auto"/>
                <w:bottom w:val="none" w:sz="0" w:space="0" w:color="auto"/>
                <w:right w:val="none" w:sz="0" w:space="0" w:color="auto"/>
              </w:divBdr>
            </w:div>
            <w:div w:id="2127652566">
              <w:marLeft w:val="0"/>
              <w:marRight w:val="0"/>
              <w:marTop w:val="0"/>
              <w:marBottom w:val="0"/>
              <w:divBdr>
                <w:top w:val="none" w:sz="0" w:space="0" w:color="auto"/>
                <w:left w:val="none" w:sz="0" w:space="0" w:color="auto"/>
                <w:bottom w:val="none" w:sz="0" w:space="0" w:color="auto"/>
                <w:right w:val="none" w:sz="0" w:space="0" w:color="auto"/>
              </w:divBdr>
            </w:div>
            <w:div w:id="2131236730">
              <w:marLeft w:val="0"/>
              <w:marRight w:val="0"/>
              <w:marTop w:val="0"/>
              <w:marBottom w:val="0"/>
              <w:divBdr>
                <w:top w:val="none" w:sz="0" w:space="0" w:color="auto"/>
                <w:left w:val="none" w:sz="0" w:space="0" w:color="auto"/>
                <w:bottom w:val="none" w:sz="0" w:space="0" w:color="auto"/>
                <w:right w:val="none" w:sz="0" w:space="0" w:color="auto"/>
              </w:divBdr>
            </w:div>
            <w:div w:id="21420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7480">
      <w:bodyDiv w:val="1"/>
      <w:marLeft w:val="0"/>
      <w:marRight w:val="0"/>
      <w:marTop w:val="0"/>
      <w:marBottom w:val="0"/>
      <w:divBdr>
        <w:top w:val="none" w:sz="0" w:space="0" w:color="auto"/>
        <w:left w:val="none" w:sz="0" w:space="0" w:color="auto"/>
        <w:bottom w:val="none" w:sz="0" w:space="0" w:color="auto"/>
        <w:right w:val="none" w:sz="0" w:space="0" w:color="auto"/>
      </w:divBdr>
      <w:divsChild>
        <w:div w:id="1361201898">
          <w:marLeft w:val="0"/>
          <w:marRight w:val="0"/>
          <w:marTop w:val="0"/>
          <w:marBottom w:val="0"/>
          <w:divBdr>
            <w:top w:val="none" w:sz="0" w:space="0" w:color="auto"/>
            <w:left w:val="none" w:sz="0" w:space="0" w:color="auto"/>
            <w:bottom w:val="none" w:sz="0" w:space="0" w:color="auto"/>
            <w:right w:val="none" w:sz="0" w:space="0" w:color="auto"/>
          </w:divBdr>
          <w:divsChild>
            <w:div w:id="4669274">
              <w:marLeft w:val="0"/>
              <w:marRight w:val="0"/>
              <w:marTop w:val="0"/>
              <w:marBottom w:val="0"/>
              <w:divBdr>
                <w:top w:val="none" w:sz="0" w:space="0" w:color="auto"/>
                <w:left w:val="none" w:sz="0" w:space="0" w:color="auto"/>
                <w:bottom w:val="none" w:sz="0" w:space="0" w:color="auto"/>
                <w:right w:val="none" w:sz="0" w:space="0" w:color="auto"/>
              </w:divBdr>
            </w:div>
            <w:div w:id="9644793">
              <w:marLeft w:val="0"/>
              <w:marRight w:val="0"/>
              <w:marTop w:val="0"/>
              <w:marBottom w:val="0"/>
              <w:divBdr>
                <w:top w:val="none" w:sz="0" w:space="0" w:color="auto"/>
                <w:left w:val="none" w:sz="0" w:space="0" w:color="auto"/>
                <w:bottom w:val="none" w:sz="0" w:space="0" w:color="auto"/>
                <w:right w:val="none" w:sz="0" w:space="0" w:color="auto"/>
              </w:divBdr>
            </w:div>
            <w:div w:id="21055354">
              <w:marLeft w:val="0"/>
              <w:marRight w:val="0"/>
              <w:marTop w:val="0"/>
              <w:marBottom w:val="0"/>
              <w:divBdr>
                <w:top w:val="none" w:sz="0" w:space="0" w:color="auto"/>
                <w:left w:val="none" w:sz="0" w:space="0" w:color="auto"/>
                <w:bottom w:val="none" w:sz="0" w:space="0" w:color="auto"/>
                <w:right w:val="none" w:sz="0" w:space="0" w:color="auto"/>
              </w:divBdr>
            </w:div>
            <w:div w:id="21907910">
              <w:marLeft w:val="0"/>
              <w:marRight w:val="0"/>
              <w:marTop w:val="0"/>
              <w:marBottom w:val="0"/>
              <w:divBdr>
                <w:top w:val="none" w:sz="0" w:space="0" w:color="auto"/>
                <w:left w:val="none" w:sz="0" w:space="0" w:color="auto"/>
                <w:bottom w:val="none" w:sz="0" w:space="0" w:color="auto"/>
                <w:right w:val="none" w:sz="0" w:space="0" w:color="auto"/>
              </w:divBdr>
            </w:div>
            <w:div w:id="27878472">
              <w:marLeft w:val="0"/>
              <w:marRight w:val="0"/>
              <w:marTop w:val="0"/>
              <w:marBottom w:val="0"/>
              <w:divBdr>
                <w:top w:val="none" w:sz="0" w:space="0" w:color="auto"/>
                <w:left w:val="none" w:sz="0" w:space="0" w:color="auto"/>
                <w:bottom w:val="none" w:sz="0" w:space="0" w:color="auto"/>
                <w:right w:val="none" w:sz="0" w:space="0" w:color="auto"/>
              </w:divBdr>
            </w:div>
            <w:div w:id="28066923">
              <w:marLeft w:val="0"/>
              <w:marRight w:val="0"/>
              <w:marTop w:val="0"/>
              <w:marBottom w:val="0"/>
              <w:divBdr>
                <w:top w:val="none" w:sz="0" w:space="0" w:color="auto"/>
                <w:left w:val="none" w:sz="0" w:space="0" w:color="auto"/>
                <w:bottom w:val="none" w:sz="0" w:space="0" w:color="auto"/>
                <w:right w:val="none" w:sz="0" w:space="0" w:color="auto"/>
              </w:divBdr>
            </w:div>
            <w:div w:id="29578099">
              <w:marLeft w:val="0"/>
              <w:marRight w:val="0"/>
              <w:marTop w:val="0"/>
              <w:marBottom w:val="0"/>
              <w:divBdr>
                <w:top w:val="none" w:sz="0" w:space="0" w:color="auto"/>
                <w:left w:val="none" w:sz="0" w:space="0" w:color="auto"/>
                <w:bottom w:val="none" w:sz="0" w:space="0" w:color="auto"/>
                <w:right w:val="none" w:sz="0" w:space="0" w:color="auto"/>
              </w:divBdr>
            </w:div>
            <w:div w:id="43868237">
              <w:marLeft w:val="0"/>
              <w:marRight w:val="0"/>
              <w:marTop w:val="0"/>
              <w:marBottom w:val="0"/>
              <w:divBdr>
                <w:top w:val="none" w:sz="0" w:space="0" w:color="auto"/>
                <w:left w:val="none" w:sz="0" w:space="0" w:color="auto"/>
                <w:bottom w:val="none" w:sz="0" w:space="0" w:color="auto"/>
                <w:right w:val="none" w:sz="0" w:space="0" w:color="auto"/>
              </w:divBdr>
            </w:div>
            <w:div w:id="45495609">
              <w:marLeft w:val="0"/>
              <w:marRight w:val="0"/>
              <w:marTop w:val="0"/>
              <w:marBottom w:val="0"/>
              <w:divBdr>
                <w:top w:val="none" w:sz="0" w:space="0" w:color="auto"/>
                <w:left w:val="none" w:sz="0" w:space="0" w:color="auto"/>
                <w:bottom w:val="none" w:sz="0" w:space="0" w:color="auto"/>
                <w:right w:val="none" w:sz="0" w:space="0" w:color="auto"/>
              </w:divBdr>
            </w:div>
            <w:div w:id="53311203">
              <w:marLeft w:val="0"/>
              <w:marRight w:val="0"/>
              <w:marTop w:val="0"/>
              <w:marBottom w:val="0"/>
              <w:divBdr>
                <w:top w:val="none" w:sz="0" w:space="0" w:color="auto"/>
                <w:left w:val="none" w:sz="0" w:space="0" w:color="auto"/>
                <w:bottom w:val="none" w:sz="0" w:space="0" w:color="auto"/>
                <w:right w:val="none" w:sz="0" w:space="0" w:color="auto"/>
              </w:divBdr>
            </w:div>
            <w:div w:id="54395501">
              <w:marLeft w:val="0"/>
              <w:marRight w:val="0"/>
              <w:marTop w:val="0"/>
              <w:marBottom w:val="0"/>
              <w:divBdr>
                <w:top w:val="none" w:sz="0" w:space="0" w:color="auto"/>
                <w:left w:val="none" w:sz="0" w:space="0" w:color="auto"/>
                <w:bottom w:val="none" w:sz="0" w:space="0" w:color="auto"/>
                <w:right w:val="none" w:sz="0" w:space="0" w:color="auto"/>
              </w:divBdr>
            </w:div>
            <w:div w:id="64037425">
              <w:marLeft w:val="0"/>
              <w:marRight w:val="0"/>
              <w:marTop w:val="0"/>
              <w:marBottom w:val="0"/>
              <w:divBdr>
                <w:top w:val="none" w:sz="0" w:space="0" w:color="auto"/>
                <w:left w:val="none" w:sz="0" w:space="0" w:color="auto"/>
                <w:bottom w:val="none" w:sz="0" w:space="0" w:color="auto"/>
                <w:right w:val="none" w:sz="0" w:space="0" w:color="auto"/>
              </w:divBdr>
            </w:div>
            <w:div w:id="64766876">
              <w:marLeft w:val="0"/>
              <w:marRight w:val="0"/>
              <w:marTop w:val="0"/>
              <w:marBottom w:val="0"/>
              <w:divBdr>
                <w:top w:val="none" w:sz="0" w:space="0" w:color="auto"/>
                <w:left w:val="none" w:sz="0" w:space="0" w:color="auto"/>
                <w:bottom w:val="none" w:sz="0" w:space="0" w:color="auto"/>
                <w:right w:val="none" w:sz="0" w:space="0" w:color="auto"/>
              </w:divBdr>
            </w:div>
            <w:div w:id="67506336">
              <w:marLeft w:val="0"/>
              <w:marRight w:val="0"/>
              <w:marTop w:val="0"/>
              <w:marBottom w:val="0"/>
              <w:divBdr>
                <w:top w:val="none" w:sz="0" w:space="0" w:color="auto"/>
                <w:left w:val="none" w:sz="0" w:space="0" w:color="auto"/>
                <w:bottom w:val="none" w:sz="0" w:space="0" w:color="auto"/>
                <w:right w:val="none" w:sz="0" w:space="0" w:color="auto"/>
              </w:divBdr>
            </w:div>
            <w:div w:id="73477149">
              <w:marLeft w:val="0"/>
              <w:marRight w:val="0"/>
              <w:marTop w:val="0"/>
              <w:marBottom w:val="0"/>
              <w:divBdr>
                <w:top w:val="none" w:sz="0" w:space="0" w:color="auto"/>
                <w:left w:val="none" w:sz="0" w:space="0" w:color="auto"/>
                <w:bottom w:val="none" w:sz="0" w:space="0" w:color="auto"/>
                <w:right w:val="none" w:sz="0" w:space="0" w:color="auto"/>
              </w:divBdr>
            </w:div>
            <w:div w:id="74863931">
              <w:marLeft w:val="0"/>
              <w:marRight w:val="0"/>
              <w:marTop w:val="0"/>
              <w:marBottom w:val="0"/>
              <w:divBdr>
                <w:top w:val="none" w:sz="0" w:space="0" w:color="auto"/>
                <w:left w:val="none" w:sz="0" w:space="0" w:color="auto"/>
                <w:bottom w:val="none" w:sz="0" w:space="0" w:color="auto"/>
                <w:right w:val="none" w:sz="0" w:space="0" w:color="auto"/>
              </w:divBdr>
            </w:div>
            <w:div w:id="98255602">
              <w:marLeft w:val="0"/>
              <w:marRight w:val="0"/>
              <w:marTop w:val="0"/>
              <w:marBottom w:val="0"/>
              <w:divBdr>
                <w:top w:val="none" w:sz="0" w:space="0" w:color="auto"/>
                <w:left w:val="none" w:sz="0" w:space="0" w:color="auto"/>
                <w:bottom w:val="none" w:sz="0" w:space="0" w:color="auto"/>
                <w:right w:val="none" w:sz="0" w:space="0" w:color="auto"/>
              </w:divBdr>
            </w:div>
            <w:div w:id="105849944">
              <w:marLeft w:val="0"/>
              <w:marRight w:val="0"/>
              <w:marTop w:val="0"/>
              <w:marBottom w:val="0"/>
              <w:divBdr>
                <w:top w:val="none" w:sz="0" w:space="0" w:color="auto"/>
                <w:left w:val="none" w:sz="0" w:space="0" w:color="auto"/>
                <w:bottom w:val="none" w:sz="0" w:space="0" w:color="auto"/>
                <w:right w:val="none" w:sz="0" w:space="0" w:color="auto"/>
              </w:divBdr>
            </w:div>
            <w:div w:id="110977311">
              <w:marLeft w:val="0"/>
              <w:marRight w:val="0"/>
              <w:marTop w:val="0"/>
              <w:marBottom w:val="0"/>
              <w:divBdr>
                <w:top w:val="none" w:sz="0" w:space="0" w:color="auto"/>
                <w:left w:val="none" w:sz="0" w:space="0" w:color="auto"/>
                <w:bottom w:val="none" w:sz="0" w:space="0" w:color="auto"/>
                <w:right w:val="none" w:sz="0" w:space="0" w:color="auto"/>
              </w:divBdr>
            </w:div>
            <w:div w:id="123355749">
              <w:marLeft w:val="0"/>
              <w:marRight w:val="0"/>
              <w:marTop w:val="0"/>
              <w:marBottom w:val="0"/>
              <w:divBdr>
                <w:top w:val="none" w:sz="0" w:space="0" w:color="auto"/>
                <w:left w:val="none" w:sz="0" w:space="0" w:color="auto"/>
                <w:bottom w:val="none" w:sz="0" w:space="0" w:color="auto"/>
                <w:right w:val="none" w:sz="0" w:space="0" w:color="auto"/>
              </w:divBdr>
            </w:div>
            <w:div w:id="126053672">
              <w:marLeft w:val="0"/>
              <w:marRight w:val="0"/>
              <w:marTop w:val="0"/>
              <w:marBottom w:val="0"/>
              <w:divBdr>
                <w:top w:val="none" w:sz="0" w:space="0" w:color="auto"/>
                <w:left w:val="none" w:sz="0" w:space="0" w:color="auto"/>
                <w:bottom w:val="none" w:sz="0" w:space="0" w:color="auto"/>
                <w:right w:val="none" w:sz="0" w:space="0" w:color="auto"/>
              </w:divBdr>
            </w:div>
            <w:div w:id="131363322">
              <w:marLeft w:val="0"/>
              <w:marRight w:val="0"/>
              <w:marTop w:val="0"/>
              <w:marBottom w:val="0"/>
              <w:divBdr>
                <w:top w:val="none" w:sz="0" w:space="0" w:color="auto"/>
                <w:left w:val="none" w:sz="0" w:space="0" w:color="auto"/>
                <w:bottom w:val="none" w:sz="0" w:space="0" w:color="auto"/>
                <w:right w:val="none" w:sz="0" w:space="0" w:color="auto"/>
              </w:divBdr>
            </w:div>
            <w:div w:id="144780570">
              <w:marLeft w:val="0"/>
              <w:marRight w:val="0"/>
              <w:marTop w:val="0"/>
              <w:marBottom w:val="0"/>
              <w:divBdr>
                <w:top w:val="none" w:sz="0" w:space="0" w:color="auto"/>
                <w:left w:val="none" w:sz="0" w:space="0" w:color="auto"/>
                <w:bottom w:val="none" w:sz="0" w:space="0" w:color="auto"/>
                <w:right w:val="none" w:sz="0" w:space="0" w:color="auto"/>
              </w:divBdr>
            </w:div>
            <w:div w:id="147484860">
              <w:marLeft w:val="0"/>
              <w:marRight w:val="0"/>
              <w:marTop w:val="0"/>
              <w:marBottom w:val="0"/>
              <w:divBdr>
                <w:top w:val="none" w:sz="0" w:space="0" w:color="auto"/>
                <w:left w:val="none" w:sz="0" w:space="0" w:color="auto"/>
                <w:bottom w:val="none" w:sz="0" w:space="0" w:color="auto"/>
                <w:right w:val="none" w:sz="0" w:space="0" w:color="auto"/>
              </w:divBdr>
            </w:div>
            <w:div w:id="150483976">
              <w:marLeft w:val="0"/>
              <w:marRight w:val="0"/>
              <w:marTop w:val="0"/>
              <w:marBottom w:val="0"/>
              <w:divBdr>
                <w:top w:val="none" w:sz="0" w:space="0" w:color="auto"/>
                <w:left w:val="none" w:sz="0" w:space="0" w:color="auto"/>
                <w:bottom w:val="none" w:sz="0" w:space="0" w:color="auto"/>
                <w:right w:val="none" w:sz="0" w:space="0" w:color="auto"/>
              </w:divBdr>
            </w:div>
            <w:div w:id="150676554">
              <w:marLeft w:val="0"/>
              <w:marRight w:val="0"/>
              <w:marTop w:val="0"/>
              <w:marBottom w:val="0"/>
              <w:divBdr>
                <w:top w:val="none" w:sz="0" w:space="0" w:color="auto"/>
                <w:left w:val="none" w:sz="0" w:space="0" w:color="auto"/>
                <w:bottom w:val="none" w:sz="0" w:space="0" w:color="auto"/>
                <w:right w:val="none" w:sz="0" w:space="0" w:color="auto"/>
              </w:divBdr>
            </w:div>
            <w:div w:id="151795565">
              <w:marLeft w:val="0"/>
              <w:marRight w:val="0"/>
              <w:marTop w:val="0"/>
              <w:marBottom w:val="0"/>
              <w:divBdr>
                <w:top w:val="none" w:sz="0" w:space="0" w:color="auto"/>
                <w:left w:val="none" w:sz="0" w:space="0" w:color="auto"/>
                <w:bottom w:val="none" w:sz="0" w:space="0" w:color="auto"/>
                <w:right w:val="none" w:sz="0" w:space="0" w:color="auto"/>
              </w:divBdr>
            </w:div>
            <w:div w:id="152793009">
              <w:marLeft w:val="0"/>
              <w:marRight w:val="0"/>
              <w:marTop w:val="0"/>
              <w:marBottom w:val="0"/>
              <w:divBdr>
                <w:top w:val="none" w:sz="0" w:space="0" w:color="auto"/>
                <w:left w:val="none" w:sz="0" w:space="0" w:color="auto"/>
                <w:bottom w:val="none" w:sz="0" w:space="0" w:color="auto"/>
                <w:right w:val="none" w:sz="0" w:space="0" w:color="auto"/>
              </w:divBdr>
            </w:div>
            <w:div w:id="169219055">
              <w:marLeft w:val="0"/>
              <w:marRight w:val="0"/>
              <w:marTop w:val="0"/>
              <w:marBottom w:val="0"/>
              <w:divBdr>
                <w:top w:val="none" w:sz="0" w:space="0" w:color="auto"/>
                <w:left w:val="none" w:sz="0" w:space="0" w:color="auto"/>
                <w:bottom w:val="none" w:sz="0" w:space="0" w:color="auto"/>
                <w:right w:val="none" w:sz="0" w:space="0" w:color="auto"/>
              </w:divBdr>
            </w:div>
            <w:div w:id="176893050">
              <w:marLeft w:val="0"/>
              <w:marRight w:val="0"/>
              <w:marTop w:val="0"/>
              <w:marBottom w:val="0"/>
              <w:divBdr>
                <w:top w:val="none" w:sz="0" w:space="0" w:color="auto"/>
                <w:left w:val="none" w:sz="0" w:space="0" w:color="auto"/>
                <w:bottom w:val="none" w:sz="0" w:space="0" w:color="auto"/>
                <w:right w:val="none" w:sz="0" w:space="0" w:color="auto"/>
              </w:divBdr>
            </w:div>
            <w:div w:id="177473913">
              <w:marLeft w:val="0"/>
              <w:marRight w:val="0"/>
              <w:marTop w:val="0"/>
              <w:marBottom w:val="0"/>
              <w:divBdr>
                <w:top w:val="none" w:sz="0" w:space="0" w:color="auto"/>
                <w:left w:val="none" w:sz="0" w:space="0" w:color="auto"/>
                <w:bottom w:val="none" w:sz="0" w:space="0" w:color="auto"/>
                <w:right w:val="none" w:sz="0" w:space="0" w:color="auto"/>
              </w:divBdr>
            </w:div>
            <w:div w:id="179009123">
              <w:marLeft w:val="0"/>
              <w:marRight w:val="0"/>
              <w:marTop w:val="0"/>
              <w:marBottom w:val="0"/>
              <w:divBdr>
                <w:top w:val="none" w:sz="0" w:space="0" w:color="auto"/>
                <w:left w:val="none" w:sz="0" w:space="0" w:color="auto"/>
                <w:bottom w:val="none" w:sz="0" w:space="0" w:color="auto"/>
                <w:right w:val="none" w:sz="0" w:space="0" w:color="auto"/>
              </w:divBdr>
            </w:div>
            <w:div w:id="180898256">
              <w:marLeft w:val="0"/>
              <w:marRight w:val="0"/>
              <w:marTop w:val="0"/>
              <w:marBottom w:val="0"/>
              <w:divBdr>
                <w:top w:val="none" w:sz="0" w:space="0" w:color="auto"/>
                <w:left w:val="none" w:sz="0" w:space="0" w:color="auto"/>
                <w:bottom w:val="none" w:sz="0" w:space="0" w:color="auto"/>
                <w:right w:val="none" w:sz="0" w:space="0" w:color="auto"/>
              </w:divBdr>
            </w:div>
            <w:div w:id="182401513">
              <w:marLeft w:val="0"/>
              <w:marRight w:val="0"/>
              <w:marTop w:val="0"/>
              <w:marBottom w:val="0"/>
              <w:divBdr>
                <w:top w:val="none" w:sz="0" w:space="0" w:color="auto"/>
                <w:left w:val="none" w:sz="0" w:space="0" w:color="auto"/>
                <w:bottom w:val="none" w:sz="0" w:space="0" w:color="auto"/>
                <w:right w:val="none" w:sz="0" w:space="0" w:color="auto"/>
              </w:divBdr>
            </w:div>
            <w:div w:id="182786839">
              <w:marLeft w:val="0"/>
              <w:marRight w:val="0"/>
              <w:marTop w:val="0"/>
              <w:marBottom w:val="0"/>
              <w:divBdr>
                <w:top w:val="none" w:sz="0" w:space="0" w:color="auto"/>
                <w:left w:val="none" w:sz="0" w:space="0" w:color="auto"/>
                <w:bottom w:val="none" w:sz="0" w:space="0" w:color="auto"/>
                <w:right w:val="none" w:sz="0" w:space="0" w:color="auto"/>
              </w:divBdr>
            </w:div>
            <w:div w:id="192379674">
              <w:marLeft w:val="0"/>
              <w:marRight w:val="0"/>
              <w:marTop w:val="0"/>
              <w:marBottom w:val="0"/>
              <w:divBdr>
                <w:top w:val="none" w:sz="0" w:space="0" w:color="auto"/>
                <w:left w:val="none" w:sz="0" w:space="0" w:color="auto"/>
                <w:bottom w:val="none" w:sz="0" w:space="0" w:color="auto"/>
                <w:right w:val="none" w:sz="0" w:space="0" w:color="auto"/>
              </w:divBdr>
            </w:div>
            <w:div w:id="193885432">
              <w:marLeft w:val="0"/>
              <w:marRight w:val="0"/>
              <w:marTop w:val="0"/>
              <w:marBottom w:val="0"/>
              <w:divBdr>
                <w:top w:val="none" w:sz="0" w:space="0" w:color="auto"/>
                <w:left w:val="none" w:sz="0" w:space="0" w:color="auto"/>
                <w:bottom w:val="none" w:sz="0" w:space="0" w:color="auto"/>
                <w:right w:val="none" w:sz="0" w:space="0" w:color="auto"/>
              </w:divBdr>
            </w:div>
            <w:div w:id="202445036">
              <w:marLeft w:val="0"/>
              <w:marRight w:val="0"/>
              <w:marTop w:val="0"/>
              <w:marBottom w:val="0"/>
              <w:divBdr>
                <w:top w:val="none" w:sz="0" w:space="0" w:color="auto"/>
                <w:left w:val="none" w:sz="0" w:space="0" w:color="auto"/>
                <w:bottom w:val="none" w:sz="0" w:space="0" w:color="auto"/>
                <w:right w:val="none" w:sz="0" w:space="0" w:color="auto"/>
              </w:divBdr>
            </w:div>
            <w:div w:id="203104482">
              <w:marLeft w:val="0"/>
              <w:marRight w:val="0"/>
              <w:marTop w:val="0"/>
              <w:marBottom w:val="0"/>
              <w:divBdr>
                <w:top w:val="none" w:sz="0" w:space="0" w:color="auto"/>
                <w:left w:val="none" w:sz="0" w:space="0" w:color="auto"/>
                <w:bottom w:val="none" w:sz="0" w:space="0" w:color="auto"/>
                <w:right w:val="none" w:sz="0" w:space="0" w:color="auto"/>
              </w:divBdr>
            </w:div>
            <w:div w:id="203293207">
              <w:marLeft w:val="0"/>
              <w:marRight w:val="0"/>
              <w:marTop w:val="0"/>
              <w:marBottom w:val="0"/>
              <w:divBdr>
                <w:top w:val="none" w:sz="0" w:space="0" w:color="auto"/>
                <w:left w:val="none" w:sz="0" w:space="0" w:color="auto"/>
                <w:bottom w:val="none" w:sz="0" w:space="0" w:color="auto"/>
                <w:right w:val="none" w:sz="0" w:space="0" w:color="auto"/>
              </w:divBdr>
            </w:div>
            <w:div w:id="205413749">
              <w:marLeft w:val="0"/>
              <w:marRight w:val="0"/>
              <w:marTop w:val="0"/>
              <w:marBottom w:val="0"/>
              <w:divBdr>
                <w:top w:val="none" w:sz="0" w:space="0" w:color="auto"/>
                <w:left w:val="none" w:sz="0" w:space="0" w:color="auto"/>
                <w:bottom w:val="none" w:sz="0" w:space="0" w:color="auto"/>
                <w:right w:val="none" w:sz="0" w:space="0" w:color="auto"/>
              </w:divBdr>
            </w:div>
            <w:div w:id="206650479">
              <w:marLeft w:val="0"/>
              <w:marRight w:val="0"/>
              <w:marTop w:val="0"/>
              <w:marBottom w:val="0"/>
              <w:divBdr>
                <w:top w:val="none" w:sz="0" w:space="0" w:color="auto"/>
                <w:left w:val="none" w:sz="0" w:space="0" w:color="auto"/>
                <w:bottom w:val="none" w:sz="0" w:space="0" w:color="auto"/>
                <w:right w:val="none" w:sz="0" w:space="0" w:color="auto"/>
              </w:divBdr>
            </w:div>
            <w:div w:id="211889982">
              <w:marLeft w:val="0"/>
              <w:marRight w:val="0"/>
              <w:marTop w:val="0"/>
              <w:marBottom w:val="0"/>
              <w:divBdr>
                <w:top w:val="none" w:sz="0" w:space="0" w:color="auto"/>
                <w:left w:val="none" w:sz="0" w:space="0" w:color="auto"/>
                <w:bottom w:val="none" w:sz="0" w:space="0" w:color="auto"/>
                <w:right w:val="none" w:sz="0" w:space="0" w:color="auto"/>
              </w:divBdr>
            </w:div>
            <w:div w:id="215548401">
              <w:marLeft w:val="0"/>
              <w:marRight w:val="0"/>
              <w:marTop w:val="0"/>
              <w:marBottom w:val="0"/>
              <w:divBdr>
                <w:top w:val="none" w:sz="0" w:space="0" w:color="auto"/>
                <w:left w:val="none" w:sz="0" w:space="0" w:color="auto"/>
                <w:bottom w:val="none" w:sz="0" w:space="0" w:color="auto"/>
                <w:right w:val="none" w:sz="0" w:space="0" w:color="auto"/>
              </w:divBdr>
            </w:div>
            <w:div w:id="219875481">
              <w:marLeft w:val="0"/>
              <w:marRight w:val="0"/>
              <w:marTop w:val="0"/>
              <w:marBottom w:val="0"/>
              <w:divBdr>
                <w:top w:val="none" w:sz="0" w:space="0" w:color="auto"/>
                <w:left w:val="none" w:sz="0" w:space="0" w:color="auto"/>
                <w:bottom w:val="none" w:sz="0" w:space="0" w:color="auto"/>
                <w:right w:val="none" w:sz="0" w:space="0" w:color="auto"/>
              </w:divBdr>
            </w:div>
            <w:div w:id="219946274">
              <w:marLeft w:val="0"/>
              <w:marRight w:val="0"/>
              <w:marTop w:val="0"/>
              <w:marBottom w:val="0"/>
              <w:divBdr>
                <w:top w:val="none" w:sz="0" w:space="0" w:color="auto"/>
                <w:left w:val="none" w:sz="0" w:space="0" w:color="auto"/>
                <w:bottom w:val="none" w:sz="0" w:space="0" w:color="auto"/>
                <w:right w:val="none" w:sz="0" w:space="0" w:color="auto"/>
              </w:divBdr>
            </w:div>
            <w:div w:id="232662674">
              <w:marLeft w:val="0"/>
              <w:marRight w:val="0"/>
              <w:marTop w:val="0"/>
              <w:marBottom w:val="0"/>
              <w:divBdr>
                <w:top w:val="none" w:sz="0" w:space="0" w:color="auto"/>
                <w:left w:val="none" w:sz="0" w:space="0" w:color="auto"/>
                <w:bottom w:val="none" w:sz="0" w:space="0" w:color="auto"/>
                <w:right w:val="none" w:sz="0" w:space="0" w:color="auto"/>
              </w:divBdr>
            </w:div>
            <w:div w:id="233399731">
              <w:marLeft w:val="0"/>
              <w:marRight w:val="0"/>
              <w:marTop w:val="0"/>
              <w:marBottom w:val="0"/>
              <w:divBdr>
                <w:top w:val="none" w:sz="0" w:space="0" w:color="auto"/>
                <w:left w:val="none" w:sz="0" w:space="0" w:color="auto"/>
                <w:bottom w:val="none" w:sz="0" w:space="0" w:color="auto"/>
                <w:right w:val="none" w:sz="0" w:space="0" w:color="auto"/>
              </w:divBdr>
            </w:div>
            <w:div w:id="234901631">
              <w:marLeft w:val="0"/>
              <w:marRight w:val="0"/>
              <w:marTop w:val="0"/>
              <w:marBottom w:val="0"/>
              <w:divBdr>
                <w:top w:val="none" w:sz="0" w:space="0" w:color="auto"/>
                <w:left w:val="none" w:sz="0" w:space="0" w:color="auto"/>
                <w:bottom w:val="none" w:sz="0" w:space="0" w:color="auto"/>
                <w:right w:val="none" w:sz="0" w:space="0" w:color="auto"/>
              </w:divBdr>
            </w:div>
            <w:div w:id="237979336">
              <w:marLeft w:val="0"/>
              <w:marRight w:val="0"/>
              <w:marTop w:val="0"/>
              <w:marBottom w:val="0"/>
              <w:divBdr>
                <w:top w:val="none" w:sz="0" w:space="0" w:color="auto"/>
                <w:left w:val="none" w:sz="0" w:space="0" w:color="auto"/>
                <w:bottom w:val="none" w:sz="0" w:space="0" w:color="auto"/>
                <w:right w:val="none" w:sz="0" w:space="0" w:color="auto"/>
              </w:divBdr>
            </w:div>
            <w:div w:id="245379165">
              <w:marLeft w:val="0"/>
              <w:marRight w:val="0"/>
              <w:marTop w:val="0"/>
              <w:marBottom w:val="0"/>
              <w:divBdr>
                <w:top w:val="none" w:sz="0" w:space="0" w:color="auto"/>
                <w:left w:val="none" w:sz="0" w:space="0" w:color="auto"/>
                <w:bottom w:val="none" w:sz="0" w:space="0" w:color="auto"/>
                <w:right w:val="none" w:sz="0" w:space="0" w:color="auto"/>
              </w:divBdr>
            </w:div>
            <w:div w:id="250047361">
              <w:marLeft w:val="0"/>
              <w:marRight w:val="0"/>
              <w:marTop w:val="0"/>
              <w:marBottom w:val="0"/>
              <w:divBdr>
                <w:top w:val="none" w:sz="0" w:space="0" w:color="auto"/>
                <w:left w:val="none" w:sz="0" w:space="0" w:color="auto"/>
                <w:bottom w:val="none" w:sz="0" w:space="0" w:color="auto"/>
                <w:right w:val="none" w:sz="0" w:space="0" w:color="auto"/>
              </w:divBdr>
            </w:div>
            <w:div w:id="252013501">
              <w:marLeft w:val="0"/>
              <w:marRight w:val="0"/>
              <w:marTop w:val="0"/>
              <w:marBottom w:val="0"/>
              <w:divBdr>
                <w:top w:val="none" w:sz="0" w:space="0" w:color="auto"/>
                <w:left w:val="none" w:sz="0" w:space="0" w:color="auto"/>
                <w:bottom w:val="none" w:sz="0" w:space="0" w:color="auto"/>
                <w:right w:val="none" w:sz="0" w:space="0" w:color="auto"/>
              </w:divBdr>
            </w:div>
            <w:div w:id="265426084">
              <w:marLeft w:val="0"/>
              <w:marRight w:val="0"/>
              <w:marTop w:val="0"/>
              <w:marBottom w:val="0"/>
              <w:divBdr>
                <w:top w:val="none" w:sz="0" w:space="0" w:color="auto"/>
                <w:left w:val="none" w:sz="0" w:space="0" w:color="auto"/>
                <w:bottom w:val="none" w:sz="0" w:space="0" w:color="auto"/>
                <w:right w:val="none" w:sz="0" w:space="0" w:color="auto"/>
              </w:divBdr>
            </w:div>
            <w:div w:id="266547475">
              <w:marLeft w:val="0"/>
              <w:marRight w:val="0"/>
              <w:marTop w:val="0"/>
              <w:marBottom w:val="0"/>
              <w:divBdr>
                <w:top w:val="none" w:sz="0" w:space="0" w:color="auto"/>
                <w:left w:val="none" w:sz="0" w:space="0" w:color="auto"/>
                <w:bottom w:val="none" w:sz="0" w:space="0" w:color="auto"/>
                <w:right w:val="none" w:sz="0" w:space="0" w:color="auto"/>
              </w:divBdr>
            </w:div>
            <w:div w:id="305284430">
              <w:marLeft w:val="0"/>
              <w:marRight w:val="0"/>
              <w:marTop w:val="0"/>
              <w:marBottom w:val="0"/>
              <w:divBdr>
                <w:top w:val="none" w:sz="0" w:space="0" w:color="auto"/>
                <w:left w:val="none" w:sz="0" w:space="0" w:color="auto"/>
                <w:bottom w:val="none" w:sz="0" w:space="0" w:color="auto"/>
                <w:right w:val="none" w:sz="0" w:space="0" w:color="auto"/>
              </w:divBdr>
            </w:div>
            <w:div w:id="306398275">
              <w:marLeft w:val="0"/>
              <w:marRight w:val="0"/>
              <w:marTop w:val="0"/>
              <w:marBottom w:val="0"/>
              <w:divBdr>
                <w:top w:val="none" w:sz="0" w:space="0" w:color="auto"/>
                <w:left w:val="none" w:sz="0" w:space="0" w:color="auto"/>
                <w:bottom w:val="none" w:sz="0" w:space="0" w:color="auto"/>
                <w:right w:val="none" w:sz="0" w:space="0" w:color="auto"/>
              </w:divBdr>
            </w:div>
            <w:div w:id="319426782">
              <w:marLeft w:val="0"/>
              <w:marRight w:val="0"/>
              <w:marTop w:val="0"/>
              <w:marBottom w:val="0"/>
              <w:divBdr>
                <w:top w:val="none" w:sz="0" w:space="0" w:color="auto"/>
                <w:left w:val="none" w:sz="0" w:space="0" w:color="auto"/>
                <w:bottom w:val="none" w:sz="0" w:space="0" w:color="auto"/>
                <w:right w:val="none" w:sz="0" w:space="0" w:color="auto"/>
              </w:divBdr>
            </w:div>
            <w:div w:id="328140927">
              <w:marLeft w:val="0"/>
              <w:marRight w:val="0"/>
              <w:marTop w:val="0"/>
              <w:marBottom w:val="0"/>
              <w:divBdr>
                <w:top w:val="none" w:sz="0" w:space="0" w:color="auto"/>
                <w:left w:val="none" w:sz="0" w:space="0" w:color="auto"/>
                <w:bottom w:val="none" w:sz="0" w:space="0" w:color="auto"/>
                <w:right w:val="none" w:sz="0" w:space="0" w:color="auto"/>
              </w:divBdr>
            </w:div>
            <w:div w:id="332072193">
              <w:marLeft w:val="0"/>
              <w:marRight w:val="0"/>
              <w:marTop w:val="0"/>
              <w:marBottom w:val="0"/>
              <w:divBdr>
                <w:top w:val="none" w:sz="0" w:space="0" w:color="auto"/>
                <w:left w:val="none" w:sz="0" w:space="0" w:color="auto"/>
                <w:bottom w:val="none" w:sz="0" w:space="0" w:color="auto"/>
                <w:right w:val="none" w:sz="0" w:space="0" w:color="auto"/>
              </w:divBdr>
            </w:div>
            <w:div w:id="361519410">
              <w:marLeft w:val="0"/>
              <w:marRight w:val="0"/>
              <w:marTop w:val="0"/>
              <w:marBottom w:val="0"/>
              <w:divBdr>
                <w:top w:val="none" w:sz="0" w:space="0" w:color="auto"/>
                <w:left w:val="none" w:sz="0" w:space="0" w:color="auto"/>
                <w:bottom w:val="none" w:sz="0" w:space="0" w:color="auto"/>
                <w:right w:val="none" w:sz="0" w:space="0" w:color="auto"/>
              </w:divBdr>
            </w:div>
            <w:div w:id="374239254">
              <w:marLeft w:val="0"/>
              <w:marRight w:val="0"/>
              <w:marTop w:val="0"/>
              <w:marBottom w:val="0"/>
              <w:divBdr>
                <w:top w:val="none" w:sz="0" w:space="0" w:color="auto"/>
                <w:left w:val="none" w:sz="0" w:space="0" w:color="auto"/>
                <w:bottom w:val="none" w:sz="0" w:space="0" w:color="auto"/>
                <w:right w:val="none" w:sz="0" w:space="0" w:color="auto"/>
              </w:divBdr>
            </w:div>
            <w:div w:id="375618461">
              <w:marLeft w:val="0"/>
              <w:marRight w:val="0"/>
              <w:marTop w:val="0"/>
              <w:marBottom w:val="0"/>
              <w:divBdr>
                <w:top w:val="none" w:sz="0" w:space="0" w:color="auto"/>
                <w:left w:val="none" w:sz="0" w:space="0" w:color="auto"/>
                <w:bottom w:val="none" w:sz="0" w:space="0" w:color="auto"/>
                <w:right w:val="none" w:sz="0" w:space="0" w:color="auto"/>
              </w:divBdr>
            </w:div>
            <w:div w:id="380521085">
              <w:marLeft w:val="0"/>
              <w:marRight w:val="0"/>
              <w:marTop w:val="0"/>
              <w:marBottom w:val="0"/>
              <w:divBdr>
                <w:top w:val="none" w:sz="0" w:space="0" w:color="auto"/>
                <w:left w:val="none" w:sz="0" w:space="0" w:color="auto"/>
                <w:bottom w:val="none" w:sz="0" w:space="0" w:color="auto"/>
                <w:right w:val="none" w:sz="0" w:space="0" w:color="auto"/>
              </w:divBdr>
            </w:div>
            <w:div w:id="381251252">
              <w:marLeft w:val="0"/>
              <w:marRight w:val="0"/>
              <w:marTop w:val="0"/>
              <w:marBottom w:val="0"/>
              <w:divBdr>
                <w:top w:val="none" w:sz="0" w:space="0" w:color="auto"/>
                <w:left w:val="none" w:sz="0" w:space="0" w:color="auto"/>
                <w:bottom w:val="none" w:sz="0" w:space="0" w:color="auto"/>
                <w:right w:val="none" w:sz="0" w:space="0" w:color="auto"/>
              </w:divBdr>
            </w:div>
            <w:div w:id="398403577">
              <w:marLeft w:val="0"/>
              <w:marRight w:val="0"/>
              <w:marTop w:val="0"/>
              <w:marBottom w:val="0"/>
              <w:divBdr>
                <w:top w:val="none" w:sz="0" w:space="0" w:color="auto"/>
                <w:left w:val="none" w:sz="0" w:space="0" w:color="auto"/>
                <w:bottom w:val="none" w:sz="0" w:space="0" w:color="auto"/>
                <w:right w:val="none" w:sz="0" w:space="0" w:color="auto"/>
              </w:divBdr>
            </w:div>
            <w:div w:id="412893042">
              <w:marLeft w:val="0"/>
              <w:marRight w:val="0"/>
              <w:marTop w:val="0"/>
              <w:marBottom w:val="0"/>
              <w:divBdr>
                <w:top w:val="none" w:sz="0" w:space="0" w:color="auto"/>
                <w:left w:val="none" w:sz="0" w:space="0" w:color="auto"/>
                <w:bottom w:val="none" w:sz="0" w:space="0" w:color="auto"/>
                <w:right w:val="none" w:sz="0" w:space="0" w:color="auto"/>
              </w:divBdr>
            </w:div>
            <w:div w:id="414280248">
              <w:marLeft w:val="0"/>
              <w:marRight w:val="0"/>
              <w:marTop w:val="0"/>
              <w:marBottom w:val="0"/>
              <w:divBdr>
                <w:top w:val="none" w:sz="0" w:space="0" w:color="auto"/>
                <w:left w:val="none" w:sz="0" w:space="0" w:color="auto"/>
                <w:bottom w:val="none" w:sz="0" w:space="0" w:color="auto"/>
                <w:right w:val="none" w:sz="0" w:space="0" w:color="auto"/>
              </w:divBdr>
            </w:div>
            <w:div w:id="416950402">
              <w:marLeft w:val="0"/>
              <w:marRight w:val="0"/>
              <w:marTop w:val="0"/>
              <w:marBottom w:val="0"/>
              <w:divBdr>
                <w:top w:val="none" w:sz="0" w:space="0" w:color="auto"/>
                <w:left w:val="none" w:sz="0" w:space="0" w:color="auto"/>
                <w:bottom w:val="none" w:sz="0" w:space="0" w:color="auto"/>
                <w:right w:val="none" w:sz="0" w:space="0" w:color="auto"/>
              </w:divBdr>
            </w:div>
            <w:div w:id="424573206">
              <w:marLeft w:val="0"/>
              <w:marRight w:val="0"/>
              <w:marTop w:val="0"/>
              <w:marBottom w:val="0"/>
              <w:divBdr>
                <w:top w:val="none" w:sz="0" w:space="0" w:color="auto"/>
                <w:left w:val="none" w:sz="0" w:space="0" w:color="auto"/>
                <w:bottom w:val="none" w:sz="0" w:space="0" w:color="auto"/>
                <w:right w:val="none" w:sz="0" w:space="0" w:color="auto"/>
              </w:divBdr>
            </w:div>
            <w:div w:id="432361537">
              <w:marLeft w:val="0"/>
              <w:marRight w:val="0"/>
              <w:marTop w:val="0"/>
              <w:marBottom w:val="0"/>
              <w:divBdr>
                <w:top w:val="none" w:sz="0" w:space="0" w:color="auto"/>
                <w:left w:val="none" w:sz="0" w:space="0" w:color="auto"/>
                <w:bottom w:val="none" w:sz="0" w:space="0" w:color="auto"/>
                <w:right w:val="none" w:sz="0" w:space="0" w:color="auto"/>
              </w:divBdr>
            </w:div>
            <w:div w:id="443621703">
              <w:marLeft w:val="0"/>
              <w:marRight w:val="0"/>
              <w:marTop w:val="0"/>
              <w:marBottom w:val="0"/>
              <w:divBdr>
                <w:top w:val="none" w:sz="0" w:space="0" w:color="auto"/>
                <w:left w:val="none" w:sz="0" w:space="0" w:color="auto"/>
                <w:bottom w:val="none" w:sz="0" w:space="0" w:color="auto"/>
                <w:right w:val="none" w:sz="0" w:space="0" w:color="auto"/>
              </w:divBdr>
            </w:div>
            <w:div w:id="445778628">
              <w:marLeft w:val="0"/>
              <w:marRight w:val="0"/>
              <w:marTop w:val="0"/>
              <w:marBottom w:val="0"/>
              <w:divBdr>
                <w:top w:val="none" w:sz="0" w:space="0" w:color="auto"/>
                <w:left w:val="none" w:sz="0" w:space="0" w:color="auto"/>
                <w:bottom w:val="none" w:sz="0" w:space="0" w:color="auto"/>
                <w:right w:val="none" w:sz="0" w:space="0" w:color="auto"/>
              </w:divBdr>
            </w:div>
            <w:div w:id="447359059">
              <w:marLeft w:val="0"/>
              <w:marRight w:val="0"/>
              <w:marTop w:val="0"/>
              <w:marBottom w:val="0"/>
              <w:divBdr>
                <w:top w:val="none" w:sz="0" w:space="0" w:color="auto"/>
                <w:left w:val="none" w:sz="0" w:space="0" w:color="auto"/>
                <w:bottom w:val="none" w:sz="0" w:space="0" w:color="auto"/>
                <w:right w:val="none" w:sz="0" w:space="0" w:color="auto"/>
              </w:divBdr>
            </w:div>
            <w:div w:id="460003304">
              <w:marLeft w:val="0"/>
              <w:marRight w:val="0"/>
              <w:marTop w:val="0"/>
              <w:marBottom w:val="0"/>
              <w:divBdr>
                <w:top w:val="none" w:sz="0" w:space="0" w:color="auto"/>
                <w:left w:val="none" w:sz="0" w:space="0" w:color="auto"/>
                <w:bottom w:val="none" w:sz="0" w:space="0" w:color="auto"/>
                <w:right w:val="none" w:sz="0" w:space="0" w:color="auto"/>
              </w:divBdr>
            </w:div>
            <w:div w:id="463811349">
              <w:marLeft w:val="0"/>
              <w:marRight w:val="0"/>
              <w:marTop w:val="0"/>
              <w:marBottom w:val="0"/>
              <w:divBdr>
                <w:top w:val="none" w:sz="0" w:space="0" w:color="auto"/>
                <w:left w:val="none" w:sz="0" w:space="0" w:color="auto"/>
                <w:bottom w:val="none" w:sz="0" w:space="0" w:color="auto"/>
                <w:right w:val="none" w:sz="0" w:space="0" w:color="auto"/>
              </w:divBdr>
            </w:div>
            <w:div w:id="469707738">
              <w:marLeft w:val="0"/>
              <w:marRight w:val="0"/>
              <w:marTop w:val="0"/>
              <w:marBottom w:val="0"/>
              <w:divBdr>
                <w:top w:val="none" w:sz="0" w:space="0" w:color="auto"/>
                <w:left w:val="none" w:sz="0" w:space="0" w:color="auto"/>
                <w:bottom w:val="none" w:sz="0" w:space="0" w:color="auto"/>
                <w:right w:val="none" w:sz="0" w:space="0" w:color="auto"/>
              </w:divBdr>
            </w:div>
            <w:div w:id="494732765">
              <w:marLeft w:val="0"/>
              <w:marRight w:val="0"/>
              <w:marTop w:val="0"/>
              <w:marBottom w:val="0"/>
              <w:divBdr>
                <w:top w:val="none" w:sz="0" w:space="0" w:color="auto"/>
                <w:left w:val="none" w:sz="0" w:space="0" w:color="auto"/>
                <w:bottom w:val="none" w:sz="0" w:space="0" w:color="auto"/>
                <w:right w:val="none" w:sz="0" w:space="0" w:color="auto"/>
              </w:divBdr>
            </w:div>
            <w:div w:id="498889960">
              <w:marLeft w:val="0"/>
              <w:marRight w:val="0"/>
              <w:marTop w:val="0"/>
              <w:marBottom w:val="0"/>
              <w:divBdr>
                <w:top w:val="none" w:sz="0" w:space="0" w:color="auto"/>
                <w:left w:val="none" w:sz="0" w:space="0" w:color="auto"/>
                <w:bottom w:val="none" w:sz="0" w:space="0" w:color="auto"/>
                <w:right w:val="none" w:sz="0" w:space="0" w:color="auto"/>
              </w:divBdr>
            </w:div>
            <w:div w:id="505824148">
              <w:marLeft w:val="0"/>
              <w:marRight w:val="0"/>
              <w:marTop w:val="0"/>
              <w:marBottom w:val="0"/>
              <w:divBdr>
                <w:top w:val="none" w:sz="0" w:space="0" w:color="auto"/>
                <w:left w:val="none" w:sz="0" w:space="0" w:color="auto"/>
                <w:bottom w:val="none" w:sz="0" w:space="0" w:color="auto"/>
                <w:right w:val="none" w:sz="0" w:space="0" w:color="auto"/>
              </w:divBdr>
            </w:div>
            <w:div w:id="513611162">
              <w:marLeft w:val="0"/>
              <w:marRight w:val="0"/>
              <w:marTop w:val="0"/>
              <w:marBottom w:val="0"/>
              <w:divBdr>
                <w:top w:val="none" w:sz="0" w:space="0" w:color="auto"/>
                <w:left w:val="none" w:sz="0" w:space="0" w:color="auto"/>
                <w:bottom w:val="none" w:sz="0" w:space="0" w:color="auto"/>
                <w:right w:val="none" w:sz="0" w:space="0" w:color="auto"/>
              </w:divBdr>
            </w:div>
            <w:div w:id="515775458">
              <w:marLeft w:val="0"/>
              <w:marRight w:val="0"/>
              <w:marTop w:val="0"/>
              <w:marBottom w:val="0"/>
              <w:divBdr>
                <w:top w:val="none" w:sz="0" w:space="0" w:color="auto"/>
                <w:left w:val="none" w:sz="0" w:space="0" w:color="auto"/>
                <w:bottom w:val="none" w:sz="0" w:space="0" w:color="auto"/>
                <w:right w:val="none" w:sz="0" w:space="0" w:color="auto"/>
              </w:divBdr>
            </w:div>
            <w:div w:id="516963879">
              <w:marLeft w:val="0"/>
              <w:marRight w:val="0"/>
              <w:marTop w:val="0"/>
              <w:marBottom w:val="0"/>
              <w:divBdr>
                <w:top w:val="none" w:sz="0" w:space="0" w:color="auto"/>
                <w:left w:val="none" w:sz="0" w:space="0" w:color="auto"/>
                <w:bottom w:val="none" w:sz="0" w:space="0" w:color="auto"/>
                <w:right w:val="none" w:sz="0" w:space="0" w:color="auto"/>
              </w:divBdr>
            </w:div>
            <w:div w:id="528373149">
              <w:marLeft w:val="0"/>
              <w:marRight w:val="0"/>
              <w:marTop w:val="0"/>
              <w:marBottom w:val="0"/>
              <w:divBdr>
                <w:top w:val="none" w:sz="0" w:space="0" w:color="auto"/>
                <w:left w:val="none" w:sz="0" w:space="0" w:color="auto"/>
                <w:bottom w:val="none" w:sz="0" w:space="0" w:color="auto"/>
                <w:right w:val="none" w:sz="0" w:space="0" w:color="auto"/>
              </w:divBdr>
            </w:div>
            <w:div w:id="531960711">
              <w:marLeft w:val="0"/>
              <w:marRight w:val="0"/>
              <w:marTop w:val="0"/>
              <w:marBottom w:val="0"/>
              <w:divBdr>
                <w:top w:val="none" w:sz="0" w:space="0" w:color="auto"/>
                <w:left w:val="none" w:sz="0" w:space="0" w:color="auto"/>
                <w:bottom w:val="none" w:sz="0" w:space="0" w:color="auto"/>
                <w:right w:val="none" w:sz="0" w:space="0" w:color="auto"/>
              </w:divBdr>
            </w:div>
            <w:div w:id="541136447">
              <w:marLeft w:val="0"/>
              <w:marRight w:val="0"/>
              <w:marTop w:val="0"/>
              <w:marBottom w:val="0"/>
              <w:divBdr>
                <w:top w:val="none" w:sz="0" w:space="0" w:color="auto"/>
                <w:left w:val="none" w:sz="0" w:space="0" w:color="auto"/>
                <w:bottom w:val="none" w:sz="0" w:space="0" w:color="auto"/>
                <w:right w:val="none" w:sz="0" w:space="0" w:color="auto"/>
              </w:divBdr>
            </w:div>
            <w:div w:id="546769248">
              <w:marLeft w:val="0"/>
              <w:marRight w:val="0"/>
              <w:marTop w:val="0"/>
              <w:marBottom w:val="0"/>
              <w:divBdr>
                <w:top w:val="none" w:sz="0" w:space="0" w:color="auto"/>
                <w:left w:val="none" w:sz="0" w:space="0" w:color="auto"/>
                <w:bottom w:val="none" w:sz="0" w:space="0" w:color="auto"/>
                <w:right w:val="none" w:sz="0" w:space="0" w:color="auto"/>
              </w:divBdr>
            </w:div>
            <w:div w:id="583220504">
              <w:marLeft w:val="0"/>
              <w:marRight w:val="0"/>
              <w:marTop w:val="0"/>
              <w:marBottom w:val="0"/>
              <w:divBdr>
                <w:top w:val="none" w:sz="0" w:space="0" w:color="auto"/>
                <w:left w:val="none" w:sz="0" w:space="0" w:color="auto"/>
                <w:bottom w:val="none" w:sz="0" w:space="0" w:color="auto"/>
                <w:right w:val="none" w:sz="0" w:space="0" w:color="auto"/>
              </w:divBdr>
            </w:div>
            <w:div w:id="587420683">
              <w:marLeft w:val="0"/>
              <w:marRight w:val="0"/>
              <w:marTop w:val="0"/>
              <w:marBottom w:val="0"/>
              <w:divBdr>
                <w:top w:val="none" w:sz="0" w:space="0" w:color="auto"/>
                <w:left w:val="none" w:sz="0" w:space="0" w:color="auto"/>
                <w:bottom w:val="none" w:sz="0" w:space="0" w:color="auto"/>
                <w:right w:val="none" w:sz="0" w:space="0" w:color="auto"/>
              </w:divBdr>
            </w:div>
            <w:div w:id="593518569">
              <w:marLeft w:val="0"/>
              <w:marRight w:val="0"/>
              <w:marTop w:val="0"/>
              <w:marBottom w:val="0"/>
              <w:divBdr>
                <w:top w:val="none" w:sz="0" w:space="0" w:color="auto"/>
                <w:left w:val="none" w:sz="0" w:space="0" w:color="auto"/>
                <w:bottom w:val="none" w:sz="0" w:space="0" w:color="auto"/>
                <w:right w:val="none" w:sz="0" w:space="0" w:color="auto"/>
              </w:divBdr>
            </w:div>
            <w:div w:id="618532498">
              <w:marLeft w:val="0"/>
              <w:marRight w:val="0"/>
              <w:marTop w:val="0"/>
              <w:marBottom w:val="0"/>
              <w:divBdr>
                <w:top w:val="none" w:sz="0" w:space="0" w:color="auto"/>
                <w:left w:val="none" w:sz="0" w:space="0" w:color="auto"/>
                <w:bottom w:val="none" w:sz="0" w:space="0" w:color="auto"/>
                <w:right w:val="none" w:sz="0" w:space="0" w:color="auto"/>
              </w:divBdr>
            </w:div>
            <w:div w:id="620772043">
              <w:marLeft w:val="0"/>
              <w:marRight w:val="0"/>
              <w:marTop w:val="0"/>
              <w:marBottom w:val="0"/>
              <w:divBdr>
                <w:top w:val="none" w:sz="0" w:space="0" w:color="auto"/>
                <w:left w:val="none" w:sz="0" w:space="0" w:color="auto"/>
                <w:bottom w:val="none" w:sz="0" w:space="0" w:color="auto"/>
                <w:right w:val="none" w:sz="0" w:space="0" w:color="auto"/>
              </w:divBdr>
            </w:div>
            <w:div w:id="626735942">
              <w:marLeft w:val="0"/>
              <w:marRight w:val="0"/>
              <w:marTop w:val="0"/>
              <w:marBottom w:val="0"/>
              <w:divBdr>
                <w:top w:val="none" w:sz="0" w:space="0" w:color="auto"/>
                <w:left w:val="none" w:sz="0" w:space="0" w:color="auto"/>
                <w:bottom w:val="none" w:sz="0" w:space="0" w:color="auto"/>
                <w:right w:val="none" w:sz="0" w:space="0" w:color="auto"/>
              </w:divBdr>
            </w:div>
            <w:div w:id="631636750">
              <w:marLeft w:val="0"/>
              <w:marRight w:val="0"/>
              <w:marTop w:val="0"/>
              <w:marBottom w:val="0"/>
              <w:divBdr>
                <w:top w:val="none" w:sz="0" w:space="0" w:color="auto"/>
                <w:left w:val="none" w:sz="0" w:space="0" w:color="auto"/>
                <w:bottom w:val="none" w:sz="0" w:space="0" w:color="auto"/>
                <w:right w:val="none" w:sz="0" w:space="0" w:color="auto"/>
              </w:divBdr>
            </w:div>
            <w:div w:id="644891109">
              <w:marLeft w:val="0"/>
              <w:marRight w:val="0"/>
              <w:marTop w:val="0"/>
              <w:marBottom w:val="0"/>
              <w:divBdr>
                <w:top w:val="none" w:sz="0" w:space="0" w:color="auto"/>
                <w:left w:val="none" w:sz="0" w:space="0" w:color="auto"/>
                <w:bottom w:val="none" w:sz="0" w:space="0" w:color="auto"/>
                <w:right w:val="none" w:sz="0" w:space="0" w:color="auto"/>
              </w:divBdr>
            </w:div>
            <w:div w:id="649747488">
              <w:marLeft w:val="0"/>
              <w:marRight w:val="0"/>
              <w:marTop w:val="0"/>
              <w:marBottom w:val="0"/>
              <w:divBdr>
                <w:top w:val="none" w:sz="0" w:space="0" w:color="auto"/>
                <w:left w:val="none" w:sz="0" w:space="0" w:color="auto"/>
                <w:bottom w:val="none" w:sz="0" w:space="0" w:color="auto"/>
                <w:right w:val="none" w:sz="0" w:space="0" w:color="auto"/>
              </w:divBdr>
            </w:div>
            <w:div w:id="653804837">
              <w:marLeft w:val="0"/>
              <w:marRight w:val="0"/>
              <w:marTop w:val="0"/>
              <w:marBottom w:val="0"/>
              <w:divBdr>
                <w:top w:val="none" w:sz="0" w:space="0" w:color="auto"/>
                <w:left w:val="none" w:sz="0" w:space="0" w:color="auto"/>
                <w:bottom w:val="none" w:sz="0" w:space="0" w:color="auto"/>
                <w:right w:val="none" w:sz="0" w:space="0" w:color="auto"/>
              </w:divBdr>
            </w:div>
            <w:div w:id="657997955">
              <w:marLeft w:val="0"/>
              <w:marRight w:val="0"/>
              <w:marTop w:val="0"/>
              <w:marBottom w:val="0"/>
              <w:divBdr>
                <w:top w:val="none" w:sz="0" w:space="0" w:color="auto"/>
                <w:left w:val="none" w:sz="0" w:space="0" w:color="auto"/>
                <w:bottom w:val="none" w:sz="0" w:space="0" w:color="auto"/>
                <w:right w:val="none" w:sz="0" w:space="0" w:color="auto"/>
              </w:divBdr>
            </w:div>
            <w:div w:id="669408372">
              <w:marLeft w:val="0"/>
              <w:marRight w:val="0"/>
              <w:marTop w:val="0"/>
              <w:marBottom w:val="0"/>
              <w:divBdr>
                <w:top w:val="none" w:sz="0" w:space="0" w:color="auto"/>
                <w:left w:val="none" w:sz="0" w:space="0" w:color="auto"/>
                <w:bottom w:val="none" w:sz="0" w:space="0" w:color="auto"/>
                <w:right w:val="none" w:sz="0" w:space="0" w:color="auto"/>
              </w:divBdr>
            </w:div>
            <w:div w:id="684013181">
              <w:marLeft w:val="0"/>
              <w:marRight w:val="0"/>
              <w:marTop w:val="0"/>
              <w:marBottom w:val="0"/>
              <w:divBdr>
                <w:top w:val="none" w:sz="0" w:space="0" w:color="auto"/>
                <w:left w:val="none" w:sz="0" w:space="0" w:color="auto"/>
                <w:bottom w:val="none" w:sz="0" w:space="0" w:color="auto"/>
                <w:right w:val="none" w:sz="0" w:space="0" w:color="auto"/>
              </w:divBdr>
            </w:div>
            <w:div w:id="696780849">
              <w:marLeft w:val="0"/>
              <w:marRight w:val="0"/>
              <w:marTop w:val="0"/>
              <w:marBottom w:val="0"/>
              <w:divBdr>
                <w:top w:val="none" w:sz="0" w:space="0" w:color="auto"/>
                <w:left w:val="none" w:sz="0" w:space="0" w:color="auto"/>
                <w:bottom w:val="none" w:sz="0" w:space="0" w:color="auto"/>
                <w:right w:val="none" w:sz="0" w:space="0" w:color="auto"/>
              </w:divBdr>
            </w:div>
            <w:div w:id="709493737">
              <w:marLeft w:val="0"/>
              <w:marRight w:val="0"/>
              <w:marTop w:val="0"/>
              <w:marBottom w:val="0"/>
              <w:divBdr>
                <w:top w:val="none" w:sz="0" w:space="0" w:color="auto"/>
                <w:left w:val="none" w:sz="0" w:space="0" w:color="auto"/>
                <w:bottom w:val="none" w:sz="0" w:space="0" w:color="auto"/>
                <w:right w:val="none" w:sz="0" w:space="0" w:color="auto"/>
              </w:divBdr>
            </w:div>
            <w:div w:id="716126628">
              <w:marLeft w:val="0"/>
              <w:marRight w:val="0"/>
              <w:marTop w:val="0"/>
              <w:marBottom w:val="0"/>
              <w:divBdr>
                <w:top w:val="none" w:sz="0" w:space="0" w:color="auto"/>
                <w:left w:val="none" w:sz="0" w:space="0" w:color="auto"/>
                <w:bottom w:val="none" w:sz="0" w:space="0" w:color="auto"/>
                <w:right w:val="none" w:sz="0" w:space="0" w:color="auto"/>
              </w:divBdr>
            </w:div>
            <w:div w:id="719330590">
              <w:marLeft w:val="0"/>
              <w:marRight w:val="0"/>
              <w:marTop w:val="0"/>
              <w:marBottom w:val="0"/>
              <w:divBdr>
                <w:top w:val="none" w:sz="0" w:space="0" w:color="auto"/>
                <w:left w:val="none" w:sz="0" w:space="0" w:color="auto"/>
                <w:bottom w:val="none" w:sz="0" w:space="0" w:color="auto"/>
                <w:right w:val="none" w:sz="0" w:space="0" w:color="auto"/>
              </w:divBdr>
            </w:div>
            <w:div w:id="724137713">
              <w:marLeft w:val="0"/>
              <w:marRight w:val="0"/>
              <w:marTop w:val="0"/>
              <w:marBottom w:val="0"/>
              <w:divBdr>
                <w:top w:val="none" w:sz="0" w:space="0" w:color="auto"/>
                <w:left w:val="none" w:sz="0" w:space="0" w:color="auto"/>
                <w:bottom w:val="none" w:sz="0" w:space="0" w:color="auto"/>
                <w:right w:val="none" w:sz="0" w:space="0" w:color="auto"/>
              </w:divBdr>
            </w:div>
            <w:div w:id="726151478">
              <w:marLeft w:val="0"/>
              <w:marRight w:val="0"/>
              <w:marTop w:val="0"/>
              <w:marBottom w:val="0"/>
              <w:divBdr>
                <w:top w:val="none" w:sz="0" w:space="0" w:color="auto"/>
                <w:left w:val="none" w:sz="0" w:space="0" w:color="auto"/>
                <w:bottom w:val="none" w:sz="0" w:space="0" w:color="auto"/>
                <w:right w:val="none" w:sz="0" w:space="0" w:color="auto"/>
              </w:divBdr>
            </w:div>
            <w:div w:id="748311923">
              <w:marLeft w:val="0"/>
              <w:marRight w:val="0"/>
              <w:marTop w:val="0"/>
              <w:marBottom w:val="0"/>
              <w:divBdr>
                <w:top w:val="none" w:sz="0" w:space="0" w:color="auto"/>
                <w:left w:val="none" w:sz="0" w:space="0" w:color="auto"/>
                <w:bottom w:val="none" w:sz="0" w:space="0" w:color="auto"/>
                <w:right w:val="none" w:sz="0" w:space="0" w:color="auto"/>
              </w:divBdr>
            </w:div>
            <w:div w:id="754134069">
              <w:marLeft w:val="0"/>
              <w:marRight w:val="0"/>
              <w:marTop w:val="0"/>
              <w:marBottom w:val="0"/>
              <w:divBdr>
                <w:top w:val="none" w:sz="0" w:space="0" w:color="auto"/>
                <w:left w:val="none" w:sz="0" w:space="0" w:color="auto"/>
                <w:bottom w:val="none" w:sz="0" w:space="0" w:color="auto"/>
                <w:right w:val="none" w:sz="0" w:space="0" w:color="auto"/>
              </w:divBdr>
            </w:div>
            <w:div w:id="761026001">
              <w:marLeft w:val="0"/>
              <w:marRight w:val="0"/>
              <w:marTop w:val="0"/>
              <w:marBottom w:val="0"/>
              <w:divBdr>
                <w:top w:val="none" w:sz="0" w:space="0" w:color="auto"/>
                <w:left w:val="none" w:sz="0" w:space="0" w:color="auto"/>
                <w:bottom w:val="none" w:sz="0" w:space="0" w:color="auto"/>
                <w:right w:val="none" w:sz="0" w:space="0" w:color="auto"/>
              </w:divBdr>
            </w:div>
            <w:div w:id="765929037">
              <w:marLeft w:val="0"/>
              <w:marRight w:val="0"/>
              <w:marTop w:val="0"/>
              <w:marBottom w:val="0"/>
              <w:divBdr>
                <w:top w:val="none" w:sz="0" w:space="0" w:color="auto"/>
                <w:left w:val="none" w:sz="0" w:space="0" w:color="auto"/>
                <w:bottom w:val="none" w:sz="0" w:space="0" w:color="auto"/>
                <w:right w:val="none" w:sz="0" w:space="0" w:color="auto"/>
              </w:divBdr>
            </w:div>
            <w:div w:id="767848941">
              <w:marLeft w:val="0"/>
              <w:marRight w:val="0"/>
              <w:marTop w:val="0"/>
              <w:marBottom w:val="0"/>
              <w:divBdr>
                <w:top w:val="none" w:sz="0" w:space="0" w:color="auto"/>
                <w:left w:val="none" w:sz="0" w:space="0" w:color="auto"/>
                <w:bottom w:val="none" w:sz="0" w:space="0" w:color="auto"/>
                <w:right w:val="none" w:sz="0" w:space="0" w:color="auto"/>
              </w:divBdr>
            </w:div>
            <w:div w:id="774133194">
              <w:marLeft w:val="0"/>
              <w:marRight w:val="0"/>
              <w:marTop w:val="0"/>
              <w:marBottom w:val="0"/>
              <w:divBdr>
                <w:top w:val="none" w:sz="0" w:space="0" w:color="auto"/>
                <w:left w:val="none" w:sz="0" w:space="0" w:color="auto"/>
                <w:bottom w:val="none" w:sz="0" w:space="0" w:color="auto"/>
                <w:right w:val="none" w:sz="0" w:space="0" w:color="auto"/>
              </w:divBdr>
            </w:div>
            <w:div w:id="776100380">
              <w:marLeft w:val="0"/>
              <w:marRight w:val="0"/>
              <w:marTop w:val="0"/>
              <w:marBottom w:val="0"/>
              <w:divBdr>
                <w:top w:val="none" w:sz="0" w:space="0" w:color="auto"/>
                <w:left w:val="none" w:sz="0" w:space="0" w:color="auto"/>
                <w:bottom w:val="none" w:sz="0" w:space="0" w:color="auto"/>
                <w:right w:val="none" w:sz="0" w:space="0" w:color="auto"/>
              </w:divBdr>
            </w:div>
            <w:div w:id="780756861">
              <w:marLeft w:val="0"/>
              <w:marRight w:val="0"/>
              <w:marTop w:val="0"/>
              <w:marBottom w:val="0"/>
              <w:divBdr>
                <w:top w:val="none" w:sz="0" w:space="0" w:color="auto"/>
                <w:left w:val="none" w:sz="0" w:space="0" w:color="auto"/>
                <w:bottom w:val="none" w:sz="0" w:space="0" w:color="auto"/>
                <w:right w:val="none" w:sz="0" w:space="0" w:color="auto"/>
              </w:divBdr>
            </w:div>
            <w:div w:id="785388826">
              <w:marLeft w:val="0"/>
              <w:marRight w:val="0"/>
              <w:marTop w:val="0"/>
              <w:marBottom w:val="0"/>
              <w:divBdr>
                <w:top w:val="none" w:sz="0" w:space="0" w:color="auto"/>
                <w:left w:val="none" w:sz="0" w:space="0" w:color="auto"/>
                <w:bottom w:val="none" w:sz="0" w:space="0" w:color="auto"/>
                <w:right w:val="none" w:sz="0" w:space="0" w:color="auto"/>
              </w:divBdr>
            </w:div>
            <w:div w:id="786582323">
              <w:marLeft w:val="0"/>
              <w:marRight w:val="0"/>
              <w:marTop w:val="0"/>
              <w:marBottom w:val="0"/>
              <w:divBdr>
                <w:top w:val="none" w:sz="0" w:space="0" w:color="auto"/>
                <w:left w:val="none" w:sz="0" w:space="0" w:color="auto"/>
                <w:bottom w:val="none" w:sz="0" w:space="0" w:color="auto"/>
                <w:right w:val="none" w:sz="0" w:space="0" w:color="auto"/>
              </w:divBdr>
            </w:div>
            <w:div w:id="811098907">
              <w:marLeft w:val="0"/>
              <w:marRight w:val="0"/>
              <w:marTop w:val="0"/>
              <w:marBottom w:val="0"/>
              <w:divBdr>
                <w:top w:val="none" w:sz="0" w:space="0" w:color="auto"/>
                <w:left w:val="none" w:sz="0" w:space="0" w:color="auto"/>
                <w:bottom w:val="none" w:sz="0" w:space="0" w:color="auto"/>
                <w:right w:val="none" w:sz="0" w:space="0" w:color="auto"/>
              </w:divBdr>
            </w:div>
            <w:div w:id="812255972">
              <w:marLeft w:val="0"/>
              <w:marRight w:val="0"/>
              <w:marTop w:val="0"/>
              <w:marBottom w:val="0"/>
              <w:divBdr>
                <w:top w:val="none" w:sz="0" w:space="0" w:color="auto"/>
                <w:left w:val="none" w:sz="0" w:space="0" w:color="auto"/>
                <w:bottom w:val="none" w:sz="0" w:space="0" w:color="auto"/>
                <w:right w:val="none" w:sz="0" w:space="0" w:color="auto"/>
              </w:divBdr>
            </w:div>
            <w:div w:id="823937747">
              <w:marLeft w:val="0"/>
              <w:marRight w:val="0"/>
              <w:marTop w:val="0"/>
              <w:marBottom w:val="0"/>
              <w:divBdr>
                <w:top w:val="none" w:sz="0" w:space="0" w:color="auto"/>
                <w:left w:val="none" w:sz="0" w:space="0" w:color="auto"/>
                <w:bottom w:val="none" w:sz="0" w:space="0" w:color="auto"/>
                <w:right w:val="none" w:sz="0" w:space="0" w:color="auto"/>
              </w:divBdr>
            </w:div>
            <w:div w:id="825588141">
              <w:marLeft w:val="0"/>
              <w:marRight w:val="0"/>
              <w:marTop w:val="0"/>
              <w:marBottom w:val="0"/>
              <w:divBdr>
                <w:top w:val="none" w:sz="0" w:space="0" w:color="auto"/>
                <w:left w:val="none" w:sz="0" w:space="0" w:color="auto"/>
                <w:bottom w:val="none" w:sz="0" w:space="0" w:color="auto"/>
                <w:right w:val="none" w:sz="0" w:space="0" w:color="auto"/>
              </w:divBdr>
            </w:div>
            <w:div w:id="826167657">
              <w:marLeft w:val="0"/>
              <w:marRight w:val="0"/>
              <w:marTop w:val="0"/>
              <w:marBottom w:val="0"/>
              <w:divBdr>
                <w:top w:val="none" w:sz="0" w:space="0" w:color="auto"/>
                <w:left w:val="none" w:sz="0" w:space="0" w:color="auto"/>
                <w:bottom w:val="none" w:sz="0" w:space="0" w:color="auto"/>
                <w:right w:val="none" w:sz="0" w:space="0" w:color="auto"/>
              </w:divBdr>
            </w:div>
            <w:div w:id="828055782">
              <w:marLeft w:val="0"/>
              <w:marRight w:val="0"/>
              <w:marTop w:val="0"/>
              <w:marBottom w:val="0"/>
              <w:divBdr>
                <w:top w:val="none" w:sz="0" w:space="0" w:color="auto"/>
                <w:left w:val="none" w:sz="0" w:space="0" w:color="auto"/>
                <w:bottom w:val="none" w:sz="0" w:space="0" w:color="auto"/>
                <w:right w:val="none" w:sz="0" w:space="0" w:color="auto"/>
              </w:divBdr>
            </w:div>
            <w:div w:id="831065495">
              <w:marLeft w:val="0"/>
              <w:marRight w:val="0"/>
              <w:marTop w:val="0"/>
              <w:marBottom w:val="0"/>
              <w:divBdr>
                <w:top w:val="none" w:sz="0" w:space="0" w:color="auto"/>
                <w:left w:val="none" w:sz="0" w:space="0" w:color="auto"/>
                <w:bottom w:val="none" w:sz="0" w:space="0" w:color="auto"/>
                <w:right w:val="none" w:sz="0" w:space="0" w:color="auto"/>
              </w:divBdr>
            </w:div>
            <w:div w:id="831481854">
              <w:marLeft w:val="0"/>
              <w:marRight w:val="0"/>
              <w:marTop w:val="0"/>
              <w:marBottom w:val="0"/>
              <w:divBdr>
                <w:top w:val="none" w:sz="0" w:space="0" w:color="auto"/>
                <w:left w:val="none" w:sz="0" w:space="0" w:color="auto"/>
                <w:bottom w:val="none" w:sz="0" w:space="0" w:color="auto"/>
                <w:right w:val="none" w:sz="0" w:space="0" w:color="auto"/>
              </w:divBdr>
            </w:div>
            <w:div w:id="833180725">
              <w:marLeft w:val="0"/>
              <w:marRight w:val="0"/>
              <w:marTop w:val="0"/>
              <w:marBottom w:val="0"/>
              <w:divBdr>
                <w:top w:val="none" w:sz="0" w:space="0" w:color="auto"/>
                <w:left w:val="none" w:sz="0" w:space="0" w:color="auto"/>
                <w:bottom w:val="none" w:sz="0" w:space="0" w:color="auto"/>
                <w:right w:val="none" w:sz="0" w:space="0" w:color="auto"/>
              </w:divBdr>
            </w:div>
            <w:div w:id="834497703">
              <w:marLeft w:val="0"/>
              <w:marRight w:val="0"/>
              <w:marTop w:val="0"/>
              <w:marBottom w:val="0"/>
              <w:divBdr>
                <w:top w:val="none" w:sz="0" w:space="0" w:color="auto"/>
                <w:left w:val="none" w:sz="0" w:space="0" w:color="auto"/>
                <w:bottom w:val="none" w:sz="0" w:space="0" w:color="auto"/>
                <w:right w:val="none" w:sz="0" w:space="0" w:color="auto"/>
              </w:divBdr>
            </w:div>
            <w:div w:id="834687478">
              <w:marLeft w:val="0"/>
              <w:marRight w:val="0"/>
              <w:marTop w:val="0"/>
              <w:marBottom w:val="0"/>
              <w:divBdr>
                <w:top w:val="none" w:sz="0" w:space="0" w:color="auto"/>
                <w:left w:val="none" w:sz="0" w:space="0" w:color="auto"/>
                <w:bottom w:val="none" w:sz="0" w:space="0" w:color="auto"/>
                <w:right w:val="none" w:sz="0" w:space="0" w:color="auto"/>
              </w:divBdr>
            </w:div>
            <w:div w:id="836656351">
              <w:marLeft w:val="0"/>
              <w:marRight w:val="0"/>
              <w:marTop w:val="0"/>
              <w:marBottom w:val="0"/>
              <w:divBdr>
                <w:top w:val="none" w:sz="0" w:space="0" w:color="auto"/>
                <w:left w:val="none" w:sz="0" w:space="0" w:color="auto"/>
                <w:bottom w:val="none" w:sz="0" w:space="0" w:color="auto"/>
                <w:right w:val="none" w:sz="0" w:space="0" w:color="auto"/>
              </w:divBdr>
            </w:div>
            <w:div w:id="837841827">
              <w:marLeft w:val="0"/>
              <w:marRight w:val="0"/>
              <w:marTop w:val="0"/>
              <w:marBottom w:val="0"/>
              <w:divBdr>
                <w:top w:val="none" w:sz="0" w:space="0" w:color="auto"/>
                <w:left w:val="none" w:sz="0" w:space="0" w:color="auto"/>
                <w:bottom w:val="none" w:sz="0" w:space="0" w:color="auto"/>
                <w:right w:val="none" w:sz="0" w:space="0" w:color="auto"/>
              </w:divBdr>
            </w:div>
            <w:div w:id="841699420">
              <w:marLeft w:val="0"/>
              <w:marRight w:val="0"/>
              <w:marTop w:val="0"/>
              <w:marBottom w:val="0"/>
              <w:divBdr>
                <w:top w:val="none" w:sz="0" w:space="0" w:color="auto"/>
                <w:left w:val="none" w:sz="0" w:space="0" w:color="auto"/>
                <w:bottom w:val="none" w:sz="0" w:space="0" w:color="auto"/>
                <w:right w:val="none" w:sz="0" w:space="0" w:color="auto"/>
              </w:divBdr>
            </w:div>
            <w:div w:id="845284815">
              <w:marLeft w:val="0"/>
              <w:marRight w:val="0"/>
              <w:marTop w:val="0"/>
              <w:marBottom w:val="0"/>
              <w:divBdr>
                <w:top w:val="none" w:sz="0" w:space="0" w:color="auto"/>
                <w:left w:val="none" w:sz="0" w:space="0" w:color="auto"/>
                <w:bottom w:val="none" w:sz="0" w:space="0" w:color="auto"/>
                <w:right w:val="none" w:sz="0" w:space="0" w:color="auto"/>
              </w:divBdr>
            </w:div>
            <w:div w:id="867255618">
              <w:marLeft w:val="0"/>
              <w:marRight w:val="0"/>
              <w:marTop w:val="0"/>
              <w:marBottom w:val="0"/>
              <w:divBdr>
                <w:top w:val="none" w:sz="0" w:space="0" w:color="auto"/>
                <w:left w:val="none" w:sz="0" w:space="0" w:color="auto"/>
                <w:bottom w:val="none" w:sz="0" w:space="0" w:color="auto"/>
                <w:right w:val="none" w:sz="0" w:space="0" w:color="auto"/>
              </w:divBdr>
            </w:div>
            <w:div w:id="877397257">
              <w:marLeft w:val="0"/>
              <w:marRight w:val="0"/>
              <w:marTop w:val="0"/>
              <w:marBottom w:val="0"/>
              <w:divBdr>
                <w:top w:val="none" w:sz="0" w:space="0" w:color="auto"/>
                <w:left w:val="none" w:sz="0" w:space="0" w:color="auto"/>
                <w:bottom w:val="none" w:sz="0" w:space="0" w:color="auto"/>
                <w:right w:val="none" w:sz="0" w:space="0" w:color="auto"/>
              </w:divBdr>
            </w:div>
            <w:div w:id="878472548">
              <w:marLeft w:val="0"/>
              <w:marRight w:val="0"/>
              <w:marTop w:val="0"/>
              <w:marBottom w:val="0"/>
              <w:divBdr>
                <w:top w:val="none" w:sz="0" w:space="0" w:color="auto"/>
                <w:left w:val="none" w:sz="0" w:space="0" w:color="auto"/>
                <w:bottom w:val="none" w:sz="0" w:space="0" w:color="auto"/>
                <w:right w:val="none" w:sz="0" w:space="0" w:color="auto"/>
              </w:divBdr>
            </w:div>
            <w:div w:id="881284912">
              <w:marLeft w:val="0"/>
              <w:marRight w:val="0"/>
              <w:marTop w:val="0"/>
              <w:marBottom w:val="0"/>
              <w:divBdr>
                <w:top w:val="none" w:sz="0" w:space="0" w:color="auto"/>
                <w:left w:val="none" w:sz="0" w:space="0" w:color="auto"/>
                <w:bottom w:val="none" w:sz="0" w:space="0" w:color="auto"/>
                <w:right w:val="none" w:sz="0" w:space="0" w:color="auto"/>
              </w:divBdr>
            </w:div>
            <w:div w:id="889615417">
              <w:marLeft w:val="0"/>
              <w:marRight w:val="0"/>
              <w:marTop w:val="0"/>
              <w:marBottom w:val="0"/>
              <w:divBdr>
                <w:top w:val="none" w:sz="0" w:space="0" w:color="auto"/>
                <w:left w:val="none" w:sz="0" w:space="0" w:color="auto"/>
                <w:bottom w:val="none" w:sz="0" w:space="0" w:color="auto"/>
                <w:right w:val="none" w:sz="0" w:space="0" w:color="auto"/>
              </w:divBdr>
            </w:div>
            <w:div w:id="893127249">
              <w:marLeft w:val="0"/>
              <w:marRight w:val="0"/>
              <w:marTop w:val="0"/>
              <w:marBottom w:val="0"/>
              <w:divBdr>
                <w:top w:val="none" w:sz="0" w:space="0" w:color="auto"/>
                <w:left w:val="none" w:sz="0" w:space="0" w:color="auto"/>
                <w:bottom w:val="none" w:sz="0" w:space="0" w:color="auto"/>
                <w:right w:val="none" w:sz="0" w:space="0" w:color="auto"/>
              </w:divBdr>
            </w:div>
            <w:div w:id="901721247">
              <w:marLeft w:val="0"/>
              <w:marRight w:val="0"/>
              <w:marTop w:val="0"/>
              <w:marBottom w:val="0"/>
              <w:divBdr>
                <w:top w:val="none" w:sz="0" w:space="0" w:color="auto"/>
                <w:left w:val="none" w:sz="0" w:space="0" w:color="auto"/>
                <w:bottom w:val="none" w:sz="0" w:space="0" w:color="auto"/>
                <w:right w:val="none" w:sz="0" w:space="0" w:color="auto"/>
              </w:divBdr>
            </w:div>
            <w:div w:id="902640865">
              <w:marLeft w:val="0"/>
              <w:marRight w:val="0"/>
              <w:marTop w:val="0"/>
              <w:marBottom w:val="0"/>
              <w:divBdr>
                <w:top w:val="none" w:sz="0" w:space="0" w:color="auto"/>
                <w:left w:val="none" w:sz="0" w:space="0" w:color="auto"/>
                <w:bottom w:val="none" w:sz="0" w:space="0" w:color="auto"/>
                <w:right w:val="none" w:sz="0" w:space="0" w:color="auto"/>
              </w:divBdr>
            </w:div>
            <w:div w:id="902957132">
              <w:marLeft w:val="0"/>
              <w:marRight w:val="0"/>
              <w:marTop w:val="0"/>
              <w:marBottom w:val="0"/>
              <w:divBdr>
                <w:top w:val="none" w:sz="0" w:space="0" w:color="auto"/>
                <w:left w:val="none" w:sz="0" w:space="0" w:color="auto"/>
                <w:bottom w:val="none" w:sz="0" w:space="0" w:color="auto"/>
                <w:right w:val="none" w:sz="0" w:space="0" w:color="auto"/>
              </w:divBdr>
            </w:div>
            <w:div w:id="907690780">
              <w:marLeft w:val="0"/>
              <w:marRight w:val="0"/>
              <w:marTop w:val="0"/>
              <w:marBottom w:val="0"/>
              <w:divBdr>
                <w:top w:val="none" w:sz="0" w:space="0" w:color="auto"/>
                <w:left w:val="none" w:sz="0" w:space="0" w:color="auto"/>
                <w:bottom w:val="none" w:sz="0" w:space="0" w:color="auto"/>
                <w:right w:val="none" w:sz="0" w:space="0" w:color="auto"/>
              </w:divBdr>
            </w:div>
            <w:div w:id="914776688">
              <w:marLeft w:val="0"/>
              <w:marRight w:val="0"/>
              <w:marTop w:val="0"/>
              <w:marBottom w:val="0"/>
              <w:divBdr>
                <w:top w:val="none" w:sz="0" w:space="0" w:color="auto"/>
                <w:left w:val="none" w:sz="0" w:space="0" w:color="auto"/>
                <w:bottom w:val="none" w:sz="0" w:space="0" w:color="auto"/>
                <w:right w:val="none" w:sz="0" w:space="0" w:color="auto"/>
              </w:divBdr>
            </w:div>
            <w:div w:id="927344504">
              <w:marLeft w:val="0"/>
              <w:marRight w:val="0"/>
              <w:marTop w:val="0"/>
              <w:marBottom w:val="0"/>
              <w:divBdr>
                <w:top w:val="none" w:sz="0" w:space="0" w:color="auto"/>
                <w:left w:val="none" w:sz="0" w:space="0" w:color="auto"/>
                <w:bottom w:val="none" w:sz="0" w:space="0" w:color="auto"/>
                <w:right w:val="none" w:sz="0" w:space="0" w:color="auto"/>
              </w:divBdr>
            </w:div>
            <w:div w:id="935089647">
              <w:marLeft w:val="0"/>
              <w:marRight w:val="0"/>
              <w:marTop w:val="0"/>
              <w:marBottom w:val="0"/>
              <w:divBdr>
                <w:top w:val="none" w:sz="0" w:space="0" w:color="auto"/>
                <w:left w:val="none" w:sz="0" w:space="0" w:color="auto"/>
                <w:bottom w:val="none" w:sz="0" w:space="0" w:color="auto"/>
                <w:right w:val="none" w:sz="0" w:space="0" w:color="auto"/>
              </w:divBdr>
            </w:div>
            <w:div w:id="940798763">
              <w:marLeft w:val="0"/>
              <w:marRight w:val="0"/>
              <w:marTop w:val="0"/>
              <w:marBottom w:val="0"/>
              <w:divBdr>
                <w:top w:val="none" w:sz="0" w:space="0" w:color="auto"/>
                <w:left w:val="none" w:sz="0" w:space="0" w:color="auto"/>
                <w:bottom w:val="none" w:sz="0" w:space="0" w:color="auto"/>
                <w:right w:val="none" w:sz="0" w:space="0" w:color="auto"/>
              </w:divBdr>
            </w:div>
            <w:div w:id="942419058">
              <w:marLeft w:val="0"/>
              <w:marRight w:val="0"/>
              <w:marTop w:val="0"/>
              <w:marBottom w:val="0"/>
              <w:divBdr>
                <w:top w:val="none" w:sz="0" w:space="0" w:color="auto"/>
                <w:left w:val="none" w:sz="0" w:space="0" w:color="auto"/>
                <w:bottom w:val="none" w:sz="0" w:space="0" w:color="auto"/>
                <w:right w:val="none" w:sz="0" w:space="0" w:color="auto"/>
              </w:divBdr>
            </w:div>
            <w:div w:id="956720094">
              <w:marLeft w:val="0"/>
              <w:marRight w:val="0"/>
              <w:marTop w:val="0"/>
              <w:marBottom w:val="0"/>
              <w:divBdr>
                <w:top w:val="none" w:sz="0" w:space="0" w:color="auto"/>
                <w:left w:val="none" w:sz="0" w:space="0" w:color="auto"/>
                <w:bottom w:val="none" w:sz="0" w:space="0" w:color="auto"/>
                <w:right w:val="none" w:sz="0" w:space="0" w:color="auto"/>
              </w:divBdr>
            </w:div>
            <w:div w:id="959070706">
              <w:marLeft w:val="0"/>
              <w:marRight w:val="0"/>
              <w:marTop w:val="0"/>
              <w:marBottom w:val="0"/>
              <w:divBdr>
                <w:top w:val="none" w:sz="0" w:space="0" w:color="auto"/>
                <w:left w:val="none" w:sz="0" w:space="0" w:color="auto"/>
                <w:bottom w:val="none" w:sz="0" w:space="0" w:color="auto"/>
                <w:right w:val="none" w:sz="0" w:space="0" w:color="auto"/>
              </w:divBdr>
            </w:div>
            <w:div w:id="969631038">
              <w:marLeft w:val="0"/>
              <w:marRight w:val="0"/>
              <w:marTop w:val="0"/>
              <w:marBottom w:val="0"/>
              <w:divBdr>
                <w:top w:val="none" w:sz="0" w:space="0" w:color="auto"/>
                <w:left w:val="none" w:sz="0" w:space="0" w:color="auto"/>
                <w:bottom w:val="none" w:sz="0" w:space="0" w:color="auto"/>
                <w:right w:val="none" w:sz="0" w:space="0" w:color="auto"/>
              </w:divBdr>
            </w:div>
            <w:div w:id="970404072">
              <w:marLeft w:val="0"/>
              <w:marRight w:val="0"/>
              <w:marTop w:val="0"/>
              <w:marBottom w:val="0"/>
              <w:divBdr>
                <w:top w:val="none" w:sz="0" w:space="0" w:color="auto"/>
                <w:left w:val="none" w:sz="0" w:space="0" w:color="auto"/>
                <w:bottom w:val="none" w:sz="0" w:space="0" w:color="auto"/>
                <w:right w:val="none" w:sz="0" w:space="0" w:color="auto"/>
              </w:divBdr>
            </w:div>
            <w:div w:id="972951792">
              <w:marLeft w:val="0"/>
              <w:marRight w:val="0"/>
              <w:marTop w:val="0"/>
              <w:marBottom w:val="0"/>
              <w:divBdr>
                <w:top w:val="none" w:sz="0" w:space="0" w:color="auto"/>
                <w:left w:val="none" w:sz="0" w:space="0" w:color="auto"/>
                <w:bottom w:val="none" w:sz="0" w:space="0" w:color="auto"/>
                <w:right w:val="none" w:sz="0" w:space="0" w:color="auto"/>
              </w:divBdr>
            </w:div>
            <w:div w:id="980497762">
              <w:marLeft w:val="0"/>
              <w:marRight w:val="0"/>
              <w:marTop w:val="0"/>
              <w:marBottom w:val="0"/>
              <w:divBdr>
                <w:top w:val="none" w:sz="0" w:space="0" w:color="auto"/>
                <w:left w:val="none" w:sz="0" w:space="0" w:color="auto"/>
                <w:bottom w:val="none" w:sz="0" w:space="0" w:color="auto"/>
                <w:right w:val="none" w:sz="0" w:space="0" w:color="auto"/>
              </w:divBdr>
            </w:div>
            <w:div w:id="983658146">
              <w:marLeft w:val="0"/>
              <w:marRight w:val="0"/>
              <w:marTop w:val="0"/>
              <w:marBottom w:val="0"/>
              <w:divBdr>
                <w:top w:val="none" w:sz="0" w:space="0" w:color="auto"/>
                <w:left w:val="none" w:sz="0" w:space="0" w:color="auto"/>
                <w:bottom w:val="none" w:sz="0" w:space="0" w:color="auto"/>
                <w:right w:val="none" w:sz="0" w:space="0" w:color="auto"/>
              </w:divBdr>
            </w:div>
            <w:div w:id="999578440">
              <w:marLeft w:val="0"/>
              <w:marRight w:val="0"/>
              <w:marTop w:val="0"/>
              <w:marBottom w:val="0"/>
              <w:divBdr>
                <w:top w:val="none" w:sz="0" w:space="0" w:color="auto"/>
                <w:left w:val="none" w:sz="0" w:space="0" w:color="auto"/>
                <w:bottom w:val="none" w:sz="0" w:space="0" w:color="auto"/>
                <w:right w:val="none" w:sz="0" w:space="0" w:color="auto"/>
              </w:divBdr>
            </w:div>
            <w:div w:id="1002507242">
              <w:marLeft w:val="0"/>
              <w:marRight w:val="0"/>
              <w:marTop w:val="0"/>
              <w:marBottom w:val="0"/>
              <w:divBdr>
                <w:top w:val="none" w:sz="0" w:space="0" w:color="auto"/>
                <w:left w:val="none" w:sz="0" w:space="0" w:color="auto"/>
                <w:bottom w:val="none" w:sz="0" w:space="0" w:color="auto"/>
                <w:right w:val="none" w:sz="0" w:space="0" w:color="auto"/>
              </w:divBdr>
            </w:div>
            <w:div w:id="1004825878">
              <w:marLeft w:val="0"/>
              <w:marRight w:val="0"/>
              <w:marTop w:val="0"/>
              <w:marBottom w:val="0"/>
              <w:divBdr>
                <w:top w:val="none" w:sz="0" w:space="0" w:color="auto"/>
                <w:left w:val="none" w:sz="0" w:space="0" w:color="auto"/>
                <w:bottom w:val="none" w:sz="0" w:space="0" w:color="auto"/>
                <w:right w:val="none" w:sz="0" w:space="0" w:color="auto"/>
              </w:divBdr>
            </w:div>
            <w:div w:id="1005598929">
              <w:marLeft w:val="0"/>
              <w:marRight w:val="0"/>
              <w:marTop w:val="0"/>
              <w:marBottom w:val="0"/>
              <w:divBdr>
                <w:top w:val="none" w:sz="0" w:space="0" w:color="auto"/>
                <w:left w:val="none" w:sz="0" w:space="0" w:color="auto"/>
                <w:bottom w:val="none" w:sz="0" w:space="0" w:color="auto"/>
                <w:right w:val="none" w:sz="0" w:space="0" w:color="auto"/>
              </w:divBdr>
            </w:div>
            <w:div w:id="1005666659">
              <w:marLeft w:val="0"/>
              <w:marRight w:val="0"/>
              <w:marTop w:val="0"/>
              <w:marBottom w:val="0"/>
              <w:divBdr>
                <w:top w:val="none" w:sz="0" w:space="0" w:color="auto"/>
                <w:left w:val="none" w:sz="0" w:space="0" w:color="auto"/>
                <w:bottom w:val="none" w:sz="0" w:space="0" w:color="auto"/>
                <w:right w:val="none" w:sz="0" w:space="0" w:color="auto"/>
              </w:divBdr>
            </w:div>
            <w:div w:id="1010986866">
              <w:marLeft w:val="0"/>
              <w:marRight w:val="0"/>
              <w:marTop w:val="0"/>
              <w:marBottom w:val="0"/>
              <w:divBdr>
                <w:top w:val="none" w:sz="0" w:space="0" w:color="auto"/>
                <w:left w:val="none" w:sz="0" w:space="0" w:color="auto"/>
                <w:bottom w:val="none" w:sz="0" w:space="0" w:color="auto"/>
                <w:right w:val="none" w:sz="0" w:space="0" w:color="auto"/>
              </w:divBdr>
            </w:div>
            <w:div w:id="1011297087">
              <w:marLeft w:val="0"/>
              <w:marRight w:val="0"/>
              <w:marTop w:val="0"/>
              <w:marBottom w:val="0"/>
              <w:divBdr>
                <w:top w:val="none" w:sz="0" w:space="0" w:color="auto"/>
                <w:left w:val="none" w:sz="0" w:space="0" w:color="auto"/>
                <w:bottom w:val="none" w:sz="0" w:space="0" w:color="auto"/>
                <w:right w:val="none" w:sz="0" w:space="0" w:color="auto"/>
              </w:divBdr>
            </w:div>
            <w:div w:id="1029526711">
              <w:marLeft w:val="0"/>
              <w:marRight w:val="0"/>
              <w:marTop w:val="0"/>
              <w:marBottom w:val="0"/>
              <w:divBdr>
                <w:top w:val="none" w:sz="0" w:space="0" w:color="auto"/>
                <w:left w:val="none" w:sz="0" w:space="0" w:color="auto"/>
                <w:bottom w:val="none" w:sz="0" w:space="0" w:color="auto"/>
                <w:right w:val="none" w:sz="0" w:space="0" w:color="auto"/>
              </w:divBdr>
            </w:div>
            <w:div w:id="1036083557">
              <w:marLeft w:val="0"/>
              <w:marRight w:val="0"/>
              <w:marTop w:val="0"/>
              <w:marBottom w:val="0"/>
              <w:divBdr>
                <w:top w:val="none" w:sz="0" w:space="0" w:color="auto"/>
                <w:left w:val="none" w:sz="0" w:space="0" w:color="auto"/>
                <w:bottom w:val="none" w:sz="0" w:space="0" w:color="auto"/>
                <w:right w:val="none" w:sz="0" w:space="0" w:color="auto"/>
              </w:divBdr>
            </w:div>
            <w:div w:id="1044984419">
              <w:marLeft w:val="0"/>
              <w:marRight w:val="0"/>
              <w:marTop w:val="0"/>
              <w:marBottom w:val="0"/>
              <w:divBdr>
                <w:top w:val="none" w:sz="0" w:space="0" w:color="auto"/>
                <w:left w:val="none" w:sz="0" w:space="0" w:color="auto"/>
                <w:bottom w:val="none" w:sz="0" w:space="0" w:color="auto"/>
                <w:right w:val="none" w:sz="0" w:space="0" w:color="auto"/>
              </w:divBdr>
            </w:div>
            <w:div w:id="1045331521">
              <w:marLeft w:val="0"/>
              <w:marRight w:val="0"/>
              <w:marTop w:val="0"/>
              <w:marBottom w:val="0"/>
              <w:divBdr>
                <w:top w:val="none" w:sz="0" w:space="0" w:color="auto"/>
                <w:left w:val="none" w:sz="0" w:space="0" w:color="auto"/>
                <w:bottom w:val="none" w:sz="0" w:space="0" w:color="auto"/>
                <w:right w:val="none" w:sz="0" w:space="0" w:color="auto"/>
              </w:divBdr>
            </w:div>
            <w:div w:id="1046560429">
              <w:marLeft w:val="0"/>
              <w:marRight w:val="0"/>
              <w:marTop w:val="0"/>
              <w:marBottom w:val="0"/>
              <w:divBdr>
                <w:top w:val="none" w:sz="0" w:space="0" w:color="auto"/>
                <w:left w:val="none" w:sz="0" w:space="0" w:color="auto"/>
                <w:bottom w:val="none" w:sz="0" w:space="0" w:color="auto"/>
                <w:right w:val="none" w:sz="0" w:space="0" w:color="auto"/>
              </w:divBdr>
            </w:div>
            <w:div w:id="1056122317">
              <w:marLeft w:val="0"/>
              <w:marRight w:val="0"/>
              <w:marTop w:val="0"/>
              <w:marBottom w:val="0"/>
              <w:divBdr>
                <w:top w:val="none" w:sz="0" w:space="0" w:color="auto"/>
                <w:left w:val="none" w:sz="0" w:space="0" w:color="auto"/>
                <w:bottom w:val="none" w:sz="0" w:space="0" w:color="auto"/>
                <w:right w:val="none" w:sz="0" w:space="0" w:color="auto"/>
              </w:divBdr>
            </w:div>
            <w:div w:id="1057893131">
              <w:marLeft w:val="0"/>
              <w:marRight w:val="0"/>
              <w:marTop w:val="0"/>
              <w:marBottom w:val="0"/>
              <w:divBdr>
                <w:top w:val="none" w:sz="0" w:space="0" w:color="auto"/>
                <w:left w:val="none" w:sz="0" w:space="0" w:color="auto"/>
                <w:bottom w:val="none" w:sz="0" w:space="0" w:color="auto"/>
                <w:right w:val="none" w:sz="0" w:space="0" w:color="auto"/>
              </w:divBdr>
            </w:div>
            <w:div w:id="1060783041">
              <w:marLeft w:val="0"/>
              <w:marRight w:val="0"/>
              <w:marTop w:val="0"/>
              <w:marBottom w:val="0"/>
              <w:divBdr>
                <w:top w:val="none" w:sz="0" w:space="0" w:color="auto"/>
                <w:left w:val="none" w:sz="0" w:space="0" w:color="auto"/>
                <w:bottom w:val="none" w:sz="0" w:space="0" w:color="auto"/>
                <w:right w:val="none" w:sz="0" w:space="0" w:color="auto"/>
              </w:divBdr>
            </w:div>
            <w:div w:id="1069692303">
              <w:marLeft w:val="0"/>
              <w:marRight w:val="0"/>
              <w:marTop w:val="0"/>
              <w:marBottom w:val="0"/>
              <w:divBdr>
                <w:top w:val="none" w:sz="0" w:space="0" w:color="auto"/>
                <w:left w:val="none" w:sz="0" w:space="0" w:color="auto"/>
                <w:bottom w:val="none" w:sz="0" w:space="0" w:color="auto"/>
                <w:right w:val="none" w:sz="0" w:space="0" w:color="auto"/>
              </w:divBdr>
            </w:div>
            <w:div w:id="1070468102">
              <w:marLeft w:val="0"/>
              <w:marRight w:val="0"/>
              <w:marTop w:val="0"/>
              <w:marBottom w:val="0"/>
              <w:divBdr>
                <w:top w:val="none" w:sz="0" w:space="0" w:color="auto"/>
                <w:left w:val="none" w:sz="0" w:space="0" w:color="auto"/>
                <w:bottom w:val="none" w:sz="0" w:space="0" w:color="auto"/>
                <w:right w:val="none" w:sz="0" w:space="0" w:color="auto"/>
              </w:divBdr>
            </w:div>
            <w:div w:id="1077216315">
              <w:marLeft w:val="0"/>
              <w:marRight w:val="0"/>
              <w:marTop w:val="0"/>
              <w:marBottom w:val="0"/>
              <w:divBdr>
                <w:top w:val="none" w:sz="0" w:space="0" w:color="auto"/>
                <w:left w:val="none" w:sz="0" w:space="0" w:color="auto"/>
                <w:bottom w:val="none" w:sz="0" w:space="0" w:color="auto"/>
                <w:right w:val="none" w:sz="0" w:space="0" w:color="auto"/>
              </w:divBdr>
            </w:div>
            <w:div w:id="1085687903">
              <w:marLeft w:val="0"/>
              <w:marRight w:val="0"/>
              <w:marTop w:val="0"/>
              <w:marBottom w:val="0"/>
              <w:divBdr>
                <w:top w:val="none" w:sz="0" w:space="0" w:color="auto"/>
                <w:left w:val="none" w:sz="0" w:space="0" w:color="auto"/>
                <w:bottom w:val="none" w:sz="0" w:space="0" w:color="auto"/>
                <w:right w:val="none" w:sz="0" w:space="0" w:color="auto"/>
              </w:divBdr>
            </w:div>
            <w:div w:id="1092124600">
              <w:marLeft w:val="0"/>
              <w:marRight w:val="0"/>
              <w:marTop w:val="0"/>
              <w:marBottom w:val="0"/>
              <w:divBdr>
                <w:top w:val="none" w:sz="0" w:space="0" w:color="auto"/>
                <w:left w:val="none" w:sz="0" w:space="0" w:color="auto"/>
                <w:bottom w:val="none" w:sz="0" w:space="0" w:color="auto"/>
                <w:right w:val="none" w:sz="0" w:space="0" w:color="auto"/>
              </w:divBdr>
            </w:div>
            <w:div w:id="1093088368">
              <w:marLeft w:val="0"/>
              <w:marRight w:val="0"/>
              <w:marTop w:val="0"/>
              <w:marBottom w:val="0"/>
              <w:divBdr>
                <w:top w:val="none" w:sz="0" w:space="0" w:color="auto"/>
                <w:left w:val="none" w:sz="0" w:space="0" w:color="auto"/>
                <w:bottom w:val="none" w:sz="0" w:space="0" w:color="auto"/>
                <w:right w:val="none" w:sz="0" w:space="0" w:color="auto"/>
              </w:divBdr>
            </w:div>
            <w:div w:id="1100295437">
              <w:marLeft w:val="0"/>
              <w:marRight w:val="0"/>
              <w:marTop w:val="0"/>
              <w:marBottom w:val="0"/>
              <w:divBdr>
                <w:top w:val="none" w:sz="0" w:space="0" w:color="auto"/>
                <w:left w:val="none" w:sz="0" w:space="0" w:color="auto"/>
                <w:bottom w:val="none" w:sz="0" w:space="0" w:color="auto"/>
                <w:right w:val="none" w:sz="0" w:space="0" w:color="auto"/>
              </w:divBdr>
            </w:div>
            <w:div w:id="1110978577">
              <w:marLeft w:val="0"/>
              <w:marRight w:val="0"/>
              <w:marTop w:val="0"/>
              <w:marBottom w:val="0"/>
              <w:divBdr>
                <w:top w:val="none" w:sz="0" w:space="0" w:color="auto"/>
                <w:left w:val="none" w:sz="0" w:space="0" w:color="auto"/>
                <w:bottom w:val="none" w:sz="0" w:space="0" w:color="auto"/>
                <w:right w:val="none" w:sz="0" w:space="0" w:color="auto"/>
              </w:divBdr>
            </w:div>
            <w:div w:id="1117483733">
              <w:marLeft w:val="0"/>
              <w:marRight w:val="0"/>
              <w:marTop w:val="0"/>
              <w:marBottom w:val="0"/>
              <w:divBdr>
                <w:top w:val="none" w:sz="0" w:space="0" w:color="auto"/>
                <w:left w:val="none" w:sz="0" w:space="0" w:color="auto"/>
                <w:bottom w:val="none" w:sz="0" w:space="0" w:color="auto"/>
                <w:right w:val="none" w:sz="0" w:space="0" w:color="auto"/>
              </w:divBdr>
            </w:div>
            <w:div w:id="1118573285">
              <w:marLeft w:val="0"/>
              <w:marRight w:val="0"/>
              <w:marTop w:val="0"/>
              <w:marBottom w:val="0"/>
              <w:divBdr>
                <w:top w:val="none" w:sz="0" w:space="0" w:color="auto"/>
                <w:left w:val="none" w:sz="0" w:space="0" w:color="auto"/>
                <w:bottom w:val="none" w:sz="0" w:space="0" w:color="auto"/>
                <w:right w:val="none" w:sz="0" w:space="0" w:color="auto"/>
              </w:divBdr>
            </w:div>
            <w:div w:id="1129085748">
              <w:marLeft w:val="0"/>
              <w:marRight w:val="0"/>
              <w:marTop w:val="0"/>
              <w:marBottom w:val="0"/>
              <w:divBdr>
                <w:top w:val="none" w:sz="0" w:space="0" w:color="auto"/>
                <w:left w:val="none" w:sz="0" w:space="0" w:color="auto"/>
                <w:bottom w:val="none" w:sz="0" w:space="0" w:color="auto"/>
                <w:right w:val="none" w:sz="0" w:space="0" w:color="auto"/>
              </w:divBdr>
            </w:div>
            <w:div w:id="1133064962">
              <w:marLeft w:val="0"/>
              <w:marRight w:val="0"/>
              <w:marTop w:val="0"/>
              <w:marBottom w:val="0"/>
              <w:divBdr>
                <w:top w:val="none" w:sz="0" w:space="0" w:color="auto"/>
                <w:left w:val="none" w:sz="0" w:space="0" w:color="auto"/>
                <w:bottom w:val="none" w:sz="0" w:space="0" w:color="auto"/>
                <w:right w:val="none" w:sz="0" w:space="0" w:color="auto"/>
              </w:divBdr>
            </w:div>
            <w:div w:id="1134249396">
              <w:marLeft w:val="0"/>
              <w:marRight w:val="0"/>
              <w:marTop w:val="0"/>
              <w:marBottom w:val="0"/>
              <w:divBdr>
                <w:top w:val="none" w:sz="0" w:space="0" w:color="auto"/>
                <w:left w:val="none" w:sz="0" w:space="0" w:color="auto"/>
                <w:bottom w:val="none" w:sz="0" w:space="0" w:color="auto"/>
                <w:right w:val="none" w:sz="0" w:space="0" w:color="auto"/>
              </w:divBdr>
            </w:div>
            <w:div w:id="1135484436">
              <w:marLeft w:val="0"/>
              <w:marRight w:val="0"/>
              <w:marTop w:val="0"/>
              <w:marBottom w:val="0"/>
              <w:divBdr>
                <w:top w:val="none" w:sz="0" w:space="0" w:color="auto"/>
                <w:left w:val="none" w:sz="0" w:space="0" w:color="auto"/>
                <w:bottom w:val="none" w:sz="0" w:space="0" w:color="auto"/>
                <w:right w:val="none" w:sz="0" w:space="0" w:color="auto"/>
              </w:divBdr>
            </w:div>
            <w:div w:id="1158232480">
              <w:marLeft w:val="0"/>
              <w:marRight w:val="0"/>
              <w:marTop w:val="0"/>
              <w:marBottom w:val="0"/>
              <w:divBdr>
                <w:top w:val="none" w:sz="0" w:space="0" w:color="auto"/>
                <w:left w:val="none" w:sz="0" w:space="0" w:color="auto"/>
                <w:bottom w:val="none" w:sz="0" w:space="0" w:color="auto"/>
                <w:right w:val="none" w:sz="0" w:space="0" w:color="auto"/>
              </w:divBdr>
            </w:div>
            <w:div w:id="1166439105">
              <w:marLeft w:val="0"/>
              <w:marRight w:val="0"/>
              <w:marTop w:val="0"/>
              <w:marBottom w:val="0"/>
              <w:divBdr>
                <w:top w:val="none" w:sz="0" w:space="0" w:color="auto"/>
                <w:left w:val="none" w:sz="0" w:space="0" w:color="auto"/>
                <w:bottom w:val="none" w:sz="0" w:space="0" w:color="auto"/>
                <w:right w:val="none" w:sz="0" w:space="0" w:color="auto"/>
              </w:divBdr>
            </w:div>
            <w:div w:id="1168179858">
              <w:marLeft w:val="0"/>
              <w:marRight w:val="0"/>
              <w:marTop w:val="0"/>
              <w:marBottom w:val="0"/>
              <w:divBdr>
                <w:top w:val="none" w:sz="0" w:space="0" w:color="auto"/>
                <w:left w:val="none" w:sz="0" w:space="0" w:color="auto"/>
                <w:bottom w:val="none" w:sz="0" w:space="0" w:color="auto"/>
                <w:right w:val="none" w:sz="0" w:space="0" w:color="auto"/>
              </w:divBdr>
            </w:div>
            <w:div w:id="1174496979">
              <w:marLeft w:val="0"/>
              <w:marRight w:val="0"/>
              <w:marTop w:val="0"/>
              <w:marBottom w:val="0"/>
              <w:divBdr>
                <w:top w:val="none" w:sz="0" w:space="0" w:color="auto"/>
                <w:left w:val="none" w:sz="0" w:space="0" w:color="auto"/>
                <w:bottom w:val="none" w:sz="0" w:space="0" w:color="auto"/>
                <w:right w:val="none" w:sz="0" w:space="0" w:color="auto"/>
              </w:divBdr>
            </w:div>
            <w:div w:id="1179270121">
              <w:marLeft w:val="0"/>
              <w:marRight w:val="0"/>
              <w:marTop w:val="0"/>
              <w:marBottom w:val="0"/>
              <w:divBdr>
                <w:top w:val="none" w:sz="0" w:space="0" w:color="auto"/>
                <w:left w:val="none" w:sz="0" w:space="0" w:color="auto"/>
                <w:bottom w:val="none" w:sz="0" w:space="0" w:color="auto"/>
                <w:right w:val="none" w:sz="0" w:space="0" w:color="auto"/>
              </w:divBdr>
            </w:div>
            <w:div w:id="1187719529">
              <w:marLeft w:val="0"/>
              <w:marRight w:val="0"/>
              <w:marTop w:val="0"/>
              <w:marBottom w:val="0"/>
              <w:divBdr>
                <w:top w:val="none" w:sz="0" w:space="0" w:color="auto"/>
                <w:left w:val="none" w:sz="0" w:space="0" w:color="auto"/>
                <w:bottom w:val="none" w:sz="0" w:space="0" w:color="auto"/>
                <w:right w:val="none" w:sz="0" w:space="0" w:color="auto"/>
              </w:divBdr>
            </w:div>
            <w:div w:id="1198661190">
              <w:marLeft w:val="0"/>
              <w:marRight w:val="0"/>
              <w:marTop w:val="0"/>
              <w:marBottom w:val="0"/>
              <w:divBdr>
                <w:top w:val="none" w:sz="0" w:space="0" w:color="auto"/>
                <w:left w:val="none" w:sz="0" w:space="0" w:color="auto"/>
                <w:bottom w:val="none" w:sz="0" w:space="0" w:color="auto"/>
                <w:right w:val="none" w:sz="0" w:space="0" w:color="auto"/>
              </w:divBdr>
            </w:div>
            <w:div w:id="1202673442">
              <w:marLeft w:val="0"/>
              <w:marRight w:val="0"/>
              <w:marTop w:val="0"/>
              <w:marBottom w:val="0"/>
              <w:divBdr>
                <w:top w:val="none" w:sz="0" w:space="0" w:color="auto"/>
                <w:left w:val="none" w:sz="0" w:space="0" w:color="auto"/>
                <w:bottom w:val="none" w:sz="0" w:space="0" w:color="auto"/>
                <w:right w:val="none" w:sz="0" w:space="0" w:color="auto"/>
              </w:divBdr>
            </w:div>
            <w:div w:id="1202936745">
              <w:marLeft w:val="0"/>
              <w:marRight w:val="0"/>
              <w:marTop w:val="0"/>
              <w:marBottom w:val="0"/>
              <w:divBdr>
                <w:top w:val="none" w:sz="0" w:space="0" w:color="auto"/>
                <w:left w:val="none" w:sz="0" w:space="0" w:color="auto"/>
                <w:bottom w:val="none" w:sz="0" w:space="0" w:color="auto"/>
                <w:right w:val="none" w:sz="0" w:space="0" w:color="auto"/>
              </w:divBdr>
            </w:div>
            <w:div w:id="1203712562">
              <w:marLeft w:val="0"/>
              <w:marRight w:val="0"/>
              <w:marTop w:val="0"/>
              <w:marBottom w:val="0"/>
              <w:divBdr>
                <w:top w:val="none" w:sz="0" w:space="0" w:color="auto"/>
                <w:left w:val="none" w:sz="0" w:space="0" w:color="auto"/>
                <w:bottom w:val="none" w:sz="0" w:space="0" w:color="auto"/>
                <w:right w:val="none" w:sz="0" w:space="0" w:color="auto"/>
              </w:divBdr>
            </w:div>
            <w:div w:id="1204903198">
              <w:marLeft w:val="0"/>
              <w:marRight w:val="0"/>
              <w:marTop w:val="0"/>
              <w:marBottom w:val="0"/>
              <w:divBdr>
                <w:top w:val="none" w:sz="0" w:space="0" w:color="auto"/>
                <w:left w:val="none" w:sz="0" w:space="0" w:color="auto"/>
                <w:bottom w:val="none" w:sz="0" w:space="0" w:color="auto"/>
                <w:right w:val="none" w:sz="0" w:space="0" w:color="auto"/>
              </w:divBdr>
            </w:div>
            <w:div w:id="1213886155">
              <w:marLeft w:val="0"/>
              <w:marRight w:val="0"/>
              <w:marTop w:val="0"/>
              <w:marBottom w:val="0"/>
              <w:divBdr>
                <w:top w:val="none" w:sz="0" w:space="0" w:color="auto"/>
                <w:left w:val="none" w:sz="0" w:space="0" w:color="auto"/>
                <w:bottom w:val="none" w:sz="0" w:space="0" w:color="auto"/>
                <w:right w:val="none" w:sz="0" w:space="0" w:color="auto"/>
              </w:divBdr>
            </w:div>
            <w:div w:id="1225948798">
              <w:marLeft w:val="0"/>
              <w:marRight w:val="0"/>
              <w:marTop w:val="0"/>
              <w:marBottom w:val="0"/>
              <w:divBdr>
                <w:top w:val="none" w:sz="0" w:space="0" w:color="auto"/>
                <w:left w:val="none" w:sz="0" w:space="0" w:color="auto"/>
                <w:bottom w:val="none" w:sz="0" w:space="0" w:color="auto"/>
                <w:right w:val="none" w:sz="0" w:space="0" w:color="auto"/>
              </w:divBdr>
            </w:div>
            <w:div w:id="1229418673">
              <w:marLeft w:val="0"/>
              <w:marRight w:val="0"/>
              <w:marTop w:val="0"/>
              <w:marBottom w:val="0"/>
              <w:divBdr>
                <w:top w:val="none" w:sz="0" w:space="0" w:color="auto"/>
                <w:left w:val="none" w:sz="0" w:space="0" w:color="auto"/>
                <w:bottom w:val="none" w:sz="0" w:space="0" w:color="auto"/>
                <w:right w:val="none" w:sz="0" w:space="0" w:color="auto"/>
              </w:divBdr>
            </w:div>
            <w:div w:id="1229995177">
              <w:marLeft w:val="0"/>
              <w:marRight w:val="0"/>
              <w:marTop w:val="0"/>
              <w:marBottom w:val="0"/>
              <w:divBdr>
                <w:top w:val="none" w:sz="0" w:space="0" w:color="auto"/>
                <w:left w:val="none" w:sz="0" w:space="0" w:color="auto"/>
                <w:bottom w:val="none" w:sz="0" w:space="0" w:color="auto"/>
                <w:right w:val="none" w:sz="0" w:space="0" w:color="auto"/>
              </w:divBdr>
            </w:div>
            <w:div w:id="1235550648">
              <w:marLeft w:val="0"/>
              <w:marRight w:val="0"/>
              <w:marTop w:val="0"/>
              <w:marBottom w:val="0"/>
              <w:divBdr>
                <w:top w:val="none" w:sz="0" w:space="0" w:color="auto"/>
                <w:left w:val="none" w:sz="0" w:space="0" w:color="auto"/>
                <w:bottom w:val="none" w:sz="0" w:space="0" w:color="auto"/>
                <w:right w:val="none" w:sz="0" w:space="0" w:color="auto"/>
              </w:divBdr>
            </w:div>
            <w:div w:id="1254513893">
              <w:marLeft w:val="0"/>
              <w:marRight w:val="0"/>
              <w:marTop w:val="0"/>
              <w:marBottom w:val="0"/>
              <w:divBdr>
                <w:top w:val="none" w:sz="0" w:space="0" w:color="auto"/>
                <w:left w:val="none" w:sz="0" w:space="0" w:color="auto"/>
                <w:bottom w:val="none" w:sz="0" w:space="0" w:color="auto"/>
                <w:right w:val="none" w:sz="0" w:space="0" w:color="auto"/>
              </w:divBdr>
            </w:div>
            <w:div w:id="1268781277">
              <w:marLeft w:val="0"/>
              <w:marRight w:val="0"/>
              <w:marTop w:val="0"/>
              <w:marBottom w:val="0"/>
              <w:divBdr>
                <w:top w:val="none" w:sz="0" w:space="0" w:color="auto"/>
                <w:left w:val="none" w:sz="0" w:space="0" w:color="auto"/>
                <w:bottom w:val="none" w:sz="0" w:space="0" w:color="auto"/>
                <w:right w:val="none" w:sz="0" w:space="0" w:color="auto"/>
              </w:divBdr>
            </w:div>
            <w:div w:id="1276056782">
              <w:marLeft w:val="0"/>
              <w:marRight w:val="0"/>
              <w:marTop w:val="0"/>
              <w:marBottom w:val="0"/>
              <w:divBdr>
                <w:top w:val="none" w:sz="0" w:space="0" w:color="auto"/>
                <w:left w:val="none" w:sz="0" w:space="0" w:color="auto"/>
                <w:bottom w:val="none" w:sz="0" w:space="0" w:color="auto"/>
                <w:right w:val="none" w:sz="0" w:space="0" w:color="auto"/>
              </w:divBdr>
            </w:div>
            <w:div w:id="1278413342">
              <w:marLeft w:val="0"/>
              <w:marRight w:val="0"/>
              <w:marTop w:val="0"/>
              <w:marBottom w:val="0"/>
              <w:divBdr>
                <w:top w:val="none" w:sz="0" w:space="0" w:color="auto"/>
                <w:left w:val="none" w:sz="0" w:space="0" w:color="auto"/>
                <w:bottom w:val="none" w:sz="0" w:space="0" w:color="auto"/>
                <w:right w:val="none" w:sz="0" w:space="0" w:color="auto"/>
              </w:divBdr>
            </w:div>
            <w:div w:id="1298874646">
              <w:marLeft w:val="0"/>
              <w:marRight w:val="0"/>
              <w:marTop w:val="0"/>
              <w:marBottom w:val="0"/>
              <w:divBdr>
                <w:top w:val="none" w:sz="0" w:space="0" w:color="auto"/>
                <w:left w:val="none" w:sz="0" w:space="0" w:color="auto"/>
                <w:bottom w:val="none" w:sz="0" w:space="0" w:color="auto"/>
                <w:right w:val="none" w:sz="0" w:space="0" w:color="auto"/>
              </w:divBdr>
            </w:div>
            <w:div w:id="1303852894">
              <w:marLeft w:val="0"/>
              <w:marRight w:val="0"/>
              <w:marTop w:val="0"/>
              <w:marBottom w:val="0"/>
              <w:divBdr>
                <w:top w:val="none" w:sz="0" w:space="0" w:color="auto"/>
                <w:left w:val="none" w:sz="0" w:space="0" w:color="auto"/>
                <w:bottom w:val="none" w:sz="0" w:space="0" w:color="auto"/>
                <w:right w:val="none" w:sz="0" w:space="0" w:color="auto"/>
              </w:divBdr>
            </w:div>
            <w:div w:id="1309751745">
              <w:marLeft w:val="0"/>
              <w:marRight w:val="0"/>
              <w:marTop w:val="0"/>
              <w:marBottom w:val="0"/>
              <w:divBdr>
                <w:top w:val="none" w:sz="0" w:space="0" w:color="auto"/>
                <w:left w:val="none" w:sz="0" w:space="0" w:color="auto"/>
                <w:bottom w:val="none" w:sz="0" w:space="0" w:color="auto"/>
                <w:right w:val="none" w:sz="0" w:space="0" w:color="auto"/>
              </w:divBdr>
            </w:div>
            <w:div w:id="1309944324">
              <w:marLeft w:val="0"/>
              <w:marRight w:val="0"/>
              <w:marTop w:val="0"/>
              <w:marBottom w:val="0"/>
              <w:divBdr>
                <w:top w:val="none" w:sz="0" w:space="0" w:color="auto"/>
                <w:left w:val="none" w:sz="0" w:space="0" w:color="auto"/>
                <w:bottom w:val="none" w:sz="0" w:space="0" w:color="auto"/>
                <w:right w:val="none" w:sz="0" w:space="0" w:color="auto"/>
              </w:divBdr>
            </w:div>
            <w:div w:id="1316759610">
              <w:marLeft w:val="0"/>
              <w:marRight w:val="0"/>
              <w:marTop w:val="0"/>
              <w:marBottom w:val="0"/>
              <w:divBdr>
                <w:top w:val="none" w:sz="0" w:space="0" w:color="auto"/>
                <w:left w:val="none" w:sz="0" w:space="0" w:color="auto"/>
                <w:bottom w:val="none" w:sz="0" w:space="0" w:color="auto"/>
                <w:right w:val="none" w:sz="0" w:space="0" w:color="auto"/>
              </w:divBdr>
            </w:div>
            <w:div w:id="1333944715">
              <w:marLeft w:val="0"/>
              <w:marRight w:val="0"/>
              <w:marTop w:val="0"/>
              <w:marBottom w:val="0"/>
              <w:divBdr>
                <w:top w:val="none" w:sz="0" w:space="0" w:color="auto"/>
                <w:left w:val="none" w:sz="0" w:space="0" w:color="auto"/>
                <w:bottom w:val="none" w:sz="0" w:space="0" w:color="auto"/>
                <w:right w:val="none" w:sz="0" w:space="0" w:color="auto"/>
              </w:divBdr>
            </w:div>
            <w:div w:id="1338771648">
              <w:marLeft w:val="0"/>
              <w:marRight w:val="0"/>
              <w:marTop w:val="0"/>
              <w:marBottom w:val="0"/>
              <w:divBdr>
                <w:top w:val="none" w:sz="0" w:space="0" w:color="auto"/>
                <w:left w:val="none" w:sz="0" w:space="0" w:color="auto"/>
                <w:bottom w:val="none" w:sz="0" w:space="0" w:color="auto"/>
                <w:right w:val="none" w:sz="0" w:space="0" w:color="auto"/>
              </w:divBdr>
            </w:div>
            <w:div w:id="1340504133">
              <w:marLeft w:val="0"/>
              <w:marRight w:val="0"/>
              <w:marTop w:val="0"/>
              <w:marBottom w:val="0"/>
              <w:divBdr>
                <w:top w:val="none" w:sz="0" w:space="0" w:color="auto"/>
                <w:left w:val="none" w:sz="0" w:space="0" w:color="auto"/>
                <w:bottom w:val="none" w:sz="0" w:space="0" w:color="auto"/>
                <w:right w:val="none" w:sz="0" w:space="0" w:color="auto"/>
              </w:divBdr>
            </w:div>
            <w:div w:id="1345666228">
              <w:marLeft w:val="0"/>
              <w:marRight w:val="0"/>
              <w:marTop w:val="0"/>
              <w:marBottom w:val="0"/>
              <w:divBdr>
                <w:top w:val="none" w:sz="0" w:space="0" w:color="auto"/>
                <w:left w:val="none" w:sz="0" w:space="0" w:color="auto"/>
                <w:bottom w:val="none" w:sz="0" w:space="0" w:color="auto"/>
                <w:right w:val="none" w:sz="0" w:space="0" w:color="auto"/>
              </w:divBdr>
            </w:div>
            <w:div w:id="1347514063">
              <w:marLeft w:val="0"/>
              <w:marRight w:val="0"/>
              <w:marTop w:val="0"/>
              <w:marBottom w:val="0"/>
              <w:divBdr>
                <w:top w:val="none" w:sz="0" w:space="0" w:color="auto"/>
                <w:left w:val="none" w:sz="0" w:space="0" w:color="auto"/>
                <w:bottom w:val="none" w:sz="0" w:space="0" w:color="auto"/>
                <w:right w:val="none" w:sz="0" w:space="0" w:color="auto"/>
              </w:divBdr>
            </w:div>
            <w:div w:id="1350716506">
              <w:marLeft w:val="0"/>
              <w:marRight w:val="0"/>
              <w:marTop w:val="0"/>
              <w:marBottom w:val="0"/>
              <w:divBdr>
                <w:top w:val="none" w:sz="0" w:space="0" w:color="auto"/>
                <w:left w:val="none" w:sz="0" w:space="0" w:color="auto"/>
                <w:bottom w:val="none" w:sz="0" w:space="0" w:color="auto"/>
                <w:right w:val="none" w:sz="0" w:space="0" w:color="auto"/>
              </w:divBdr>
            </w:div>
            <w:div w:id="1358385193">
              <w:marLeft w:val="0"/>
              <w:marRight w:val="0"/>
              <w:marTop w:val="0"/>
              <w:marBottom w:val="0"/>
              <w:divBdr>
                <w:top w:val="none" w:sz="0" w:space="0" w:color="auto"/>
                <w:left w:val="none" w:sz="0" w:space="0" w:color="auto"/>
                <w:bottom w:val="none" w:sz="0" w:space="0" w:color="auto"/>
                <w:right w:val="none" w:sz="0" w:space="0" w:color="auto"/>
              </w:divBdr>
            </w:div>
            <w:div w:id="1378625813">
              <w:marLeft w:val="0"/>
              <w:marRight w:val="0"/>
              <w:marTop w:val="0"/>
              <w:marBottom w:val="0"/>
              <w:divBdr>
                <w:top w:val="none" w:sz="0" w:space="0" w:color="auto"/>
                <w:left w:val="none" w:sz="0" w:space="0" w:color="auto"/>
                <w:bottom w:val="none" w:sz="0" w:space="0" w:color="auto"/>
                <w:right w:val="none" w:sz="0" w:space="0" w:color="auto"/>
              </w:divBdr>
            </w:div>
            <w:div w:id="1381436506">
              <w:marLeft w:val="0"/>
              <w:marRight w:val="0"/>
              <w:marTop w:val="0"/>
              <w:marBottom w:val="0"/>
              <w:divBdr>
                <w:top w:val="none" w:sz="0" w:space="0" w:color="auto"/>
                <w:left w:val="none" w:sz="0" w:space="0" w:color="auto"/>
                <w:bottom w:val="none" w:sz="0" w:space="0" w:color="auto"/>
                <w:right w:val="none" w:sz="0" w:space="0" w:color="auto"/>
              </w:divBdr>
            </w:div>
            <w:div w:id="1385714306">
              <w:marLeft w:val="0"/>
              <w:marRight w:val="0"/>
              <w:marTop w:val="0"/>
              <w:marBottom w:val="0"/>
              <w:divBdr>
                <w:top w:val="none" w:sz="0" w:space="0" w:color="auto"/>
                <w:left w:val="none" w:sz="0" w:space="0" w:color="auto"/>
                <w:bottom w:val="none" w:sz="0" w:space="0" w:color="auto"/>
                <w:right w:val="none" w:sz="0" w:space="0" w:color="auto"/>
              </w:divBdr>
            </w:div>
            <w:div w:id="1386100157">
              <w:marLeft w:val="0"/>
              <w:marRight w:val="0"/>
              <w:marTop w:val="0"/>
              <w:marBottom w:val="0"/>
              <w:divBdr>
                <w:top w:val="none" w:sz="0" w:space="0" w:color="auto"/>
                <w:left w:val="none" w:sz="0" w:space="0" w:color="auto"/>
                <w:bottom w:val="none" w:sz="0" w:space="0" w:color="auto"/>
                <w:right w:val="none" w:sz="0" w:space="0" w:color="auto"/>
              </w:divBdr>
            </w:div>
            <w:div w:id="1396464801">
              <w:marLeft w:val="0"/>
              <w:marRight w:val="0"/>
              <w:marTop w:val="0"/>
              <w:marBottom w:val="0"/>
              <w:divBdr>
                <w:top w:val="none" w:sz="0" w:space="0" w:color="auto"/>
                <w:left w:val="none" w:sz="0" w:space="0" w:color="auto"/>
                <w:bottom w:val="none" w:sz="0" w:space="0" w:color="auto"/>
                <w:right w:val="none" w:sz="0" w:space="0" w:color="auto"/>
              </w:divBdr>
            </w:div>
            <w:div w:id="1404789964">
              <w:marLeft w:val="0"/>
              <w:marRight w:val="0"/>
              <w:marTop w:val="0"/>
              <w:marBottom w:val="0"/>
              <w:divBdr>
                <w:top w:val="none" w:sz="0" w:space="0" w:color="auto"/>
                <w:left w:val="none" w:sz="0" w:space="0" w:color="auto"/>
                <w:bottom w:val="none" w:sz="0" w:space="0" w:color="auto"/>
                <w:right w:val="none" w:sz="0" w:space="0" w:color="auto"/>
              </w:divBdr>
            </w:div>
            <w:div w:id="1413627866">
              <w:marLeft w:val="0"/>
              <w:marRight w:val="0"/>
              <w:marTop w:val="0"/>
              <w:marBottom w:val="0"/>
              <w:divBdr>
                <w:top w:val="none" w:sz="0" w:space="0" w:color="auto"/>
                <w:left w:val="none" w:sz="0" w:space="0" w:color="auto"/>
                <w:bottom w:val="none" w:sz="0" w:space="0" w:color="auto"/>
                <w:right w:val="none" w:sz="0" w:space="0" w:color="auto"/>
              </w:divBdr>
            </w:div>
            <w:div w:id="1416056006">
              <w:marLeft w:val="0"/>
              <w:marRight w:val="0"/>
              <w:marTop w:val="0"/>
              <w:marBottom w:val="0"/>
              <w:divBdr>
                <w:top w:val="none" w:sz="0" w:space="0" w:color="auto"/>
                <w:left w:val="none" w:sz="0" w:space="0" w:color="auto"/>
                <w:bottom w:val="none" w:sz="0" w:space="0" w:color="auto"/>
                <w:right w:val="none" w:sz="0" w:space="0" w:color="auto"/>
              </w:divBdr>
            </w:div>
            <w:div w:id="1420058986">
              <w:marLeft w:val="0"/>
              <w:marRight w:val="0"/>
              <w:marTop w:val="0"/>
              <w:marBottom w:val="0"/>
              <w:divBdr>
                <w:top w:val="none" w:sz="0" w:space="0" w:color="auto"/>
                <w:left w:val="none" w:sz="0" w:space="0" w:color="auto"/>
                <w:bottom w:val="none" w:sz="0" w:space="0" w:color="auto"/>
                <w:right w:val="none" w:sz="0" w:space="0" w:color="auto"/>
              </w:divBdr>
            </w:div>
            <w:div w:id="1421105179">
              <w:marLeft w:val="0"/>
              <w:marRight w:val="0"/>
              <w:marTop w:val="0"/>
              <w:marBottom w:val="0"/>
              <w:divBdr>
                <w:top w:val="none" w:sz="0" w:space="0" w:color="auto"/>
                <w:left w:val="none" w:sz="0" w:space="0" w:color="auto"/>
                <w:bottom w:val="none" w:sz="0" w:space="0" w:color="auto"/>
                <w:right w:val="none" w:sz="0" w:space="0" w:color="auto"/>
              </w:divBdr>
            </w:div>
            <w:div w:id="1424108518">
              <w:marLeft w:val="0"/>
              <w:marRight w:val="0"/>
              <w:marTop w:val="0"/>
              <w:marBottom w:val="0"/>
              <w:divBdr>
                <w:top w:val="none" w:sz="0" w:space="0" w:color="auto"/>
                <w:left w:val="none" w:sz="0" w:space="0" w:color="auto"/>
                <w:bottom w:val="none" w:sz="0" w:space="0" w:color="auto"/>
                <w:right w:val="none" w:sz="0" w:space="0" w:color="auto"/>
              </w:divBdr>
            </w:div>
            <w:div w:id="1425809224">
              <w:marLeft w:val="0"/>
              <w:marRight w:val="0"/>
              <w:marTop w:val="0"/>
              <w:marBottom w:val="0"/>
              <w:divBdr>
                <w:top w:val="none" w:sz="0" w:space="0" w:color="auto"/>
                <w:left w:val="none" w:sz="0" w:space="0" w:color="auto"/>
                <w:bottom w:val="none" w:sz="0" w:space="0" w:color="auto"/>
                <w:right w:val="none" w:sz="0" w:space="0" w:color="auto"/>
              </w:divBdr>
            </w:div>
            <w:div w:id="1430471743">
              <w:marLeft w:val="0"/>
              <w:marRight w:val="0"/>
              <w:marTop w:val="0"/>
              <w:marBottom w:val="0"/>
              <w:divBdr>
                <w:top w:val="none" w:sz="0" w:space="0" w:color="auto"/>
                <w:left w:val="none" w:sz="0" w:space="0" w:color="auto"/>
                <w:bottom w:val="none" w:sz="0" w:space="0" w:color="auto"/>
                <w:right w:val="none" w:sz="0" w:space="0" w:color="auto"/>
              </w:divBdr>
            </w:div>
            <w:div w:id="1431580712">
              <w:marLeft w:val="0"/>
              <w:marRight w:val="0"/>
              <w:marTop w:val="0"/>
              <w:marBottom w:val="0"/>
              <w:divBdr>
                <w:top w:val="none" w:sz="0" w:space="0" w:color="auto"/>
                <w:left w:val="none" w:sz="0" w:space="0" w:color="auto"/>
                <w:bottom w:val="none" w:sz="0" w:space="0" w:color="auto"/>
                <w:right w:val="none" w:sz="0" w:space="0" w:color="auto"/>
              </w:divBdr>
            </w:div>
            <w:div w:id="1433473366">
              <w:marLeft w:val="0"/>
              <w:marRight w:val="0"/>
              <w:marTop w:val="0"/>
              <w:marBottom w:val="0"/>
              <w:divBdr>
                <w:top w:val="none" w:sz="0" w:space="0" w:color="auto"/>
                <w:left w:val="none" w:sz="0" w:space="0" w:color="auto"/>
                <w:bottom w:val="none" w:sz="0" w:space="0" w:color="auto"/>
                <w:right w:val="none" w:sz="0" w:space="0" w:color="auto"/>
              </w:divBdr>
            </w:div>
            <w:div w:id="1434208221">
              <w:marLeft w:val="0"/>
              <w:marRight w:val="0"/>
              <w:marTop w:val="0"/>
              <w:marBottom w:val="0"/>
              <w:divBdr>
                <w:top w:val="none" w:sz="0" w:space="0" w:color="auto"/>
                <w:left w:val="none" w:sz="0" w:space="0" w:color="auto"/>
                <w:bottom w:val="none" w:sz="0" w:space="0" w:color="auto"/>
                <w:right w:val="none" w:sz="0" w:space="0" w:color="auto"/>
              </w:divBdr>
            </w:div>
            <w:div w:id="1440560998">
              <w:marLeft w:val="0"/>
              <w:marRight w:val="0"/>
              <w:marTop w:val="0"/>
              <w:marBottom w:val="0"/>
              <w:divBdr>
                <w:top w:val="none" w:sz="0" w:space="0" w:color="auto"/>
                <w:left w:val="none" w:sz="0" w:space="0" w:color="auto"/>
                <w:bottom w:val="none" w:sz="0" w:space="0" w:color="auto"/>
                <w:right w:val="none" w:sz="0" w:space="0" w:color="auto"/>
              </w:divBdr>
            </w:div>
            <w:div w:id="1444106548">
              <w:marLeft w:val="0"/>
              <w:marRight w:val="0"/>
              <w:marTop w:val="0"/>
              <w:marBottom w:val="0"/>
              <w:divBdr>
                <w:top w:val="none" w:sz="0" w:space="0" w:color="auto"/>
                <w:left w:val="none" w:sz="0" w:space="0" w:color="auto"/>
                <w:bottom w:val="none" w:sz="0" w:space="0" w:color="auto"/>
                <w:right w:val="none" w:sz="0" w:space="0" w:color="auto"/>
              </w:divBdr>
            </w:div>
            <w:div w:id="1448114705">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455950728">
              <w:marLeft w:val="0"/>
              <w:marRight w:val="0"/>
              <w:marTop w:val="0"/>
              <w:marBottom w:val="0"/>
              <w:divBdr>
                <w:top w:val="none" w:sz="0" w:space="0" w:color="auto"/>
                <w:left w:val="none" w:sz="0" w:space="0" w:color="auto"/>
                <w:bottom w:val="none" w:sz="0" w:space="0" w:color="auto"/>
                <w:right w:val="none" w:sz="0" w:space="0" w:color="auto"/>
              </w:divBdr>
            </w:div>
            <w:div w:id="1459033747">
              <w:marLeft w:val="0"/>
              <w:marRight w:val="0"/>
              <w:marTop w:val="0"/>
              <w:marBottom w:val="0"/>
              <w:divBdr>
                <w:top w:val="none" w:sz="0" w:space="0" w:color="auto"/>
                <w:left w:val="none" w:sz="0" w:space="0" w:color="auto"/>
                <w:bottom w:val="none" w:sz="0" w:space="0" w:color="auto"/>
                <w:right w:val="none" w:sz="0" w:space="0" w:color="auto"/>
              </w:divBdr>
            </w:div>
            <w:div w:id="1459302515">
              <w:marLeft w:val="0"/>
              <w:marRight w:val="0"/>
              <w:marTop w:val="0"/>
              <w:marBottom w:val="0"/>
              <w:divBdr>
                <w:top w:val="none" w:sz="0" w:space="0" w:color="auto"/>
                <w:left w:val="none" w:sz="0" w:space="0" w:color="auto"/>
                <w:bottom w:val="none" w:sz="0" w:space="0" w:color="auto"/>
                <w:right w:val="none" w:sz="0" w:space="0" w:color="auto"/>
              </w:divBdr>
            </w:div>
            <w:div w:id="1462460295">
              <w:marLeft w:val="0"/>
              <w:marRight w:val="0"/>
              <w:marTop w:val="0"/>
              <w:marBottom w:val="0"/>
              <w:divBdr>
                <w:top w:val="none" w:sz="0" w:space="0" w:color="auto"/>
                <w:left w:val="none" w:sz="0" w:space="0" w:color="auto"/>
                <w:bottom w:val="none" w:sz="0" w:space="0" w:color="auto"/>
                <w:right w:val="none" w:sz="0" w:space="0" w:color="auto"/>
              </w:divBdr>
            </w:div>
            <w:div w:id="1472286845">
              <w:marLeft w:val="0"/>
              <w:marRight w:val="0"/>
              <w:marTop w:val="0"/>
              <w:marBottom w:val="0"/>
              <w:divBdr>
                <w:top w:val="none" w:sz="0" w:space="0" w:color="auto"/>
                <w:left w:val="none" w:sz="0" w:space="0" w:color="auto"/>
                <w:bottom w:val="none" w:sz="0" w:space="0" w:color="auto"/>
                <w:right w:val="none" w:sz="0" w:space="0" w:color="auto"/>
              </w:divBdr>
            </w:div>
            <w:div w:id="1476530709">
              <w:marLeft w:val="0"/>
              <w:marRight w:val="0"/>
              <w:marTop w:val="0"/>
              <w:marBottom w:val="0"/>
              <w:divBdr>
                <w:top w:val="none" w:sz="0" w:space="0" w:color="auto"/>
                <w:left w:val="none" w:sz="0" w:space="0" w:color="auto"/>
                <w:bottom w:val="none" w:sz="0" w:space="0" w:color="auto"/>
                <w:right w:val="none" w:sz="0" w:space="0" w:color="auto"/>
              </w:divBdr>
            </w:div>
            <w:div w:id="1490093158">
              <w:marLeft w:val="0"/>
              <w:marRight w:val="0"/>
              <w:marTop w:val="0"/>
              <w:marBottom w:val="0"/>
              <w:divBdr>
                <w:top w:val="none" w:sz="0" w:space="0" w:color="auto"/>
                <w:left w:val="none" w:sz="0" w:space="0" w:color="auto"/>
                <w:bottom w:val="none" w:sz="0" w:space="0" w:color="auto"/>
                <w:right w:val="none" w:sz="0" w:space="0" w:color="auto"/>
              </w:divBdr>
            </w:div>
            <w:div w:id="1490711484">
              <w:marLeft w:val="0"/>
              <w:marRight w:val="0"/>
              <w:marTop w:val="0"/>
              <w:marBottom w:val="0"/>
              <w:divBdr>
                <w:top w:val="none" w:sz="0" w:space="0" w:color="auto"/>
                <w:left w:val="none" w:sz="0" w:space="0" w:color="auto"/>
                <w:bottom w:val="none" w:sz="0" w:space="0" w:color="auto"/>
                <w:right w:val="none" w:sz="0" w:space="0" w:color="auto"/>
              </w:divBdr>
            </w:div>
            <w:div w:id="1499493604">
              <w:marLeft w:val="0"/>
              <w:marRight w:val="0"/>
              <w:marTop w:val="0"/>
              <w:marBottom w:val="0"/>
              <w:divBdr>
                <w:top w:val="none" w:sz="0" w:space="0" w:color="auto"/>
                <w:left w:val="none" w:sz="0" w:space="0" w:color="auto"/>
                <w:bottom w:val="none" w:sz="0" w:space="0" w:color="auto"/>
                <w:right w:val="none" w:sz="0" w:space="0" w:color="auto"/>
              </w:divBdr>
            </w:div>
            <w:div w:id="1500342544">
              <w:marLeft w:val="0"/>
              <w:marRight w:val="0"/>
              <w:marTop w:val="0"/>
              <w:marBottom w:val="0"/>
              <w:divBdr>
                <w:top w:val="none" w:sz="0" w:space="0" w:color="auto"/>
                <w:left w:val="none" w:sz="0" w:space="0" w:color="auto"/>
                <w:bottom w:val="none" w:sz="0" w:space="0" w:color="auto"/>
                <w:right w:val="none" w:sz="0" w:space="0" w:color="auto"/>
              </w:divBdr>
            </w:div>
            <w:div w:id="1504664285">
              <w:marLeft w:val="0"/>
              <w:marRight w:val="0"/>
              <w:marTop w:val="0"/>
              <w:marBottom w:val="0"/>
              <w:divBdr>
                <w:top w:val="none" w:sz="0" w:space="0" w:color="auto"/>
                <w:left w:val="none" w:sz="0" w:space="0" w:color="auto"/>
                <w:bottom w:val="none" w:sz="0" w:space="0" w:color="auto"/>
                <w:right w:val="none" w:sz="0" w:space="0" w:color="auto"/>
              </w:divBdr>
            </w:div>
            <w:div w:id="1511413496">
              <w:marLeft w:val="0"/>
              <w:marRight w:val="0"/>
              <w:marTop w:val="0"/>
              <w:marBottom w:val="0"/>
              <w:divBdr>
                <w:top w:val="none" w:sz="0" w:space="0" w:color="auto"/>
                <w:left w:val="none" w:sz="0" w:space="0" w:color="auto"/>
                <w:bottom w:val="none" w:sz="0" w:space="0" w:color="auto"/>
                <w:right w:val="none" w:sz="0" w:space="0" w:color="auto"/>
              </w:divBdr>
            </w:div>
            <w:div w:id="1513761014">
              <w:marLeft w:val="0"/>
              <w:marRight w:val="0"/>
              <w:marTop w:val="0"/>
              <w:marBottom w:val="0"/>
              <w:divBdr>
                <w:top w:val="none" w:sz="0" w:space="0" w:color="auto"/>
                <w:left w:val="none" w:sz="0" w:space="0" w:color="auto"/>
                <w:bottom w:val="none" w:sz="0" w:space="0" w:color="auto"/>
                <w:right w:val="none" w:sz="0" w:space="0" w:color="auto"/>
              </w:divBdr>
            </w:div>
            <w:div w:id="1525093016">
              <w:marLeft w:val="0"/>
              <w:marRight w:val="0"/>
              <w:marTop w:val="0"/>
              <w:marBottom w:val="0"/>
              <w:divBdr>
                <w:top w:val="none" w:sz="0" w:space="0" w:color="auto"/>
                <w:left w:val="none" w:sz="0" w:space="0" w:color="auto"/>
                <w:bottom w:val="none" w:sz="0" w:space="0" w:color="auto"/>
                <w:right w:val="none" w:sz="0" w:space="0" w:color="auto"/>
              </w:divBdr>
            </w:div>
            <w:div w:id="1531844263">
              <w:marLeft w:val="0"/>
              <w:marRight w:val="0"/>
              <w:marTop w:val="0"/>
              <w:marBottom w:val="0"/>
              <w:divBdr>
                <w:top w:val="none" w:sz="0" w:space="0" w:color="auto"/>
                <w:left w:val="none" w:sz="0" w:space="0" w:color="auto"/>
                <w:bottom w:val="none" w:sz="0" w:space="0" w:color="auto"/>
                <w:right w:val="none" w:sz="0" w:space="0" w:color="auto"/>
              </w:divBdr>
            </w:div>
            <w:div w:id="1533761103">
              <w:marLeft w:val="0"/>
              <w:marRight w:val="0"/>
              <w:marTop w:val="0"/>
              <w:marBottom w:val="0"/>
              <w:divBdr>
                <w:top w:val="none" w:sz="0" w:space="0" w:color="auto"/>
                <w:left w:val="none" w:sz="0" w:space="0" w:color="auto"/>
                <w:bottom w:val="none" w:sz="0" w:space="0" w:color="auto"/>
                <w:right w:val="none" w:sz="0" w:space="0" w:color="auto"/>
              </w:divBdr>
            </w:div>
            <w:div w:id="1533804819">
              <w:marLeft w:val="0"/>
              <w:marRight w:val="0"/>
              <w:marTop w:val="0"/>
              <w:marBottom w:val="0"/>
              <w:divBdr>
                <w:top w:val="none" w:sz="0" w:space="0" w:color="auto"/>
                <w:left w:val="none" w:sz="0" w:space="0" w:color="auto"/>
                <w:bottom w:val="none" w:sz="0" w:space="0" w:color="auto"/>
                <w:right w:val="none" w:sz="0" w:space="0" w:color="auto"/>
              </w:divBdr>
            </w:div>
            <w:div w:id="1535269327">
              <w:marLeft w:val="0"/>
              <w:marRight w:val="0"/>
              <w:marTop w:val="0"/>
              <w:marBottom w:val="0"/>
              <w:divBdr>
                <w:top w:val="none" w:sz="0" w:space="0" w:color="auto"/>
                <w:left w:val="none" w:sz="0" w:space="0" w:color="auto"/>
                <w:bottom w:val="none" w:sz="0" w:space="0" w:color="auto"/>
                <w:right w:val="none" w:sz="0" w:space="0" w:color="auto"/>
              </w:divBdr>
            </w:div>
            <w:div w:id="1541699687">
              <w:marLeft w:val="0"/>
              <w:marRight w:val="0"/>
              <w:marTop w:val="0"/>
              <w:marBottom w:val="0"/>
              <w:divBdr>
                <w:top w:val="none" w:sz="0" w:space="0" w:color="auto"/>
                <w:left w:val="none" w:sz="0" w:space="0" w:color="auto"/>
                <w:bottom w:val="none" w:sz="0" w:space="0" w:color="auto"/>
                <w:right w:val="none" w:sz="0" w:space="0" w:color="auto"/>
              </w:divBdr>
            </w:div>
            <w:div w:id="1544563407">
              <w:marLeft w:val="0"/>
              <w:marRight w:val="0"/>
              <w:marTop w:val="0"/>
              <w:marBottom w:val="0"/>
              <w:divBdr>
                <w:top w:val="none" w:sz="0" w:space="0" w:color="auto"/>
                <w:left w:val="none" w:sz="0" w:space="0" w:color="auto"/>
                <w:bottom w:val="none" w:sz="0" w:space="0" w:color="auto"/>
                <w:right w:val="none" w:sz="0" w:space="0" w:color="auto"/>
              </w:divBdr>
            </w:div>
            <w:div w:id="1545606021">
              <w:marLeft w:val="0"/>
              <w:marRight w:val="0"/>
              <w:marTop w:val="0"/>
              <w:marBottom w:val="0"/>
              <w:divBdr>
                <w:top w:val="none" w:sz="0" w:space="0" w:color="auto"/>
                <w:left w:val="none" w:sz="0" w:space="0" w:color="auto"/>
                <w:bottom w:val="none" w:sz="0" w:space="0" w:color="auto"/>
                <w:right w:val="none" w:sz="0" w:space="0" w:color="auto"/>
              </w:divBdr>
            </w:div>
            <w:div w:id="1551263336">
              <w:marLeft w:val="0"/>
              <w:marRight w:val="0"/>
              <w:marTop w:val="0"/>
              <w:marBottom w:val="0"/>
              <w:divBdr>
                <w:top w:val="none" w:sz="0" w:space="0" w:color="auto"/>
                <w:left w:val="none" w:sz="0" w:space="0" w:color="auto"/>
                <w:bottom w:val="none" w:sz="0" w:space="0" w:color="auto"/>
                <w:right w:val="none" w:sz="0" w:space="0" w:color="auto"/>
              </w:divBdr>
            </w:div>
            <w:div w:id="1552572162">
              <w:marLeft w:val="0"/>
              <w:marRight w:val="0"/>
              <w:marTop w:val="0"/>
              <w:marBottom w:val="0"/>
              <w:divBdr>
                <w:top w:val="none" w:sz="0" w:space="0" w:color="auto"/>
                <w:left w:val="none" w:sz="0" w:space="0" w:color="auto"/>
                <w:bottom w:val="none" w:sz="0" w:space="0" w:color="auto"/>
                <w:right w:val="none" w:sz="0" w:space="0" w:color="auto"/>
              </w:divBdr>
            </w:div>
            <w:div w:id="1558971136">
              <w:marLeft w:val="0"/>
              <w:marRight w:val="0"/>
              <w:marTop w:val="0"/>
              <w:marBottom w:val="0"/>
              <w:divBdr>
                <w:top w:val="none" w:sz="0" w:space="0" w:color="auto"/>
                <w:left w:val="none" w:sz="0" w:space="0" w:color="auto"/>
                <w:bottom w:val="none" w:sz="0" w:space="0" w:color="auto"/>
                <w:right w:val="none" w:sz="0" w:space="0" w:color="auto"/>
              </w:divBdr>
            </w:div>
            <w:div w:id="1569000565">
              <w:marLeft w:val="0"/>
              <w:marRight w:val="0"/>
              <w:marTop w:val="0"/>
              <w:marBottom w:val="0"/>
              <w:divBdr>
                <w:top w:val="none" w:sz="0" w:space="0" w:color="auto"/>
                <w:left w:val="none" w:sz="0" w:space="0" w:color="auto"/>
                <w:bottom w:val="none" w:sz="0" w:space="0" w:color="auto"/>
                <w:right w:val="none" w:sz="0" w:space="0" w:color="auto"/>
              </w:divBdr>
            </w:div>
            <w:div w:id="1574267961">
              <w:marLeft w:val="0"/>
              <w:marRight w:val="0"/>
              <w:marTop w:val="0"/>
              <w:marBottom w:val="0"/>
              <w:divBdr>
                <w:top w:val="none" w:sz="0" w:space="0" w:color="auto"/>
                <w:left w:val="none" w:sz="0" w:space="0" w:color="auto"/>
                <w:bottom w:val="none" w:sz="0" w:space="0" w:color="auto"/>
                <w:right w:val="none" w:sz="0" w:space="0" w:color="auto"/>
              </w:divBdr>
            </w:div>
            <w:div w:id="1579902230">
              <w:marLeft w:val="0"/>
              <w:marRight w:val="0"/>
              <w:marTop w:val="0"/>
              <w:marBottom w:val="0"/>
              <w:divBdr>
                <w:top w:val="none" w:sz="0" w:space="0" w:color="auto"/>
                <w:left w:val="none" w:sz="0" w:space="0" w:color="auto"/>
                <w:bottom w:val="none" w:sz="0" w:space="0" w:color="auto"/>
                <w:right w:val="none" w:sz="0" w:space="0" w:color="auto"/>
              </w:divBdr>
            </w:div>
            <w:div w:id="1583443729">
              <w:marLeft w:val="0"/>
              <w:marRight w:val="0"/>
              <w:marTop w:val="0"/>
              <w:marBottom w:val="0"/>
              <w:divBdr>
                <w:top w:val="none" w:sz="0" w:space="0" w:color="auto"/>
                <w:left w:val="none" w:sz="0" w:space="0" w:color="auto"/>
                <w:bottom w:val="none" w:sz="0" w:space="0" w:color="auto"/>
                <w:right w:val="none" w:sz="0" w:space="0" w:color="auto"/>
              </w:divBdr>
            </w:div>
            <w:div w:id="1587877954">
              <w:marLeft w:val="0"/>
              <w:marRight w:val="0"/>
              <w:marTop w:val="0"/>
              <w:marBottom w:val="0"/>
              <w:divBdr>
                <w:top w:val="none" w:sz="0" w:space="0" w:color="auto"/>
                <w:left w:val="none" w:sz="0" w:space="0" w:color="auto"/>
                <w:bottom w:val="none" w:sz="0" w:space="0" w:color="auto"/>
                <w:right w:val="none" w:sz="0" w:space="0" w:color="auto"/>
              </w:divBdr>
            </w:div>
            <w:div w:id="1591307674">
              <w:marLeft w:val="0"/>
              <w:marRight w:val="0"/>
              <w:marTop w:val="0"/>
              <w:marBottom w:val="0"/>
              <w:divBdr>
                <w:top w:val="none" w:sz="0" w:space="0" w:color="auto"/>
                <w:left w:val="none" w:sz="0" w:space="0" w:color="auto"/>
                <w:bottom w:val="none" w:sz="0" w:space="0" w:color="auto"/>
                <w:right w:val="none" w:sz="0" w:space="0" w:color="auto"/>
              </w:divBdr>
            </w:div>
            <w:div w:id="1597253295">
              <w:marLeft w:val="0"/>
              <w:marRight w:val="0"/>
              <w:marTop w:val="0"/>
              <w:marBottom w:val="0"/>
              <w:divBdr>
                <w:top w:val="none" w:sz="0" w:space="0" w:color="auto"/>
                <w:left w:val="none" w:sz="0" w:space="0" w:color="auto"/>
                <w:bottom w:val="none" w:sz="0" w:space="0" w:color="auto"/>
                <w:right w:val="none" w:sz="0" w:space="0" w:color="auto"/>
              </w:divBdr>
            </w:div>
            <w:div w:id="1608198072">
              <w:marLeft w:val="0"/>
              <w:marRight w:val="0"/>
              <w:marTop w:val="0"/>
              <w:marBottom w:val="0"/>
              <w:divBdr>
                <w:top w:val="none" w:sz="0" w:space="0" w:color="auto"/>
                <w:left w:val="none" w:sz="0" w:space="0" w:color="auto"/>
                <w:bottom w:val="none" w:sz="0" w:space="0" w:color="auto"/>
                <w:right w:val="none" w:sz="0" w:space="0" w:color="auto"/>
              </w:divBdr>
            </w:div>
            <w:div w:id="1608733590">
              <w:marLeft w:val="0"/>
              <w:marRight w:val="0"/>
              <w:marTop w:val="0"/>
              <w:marBottom w:val="0"/>
              <w:divBdr>
                <w:top w:val="none" w:sz="0" w:space="0" w:color="auto"/>
                <w:left w:val="none" w:sz="0" w:space="0" w:color="auto"/>
                <w:bottom w:val="none" w:sz="0" w:space="0" w:color="auto"/>
                <w:right w:val="none" w:sz="0" w:space="0" w:color="auto"/>
              </w:divBdr>
            </w:div>
            <w:div w:id="1609460619">
              <w:marLeft w:val="0"/>
              <w:marRight w:val="0"/>
              <w:marTop w:val="0"/>
              <w:marBottom w:val="0"/>
              <w:divBdr>
                <w:top w:val="none" w:sz="0" w:space="0" w:color="auto"/>
                <w:left w:val="none" w:sz="0" w:space="0" w:color="auto"/>
                <w:bottom w:val="none" w:sz="0" w:space="0" w:color="auto"/>
                <w:right w:val="none" w:sz="0" w:space="0" w:color="auto"/>
              </w:divBdr>
            </w:div>
            <w:div w:id="1618902764">
              <w:marLeft w:val="0"/>
              <w:marRight w:val="0"/>
              <w:marTop w:val="0"/>
              <w:marBottom w:val="0"/>
              <w:divBdr>
                <w:top w:val="none" w:sz="0" w:space="0" w:color="auto"/>
                <w:left w:val="none" w:sz="0" w:space="0" w:color="auto"/>
                <w:bottom w:val="none" w:sz="0" w:space="0" w:color="auto"/>
                <w:right w:val="none" w:sz="0" w:space="0" w:color="auto"/>
              </w:divBdr>
            </w:div>
            <w:div w:id="1620720975">
              <w:marLeft w:val="0"/>
              <w:marRight w:val="0"/>
              <w:marTop w:val="0"/>
              <w:marBottom w:val="0"/>
              <w:divBdr>
                <w:top w:val="none" w:sz="0" w:space="0" w:color="auto"/>
                <w:left w:val="none" w:sz="0" w:space="0" w:color="auto"/>
                <w:bottom w:val="none" w:sz="0" w:space="0" w:color="auto"/>
                <w:right w:val="none" w:sz="0" w:space="0" w:color="auto"/>
              </w:divBdr>
            </w:div>
            <w:div w:id="1624726617">
              <w:marLeft w:val="0"/>
              <w:marRight w:val="0"/>
              <w:marTop w:val="0"/>
              <w:marBottom w:val="0"/>
              <w:divBdr>
                <w:top w:val="none" w:sz="0" w:space="0" w:color="auto"/>
                <w:left w:val="none" w:sz="0" w:space="0" w:color="auto"/>
                <w:bottom w:val="none" w:sz="0" w:space="0" w:color="auto"/>
                <w:right w:val="none" w:sz="0" w:space="0" w:color="auto"/>
              </w:divBdr>
            </w:div>
            <w:div w:id="1625230489">
              <w:marLeft w:val="0"/>
              <w:marRight w:val="0"/>
              <w:marTop w:val="0"/>
              <w:marBottom w:val="0"/>
              <w:divBdr>
                <w:top w:val="none" w:sz="0" w:space="0" w:color="auto"/>
                <w:left w:val="none" w:sz="0" w:space="0" w:color="auto"/>
                <w:bottom w:val="none" w:sz="0" w:space="0" w:color="auto"/>
                <w:right w:val="none" w:sz="0" w:space="0" w:color="auto"/>
              </w:divBdr>
            </w:div>
            <w:div w:id="1632051921">
              <w:marLeft w:val="0"/>
              <w:marRight w:val="0"/>
              <w:marTop w:val="0"/>
              <w:marBottom w:val="0"/>
              <w:divBdr>
                <w:top w:val="none" w:sz="0" w:space="0" w:color="auto"/>
                <w:left w:val="none" w:sz="0" w:space="0" w:color="auto"/>
                <w:bottom w:val="none" w:sz="0" w:space="0" w:color="auto"/>
                <w:right w:val="none" w:sz="0" w:space="0" w:color="auto"/>
              </w:divBdr>
            </w:div>
            <w:div w:id="1632201048">
              <w:marLeft w:val="0"/>
              <w:marRight w:val="0"/>
              <w:marTop w:val="0"/>
              <w:marBottom w:val="0"/>
              <w:divBdr>
                <w:top w:val="none" w:sz="0" w:space="0" w:color="auto"/>
                <w:left w:val="none" w:sz="0" w:space="0" w:color="auto"/>
                <w:bottom w:val="none" w:sz="0" w:space="0" w:color="auto"/>
                <w:right w:val="none" w:sz="0" w:space="0" w:color="auto"/>
              </w:divBdr>
            </w:div>
            <w:div w:id="1640380129">
              <w:marLeft w:val="0"/>
              <w:marRight w:val="0"/>
              <w:marTop w:val="0"/>
              <w:marBottom w:val="0"/>
              <w:divBdr>
                <w:top w:val="none" w:sz="0" w:space="0" w:color="auto"/>
                <w:left w:val="none" w:sz="0" w:space="0" w:color="auto"/>
                <w:bottom w:val="none" w:sz="0" w:space="0" w:color="auto"/>
                <w:right w:val="none" w:sz="0" w:space="0" w:color="auto"/>
              </w:divBdr>
            </w:div>
            <w:div w:id="1646549834">
              <w:marLeft w:val="0"/>
              <w:marRight w:val="0"/>
              <w:marTop w:val="0"/>
              <w:marBottom w:val="0"/>
              <w:divBdr>
                <w:top w:val="none" w:sz="0" w:space="0" w:color="auto"/>
                <w:left w:val="none" w:sz="0" w:space="0" w:color="auto"/>
                <w:bottom w:val="none" w:sz="0" w:space="0" w:color="auto"/>
                <w:right w:val="none" w:sz="0" w:space="0" w:color="auto"/>
              </w:divBdr>
            </w:div>
            <w:div w:id="1648586544">
              <w:marLeft w:val="0"/>
              <w:marRight w:val="0"/>
              <w:marTop w:val="0"/>
              <w:marBottom w:val="0"/>
              <w:divBdr>
                <w:top w:val="none" w:sz="0" w:space="0" w:color="auto"/>
                <w:left w:val="none" w:sz="0" w:space="0" w:color="auto"/>
                <w:bottom w:val="none" w:sz="0" w:space="0" w:color="auto"/>
                <w:right w:val="none" w:sz="0" w:space="0" w:color="auto"/>
              </w:divBdr>
            </w:div>
            <w:div w:id="1650786618">
              <w:marLeft w:val="0"/>
              <w:marRight w:val="0"/>
              <w:marTop w:val="0"/>
              <w:marBottom w:val="0"/>
              <w:divBdr>
                <w:top w:val="none" w:sz="0" w:space="0" w:color="auto"/>
                <w:left w:val="none" w:sz="0" w:space="0" w:color="auto"/>
                <w:bottom w:val="none" w:sz="0" w:space="0" w:color="auto"/>
                <w:right w:val="none" w:sz="0" w:space="0" w:color="auto"/>
              </w:divBdr>
            </w:div>
            <w:div w:id="1655335433">
              <w:marLeft w:val="0"/>
              <w:marRight w:val="0"/>
              <w:marTop w:val="0"/>
              <w:marBottom w:val="0"/>
              <w:divBdr>
                <w:top w:val="none" w:sz="0" w:space="0" w:color="auto"/>
                <w:left w:val="none" w:sz="0" w:space="0" w:color="auto"/>
                <w:bottom w:val="none" w:sz="0" w:space="0" w:color="auto"/>
                <w:right w:val="none" w:sz="0" w:space="0" w:color="auto"/>
              </w:divBdr>
            </w:div>
            <w:div w:id="1657564283">
              <w:marLeft w:val="0"/>
              <w:marRight w:val="0"/>
              <w:marTop w:val="0"/>
              <w:marBottom w:val="0"/>
              <w:divBdr>
                <w:top w:val="none" w:sz="0" w:space="0" w:color="auto"/>
                <w:left w:val="none" w:sz="0" w:space="0" w:color="auto"/>
                <w:bottom w:val="none" w:sz="0" w:space="0" w:color="auto"/>
                <w:right w:val="none" w:sz="0" w:space="0" w:color="auto"/>
              </w:divBdr>
            </w:div>
            <w:div w:id="1661494003">
              <w:marLeft w:val="0"/>
              <w:marRight w:val="0"/>
              <w:marTop w:val="0"/>
              <w:marBottom w:val="0"/>
              <w:divBdr>
                <w:top w:val="none" w:sz="0" w:space="0" w:color="auto"/>
                <w:left w:val="none" w:sz="0" w:space="0" w:color="auto"/>
                <w:bottom w:val="none" w:sz="0" w:space="0" w:color="auto"/>
                <w:right w:val="none" w:sz="0" w:space="0" w:color="auto"/>
              </w:divBdr>
            </w:div>
            <w:div w:id="1666740751">
              <w:marLeft w:val="0"/>
              <w:marRight w:val="0"/>
              <w:marTop w:val="0"/>
              <w:marBottom w:val="0"/>
              <w:divBdr>
                <w:top w:val="none" w:sz="0" w:space="0" w:color="auto"/>
                <w:left w:val="none" w:sz="0" w:space="0" w:color="auto"/>
                <w:bottom w:val="none" w:sz="0" w:space="0" w:color="auto"/>
                <w:right w:val="none" w:sz="0" w:space="0" w:color="auto"/>
              </w:divBdr>
            </w:div>
            <w:div w:id="1666855431">
              <w:marLeft w:val="0"/>
              <w:marRight w:val="0"/>
              <w:marTop w:val="0"/>
              <w:marBottom w:val="0"/>
              <w:divBdr>
                <w:top w:val="none" w:sz="0" w:space="0" w:color="auto"/>
                <w:left w:val="none" w:sz="0" w:space="0" w:color="auto"/>
                <w:bottom w:val="none" w:sz="0" w:space="0" w:color="auto"/>
                <w:right w:val="none" w:sz="0" w:space="0" w:color="auto"/>
              </w:divBdr>
            </w:div>
            <w:div w:id="1668558747">
              <w:marLeft w:val="0"/>
              <w:marRight w:val="0"/>
              <w:marTop w:val="0"/>
              <w:marBottom w:val="0"/>
              <w:divBdr>
                <w:top w:val="none" w:sz="0" w:space="0" w:color="auto"/>
                <w:left w:val="none" w:sz="0" w:space="0" w:color="auto"/>
                <w:bottom w:val="none" w:sz="0" w:space="0" w:color="auto"/>
                <w:right w:val="none" w:sz="0" w:space="0" w:color="auto"/>
              </w:divBdr>
            </w:div>
            <w:div w:id="1675886819">
              <w:marLeft w:val="0"/>
              <w:marRight w:val="0"/>
              <w:marTop w:val="0"/>
              <w:marBottom w:val="0"/>
              <w:divBdr>
                <w:top w:val="none" w:sz="0" w:space="0" w:color="auto"/>
                <w:left w:val="none" w:sz="0" w:space="0" w:color="auto"/>
                <w:bottom w:val="none" w:sz="0" w:space="0" w:color="auto"/>
                <w:right w:val="none" w:sz="0" w:space="0" w:color="auto"/>
              </w:divBdr>
            </w:div>
            <w:div w:id="1684551468">
              <w:marLeft w:val="0"/>
              <w:marRight w:val="0"/>
              <w:marTop w:val="0"/>
              <w:marBottom w:val="0"/>
              <w:divBdr>
                <w:top w:val="none" w:sz="0" w:space="0" w:color="auto"/>
                <w:left w:val="none" w:sz="0" w:space="0" w:color="auto"/>
                <w:bottom w:val="none" w:sz="0" w:space="0" w:color="auto"/>
                <w:right w:val="none" w:sz="0" w:space="0" w:color="auto"/>
              </w:divBdr>
            </w:div>
            <w:div w:id="1696808588">
              <w:marLeft w:val="0"/>
              <w:marRight w:val="0"/>
              <w:marTop w:val="0"/>
              <w:marBottom w:val="0"/>
              <w:divBdr>
                <w:top w:val="none" w:sz="0" w:space="0" w:color="auto"/>
                <w:left w:val="none" w:sz="0" w:space="0" w:color="auto"/>
                <w:bottom w:val="none" w:sz="0" w:space="0" w:color="auto"/>
                <w:right w:val="none" w:sz="0" w:space="0" w:color="auto"/>
              </w:divBdr>
            </w:div>
            <w:div w:id="1721052771">
              <w:marLeft w:val="0"/>
              <w:marRight w:val="0"/>
              <w:marTop w:val="0"/>
              <w:marBottom w:val="0"/>
              <w:divBdr>
                <w:top w:val="none" w:sz="0" w:space="0" w:color="auto"/>
                <w:left w:val="none" w:sz="0" w:space="0" w:color="auto"/>
                <w:bottom w:val="none" w:sz="0" w:space="0" w:color="auto"/>
                <w:right w:val="none" w:sz="0" w:space="0" w:color="auto"/>
              </w:divBdr>
            </w:div>
            <w:div w:id="1723214158">
              <w:marLeft w:val="0"/>
              <w:marRight w:val="0"/>
              <w:marTop w:val="0"/>
              <w:marBottom w:val="0"/>
              <w:divBdr>
                <w:top w:val="none" w:sz="0" w:space="0" w:color="auto"/>
                <w:left w:val="none" w:sz="0" w:space="0" w:color="auto"/>
                <w:bottom w:val="none" w:sz="0" w:space="0" w:color="auto"/>
                <w:right w:val="none" w:sz="0" w:space="0" w:color="auto"/>
              </w:divBdr>
            </w:div>
            <w:div w:id="1729919199">
              <w:marLeft w:val="0"/>
              <w:marRight w:val="0"/>
              <w:marTop w:val="0"/>
              <w:marBottom w:val="0"/>
              <w:divBdr>
                <w:top w:val="none" w:sz="0" w:space="0" w:color="auto"/>
                <w:left w:val="none" w:sz="0" w:space="0" w:color="auto"/>
                <w:bottom w:val="none" w:sz="0" w:space="0" w:color="auto"/>
                <w:right w:val="none" w:sz="0" w:space="0" w:color="auto"/>
              </w:divBdr>
            </w:div>
            <w:div w:id="1734770105">
              <w:marLeft w:val="0"/>
              <w:marRight w:val="0"/>
              <w:marTop w:val="0"/>
              <w:marBottom w:val="0"/>
              <w:divBdr>
                <w:top w:val="none" w:sz="0" w:space="0" w:color="auto"/>
                <w:left w:val="none" w:sz="0" w:space="0" w:color="auto"/>
                <w:bottom w:val="none" w:sz="0" w:space="0" w:color="auto"/>
                <w:right w:val="none" w:sz="0" w:space="0" w:color="auto"/>
              </w:divBdr>
            </w:div>
            <w:div w:id="1739668803">
              <w:marLeft w:val="0"/>
              <w:marRight w:val="0"/>
              <w:marTop w:val="0"/>
              <w:marBottom w:val="0"/>
              <w:divBdr>
                <w:top w:val="none" w:sz="0" w:space="0" w:color="auto"/>
                <w:left w:val="none" w:sz="0" w:space="0" w:color="auto"/>
                <w:bottom w:val="none" w:sz="0" w:space="0" w:color="auto"/>
                <w:right w:val="none" w:sz="0" w:space="0" w:color="auto"/>
              </w:divBdr>
            </w:div>
            <w:div w:id="1744836829">
              <w:marLeft w:val="0"/>
              <w:marRight w:val="0"/>
              <w:marTop w:val="0"/>
              <w:marBottom w:val="0"/>
              <w:divBdr>
                <w:top w:val="none" w:sz="0" w:space="0" w:color="auto"/>
                <w:left w:val="none" w:sz="0" w:space="0" w:color="auto"/>
                <w:bottom w:val="none" w:sz="0" w:space="0" w:color="auto"/>
                <w:right w:val="none" w:sz="0" w:space="0" w:color="auto"/>
              </w:divBdr>
            </w:div>
            <w:div w:id="1754281354">
              <w:marLeft w:val="0"/>
              <w:marRight w:val="0"/>
              <w:marTop w:val="0"/>
              <w:marBottom w:val="0"/>
              <w:divBdr>
                <w:top w:val="none" w:sz="0" w:space="0" w:color="auto"/>
                <w:left w:val="none" w:sz="0" w:space="0" w:color="auto"/>
                <w:bottom w:val="none" w:sz="0" w:space="0" w:color="auto"/>
                <w:right w:val="none" w:sz="0" w:space="0" w:color="auto"/>
              </w:divBdr>
            </w:div>
            <w:div w:id="1763725615">
              <w:marLeft w:val="0"/>
              <w:marRight w:val="0"/>
              <w:marTop w:val="0"/>
              <w:marBottom w:val="0"/>
              <w:divBdr>
                <w:top w:val="none" w:sz="0" w:space="0" w:color="auto"/>
                <w:left w:val="none" w:sz="0" w:space="0" w:color="auto"/>
                <w:bottom w:val="none" w:sz="0" w:space="0" w:color="auto"/>
                <w:right w:val="none" w:sz="0" w:space="0" w:color="auto"/>
              </w:divBdr>
            </w:div>
            <w:div w:id="1764569199">
              <w:marLeft w:val="0"/>
              <w:marRight w:val="0"/>
              <w:marTop w:val="0"/>
              <w:marBottom w:val="0"/>
              <w:divBdr>
                <w:top w:val="none" w:sz="0" w:space="0" w:color="auto"/>
                <w:left w:val="none" w:sz="0" w:space="0" w:color="auto"/>
                <w:bottom w:val="none" w:sz="0" w:space="0" w:color="auto"/>
                <w:right w:val="none" w:sz="0" w:space="0" w:color="auto"/>
              </w:divBdr>
            </w:div>
            <w:div w:id="1766614129">
              <w:marLeft w:val="0"/>
              <w:marRight w:val="0"/>
              <w:marTop w:val="0"/>
              <w:marBottom w:val="0"/>
              <w:divBdr>
                <w:top w:val="none" w:sz="0" w:space="0" w:color="auto"/>
                <w:left w:val="none" w:sz="0" w:space="0" w:color="auto"/>
                <w:bottom w:val="none" w:sz="0" w:space="0" w:color="auto"/>
                <w:right w:val="none" w:sz="0" w:space="0" w:color="auto"/>
              </w:divBdr>
            </w:div>
            <w:div w:id="1767731442">
              <w:marLeft w:val="0"/>
              <w:marRight w:val="0"/>
              <w:marTop w:val="0"/>
              <w:marBottom w:val="0"/>
              <w:divBdr>
                <w:top w:val="none" w:sz="0" w:space="0" w:color="auto"/>
                <w:left w:val="none" w:sz="0" w:space="0" w:color="auto"/>
                <w:bottom w:val="none" w:sz="0" w:space="0" w:color="auto"/>
                <w:right w:val="none" w:sz="0" w:space="0" w:color="auto"/>
              </w:divBdr>
            </w:div>
            <w:div w:id="1772311487">
              <w:marLeft w:val="0"/>
              <w:marRight w:val="0"/>
              <w:marTop w:val="0"/>
              <w:marBottom w:val="0"/>
              <w:divBdr>
                <w:top w:val="none" w:sz="0" w:space="0" w:color="auto"/>
                <w:left w:val="none" w:sz="0" w:space="0" w:color="auto"/>
                <w:bottom w:val="none" w:sz="0" w:space="0" w:color="auto"/>
                <w:right w:val="none" w:sz="0" w:space="0" w:color="auto"/>
              </w:divBdr>
            </w:div>
            <w:div w:id="1775632610">
              <w:marLeft w:val="0"/>
              <w:marRight w:val="0"/>
              <w:marTop w:val="0"/>
              <w:marBottom w:val="0"/>
              <w:divBdr>
                <w:top w:val="none" w:sz="0" w:space="0" w:color="auto"/>
                <w:left w:val="none" w:sz="0" w:space="0" w:color="auto"/>
                <w:bottom w:val="none" w:sz="0" w:space="0" w:color="auto"/>
                <w:right w:val="none" w:sz="0" w:space="0" w:color="auto"/>
              </w:divBdr>
            </w:div>
            <w:div w:id="1781679761">
              <w:marLeft w:val="0"/>
              <w:marRight w:val="0"/>
              <w:marTop w:val="0"/>
              <w:marBottom w:val="0"/>
              <w:divBdr>
                <w:top w:val="none" w:sz="0" w:space="0" w:color="auto"/>
                <w:left w:val="none" w:sz="0" w:space="0" w:color="auto"/>
                <w:bottom w:val="none" w:sz="0" w:space="0" w:color="auto"/>
                <w:right w:val="none" w:sz="0" w:space="0" w:color="auto"/>
              </w:divBdr>
            </w:div>
            <w:div w:id="1781990379">
              <w:marLeft w:val="0"/>
              <w:marRight w:val="0"/>
              <w:marTop w:val="0"/>
              <w:marBottom w:val="0"/>
              <w:divBdr>
                <w:top w:val="none" w:sz="0" w:space="0" w:color="auto"/>
                <w:left w:val="none" w:sz="0" w:space="0" w:color="auto"/>
                <w:bottom w:val="none" w:sz="0" w:space="0" w:color="auto"/>
                <w:right w:val="none" w:sz="0" w:space="0" w:color="auto"/>
              </w:divBdr>
            </w:div>
            <w:div w:id="1788231740">
              <w:marLeft w:val="0"/>
              <w:marRight w:val="0"/>
              <w:marTop w:val="0"/>
              <w:marBottom w:val="0"/>
              <w:divBdr>
                <w:top w:val="none" w:sz="0" w:space="0" w:color="auto"/>
                <w:left w:val="none" w:sz="0" w:space="0" w:color="auto"/>
                <w:bottom w:val="none" w:sz="0" w:space="0" w:color="auto"/>
                <w:right w:val="none" w:sz="0" w:space="0" w:color="auto"/>
              </w:divBdr>
            </w:div>
            <w:div w:id="1791706494">
              <w:marLeft w:val="0"/>
              <w:marRight w:val="0"/>
              <w:marTop w:val="0"/>
              <w:marBottom w:val="0"/>
              <w:divBdr>
                <w:top w:val="none" w:sz="0" w:space="0" w:color="auto"/>
                <w:left w:val="none" w:sz="0" w:space="0" w:color="auto"/>
                <w:bottom w:val="none" w:sz="0" w:space="0" w:color="auto"/>
                <w:right w:val="none" w:sz="0" w:space="0" w:color="auto"/>
              </w:divBdr>
            </w:div>
            <w:div w:id="1794713492">
              <w:marLeft w:val="0"/>
              <w:marRight w:val="0"/>
              <w:marTop w:val="0"/>
              <w:marBottom w:val="0"/>
              <w:divBdr>
                <w:top w:val="none" w:sz="0" w:space="0" w:color="auto"/>
                <w:left w:val="none" w:sz="0" w:space="0" w:color="auto"/>
                <w:bottom w:val="none" w:sz="0" w:space="0" w:color="auto"/>
                <w:right w:val="none" w:sz="0" w:space="0" w:color="auto"/>
              </w:divBdr>
            </w:div>
            <w:div w:id="1796174826">
              <w:marLeft w:val="0"/>
              <w:marRight w:val="0"/>
              <w:marTop w:val="0"/>
              <w:marBottom w:val="0"/>
              <w:divBdr>
                <w:top w:val="none" w:sz="0" w:space="0" w:color="auto"/>
                <w:left w:val="none" w:sz="0" w:space="0" w:color="auto"/>
                <w:bottom w:val="none" w:sz="0" w:space="0" w:color="auto"/>
                <w:right w:val="none" w:sz="0" w:space="0" w:color="auto"/>
              </w:divBdr>
            </w:div>
            <w:div w:id="1803227223">
              <w:marLeft w:val="0"/>
              <w:marRight w:val="0"/>
              <w:marTop w:val="0"/>
              <w:marBottom w:val="0"/>
              <w:divBdr>
                <w:top w:val="none" w:sz="0" w:space="0" w:color="auto"/>
                <w:left w:val="none" w:sz="0" w:space="0" w:color="auto"/>
                <w:bottom w:val="none" w:sz="0" w:space="0" w:color="auto"/>
                <w:right w:val="none" w:sz="0" w:space="0" w:color="auto"/>
              </w:divBdr>
            </w:div>
            <w:div w:id="1812015282">
              <w:marLeft w:val="0"/>
              <w:marRight w:val="0"/>
              <w:marTop w:val="0"/>
              <w:marBottom w:val="0"/>
              <w:divBdr>
                <w:top w:val="none" w:sz="0" w:space="0" w:color="auto"/>
                <w:left w:val="none" w:sz="0" w:space="0" w:color="auto"/>
                <w:bottom w:val="none" w:sz="0" w:space="0" w:color="auto"/>
                <w:right w:val="none" w:sz="0" w:space="0" w:color="auto"/>
              </w:divBdr>
            </w:div>
            <w:div w:id="1812016727">
              <w:marLeft w:val="0"/>
              <w:marRight w:val="0"/>
              <w:marTop w:val="0"/>
              <w:marBottom w:val="0"/>
              <w:divBdr>
                <w:top w:val="none" w:sz="0" w:space="0" w:color="auto"/>
                <w:left w:val="none" w:sz="0" w:space="0" w:color="auto"/>
                <w:bottom w:val="none" w:sz="0" w:space="0" w:color="auto"/>
                <w:right w:val="none" w:sz="0" w:space="0" w:color="auto"/>
              </w:divBdr>
            </w:div>
            <w:div w:id="1826358101">
              <w:marLeft w:val="0"/>
              <w:marRight w:val="0"/>
              <w:marTop w:val="0"/>
              <w:marBottom w:val="0"/>
              <w:divBdr>
                <w:top w:val="none" w:sz="0" w:space="0" w:color="auto"/>
                <w:left w:val="none" w:sz="0" w:space="0" w:color="auto"/>
                <w:bottom w:val="none" w:sz="0" w:space="0" w:color="auto"/>
                <w:right w:val="none" w:sz="0" w:space="0" w:color="auto"/>
              </w:divBdr>
            </w:div>
            <w:div w:id="1828784044">
              <w:marLeft w:val="0"/>
              <w:marRight w:val="0"/>
              <w:marTop w:val="0"/>
              <w:marBottom w:val="0"/>
              <w:divBdr>
                <w:top w:val="none" w:sz="0" w:space="0" w:color="auto"/>
                <w:left w:val="none" w:sz="0" w:space="0" w:color="auto"/>
                <w:bottom w:val="none" w:sz="0" w:space="0" w:color="auto"/>
                <w:right w:val="none" w:sz="0" w:space="0" w:color="auto"/>
              </w:divBdr>
            </w:div>
            <w:div w:id="1829129171">
              <w:marLeft w:val="0"/>
              <w:marRight w:val="0"/>
              <w:marTop w:val="0"/>
              <w:marBottom w:val="0"/>
              <w:divBdr>
                <w:top w:val="none" w:sz="0" w:space="0" w:color="auto"/>
                <w:left w:val="none" w:sz="0" w:space="0" w:color="auto"/>
                <w:bottom w:val="none" w:sz="0" w:space="0" w:color="auto"/>
                <w:right w:val="none" w:sz="0" w:space="0" w:color="auto"/>
              </w:divBdr>
            </w:div>
            <w:div w:id="1845126249">
              <w:marLeft w:val="0"/>
              <w:marRight w:val="0"/>
              <w:marTop w:val="0"/>
              <w:marBottom w:val="0"/>
              <w:divBdr>
                <w:top w:val="none" w:sz="0" w:space="0" w:color="auto"/>
                <w:left w:val="none" w:sz="0" w:space="0" w:color="auto"/>
                <w:bottom w:val="none" w:sz="0" w:space="0" w:color="auto"/>
                <w:right w:val="none" w:sz="0" w:space="0" w:color="auto"/>
              </w:divBdr>
            </w:div>
            <w:div w:id="1847398733">
              <w:marLeft w:val="0"/>
              <w:marRight w:val="0"/>
              <w:marTop w:val="0"/>
              <w:marBottom w:val="0"/>
              <w:divBdr>
                <w:top w:val="none" w:sz="0" w:space="0" w:color="auto"/>
                <w:left w:val="none" w:sz="0" w:space="0" w:color="auto"/>
                <w:bottom w:val="none" w:sz="0" w:space="0" w:color="auto"/>
                <w:right w:val="none" w:sz="0" w:space="0" w:color="auto"/>
              </w:divBdr>
            </w:div>
            <w:div w:id="1867523242">
              <w:marLeft w:val="0"/>
              <w:marRight w:val="0"/>
              <w:marTop w:val="0"/>
              <w:marBottom w:val="0"/>
              <w:divBdr>
                <w:top w:val="none" w:sz="0" w:space="0" w:color="auto"/>
                <w:left w:val="none" w:sz="0" w:space="0" w:color="auto"/>
                <w:bottom w:val="none" w:sz="0" w:space="0" w:color="auto"/>
                <w:right w:val="none" w:sz="0" w:space="0" w:color="auto"/>
              </w:divBdr>
            </w:div>
            <w:div w:id="1871214502">
              <w:marLeft w:val="0"/>
              <w:marRight w:val="0"/>
              <w:marTop w:val="0"/>
              <w:marBottom w:val="0"/>
              <w:divBdr>
                <w:top w:val="none" w:sz="0" w:space="0" w:color="auto"/>
                <w:left w:val="none" w:sz="0" w:space="0" w:color="auto"/>
                <w:bottom w:val="none" w:sz="0" w:space="0" w:color="auto"/>
                <w:right w:val="none" w:sz="0" w:space="0" w:color="auto"/>
              </w:divBdr>
            </w:div>
            <w:div w:id="1873951895">
              <w:marLeft w:val="0"/>
              <w:marRight w:val="0"/>
              <w:marTop w:val="0"/>
              <w:marBottom w:val="0"/>
              <w:divBdr>
                <w:top w:val="none" w:sz="0" w:space="0" w:color="auto"/>
                <w:left w:val="none" w:sz="0" w:space="0" w:color="auto"/>
                <w:bottom w:val="none" w:sz="0" w:space="0" w:color="auto"/>
                <w:right w:val="none" w:sz="0" w:space="0" w:color="auto"/>
              </w:divBdr>
            </w:div>
            <w:div w:id="1880967623">
              <w:marLeft w:val="0"/>
              <w:marRight w:val="0"/>
              <w:marTop w:val="0"/>
              <w:marBottom w:val="0"/>
              <w:divBdr>
                <w:top w:val="none" w:sz="0" w:space="0" w:color="auto"/>
                <w:left w:val="none" w:sz="0" w:space="0" w:color="auto"/>
                <w:bottom w:val="none" w:sz="0" w:space="0" w:color="auto"/>
                <w:right w:val="none" w:sz="0" w:space="0" w:color="auto"/>
              </w:divBdr>
            </w:div>
            <w:div w:id="1901210964">
              <w:marLeft w:val="0"/>
              <w:marRight w:val="0"/>
              <w:marTop w:val="0"/>
              <w:marBottom w:val="0"/>
              <w:divBdr>
                <w:top w:val="none" w:sz="0" w:space="0" w:color="auto"/>
                <w:left w:val="none" w:sz="0" w:space="0" w:color="auto"/>
                <w:bottom w:val="none" w:sz="0" w:space="0" w:color="auto"/>
                <w:right w:val="none" w:sz="0" w:space="0" w:color="auto"/>
              </w:divBdr>
            </w:div>
            <w:div w:id="1903908408">
              <w:marLeft w:val="0"/>
              <w:marRight w:val="0"/>
              <w:marTop w:val="0"/>
              <w:marBottom w:val="0"/>
              <w:divBdr>
                <w:top w:val="none" w:sz="0" w:space="0" w:color="auto"/>
                <w:left w:val="none" w:sz="0" w:space="0" w:color="auto"/>
                <w:bottom w:val="none" w:sz="0" w:space="0" w:color="auto"/>
                <w:right w:val="none" w:sz="0" w:space="0" w:color="auto"/>
              </w:divBdr>
            </w:div>
            <w:div w:id="1906380717">
              <w:marLeft w:val="0"/>
              <w:marRight w:val="0"/>
              <w:marTop w:val="0"/>
              <w:marBottom w:val="0"/>
              <w:divBdr>
                <w:top w:val="none" w:sz="0" w:space="0" w:color="auto"/>
                <w:left w:val="none" w:sz="0" w:space="0" w:color="auto"/>
                <w:bottom w:val="none" w:sz="0" w:space="0" w:color="auto"/>
                <w:right w:val="none" w:sz="0" w:space="0" w:color="auto"/>
              </w:divBdr>
            </w:div>
            <w:div w:id="1907060674">
              <w:marLeft w:val="0"/>
              <w:marRight w:val="0"/>
              <w:marTop w:val="0"/>
              <w:marBottom w:val="0"/>
              <w:divBdr>
                <w:top w:val="none" w:sz="0" w:space="0" w:color="auto"/>
                <w:left w:val="none" w:sz="0" w:space="0" w:color="auto"/>
                <w:bottom w:val="none" w:sz="0" w:space="0" w:color="auto"/>
                <w:right w:val="none" w:sz="0" w:space="0" w:color="auto"/>
              </w:divBdr>
            </w:div>
            <w:div w:id="1910918786">
              <w:marLeft w:val="0"/>
              <w:marRight w:val="0"/>
              <w:marTop w:val="0"/>
              <w:marBottom w:val="0"/>
              <w:divBdr>
                <w:top w:val="none" w:sz="0" w:space="0" w:color="auto"/>
                <w:left w:val="none" w:sz="0" w:space="0" w:color="auto"/>
                <w:bottom w:val="none" w:sz="0" w:space="0" w:color="auto"/>
                <w:right w:val="none" w:sz="0" w:space="0" w:color="auto"/>
              </w:divBdr>
            </w:div>
            <w:div w:id="1912307624">
              <w:marLeft w:val="0"/>
              <w:marRight w:val="0"/>
              <w:marTop w:val="0"/>
              <w:marBottom w:val="0"/>
              <w:divBdr>
                <w:top w:val="none" w:sz="0" w:space="0" w:color="auto"/>
                <w:left w:val="none" w:sz="0" w:space="0" w:color="auto"/>
                <w:bottom w:val="none" w:sz="0" w:space="0" w:color="auto"/>
                <w:right w:val="none" w:sz="0" w:space="0" w:color="auto"/>
              </w:divBdr>
            </w:div>
            <w:div w:id="1919438117">
              <w:marLeft w:val="0"/>
              <w:marRight w:val="0"/>
              <w:marTop w:val="0"/>
              <w:marBottom w:val="0"/>
              <w:divBdr>
                <w:top w:val="none" w:sz="0" w:space="0" w:color="auto"/>
                <w:left w:val="none" w:sz="0" w:space="0" w:color="auto"/>
                <w:bottom w:val="none" w:sz="0" w:space="0" w:color="auto"/>
                <w:right w:val="none" w:sz="0" w:space="0" w:color="auto"/>
              </w:divBdr>
            </w:div>
            <w:div w:id="1934431780">
              <w:marLeft w:val="0"/>
              <w:marRight w:val="0"/>
              <w:marTop w:val="0"/>
              <w:marBottom w:val="0"/>
              <w:divBdr>
                <w:top w:val="none" w:sz="0" w:space="0" w:color="auto"/>
                <w:left w:val="none" w:sz="0" w:space="0" w:color="auto"/>
                <w:bottom w:val="none" w:sz="0" w:space="0" w:color="auto"/>
                <w:right w:val="none" w:sz="0" w:space="0" w:color="auto"/>
              </w:divBdr>
            </w:div>
            <w:div w:id="1949434412">
              <w:marLeft w:val="0"/>
              <w:marRight w:val="0"/>
              <w:marTop w:val="0"/>
              <w:marBottom w:val="0"/>
              <w:divBdr>
                <w:top w:val="none" w:sz="0" w:space="0" w:color="auto"/>
                <w:left w:val="none" w:sz="0" w:space="0" w:color="auto"/>
                <w:bottom w:val="none" w:sz="0" w:space="0" w:color="auto"/>
                <w:right w:val="none" w:sz="0" w:space="0" w:color="auto"/>
              </w:divBdr>
            </w:div>
            <w:div w:id="1949460656">
              <w:marLeft w:val="0"/>
              <w:marRight w:val="0"/>
              <w:marTop w:val="0"/>
              <w:marBottom w:val="0"/>
              <w:divBdr>
                <w:top w:val="none" w:sz="0" w:space="0" w:color="auto"/>
                <w:left w:val="none" w:sz="0" w:space="0" w:color="auto"/>
                <w:bottom w:val="none" w:sz="0" w:space="0" w:color="auto"/>
                <w:right w:val="none" w:sz="0" w:space="0" w:color="auto"/>
              </w:divBdr>
            </w:div>
            <w:div w:id="1952128230">
              <w:marLeft w:val="0"/>
              <w:marRight w:val="0"/>
              <w:marTop w:val="0"/>
              <w:marBottom w:val="0"/>
              <w:divBdr>
                <w:top w:val="none" w:sz="0" w:space="0" w:color="auto"/>
                <w:left w:val="none" w:sz="0" w:space="0" w:color="auto"/>
                <w:bottom w:val="none" w:sz="0" w:space="0" w:color="auto"/>
                <w:right w:val="none" w:sz="0" w:space="0" w:color="auto"/>
              </w:divBdr>
            </w:div>
            <w:div w:id="1954094412">
              <w:marLeft w:val="0"/>
              <w:marRight w:val="0"/>
              <w:marTop w:val="0"/>
              <w:marBottom w:val="0"/>
              <w:divBdr>
                <w:top w:val="none" w:sz="0" w:space="0" w:color="auto"/>
                <w:left w:val="none" w:sz="0" w:space="0" w:color="auto"/>
                <w:bottom w:val="none" w:sz="0" w:space="0" w:color="auto"/>
                <w:right w:val="none" w:sz="0" w:space="0" w:color="auto"/>
              </w:divBdr>
            </w:div>
            <w:div w:id="1960724186">
              <w:marLeft w:val="0"/>
              <w:marRight w:val="0"/>
              <w:marTop w:val="0"/>
              <w:marBottom w:val="0"/>
              <w:divBdr>
                <w:top w:val="none" w:sz="0" w:space="0" w:color="auto"/>
                <w:left w:val="none" w:sz="0" w:space="0" w:color="auto"/>
                <w:bottom w:val="none" w:sz="0" w:space="0" w:color="auto"/>
                <w:right w:val="none" w:sz="0" w:space="0" w:color="auto"/>
              </w:divBdr>
            </w:div>
            <w:div w:id="1967001540">
              <w:marLeft w:val="0"/>
              <w:marRight w:val="0"/>
              <w:marTop w:val="0"/>
              <w:marBottom w:val="0"/>
              <w:divBdr>
                <w:top w:val="none" w:sz="0" w:space="0" w:color="auto"/>
                <w:left w:val="none" w:sz="0" w:space="0" w:color="auto"/>
                <w:bottom w:val="none" w:sz="0" w:space="0" w:color="auto"/>
                <w:right w:val="none" w:sz="0" w:space="0" w:color="auto"/>
              </w:divBdr>
            </w:div>
            <w:div w:id="1987540019">
              <w:marLeft w:val="0"/>
              <w:marRight w:val="0"/>
              <w:marTop w:val="0"/>
              <w:marBottom w:val="0"/>
              <w:divBdr>
                <w:top w:val="none" w:sz="0" w:space="0" w:color="auto"/>
                <w:left w:val="none" w:sz="0" w:space="0" w:color="auto"/>
                <w:bottom w:val="none" w:sz="0" w:space="0" w:color="auto"/>
                <w:right w:val="none" w:sz="0" w:space="0" w:color="auto"/>
              </w:divBdr>
            </w:div>
            <w:div w:id="1993943714">
              <w:marLeft w:val="0"/>
              <w:marRight w:val="0"/>
              <w:marTop w:val="0"/>
              <w:marBottom w:val="0"/>
              <w:divBdr>
                <w:top w:val="none" w:sz="0" w:space="0" w:color="auto"/>
                <w:left w:val="none" w:sz="0" w:space="0" w:color="auto"/>
                <w:bottom w:val="none" w:sz="0" w:space="0" w:color="auto"/>
                <w:right w:val="none" w:sz="0" w:space="0" w:color="auto"/>
              </w:divBdr>
            </w:div>
            <w:div w:id="1998193182">
              <w:marLeft w:val="0"/>
              <w:marRight w:val="0"/>
              <w:marTop w:val="0"/>
              <w:marBottom w:val="0"/>
              <w:divBdr>
                <w:top w:val="none" w:sz="0" w:space="0" w:color="auto"/>
                <w:left w:val="none" w:sz="0" w:space="0" w:color="auto"/>
                <w:bottom w:val="none" w:sz="0" w:space="0" w:color="auto"/>
                <w:right w:val="none" w:sz="0" w:space="0" w:color="auto"/>
              </w:divBdr>
            </w:div>
            <w:div w:id="2003698963">
              <w:marLeft w:val="0"/>
              <w:marRight w:val="0"/>
              <w:marTop w:val="0"/>
              <w:marBottom w:val="0"/>
              <w:divBdr>
                <w:top w:val="none" w:sz="0" w:space="0" w:color="auto"/>
                <w:left w:val="none" w:sz="0" w:space="0" w:color="auto"/>
                <w:bottom w:val="none" w:sz="0" w:space="0" w:color="auto"/>
                <w:right w:val="none" w:sz="0" w:space="0" w:color="auto"/>
              </w:divBdr>
            </w:div>
            <w:div w:id="2016416751">
              <w:marLeft w:val="0"/>
              <w:marRight w:val="0"/>
              <w:marTop w:val="0"/>
              <w:marBottom w:val="0"/>
              <w:divBdr>
                <w:top w:val="none" w:sz="0" w:space="0" w:color="auto"/>
                <w:left w:val="none" w:sz="0" w:space="0" w:color="auto"/>
                <w:bottom w:val="none" w:sz="0" w:space="0" w:color="auto"/>
                <w:right w:val="none" w:sz="0" w:space="0" w:color="auto"/>
              </w:divBdr>
            </w:div>
            <w:div w:id="2030595044">
              <w:marLeft w:val="0"/>
              <w:marRight w:val="0"/>
              <w:marTop w:val="0"/>
              <w:marBottom w:val="0"/>
              <w:divBdr>
                <w:top w:val="none" w:sz="0" w:space="0" w:color="auto"/>
                <w:left w:val="none" w:sz="0" w:space="0" w:color="auto"/>
                <w:bottom w:val="none" w:sz="0" w:space="0" w:color="auto"/>
                <w:right w:val="none" w:sz="0" w:space="0" w:color="auto"/>
              </w:divBdr>
            </w:div>
            <w:div w:id="2037075835">
              <w:marLeft w:val="0"/>
              <w:marRight w:val="0"/>
              <w:marTop w:val="0"/>
              <w:marBottom w:val="0"/>
              <w:divBdr>
                <w:top w:val="none" w:sz="0" w:space="0" w:color="auto"/>
                <w:left w:val="none" w:sz="0" w:space="0" w:color="auto"/>
                <w:bottom w:val="none" w:sz="0" w:space="0" w:color="auto"/>
                <w:right w:val="none" w:sz="0" w:space="0" w:color="auto"/>
              </w:divBdr>
            </w:div>
            <w:div w:id="2037927310">
              <w:marLeft w:val="0"/>
              <w:marRight w:val="0"/>
              <w:marTop w:val="0"/>
              <w:marBottom w:val="0"/>
              <w:divBdr>
                <w:top w:val="none" w:sz="0" w:space="0" w:color="auto"/>
                <w:left w:val="none" w:sz="0" w:space="0" w:color="auto"/>
                <w:bottom w:val="none" w:sz="0" w:space="0" w:color="auto"/>
                <w:right w:val="none" w:sz="0" w:space="0" w:color="auto"/>
              </w:divBdr>
            </w:div>
            <w:div w:id="2041205566">
              <w:marLeft w:val="0"/>
              <w:marRight w:val="0"/>
              <w:marTop w:val="0"/>
              <w:marBottom w:val="0"/>
              <w:divBdr>
                <w:top w:val="none" w:sz="0" w:space="0" w:color="auto"/>
                <w:left w:val="none" w:sz="0" w:space="0" w:color="auto"/>
                <w:bottom w:val="none" w:sz="0" w:space="0" w:color="auto"/>
                <w:right w:val="none" w:sz="0" w:space="0" w:color="auto"/>
              </w:divBdr>
            </w:div>
            <w:div w:id="2041931303">
              <w:marLeft w:val="0"/>
              <w:marRight w:val="0"/>
              <w:marTop w:val="0"/>
              <w:marBottom w:val="0"/>
              <w:divBdr>
                <w:top w:val="none" w:sz="0" w:space="0" w:color="auto"/>
                <w:left w:val="none" w:sz="0" w:space="0" w:color="auto"/>
                <w:bottom w:val="none" w:sz="0" w:space="0" w:color="auto"/>
                <w:right w:val="none" w:sz="0" w:space="0" w:color="auto"/>
              </w:divBdr>
            </w:div>
            <w:div w:id="2046905715">
              <w:marLeft w:val="0"/>
              <w:marRight w:val="0"/>
              <w:marTop w:val="0"/>
              <w:marBottom w:val="0"/>
              <w:divBdr>
                <w:top w:val="none" w:sz="0" w:space="0" w:color="auto"/>
                <w:left w:val="none" w:sz="0" w:space="0" w:color="auto"/>
                <w:bottom w:val="none" w:sz="0" w:space="0" w:color="auto"/>
                <w:right w:val="none" w:sz="0" w:space="0" w:color="auto"/>
              </w:divBdr>
            </w:div>
            <w:div w:id="2046981294">
              <w:marLeft w:val="0"/>
              <w:marRight w:val="0"/>
              <w:marTop w:val="0"/>
              <w:marBottom w:val="0"/>
              <w:divBdr>
                <w:top w:val="none" w:sz="0" w:space="0" w:color="auto"/>
                <w:left w:val="none" w:sz="0" w:space="0" w:color="auto"/>
                <w:bottom w:val="none" w:sz="0" w:space="0" w:color="auto"/>
                <w:right w:val="none" w:sz="0" w:space="0" w:color="auto"/>
              </w:divBdr>
            </w:div>
            <w:div w:id="2066447867">
              <w:marLeft w:val="0"/>
              <w:marRight w:val="0"/>
              <w:marTop w:val="0"/>
              <w:marBottom w:val="0"/>
              <w:divBdr>
                <w:top w:val="none" w:sz="0" w:space="0" w:color="auto"/>
                <w:left w:val="none" w:sz="0" w:space="0" w:color="auto"/>
                <w:bottom w:val="none" w:sz="0" w:space="0" w:color="auto"/>
                <w:right w:val="none" w:sz="0" w:space="0" w:color="auto"/>
              </w:divBdr>
            </w:div>
            <w:div w:id="2070881073">
              <w:marLeft w:val="0"/>
              <w:marRight w:val="0"/>
              <w:marTop w:val="0"/>
              <w:marBottom w:val="0"/>
              <w:divBdr>
                <w:top w:val="none" w:sz="0" w:space="0" w:color="auto"/>
                <w:left w:val="none" w:sz="0" w:space="0" w:color="auto"/>
                <w:bottom w:val="none" w:sz="0" w:space="0" w:color="auto"/>
                <w:right w:val="none" w:sz="0" w:space="0" w:color="auto"/>
              </w:divBdr>
            </w:div>
            <w:div w:id="2073193719">
              <w:marLeft w:val="0"/>
              <w:marRight w:val="0"/>
              <w:marTop w:val="0"/>
              <w:marBottom w:val="0"/>
              <w:divBdr>
                <w:top w:val="none" w:sz="0" w:space="0" w:color="auto"/>
                <w:left w:val="none" w:sz="0" w:space="0" w:color="auto"/>
                <w:bottom w:val="none" w:sz="0" w:space="0" w:color="auto"/>
                <w:right w:val="none" w:sz="0" w:space="0" w:color="auto"/>
              </w:divBdr>
            </w:div>
            <w:div w:id="2078042390">
              <w:marLeft w:val="0"/>
              <w:marRight w:val="0"/>
              <w:marTop w:val="0"/>
              <w:marBottom w:val="0"/>
              <w:divBdr>
                <w:top w:val="none" w:sz="0" w:space="0" w:color="auto"/>
                <w:left w:val="none" w:sz="0" w:space="0" w:color="auto"/>
                <w:bottom w:val="none" w:sz="0" w:space="0" w:color="auto"/>
                <w:right w:val="none" w:sz="0" w:space="0" w:color="auto"/>
              </w:divBdr>
            </w:div>
            <w:div w:id="2086412602">
              <w:marLeft w:val="0"/>
              <w:marRight w:val="0"/>
              <w:marTop w:val="0"/>
              <w:marBottom w:val="0"/>
              <w:divBdr>
                <w:top w:val="none" w:sz="0" w:space="0" w:color="auto"/>
                <w:left w:val="none" w:sz="0" w:space="0" w:color="auto"/>
                <w:bottom w:val="none" w:sz="0" w:space="0" w:color="auto"/>
                <w:right w:val="none" w:sz="0" w:space="0" w:color="auto"/>
              </w:divBdr>
            </w:div>
            <w:div w:id="2087724684">
              <w:marLeft w:val="0"/>
              <w:marRight w:val="0"/>
              <w:marTop w:val="0"/>
              <w:marBottom w:val="0"/>
              <w:divBdr>
                <w:top w:val="none" w:sz="0" w:space="0" w:color="auto"/>
                <w:left w:val="none" w:sz="0" w:space="0" w:color="auto"/>
                <w:bottom w:val="none" w:sz="0" w:space="0" w:color="auto"/>
                <w:right w:val="none" w:sz="0" w:space="0" w:color="auto"/>
              </w:divBdr>
            </w:div>
            <w:div w:id="2096778253">
              <w:marLeft w:val="0"/>
              <w:marRight w:val="0"/>
              <w:marTop w:val="0"/>
              <w:marBottom w:val="0"/>
              <w:divBdr>
                <w:top w:val="none" w:sz="0" w:space="0" w:color="auto"/>
                <w:left w:val="none" w:sz="0" w:space="0" w:color="auto"/>
                <w:bottom w:val="none" w:sz="0" w:space="0" w:color="auto"/>
                <w:right w:val="none" w:sz="0" w:space="0" w:color="auto"/>
              </w:divBdr>
            </w:div>
            <w:div w:id="2099131451">
              <w:marLeft w:val="0"/>
              <w:marRight w:val="0"/>
              <w:marTop w:val="0"/>
              <w:marBottom w:val="0"/>
              <w:divBdr>
                <w:top w:val="none" w:sz="0" w:space="0" w:color="auto"/>
                <w:left w:val="none" w:sz="0" w:space="0" w:color="auto"/>
                <w:bottom w:val="none" w:sz="0" w:space="0" w:color="auto"/>
                <w:right w:val="none" w:sz="0" w:space="0" w:color="auto"/>
              </w:divBdr>
            </w:div>
            <w:div w:id="2103841289">
              <w:marLeft w:val="0"/>
              <w:marRight w:val="0"/>
              <w:marTop w:val="0"/>
              <w:marBottom w:val="0"/>
              <w:divBdr>
                <w:top w:val="none" w:sz="0" w:space="0" w:color="auto"/>
                <w:left w:val="none" w:sz="0" w:space="0" w:color="auto"/>
                <w:bottom w:val="none" w:sz="0" w:space="0" w:color="auto"/>
                <w:right w:val="none" w:sz="0" w:space="0" w:color="auto"/>
              </w:divBdr>
            </w:div>
            <w:div w:id="2111507949">
              <w:marLeft w:val="0"/>
              <w:marRight w:val="0"/>
              <w:marTop w:val="0"/>
              <w:marBottom w:val="0"/>
              <w:divBdr>
                <w:top w:val="none" w:sz="0" w:space="0" w:color="auto"/>
                <w:left w:val="none" w:sz="0" w:space="0" w:color="auto"/>
                <w:bottom w:val="none" w:sz="0" w:space="0" w:color="auto"/>
                <w:right w:val="none" w:sz="0" w:space="0" w:color="auto"/>
              </w:divBdr>
            </w:div>
            <w:div w:id="2118941756">
              <w:marLeft w:val="0"/>
              <w:marRight w:val="0"/>
              <w:marTop w:val="0"/>
              <w:marBottom w:val="0"/>
              <w:divBdr>
                <w:top w:val="none" w:sz="0" w:space="0" w:color="auto"/>
                <w:left w:val="none" w:sz="0" w:space="0" w:color="auto"/>
                <w:bottom w:val="none" w:sz="0" w:space="0" w:color="auto"/>
                <w:right w:val="none" w:sz="0" w:space="0" w:color="auto"/>
              </w:divBdr>
            </w:div>
            <w:div w:id="2134906890">
              <w:marLeft w:val="0"/>
              <w:marRight w:val="0"/>
              <w:marTop w:val="0"/>
              <w:marBottom w:val="0"/>
              <w:divBdr>
                <w:top w:val="none" w:sz="0" w:space="0" w:color="auto"/>
                <w:left w:val="none" w:sz="0" w:space="0" w:color="auto"/>
                <w:bottom w:val="none" w:sz="0" w:space="0" w:color="auto"/>
                <w:right w:val="none" w:sz="0" w:space="0" w:color="auto"/>
              </w:divBdr>
            </w:div>
            <w:div w:id="2139369883">
              <w:marLeft w:val="0"/>
              <w:marRight w:val="0"/>
              <w:marTop w:val="0"/>
              <w:marBottom w:val="0"/>
              <w:divBdr>
                <w:top w:val="none" w:sz="0" w:space="0" w:color="auto"/>
                <w:left w:val="none" w:sz="0" w:space="0" w:color="auto"/>
                <w:bottom w:val="none" w:sz="0" w:space="0" w:color="auto"/>
                <w:right w:val="none" w:sz="0" w:space="0" w:color="auto"/>
              </w:divBdr>
            </w:div>
            <w:div w:id="2143838894">
              <w:marLeft w:val="0"/>
              <w:marRight w:val="0"/>
              <w:marTop w:val="0"/>
              <w:marBottom w:val="0"/>
              <w:divBdr>
                <w:top w:val="none" w:sz="0" w:space="0" w:color="auto"/>
                <w:left w:val="none" w:sz="0" w:space="0" w:color="auto"/>
                <w:bottom w:val="none" w:sz="0" w:space="0" w:color="auto"/>
                <w:right w:val="none" w:sz="0" w:space="0" w:color="auto"/>
              </w:divBdr>
            </w:div>
            <w:div w:id="2144345871">
              <w:marLeft w:val="0"/>
              <w:marRight w:val="0"/>
              <w:marTop w:val="0"/>
              <w:marBottom w:val="0"/>
              <w:divBdr>
                <w:top w:val="none" w:sz="0" w:space="0" w:color="auto"/>
                <w:left w:val="none" w:sz="0" w:space="0" w:color="auto"/>
                <w:bottom w:val="none" w:sz="0" w:space="0" w:color="auto"/>
                <w:right w:val="none" w:sz="0" w:space="0" w:color="auto"/>
              </w:divBdr>
            </w:div>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3804">
      <w:bodyDiv w:val="1"/>
      <w:marLeft w:val="0"/>
      <w:marRight w:val="0"/>
      <w:marTop w:val="0"/>
      <w:marBottom w:val="0"/>
      <w:divBdr>
        <w:top w:val="none" w:sz="0" w:space="0" w:color="auto"/>
        <w:left w:val="none" w:sz="0" w:space="0" w:color="auto"/>
        <w:bottom w:val="none" w:sz="0" w:space="0" w:color="auto"/>
        <w:right w:val="none" w:sz="0" w:space="0" w:color="auto"/>
      </w:divBdr>
      <w:divsChild>
        <w:div w:id="2113667123">
          <w:marLeft w:val="0"/>
          <w:marRight w:val="0"/>
          <w:marTop w:val="0"/>
          <w:marBottom w:val="0"/>
          <w:divBdr>
            <w:top w:val="none" w:sz="0" w:space="0" w:color="auto"/>
            <w:left w:val="none" w:sz="0" w:space="0" w:color="auto"/>
            <w:bottom w:val="none" w:sz="0" w:space="0" w:color="auto"/>
            <w:right w:val="none" w:sz="0" w:space="0" w:color="auto"/>
          </w:divBdr>
          <w:divsChild>
            <w:div w:id="593106">
              <w:marLeft w:val="0"/>
              <w:marRight w:val="0"/>
              <w:marTop w:val="0"/>
              <w:marBottom w:val="0"/>
              <w:divBdr>
                <w:top w:val="none" w:sz="0" w:space="0" w:color="auto"/>
                <w:left w:val="none" w:sz="0" w:space="0" w:color="auto"/>
                <w:bottom w:val="none" w:sz="0" w:space="0" w:color="auto"/>
                <w:right w:val="none" w:sz="0" w:space="0" w:color="auto"/>
              </w:divBdr>
            </w:div>
            <w:div w:id="3434949">
              <w:marLeft w:val="0"/>
              <w:marRight w:val="0"/>
              <w:marTop w:val="0"/>
              <w:marBottom w:val="0"/>
              <w:divBdr>
                <w:top w:val="none" w:sz="0" w:space="0" w:color="auto"/>
                <w:left w:val="none" w:sz="0" w:space="0" w:color="auto"/>
                <w:bottom w:val="none" w:sz="0" w:space="0" w:color="auto"/>
                <w:right w:val="none" w:sz="0" w:space="0" w:color="auto"/>
              </w:divBdr>
            </w:div>
            <w:div w:id="7099837">
              <w:marLeft w:val="0"/>
              <w:marRight w:val="0"/>
              <w:marTop w:val="0"/>
              <w:marBottom w:val="0"/>
              <w:divBdr>
                <w:top w:val="none" w:sz="0" w:space="0" w:color="auto"/>
                <w:left w:val="none" w:sz="0" w:space="0" w:color="auto"/>
                <w:bottom w:val="none" w:sz="0" w:space="0" w:color="auto"/>
                <w:right w:val="none" w:sz="0" w:space="0" w:color="auto"/>
              </w:divBdr>
            </w:div>
            <w:div w:id="31462256">
              <w:marLeft w:val="0"/>
              <w:marRight w:val="0"/>
              <w:marTop w:val="0"/>
              <w:marBottom w:val="0"/>
              <w:divBdr>
                <w:top w:val="none" w:sz="0" w:space="0" w:color="auto"/>
                <w:left w:val="none" w:sz="0" w:space="0" w:color="auto"/>
                <w:bottom w:val="none" w:sz="0" w:space="0" w:color="auto"/>
                <w:right w:val="none" w:sz="0" w:space="0" w:color="auto"/>
              </w:divBdr>
            </w:div>
            <w:div w:id="45299428">
              <w:marLeft w:val="0"/>
              <w:marRight w:val="0"/>
              <w:marTop w:val="0"/>
              <w:marBottom w:val="0"/>
              <w:divBdr>
                <w:top w:val="none" w:sz="0" w:space="0" w:color="auto"/>
                <w:left w:val="none" w:sz="0" w:space="0" w:color="auto"/>
                <w:bottom w:val="none" w:sz="0" w:space="0" w:color="auto"/>
                <w:right w:val="none" w:sz="0" w:space="0" w:color="auto"/>
              </w:divBdr>
            </w:div>
            <w:div w:id="50547759">
              <w:marLeft w:val="0"/>
              <w:marRight w:val="0"/>
              <w:marTop w:val="0"/>
              <w:marBottom w:val="0"/>
              <w:divBdr>
                <w:top w:val="none" w:sz="0" w:space="0" w:color="auto"/>
                <w:left w:val="none" w:sz="0" w:space="0" w:color="auto"/>
                <w:bottom w:val="none" w:sz="0" w:space="0" w:color="auto"/>
                <w:right w:val="none" w:sz="0" w:space="0" w:color="auto"/>
              </w:divBdr>
            </w:div>
            <w:div w:id="70347654">
              <w:marLeft w:val="0"/>
              <w:marRight w:val="0"/>
              <w:marTop w:val="0"/>
              <w:marBottom w:val="0"/>
              <w:divBdr>
                <w:top w:val="none" w:sz="0" w:space="0" w:color="auto"/>
                <w:left w:val="none" w:sz="0" w:space="0" w:color="auto"/>
                <w:bottom w:val="none" w:sz="0" w:space="0" w:color="auto"/>
                <w:right w:val="none" w:sz="0" w:space="0" w:color="auto"/>
              </w:divBdr>
            </w:div>
            <w:div w:id="75252670">
              <w:marLeft w:val="0"/>
              <w:marRight w:val="0"/>
              <w:marTop w:val="0"/>
              <w:marBottom w:val="0"/>
              <w:divBdr>
                <w:top w:val="none" w:sz="0" w:space="0" w:color="auto"/>
                <w:left w:val="none" w:sz="0" w:space="0" w:color="auto"/>
                <w:bottom w:val="none" w:sz="0" w:space="0" w:color="auto"/>
                <w:right w:val="none" w:sz="0" w:space="0" w:color="auto"/>
              </w:divBdr>
            </w:div>
            <w:div w:id="84497275">
              <w:marLeft w:val="0"/>
              <w:marRight w:val="0"/>
              <w:marTop w:val="0"/>
              <w:marBottom w:val="0"/>
              <w:divBdr>
                <w:top w:val="none" w:sz="0" w:space="0" w:color="auto"/>
                <w:left w:val="none" w:sz="0" w:space="0" w:color="auto"/>
                <w:bottom w:val="none" w:sz="0" w:space="0" w:color="auto"/>
                <w:right w:val="none" w:sz="0" w:space="0" w:color="auto"/>
              </w:divBdr>
            </w:div>
            <w:div w:id="97138236">
              <w:marLeft w:val="0"/>
              <w:marRight w:val="0"/>
              <w:marTop w:val="0"/>
              <w:marBottom w:val="0"/>
              <w:divBdr>
                <w:top w:val="none" w:sz="0" w:space="0" w:color="auto"/>
                <w:left w:val="none" w:sz="0" w:space="0" w:color="auto"/>
                <w:bottom w:val="none" w:sz="0" w:space="0" w:color="auto"/>
                <w:right w:val="none" w:sz="0" w:space="0" w:color="auto"/>
              </w:divBdr>
            </w:div>
            <w:div w:id="119349538">
              <w:marLeft w:val="0"/>
              <w:marRight w:val="0"/>
              <w:marTop w:val="0"/>
              <w:marBottom w:val="0"/>
              <w:divBdr>
                <w:top w:val="none" w:sz="0" w:space="0" w:color="auto"/>
                <w:left w:val="none" w:sz="0" w:space="0" w:color="auto"/>
                <w:bottom w:val="none" w:sz="0" w:space="0" w:color="auto"/>
                <w:right w:val="none" w:sz="0" w:space="0" w:color="auto"/>
              </w:divBdr>
            </w:div>
            <w:div w:id="120223702">
              <w:marLeft w:val="0"/>
              <w:marRight w:val="0"/>
              <w:marTop w:val="0"/>
              <w:marBottom w:val="0"/>
              <w:divBdr>
                <w:top w:val="none" w:sz="0" w:space="0" w:color="auto"/>
                <w:left w:val="none" w:sz="0" w:space="0" w:color="auto"/>
                <w:bottom w:val="none" w:sz="0" w:space="0" w:color="auto"/>
                <w:right w:val="none" w:sz="0" w:space="0" w:color="auto"/>
              </w:divBdr>
            </w:div>
            <w:div w:id="121967536">
              <w:marLeft w:val="0"/>
              <w:marRight w:val="0"/>
              <w:marTop w:val="0"/>
              <w:marBottom w:val="0"/>
              <w:divBdr>
                <w:top w:val="none" w:sz="0" w:space="0" w:color="auto"/>
                <w:left w:val="none" w:sz="0" w:space="0" w:color="auto"/>
                <w:bottom w:val="none" w:sz="0" w:space="0" w:color="auto"/>
                <w:right w:val="none" w:sz="0" w:space="0" w:color="auto"/>
              </w:divBdr>
            </w:div>
            <w:div w:id="126245867">
              <w:marLeft w:val="0"/>
              <w:marRight w:val="0"/>
              <w:marTop w:val="0"/>
              <w:marBottom w:val="0"/>
              <w:divBdr>
                <w:top w:val="none" w:sz="0" w:space="0" w:color="auto"/>
                <w:left w:val="none" w:sz="0" w:space="0" w:color="auto"/>
                <w:bottom w:val="none" w:sz="0" w:space="0" w:color="auto"/>
                <w:right w:val="none" w:sz="0" w:space="0" w:color="auto"/>
              </w:divBdr>
            </w:div>
            <w:div w:id="130638005">
              <w:marLeft w:val="0"/>
              <w:marRight w:val="0"/>
              <w:marTop w:val="0"/>
              <w:marBottom w:val="0"/>
              <w:divBdr>
                <w:top w:val="none" w:sz="0" w:space="0" w:color="auto"/>
                <w:left w:val="none" w:sz="0" w:space="0" w:color="auto"/>
                <w:bottom w:val="none" w:sz="0" w:space="0" w:color="auto"/>
                <w:right w:val="none" w:sz="0" w:space="0" w:color="auto"/>
              </w:divBdr>
            </w:div>
            <w:div w:id="132528944">
              <w:marLeft w:val="0"/>
              <w:marRight w:val="0"/>
              <w:marTop w:val="0"/>
              <w:marBottom w:val="0"/>
              <w:divBdr>
                <w:top w:val="none" w:sz="0" w:space="0" w:color="auto"/>
                <w:left w:val="none" w:sz="0" w:space="0" w:color="auto"/>
                <w:bottom w:val="none" w:sz="0" w:space="0" w:color="auto"/>
                <w:right w:val="none" w:sz="0" w:space="0" w:color="auto"/>
              </w:divBdr>
            </w:div>
            <w:div w:id="133914278">
              <w:marLeft w:val="0"/>
              <w:marRight w:val="0"/>
              <w:marTop w:val="0"/>
              <w:marBottom w:val="0"/>
              <w:divBdr>
                <w:top w:val="none" w:sz="0" w:space="0" w:color="auto"/>
                <w:left w:val="none" w:sz="0" w:space="0" w:color="auto"/>
                <w:bottom w:val="none" w:sz="0" w:space="0" w:color="auto"/>
                <w:right w:val="none" w:sz="0" w:space="0" w:color="auto"/>
              </w:divBdr>
            </w:div>
            <w:div w:id="134104558">
              <w:marLeft w:val="0"/>
              <w:marRight w:val="0"/>
              <w:marTop w:val="0"/>
              <w:marBottom w:val="0"/>
              <w:divBdr>
                <w:top w:val="none" w:sz="0" w:space="0" w:color="auto"/>
                <w:left w:val="none" w:sz="0" w:space="0" w:color="auto"/>
                <w:bottom w:val="none" w:sz="0" w:space="0" w:color="auto"/>
                <w:right w:val="none" w:sz="0" w:space="0" w:color="auto"/>
              </w:divBdr>
            </w:div>
            <w:div w:id="150752942">
              <w:marLeft w:val="0"/>
              <w:marRight w:val="0"/>
              <w:marTop w:val="0"/>
              <w:marBottom w:val="0"/>
              <w:divBdr>
                <w:top w:val="none" w:sz="0" w:space="0" w:color="auto"/>
                <w:left w:val="none" w:sz="0" w:space="0" w:color="auto"/>
                <w:bottom w:val="none" w:sz="0" w:space="0" w:color="auto"/>
                <w:right w:val="none" w:sz="0" w:space="0" w:color="auto"/>
              </w:divBdr>
            </w:div>
            <w:div w:id="160900721">
              <w:marLeft w:val="0"/>
              <w:marRight w:val="0"/>
              <w:marTop w:val="0"/>
              <w:marBottom w:val="0"/>
              <w:divBdr>
                <w:top w:val="none" w:sz="0" w:space="0" w:color="auto"/>
                <w:left w:val="none" w:sz="0" w:space="0" w:color="auto"/>
                <w:bottom w:val="none" w:sz="0" w:space="0" w:color="auto"/>
                <w:right w:val="none" w:sz="0" w:space="0" w:color="auto"/>
              </w:divBdr>
            </w:div>
            <w:div w:id="163515712">
              <w:marLeft w:val="0"/>
              <w:marRight w:val="0"/>
              <w:marTop w:val="0"/>
              <w:marBottom w:val="0"/>
              <w:divBdr>
                <w:top w:val="none" w:sz="0" w:space="0" w:color="auto"/>
                <w:left w:val="none" w:sz="0" w:space="0" w:color="auto"/>
                <w:bottom w:val="none" w:sz="0" w:space="0" w:color="auto"/>
                <w:right w:val="none" w:sz="0" w:space="0" w:color="auto"/>
              </w:divBdr>
            </w:div>
            <w:div w:id="189415254">
              <w:marLeft w:val="0"/>
              <w:marRight w:val="0"/>
              <w:marTop w:val="0"/>
              <w:marBottom w:val="0"/>
              <w:divBdr>
                <w:top w:val="none" w:sz="0" w:space="0" w:color="auto"/>
                <w:left w:val="none" w:sz="0" w:space="0" w:color="auto"/>
                <w:bottom w:val="none" w:sz="0" w:space="0" w:color="auto"/>
                <w:right w:val="none" w:sz="0" w:space="0" w:color="auto"/>
              </w:divBdr>
            </w:div>
            <w:div w:id="213929770">
              <w:marLeft w:val="0"/>
              <w:marRight w:val="0"/>
              <w:marTop w:val="0"/>
              <w:marBottom w:val="0"/>
              <w:divBdr>
                <w:top w:val="none" w:sz="0" w:space="0" w:color="auto"/>
                <w:left w:val="none" w:sz="0" w:space="0" w:color="auto"/>
                <w:bottom w:val="none" w:sz="0" w:space="0" w:color="auto"/>
                <w:right w:val="none" w:sz="0" w:space="0" w:color="auto"/>
              </w:divBdr>
            </w:div>
            <w:div w:id="246773158">
              <w:marLeft w:val="0"/>
              <w:marRight w:val="0"/>
              <w:marTop w:val="0"/>
              <w:marBottom w:val="0"/>
              <w:divBdr>
                <w:top w:val="none" w:sz="0" w:space="0" w:color="auto"/>
                <w:left w:val="none" w:sz="0" w:space="0" w:color="auto"/>
                <w:bottom w:val="none" w:sz="0" w:space="0" w:color="auto"/>
                <w:right w:val="none" w:sz="0" w:space="0" w:color="auto"/>
              </w:divBdr>
            </w:div>
            <w:div w:id="267540239">
              <w:marLeft w:val="0"/>
              <w:marRight w:val="0"/>
              <w:marTop w:val="0"/>
              <w:marBottom w:val="0"/>
              <w:divBdr>
                <w:top w:val="none" w:sz="0" w:space="0" w:color="auto"/>
                <w:left w:val="none" w:sz="0" w:space="0" w:color="auto"/>
                <w:bottom w:val="none" w:sz="0" w:space="0" w:color="auto"/>
                <w:right w:val="none" w:sz="0" w:space="0" w:color="auto"/>
              </w:divBdr>
            </w:div>
            <w:div w:id="272251034">
              <w:marLeft w:val="0"/>
              <w:marRight w:val="0"/>
              <w:marTop w:val="0"/>
              <w:marBottom w:val="0"/>
              <w:divBdr>
                <w:top w:val="none" w:sz="0" w:space="0" w:color="auto"/>
                <w:left w:val="none" w:sz="0" w:space="0" w:color="auto"/>
                <w:bottom w:val="none" w:sz="0" w:space="0" w:color="auto"/>
                <w:right w:val="none" w:sz="0" w:space="0" w:color="auto"/>
              </w:divBdr>
            </w:div>
            <w:div w:id="290331009">
              <w:marLeft w:val="0"/>
              <w:marRight w:val="0"/>
              <w:marTop w:val="0"/>
              <w:marBottom w:val="0"/>
              <w:divBdr>
                <w:top w:val="none" w:sz="0" w:space="0" w:color="auto"/>
                <w:left w:val="none" w:sz="0" w:space="0" w:color="auto"/>
                <w:bottom w:val="none" w:sz="0" w:space="0" w:color="auto"/>
                <w:right w:val="none" w:sz="0" w:space="0" w:color="auto"/>
              </w:divBdr>
            </w:div>
            <w:div w:id="303437059">
              <w:marLeft w:val="0"/>
              <w:marRight w:val="0"/>
              <w:marTop w:val="0"/>
              <w:marBottom w:val="0"/>
              <w:divBdr>
                <w:top w:val="none" w:sz="0" w:space="0" w:color="auto"/>
                <w:left w:val="none" w:sz="0" w:space="0" w:color="auto"/>
                <w:bottom w:val="none" w:sz="0" w:space="0" w:color="auto"/>
                <w:right w:val="none" w:sz="0" w:space="0" w:color="auto"/>
              </w:divBdr>
            </w:div>
            <w:div w:id="315181584">
              <w:marLeft w:val="0"/>
              <w:marRight w:val="0"/>
              <w:marTop w:val="0"/>
              <w:marBottom w:val="0"/>
              <w:divBdr>
                <w:top w:val="none" w:sz="0" w:space="0" w:color="auto"/>
                <w:left w:val="none" w:sz="0" w:space="0" w:color="auto"/>
                <w:bottom w:val="none" w:sz="0" w:space="0" w:color="auto"/>
                <w:right w:val="none" w:sz="0" w:space="0" w:color="auto"/>
              </w:divBdr>
            </w:div>
            <w:div w:id="384259318">
              <w:marLeft w:val="0"/>
              <w:marRight w:val="0"/>
              <w:marTop w:val="0"/>
              <w:marBottom w:val="0"/>
              <w:divBdr>
                <w:top w:val="none" w:sz="0" w:space="0" w:color="auto"/>
                <w:left w:val="none" w:sz="0" w:space="0" w:color="auto"/>
                <w:bottom w:val="none" w:sz="0" w:space="0" w:color="auto"/>
                <w:right w:val="none" w:sz="0" w:space="0" w:color="auto"/>
              </w:divBdr>
            </w:div>
            <w:div w:id="386338935">
              <w:marLeft w:val="0"/>
              <w:marRight w:val="0"/>
              <w:marTop w:val="0"/>
              <w:marBottom w:val="0"/>
              <w:divBdr>
                <w:top w:val="none" w:sz="0" w:space="0" w:color="auto"/>
                <w:left w:val="none" w:sz="0" w:space="0" w:color="auto"/>
                <w:bottom w:val="none" w:sz="0" w:space="0" w:color="auto"/>
                <w:right w:val="none" w:sz="0" w:space="0" w:color="auto"/>
              </w:divBdr>
            </w:div>
            <w:div w:id="399867216">
              <w:marLeft w:val="0"/>
              <w:marRight w:val="0"/>
              <w:marTop w:val="0"/>
              <w:marBottom w:val="0"/>
              <w:divBdr>
                <w:top w:val="none" w:sz="0" w:space="0" w:color="auto"/>
                <w:left w:val="none" w:sz="0" w:space="0" w:color="auto"/>
                <w:bottom w:val="none" w:sz="0" w:space="0" w:color="auto"/>
                <w:right w:val="none" w:sz="0" w:space="0" w:color="auto"/>
              </w:divBdr>
            </w:div>
            <w:div w:id="400687313">
              <w:marLeft w:val="0"/>
              <w:marRight w:val="0"/>
              <w:marTop w:val="0"/>
              <w:marBottom w:val="0"/>
              <w:divBdr>
                <w:top w:val="none" w:sz="0" w:space="0" w:color="auto"/>
                <w:left w:val="none" w:sz="0" w:space="0" w:color="auto"/>
                <w:bottom w:val="none" w:sz="0" w:space="0" w:color="auto"/>
                <w:right w:val="none" w:sz="0" w:space="0" w:color="auto"/>
              </w:divBdr>
            </w:div>
            <w:div w:id="409814498">
              <w:marLeft w:val="0"/>
              <w:marRight w:val="0"/>
              <w:marTop w:val="0"/>
              <w:marBottom w:val="0"/>
              <w:divBdr>
                <w:top w:val="none" w:sz="0" w:space="0" w:color="auto"/>
                <w:left w:val="none" w:sz="0" w:space="0" w:color="auto"/>
                <w:bottom w:val="none" w:sz="0" w:space="0" w:color="auto"/>
                <w:right w:val="none" w:sz="0" w:space="0" w:color="auto"/>
              </w:divBdr>
            </w:div>
            <w:div w:id="422385841">
              <w:marLeft w:val="0"/>
              <w:marRight w:val="0"/>
              <w:marTop w:val="0"/>
              <w:marBottom w:val="0"/>
              <w:divBdr>
                <w:top w:val="none" w:sz="0" w:space="0" w:color="auto"/>
                <w:left w:val="none" w:sz="0" w:space="0" w:color="auto"/>
                <w:bottom w:val="none" w:sz="0" w:space="0" w:color="auto"/>
                <w:right w:val="none" w:sz="0" w:space="0" w:color="auto"/>
              </w:divBdr>
            </w:div>
            <w:div w:id="429737543">
              <w:marLeft w:val="0"/>
              <w:marRight w:val="0"/>
              <w:marTop w:val="0"/>
              <w:marBottom w:val="0"/>
              <w:divBdr>
                <w:top w:val="none" w:sz="0" w:space="0" w:color="auto"/>
                <w:left w:val="none" w:sz="0" w:space="0" w:color="auto"/>
                <w:bottom w:val="none" w:sz="0" w:space="0" w:color="auto"/>
                <w:right w:val="none" w:sz="0" w:space="0" w:color="auto"/>
              </w:divBdr>
            </w:div>
            <w:div w:id="435371705">
              <w:marLeft w:val="0"/>
              <w:marRight w:val="0"/>
              <w:marTop w:val="0"/>
              <w:marBottom w:val="0"/>
              <w:divBdr>
                <w:top w:val="none" w:sz="0" w:space="0" w:color="auto"/>
                <w:left w:val="none" w:sz="0" w:space="0" w:color="auto"/>
                <w:bottom w:val="none" w:sz="0" w:space="0" w:color="auto"/>
                <w:right w:val="none" w:sz="0" w:space="0" w:color="auto"/>
              </w:divBdr>
            </w:div>
            <w:div w:id="458576287">
              <w:marLeft w:val="0"/>
              <w:marRight w:val="0"/>
              <w:marTop w:val="0"/>
              <w:marBottom w:val="0"/>
              <w:divBdr>
                <w:top w:val="none" w:sz="0" w:space="0" w:color="auto"/>
                <w:left w:val="none" w:sz="0" w:space="0" w:color="auto"/>
                <w:bottom w:val="none" w:sz="0" w:space="0" w:color="auto"/>
                <w:right w:val="none" w:sz="0" w:space="0" w:color="auto"/>
              </w:divBdr>
            </w:div>
            <w:div w:id="461850483">
              <w:marLeft w:val="0"/>
              <w:marRight w:val="0"/>
              <w:marTop w:val="0"/>
              <w:marBottom w:val="0"/>
              <w:divBdr>
                <w:top w:val="none" w:sz="0" w:space="0" w:color="auto"/>
                <w:left w:val="none" w:sz="0" w:space="0" w:color="auto"/>
                <w:bottom w:val="none" w:sz="0" w:space="0" w:color="auto"/>
                <w:right w:val="none" w:sz="0" w:space="0" w:color="auto"/>
              </w:divBdr>
            </w:div>
            <w:div w:id="470251526">
              <w:marLeft w:val="0"/>
              <w:marRight w:val="0"/>
              <w:marTop w:val="0"/>
              <w:marBottom w:val="0"/>
              <w:divBdr>
                <w:top w:val="none" w:sz="0" w:space="0" w:color="auto"/>
                <w:left w:val="none" w:sz="0" w:space="0" w:color="auto"/>
                <w:bottom w:val="none" w:sz="0" w:space="0" w:color="auto"/>
                <w:right w:val="none" w:sz="0" w:space="0" w:color="auto"/>
              </w:divBdr>
            </w:div>
            <w:div w:id="491917696">
              <w:marLeft w:val="0"/>
              <w:marRight w:val="0"/>
              <w:marTop w:val="0"/>
              <w:marBottom w:val="0"/>
              <w:divBdr>
                <w:top w:val="none" w:sz="0" w:space="0" w:color="auto"/>
                <w:left w:val="none" w:sz="0" w:space="0" w:color="auto"/>
                <w:bottom w:val="none" w:sz="0" w:space="0" w:color="auto"/>
                <w:right w:val="none" w:sz="0" w:space="0" w:color="auto"/>
              </w:divBdr>
            </w:div>
            <w:div w:id="520894069">
              <w:marLeft w:val="0"/>
              <w:marRight w:val="0"/>
              <w:marTop w:val="0"/>
              <w:marBottom w:val="0"/>
              <w:divBdr>
                <w:top w:val="none" w:sz="0" w:space="0" w:color="auto"/>
                <w:left w:val="none" w:sz="0" w:space="0" w:color="auto"/>
                <w:bottom w:val="none" w:sz="0" w:space="0" w:color="auto"/>
                <w:right w:val="none" w:sz="0" w:space="0" w:color="auto"/>
              </w:divBdr>
            </w:div>
            <w:div w:id="547686927">
              <w:marLeft w:val="0"/>
              <w:marRight w:val="0"/>
              <w:marTop w:val="0"/>
              <w:marBottom w:val="0"/>
              <w:divBdr>
                <w:top w:val="none" w:sz="0" w:space="0" w:color="auto"/>
                <w:left w:val="none" w:sz="0" w:space="0" w:color="auto"/>
                <w:bottom w:val="none" w:sz="0" w:space="0" w:color="auto"/>
                <w:right w:val="none" w:sz="0" w:space="0" w:color="auto"/>
              </w:divBdr>
            </w:div>
            <w:div w:id="576062583">
              <w:marLeft w:val="0"/>
              <w:marRight w:val="0"/>
              <w:marTop w:val="0"/>
              <w:marBottom w:val="0"/>
              <w:divBdr>
                <w:top w:val="none" w:sz="0" w:space="0" w:color="auto"/>
                <w:left w:val="none" w:sz="0" w:space="0" w:color="auto"/>
                <w:bottom w:val="none" w:sz="0" w:space="0" w:color="auto"/>
                <w:right w:val="none" w:sz="0" w:space="0" w:color="auto"/>
              </w:divBdr>
            </w:div>
            <w:div w:id="590240506">
              <w:marLeft w:val="0"/>
              <w:marRight w:val="0"/>
              <w:marTop w:val="0"/>
              <w:marBottom w:val="0"/>
              <w:divBdr>
                <w:top w:val="none" w:sz="0" w:space="0" w:color="auto"/>
                <w:left w:val="none" w:sz="0" w:space="0" w:color="auto"/>
                <w:bottom w:val="none" w:sz="0" w:space="0" w:color="auto"/>
                <w:right w:val="none" w:sz="0" w:space="0" w:color="auto"/>
              </w:divBdr>
            </w:div>
            <w:div w:id="592397967">
              <w:marLeft w:val="0"/>
              <w:marRight w:val="0"/>
              <w:marTop w:val="0"/>
              <w:marBottom w:val="0"/>
              <w:divBdr>
                <w:top w:val="none" w:sz="0" w:space="0" w:color="auto"/>
                <w:left w:val="none" w:sz="0" w:space="0" w:color="auto"/>
                <w:bottom w:val="none" w:sz="0" w:space="0" w:color="auto"/>
                <w:right w:val="none" w:sz="0" w:space="0" w:color="auto"/>
              </w:divBdr>
            </w:div>
            <w:div w:id="605116680">
              <w:marLeft w:val="0"/>
              <w:marRight w:val="0"/>
              <w:marTop w:val="0"/>
              <w:marBottom w:val="0"/>
              <w:divBdr>
                <w:top w:val="none" w:sz="0" w:space="0" w:color="auto"/>
                <w:left w:val="none" w:sz="0" w:space="0" w:color="auto"/>
                <w:bottom w:val="none" w:sz="0" w:space="0" w:color="auto"/>
                <w:right w:val="none" w:sz="0" w:space="0" w:color="auto"/>
              </w:divBdr>
            </w:div>
            <w:div w:id="628440466">
              <w:marLeft w:val="0"/>
              <w:marRight w:val="0"/>
              <w:marTop w:val="0"/>
              <w:marBottom w:val="0"/>
              <w:divBdr>
                <w:top w:val="none" w:sz="0" w:space="0" w:color="auto"/>
                <w:left w:val="none" w:sz="0" w:space="0" w:color="auto"/>
                <w:bottom w:val="none" w:sz="0" w:space="0" w:color="auto"/>
                <w:right w:val="none" w:sz="0" w:space="0" w:color="auto"/>
              </w:divBdr>
            </w:div>
            <w:div w:id="643848561">
              <w:marLeft w:val="0"/>
              <w:marRight w:val="0"/>
              <w:marTop w:val="0"/>
              <w:marBottom w:val="0"/>
              <w:divBdr>
                <w:top w:val="none" w:sz="0" w:space="0" w:color="auto"/>
                <w:left w:val="none" w:sz="0" w:space="0" w:color="auto"/>
                <w:bottom w:val="none" w:sz="0" w:space="0" w:color="auto"/>
                <w:right w:val="none" w:sz="0" w:space="0" w:color="auto"/>
              </w:divBdr>
            </w:div>
            <w:div w:id="652683108">
              <w:marLeft w:val="0"/>
              <w:marRight w:val="0"/>
              <w:marTop w:val="0"/>
              <w:marBottom w:val="0"/>
              <w:divBdr>
                <w:top w:val="none" w:sz="0" w:space="0" w:color="auto"/>
                <w:left w:val="none" w:sz="0" w:space="0" w:color="auto"/>
                <w:bottom w:val="none" w:sz="0" w:space="0" w:color="auto"/>
                <w:right w:val="none" w:sz="0" w:space="0" w:color="auto"/>
              </w:divBdr>
            </w:div>
            <w:div w:id="666860715">
              <w:marLeft w:val="0"/>
              <w:marRight w:val="0"/>
              <w:marTop w:val="0"/>
              <w:marBottom w:val="0"/>
              <w:divBdr>
                <w:top w:val="none" w:sz="0" w:space="0" w:color="auto"/>
                <w:left w:val="none" w:sz="0" w:space="0" w:color="auto"/>
                <w:bottom w:val="none" w:sz="0" w:space="0" w:color="auto"/>
                <w:right w:val="none" w:sz="0" w:space="0" w:color="auto"/>
              </w:divBdr>
            </w:div>
            <w:div w:id="680476836">
              <w:marLeft w:val="0"/>
              <w:marRight w:val="0"/>
              <w:marTop w:val="0"/>
              <w:marBottom w:val="0"/>
              <w:divBdr>
                <w:top w:val="none" w:sz="0" w:space="0" w:color="auto"/>
                <w:left w:val="none" w:sz="0" w:space="0" w:color="auto"/>
                <w:bottom w:val="none" w:sz="0" w:space="0" w:color="auto"/>
                <w:right w:val="none" w:sz="0" w:space="0" w:color="auto"/>
              </w:divBdr>
            </w:div>
            <w:div w:id="687220797">
              <w:marLeft w:val="0"/>
              <w:marRight w:val="0"/>
              <w:marTop w:val="0"/>
              <w:marBottom w:val="0"/>
              <w:divBdr>
                <w:top w:val="none" w:sz="0" w:space="0" w:color="auto"/>
                <w:left w:val="none" w:sz="0" w:space="0" w:color="auto"/>
                <w:bottom w:val="none" w:sz="0" w:space="0" w:color="auto"/>
                <w:right w:val="none" w:sz="0" w:space="0" w:color="auto"/>
              </w:divBdr>
            </w:div>
            <w:div w:id="702363409">
              <w:marLeft w:val="0"/>
              <w:marRight w:val="0"/>
              <w:marTop w:val="0"/>
              <w:marBottom w:val="0"/>
              <w:divBdr>
                <w:top w:val="none" w:sz="0" w:space="0" w:color="auto"/>
                <w:left w:val="none" w:sz="0" w:space="0" w:color="auto"/>
                <w:bottom w:val="none" w:sz="0" w:space="0" w:color="auto"/>
                <w:right w:val="none" w:sz="0" w:space="0" w:color="auto"/>
              </w:divBdr>
            </w:div>
            <w:div w:id="717821161">
              <w:marLeft w:val="0"/>
              <w:marRight w:val="0"/>
              <w:marTop w:val="0"/>
              <w:marBottom w:val="0"/>
              <w:divBdr>
                <w:top w:val="none" w:sz="0" w:space="0" w:color="auto"/>
                <w:left w:val="none" w:sz="0" w:space="0" w:color="auto"/>
                <w:bottom w:val="none" w:sz="0" w:space="0" w:color="auto"/>
                <w:right w:val="none" w:sz="0" w:space="0" w:color="auto"/>
              </w:divBdr>
            </w:div>
            <w:div w:id="719131885">
              <w:marLeft w:val="0"/>
              <w:marRight w:val="0"/>
              <w:marTop w:val="0"/>
              <w:marBottom w:val="0"/>
              <w:divBdr>
                <w:top w:val="none" w:sz="0" w:space="0" w:color="auto"/>
                <w:left w:val="none" w:sz="0" w:space="0" w:color="auto"/>
                <w:bottom w:val="none" w:sz="0" w:space="0" w:color="auto"/>
                <w:right w:val="none" w:sz="0" w:space="0" w:color="auto"/>
              </w:divBdr>
            </w:div>
            <w:div w:id="729158900">
              <w:marLeft w:val="0"/>
              <w:marRight w:val="0"/>
              <w:marTop w:val="0"/>
              <w:marBottom w:val="0"/>
              <w:divBdr>
                <w:top w:val="none" w:sz="0" w:space="0" w:color="auto"/>
                <w:left w:val="none" w:sz="0" w:space="0" w:color="auto"/>
                <w:bottom w:val="none" w:sz="0" w:space="0" w:color="auto"/>
                <w:right w:val="none" w:sz="0" w:space="0" w:color="auto"/>
              </w:divBdr>
            </w:div>
            <w:div w:id="767193702">
              <w:marLeft w:val="0"/>
              <w:marRight w:val="0"/>
              <w:marTop w:val="0"/>
              <w:marBottom w:val="0"/>
              <w:divBdr>
                <w:top w:val="none" w:sz="0" w:space="0" w:color="auto"/>
                <w:left w:val="none" w:sz="0" w:space="0" w:color="auto"/>
                <w:bottom w:val="none" w:sz="0" w:space="0" w:color="auto"/>
                <w:right w:val="none" w:sz="0" w:space="0" w:color="auto"/>
              </w:divBdr>
            </w:div>
            <w:div w:id="793132196">
              <w:marLeft w:val="0"/>
              <w:marRight w:val="0"/>
              <w:marTop w:val="0"/>
              <w:marBottom w:val="0"/>
              <w:divBdr>
                <w:top w:val="none" w:sz="0" w:space="0" w:color="auto"/>
                <w:left w:val="none" w:sz="0" w:space="0" w:color="auto"/>
                <w:bottom w:val="none" w:sz="0" w:space="0" w:color="auto"/>
                <w:right w:val="none" w:sz="0" w:space="0" w:color="auto"/>
              </w:divBdr>
            </w:div>
            <w:div w:id="797600938">
              <w:marLeft w:val="0"/>
              <w:marRight w:val="0"/>
              <w:marTop w:val="0"/>
              <w:marBottom w:val="0"/>
              <w:divBdr>
                <w:top w:val="none" w:sz="0" w:space="0" w:color="auto"/>
                <w:left w:val="none" w:sz="0" w:space="0" w:color="auto"/>
                <w:bottom w:val="none" w:sz="0" w:space="0" w:color="auto"/>
                <w:right w:val="none" w:sz="0" w:space="0" w:color="auto"/>
              </w:divBdr>
            </w:div>
            <w:div w:id="806120519">
              <w:marLeft w:val="0"/>
              <w:marRight w:val="0"/>
              <w:marTop w:val="0"/>
              <w:marBottom w:val="0"/>
              <w:divBdr>
                <w:top w:val="none" w:sz="0" w:space="0" w:color="auto"/>
                <w:left w:val="none" w:sz="0" w:space="0" w:color="auto"/>
                <w:bottom w:val="none" w:sz="0" w:space="0" w:color="auto"/>
                <w:right w:val="none" w:sz="0" w:space="0" w:color="auto"/>
              </w:divBdr>
            </w:div>
            <w:div w:id="817115246">
              <w:marLeft w:val="0"/>
              <w:marRight w:val="0"/>
              <w:marTop w:val="0"/>
              <w:marBottom w:val="0"/>
              <w:divBdr>
                <w:top w:val="none" w:sz="0" w:space="0" w:color="auto"/>
                <w:left w:val="none" w:sz="0" w:space="0" w:color="auto"/>
                <w:bottom w:val="none" w:sz="0" w:space="0" w:color="auto"/>
                <w:right w:val="none" w:sz="0" w:space="0" w:color="auto"/>
              </w:divBdr>
            </w:div>
            <w:div w:id="817648119">
              <w:marLeft w:val="0"/>
              <w:marRight w:val="0"/>
              <w:marTop w:val="0"/>
              <w:marBottom w:val="0"/>
              <w:divBdr>
                <w:top w:val="none" w:sz="0" w:space="0" w:color="auto"/>
                <w:left w:val="none" w:sz="0" w:space="0" w:color="auto"/>
                <w:bottom w:val="none" w:sz="0" w:space="0" w:color="auto"/>
                <w:right w:val="none" w:sz="0" w:space="0" w:color="auto"/>
              </w:divBdr>
            </w:div>
            <w:div w:id="825392121">
              <w:marLeft w:val="0"/>
              <w:marRight w:val="0"/>
              <w:marTop w:val="0"/>
              <w:marBottom w:val="0"/>
              <w:divBdr>
                <w:top w:val="none" w:sz="0" w:space="0" w:color="auto"/>
                <w:left w:val="none" w:sz="0" w:space="0" w:color="auto"/>
                <w:bottom w:val="none" w:sz="0" w:space="0" w:color="auto"/>
                <w:right w:val="none" w:sz="0" w:space="0" w:color="auto"/>
              </w:divBdr>
            </w:div>
            <w:div w:id="834028907">
              <w:marLeft w:val="0"/>
              <w:marRight w:val="0"/>
              <w:marTop w:val="0"/>
              <w:marBottom w:val="0"/>
              <w:divBdr>
                <w:top w:val="none" w:sz="0" w:space="0" w:color="auto"/>
                <w:left w:val="none" w:sz="0" w:space="0" w:color="auto"/>
                <w:bottom w:val="none" w:sz="0" w:space="0" w:color="auto"/>
                <w:right w:val="none" w:sz="0" w:space="0" w:color="auto"/>
              </w:divBdr>
            </w:div>
            <w:div w:id="864560901">
              <w:marLeft w:val="0"/>
              <w:marRight w:val="0"/>
              <w:marTop w:val="0"/>
              <w:marBottom w:val="0"/>
              <w:divBdr>
                <w:top w:val="none" w:sz="0" w:space="0" w:color="auto"/>
                <w:left w:val="none" w:sz="0" w:space="0" w:color="auto"/>
                <w:bottom w:val="none" w:sz="0" w:space="0" w:color="auto"/>
                <w:right w:val="none" w:sz="0" w:space="0" w:color="auto"/>
              </w:divBdr>
            </w:div>
            <w:div w:id="866211294">
              <w:marLeft w:val="0"/>
              <w:marRight w:val="0"/>
              <w:marTop w:val="0"/>
              <w:marBottom w:val="0"/>
              <w:divBdr>
                <w:top w:val="none" w:sz="0" w:space="0" w:color="auto"/>
                <w:left w:val="none" w:sz="0" w:space="0" w:color="auto"/>
                <w:bottom w:val="none" w:sz="0" w:space="0" w:color="auto"/>
                <w:right w:val="none" w:sz="0" w:space="0" w:color="auto"/>
              </w:divBdr>
            </w:div>
            <w:div w:id="875970336">
              <w:marLeft w:val="0"/>
              <w:marRight w:val="0"/>
              <w:marTop w:val="0"/>
              <w:marBottom w:val="0"/>
              <w:divBdr>
                <w:top w:val="none" w:sz="0" w:space="0" w:color="auto"/>
                <w:left w:val="none" w:sz="0" w:space="0" w:color="auto"/>
                <w:bottom w:val="none" w:sz="0" w:space="0" w:color="auto"/>
                <w:right w:val="none" w:sz="0" w:space="0" w:color="auto"/>
              </w:divBdr>
            </w:div>
            <w:div w:id="915096133">
              <w:marLeft w:val="0"/>
              <w:marRight w:val="0"/>
              <w:marTop w:val="0"/>
              <w:marBottom w:val="0"/>
              <w:divBdr>
                <w:top w:val="none" w:sz="0" w:space="0" w:color="auto"/>
                <w:left w:val="none" w:sz="0" w:space="0" w:color="auto"/>
                <w:bottom w:val="none" w:sz="0" w:space="0" w:color="auto"/>
                <w:right w:val="none" w:sz="0" w:space="0" w:color="auto"/>
              </w:divBdr>
            </w:div>
            <w:div w:id="917593667">
              <w:marLeft w:val="0"/>
              <w:marRight w:val="0"/>
              <w:marTop w:val="0"/>
              <w:marBottom w:val="0"/>
              <w:divBdr>
                <w:top w:val="none" w:sz="0" w:space="0" w:color="auto"/>
                <w:left w:val="none" w:sz="0" w:space="0" w:color="auto"/>
                <w:bottom w:val="none" w:sz="0" w:space="0" w:color="auto"/>
                <w:right w:val="none" w:sz="0" w:space="0" w:color="auto"/>
              </w:divBdr>
            </w:div>
            <w:div w:id="929240949">
              <w:marLeft w:val="0"/>
              <w:marRight w:val="0"/>
              <w:marTop w:val="0"/>
              <w:marBottom w:val="0"/>
              <w:divBdr>
                <w:top w:val="none" w:sz="0" w:space="0" w:color="auto"/>
                <w:left w:val="none" w:sz="0" w:space="0" w:color="auto"/>
                <w:bottom w:val="none" w:sz="0" w:space="0" w:color="auto"/>
                <w:right w:val="none" w:sz="0" w:space="0" w:color="auto"/>
              </w:divBdr>
            </w:div>
            <w:div w:id="938567550">
              <w:marLeft w:val="0"/>
              <w:marRight w:val="0"/>
              <w:marTop w:val="0"/>
              <w:marBottom w:val="0"/>
              <w:divBdr>
                <w:top w:val="none" w:sz="0" w:space="0" w:color="auto"/>
                <w:left w:val="none" w:sz="0" w:space="0" w:color="auto"/>
                <w:bottom w:val="none" w:sz="0" w:space="0" w:color="auto"/>
                <w:right w:val="none" w:sz="0" w:space="0" w:color="auto"/>
              </w:divBdr>
            </w:div>
            <w:div w:id="943997650">
              <w:marLeft w:val="0"/>
              <w:marRight w:val="0"/>
              <w:marTop w:val="0"/>
              <w:marBottom w:val="0"/>
              <w:divBdr>
                <w:top w:val="none" w:sz="0" w:space="0" w:color="auto"/>
                <w:left w:val="none" w:sz="0" w:space="0" w:color="auto"/>
                <w:bottom w:val="none" w:sz="0" w:space="0" w:color="auto"/>
                <w:right w:val="none" w:sz="0" w:space="0" w:color="auto"/>
              </w:divBdr>
            </w:div>
            <w:div w:id="961502168">
              <w:marLeft w:val="0"/>
              <w:marRight w:val="0"/>
              <w:marTop w:val="0"/>
              <w:marBottom w:val="0"/>
              <w:divBdr>
                <w:top w:val="none" w:sz="0" w:space="0" w:color="auto"/>
                <w:left w:val="none" w:sz="0" w:space="0" w:color="auto"/>
                <w:bottom w:val="none" w:sz="0" w:space="0" w:color="auto"/>
                <w:right w:val="none" w:sz="0" w:space="0" w:color="auto"/>
              </w:divBdr>
            </w:div>
            <w:div w:id="987394688">
              <w:marLeft w:val="0"/>
              <w:marRight w:val="0"/>
              <w:marTop w:val="0"/>
              <w:marBottom w:val="0"/>
              <w:divBdr>
                <w:top w:val="none" w:sz="0" w:space="0" w:color="auto"/>
                <w:left w:val="none" w:sz="0" w:space="0" w:color="auto"/>
                <w:bottom w:val="none" w:sz="0" w:space="0" w:color="auto"/>
                <w:right w:val="none" w:sz="0" w:space="0" w:color="auto"/>
              </w:divBdr>
            </w:div>
            <w:div w:id="993490335">
              <w:marLeft w:val="0"/>
              <w:marRight w:val="0"/>
              <w:marTop w:val="0"/>
              <w:marBottom w:val="0"/>
              <w:divBdr>
                <w:top w:val="none" w:sz="0" w:space="0" w:color="auto"/>
                <w:left w:val="none" w:sz="0" w:space="0" w:color="auto"/>
                <w:bottom w:val="none" w:sz="0" w:space="0" w:color="auto"/>
                <w:right w:val="none" w:sz="0" w:space="0" w:color="auto"/>
              </w:divBdr>
            </w:div>
            <w:div w:id="1009605491">
              <w:marLeft w:val="0"/>
              <w:marRight w:val="0"/>
              <w:marTop w:val="0"/>
              <w:marBottom w:val="0"/>
              <w:divBdr>
                <w:top w:val="none" w:sz="0" w:space="0" w:color="auto"/>
                <w:left w:val="none" w:sz="0" w:space="0" w:color="auto"/>
                <w:bottom w:val="none" w:sz="0" w:space="0" w:color="auto"/>
                <w:right w:val="none" w:sz="0" w:space="0" w:color="auto"/>
              </w:divBdr>
            </w:div>
            <w:div w:id="1013339292">
              <w:marLeft w:val="0"/>
              <w:marRight w:val="0"/>
              <w:marTop w:val="0"/>
              <w:marBottom w:val="0"/>
              <w:divBdr>
                <w:top w:val="none" w:sz="0" w:space="0" w:color="auto"/>
                <w:left w:val="none" w:sz="0" w:space="0" w:color="auto"/>
                <w:bottom w:val="none" w:sz="0" w:space="0" w:color="auto"/>
                <w:right w:val="none" w:sz="0" w:space="0" w:color="auto"/>
              </w:divBdr>
            </w:div>
            <w:div w:id="1014844748">
              <w:marLeft w:val="0"/>
              <w:marRight w:val="0"/>
              <w:marTop w:val="0"/>
              <w:marBottom w:val="0"/>
              <w:divBdr>
                <w:top w:val="none" w:sz="0" w:space="0" w:color="auto"/>
                <w:left w:val="none" w:sz="0" w:space="0" w:color="auto"/>
                <w:bottom w:val="none" w:sz="0" w:space="0" w:color="auto"/>
                <w:right w:val="none" w:sz="0" w:space="0" w:color="auto"/>
              </w:divBdr>
            </w:div>
            <w:div w:id="1015769085">
              <w:marLeft w:val="0"/>
              <w:marRight w:val="0"/>
              <w:marTop w:val="0"/>
              <w:marBottom w:val="0"/>
              <w:divBdr>
                <w:top w:val="none" w:sz="0" w:space="0" w:color="auto"/>
                <w:left w:val="none" w:sz="0" w:space="0" w:color="auto"/>
                <w:bottom w:val="none" w:sz="0" w:space="0" w:color="auto"/>
                <w:right w:val="none" w:sz="0" w:space="0" w:color="auto"/>
              </w:divBdr>
            </w:div>
            <w:div w:id="1029262198">
              <w:marLeft w:val="0"/>
              <w:marRight w:val="0"/>
              <w:marTop w:val="0"/>
              <w:marBottom w:val="0"/>
              <w:divBdr>
                <w:top w:val="none" w:sz="0" w:space="0" w:color="auto"/>
                <w:left w:val="none" w:sz="0" w:space="0" w:color="auto"/>
                <w:bottom w:val="none" w:sz="0" w:space="0" w:color="auto"/>
                <w:right w:val="none" w:sz="0" w:space="0" w:color="auto"/>
              </w:divBdr>
            </w:div>
            <w:div w:id="1031607097">
              <w:marLeft w:val="0"/>
              <w:marRight w:val="0"/>
              <w:marTop w:val="0"/>
              <w:marBottom w:val="0"/>
              <w:divBdr>
                <w:top w:val="none" w:sz="0" w:space="0" w:color="auto"/>
                <w:left w:val="none" w:sz="0" w:space="0" w:color="auto"/>
                <w:bottom w:val="none" w:sz="0" w:space="0" w:color="auto"/>
                <w:right w:val="none" w:sz="0" w:space="0" w:color="auto"/>
              </w:divBdr>
            </w:div>
            <w:div w:id="1052267823">
              <w:marLeft w:val="0"/>
              <w:marRight w:val="0"/>
              <w:marTop w:val="0"/>
              <w:marBottom w:val="0"/>
              <w:divBdr>
                <w:top w:val="none" w:sz="0" w:space="0" w:color="auto"/>
                <w:left w:val="none" w:sz="0" w:space="0" w:color="auto"/>
                <w:bottom w:val="none" w:sz="0" w:space="0" w:color="auto"/>
                <w:right w:val="none" w:sz="0" w:space="0" w:color="auto"/>
              </w:divBdr>
            </w:div>
            <w:div w:id="1088387223">
              <w:marLeft w:val="0"/>
              <w:marRight w:val="0"/>
              <w:marTop w:val="0"/>
              <w:marBottom w:val="0"/>
              <w:divBdr>
                <w:top w:val="none" w:sz="0" w:space="0" w:color="auto"/>
                <w:left w:val="none" w:sz="0" w:space="0" w:color="auto"/>
                <w:bottom w:val="none" w:sz="0" w:space="0" w:color="auto"/>
                <w:right w:val="none" w:sz="0" w:space="0" w:color="auto"/>
              </w:divBdr>
            </w:div>
            <w:div w:id="1098257101">
              <w:marLeft w:val="0"/>
              <w:marRight w:val="0"/>
              <w:marTop w:val="0"/>
              <w:marBottom w:val="0"/>
              <w:divBdr>
                <w:top w:val="none" w:sz="0" w:space="0" w:color="auto"/>
                <w:left w:val="none" w:sz="0" w:space="0" w:color="auto"/>
                <w:bottom w:val="none" w:sz="0" w:space="0" w:color="auto"/>
                <w:right w:val="none" w:sz="0" w:space="0" w:color="auto"/>
              </w:divBdr>
            </w:div>
            <w:div w:id="1105343380">
              <w:marLeft w:val="0"/>
              <w:marRight w:val="0"/>
              <w:marTop w:val="0"/>
              <w:marBottom w:val="0"/>
              <w:divBdr>
                <w:top w:val="none" w:sz="0" w:space="0" w:color="auto"/>
                <w:left w:val="none" w:sz="0" w:space="0" w:color="auto"/>
                <w:bottom w:val="none" w:sz="0" w:space="0" w:color="auto"/>
                <w:right w:val="none" w:sz="0" w:space="0" w:color="auto"/>
              </w:divBdr>
            </w:div>
            <w:div w:id="1129663296">
              <w:marLeft w:val="0"/>
              <w:marRight w:val="0"/>
              <w:marTop w:val="0"/>
              <w:marBottom w:val="0"/>
              <w:divBdr>
                <w:top w:val="none" w:sz="0" w:space="0" w:color="auto"/>
                <w:left w:val="none" w:sz="0" w:space="0" w:color="auto"/>
                <w:bottom w:val="none" w:sz="0" w:space="0" w:color="auto"/>
                <w:right w:val="none" w:sz="0" w:space="0" w:color="auto"/>
              </w:divBdr>
            </w:div>
            <w:div w:id="1241066350">
              <w:marLeft w:val="0"/>
              <w:marRight w:val="0"/>
              <w:marTop w:val="0"/>
              <w:marBottom w:val="0"/>
              <w:divBdr>
                <w:top w:val="none" w:sz="0" w:space="0" w:color="auto"/>
                <w:left w:val="none" w:sz="0" w:space="0" w:color="auto"/>
                <w:bottom w:val="none" w:sz="0" w:space="0" w:color="auto"/>
                <w:right w:val="none" w:sz="0" w:space="0" w:color="auto"/>
              </w:divBdr>
            </w:div>
            <w:div w:id="1242447020">
              <w:marLeft w:val="0"/>
              <w:marRight w:val="0"/>
              <w:marTop w:val="0"/>
              <w:marBottom w:val="0"/>
              <w:divBdr>
                <w:top w:val="none" w:sz="0" w:space="0" w:color="auto"/>
                <w:left w:val="none" w:sz="0" w:space="0" w:color="auto"/>
                <w:bottom w:val="none" w:sz="0" w:space="0" w:color="auto"/>
                <w:right w:val="none" w:sz="0" w:space="0" w:color="auto"/>
              </w:divBdr>
            </w:div>
            <w:div w:id="1248076081">
              <w:marLeft w:val="0"/>
              <w:marRight w:val="0"/>
              <w:marTop w:val="0"/>
              <w:marBottom w:val="0"/>
              <w:divBdr>
                <w:top w:val="none" w:sz="0" w:space="0" w:color="auto"/>
                <w:left w:val="none" w:sz="0" w:space="0" w:color="auto"/>
                <w:bottom w:val="none" w:sz="0" w:space="0" w:color="auto"/>
                <w:right w:val="none" w:sz="0" w:space="0" w:color="auto"/>
              </w:divBdr>
            </w:div>
            <w:div w:id="1254359757">
              <w:marLeft w:val="0"/>
              <w:marRight w:val="0"/>
              <w:marTop w:val="0"/>
              <w:marBottom w:val="0"/>
              <w:divBdr>
                <w:top w:val="none" w:sz="0" w:space="0" w:color="auto"/>
                <w:left w:val="none" w:sz="0" w:space="0" w:color="auto"/>
                <w:bottom w:val="none" w:sz="0" w:space="0" w:color="auto"/>
                <w:right w:val="none" w:sz="0" w:space="0" w:color="auto"/>
              </w:divBdr>
            </w:div>
            <w:div w:id="1276863934">
              <w:marLeft w:val="0"/>
              <w:marRight w:val="0"/>
              <w:marTop w:val="0"/>
              <w:marBottom w:val="0"/>
              <w:divBdr>
                <w:top w:val="none" w:sz="0" w:space="0" w:color="auto"/>
                <w:left w:val="none" w:sz="0" w:space="0" w:color="auto"/>
                <w:bottom w:val="none" w:sz="0" w:space="0" w:color="auto"/>
                <w:right w:val="none" w:sz="0" w:space="0" w:color="auto"/>
              </w:divBdr>
            </w:div>
            <w:div w:id="1279334312">
              <w:marLeft w:val="0"/>
              <w:marRight w:val="0"/>
              <w:marTop w:val="0"/>
              <w:marBottom w:val="0"/>
              <w:divBdr>
                <w:top w:val="none" w:sz="0" w:space="0" w:color="auto"/>
                <w:left w:val="none" w:sz="0" w:space="0" w:color="auto"/>
                <w:bottom w:val="none" w:sz="0" w:space="0" w:color="auto"/>
                <w:right w:val="none" w:sz="0" w:space="0" w:color="auto"/>
              </w:divBdr>
            </w:div>
            <w:div w:id="1293710167">
              <w:marLeft w:val="0"/>
              <w:marRight w:val="0"/>
              <w:marTop w:val="0"/>
              <w:marBottom w:val="0"/>
              <w:divBdr>
                <w:top w:val="none" w:sz="0" w:space="0" w:color="auto"/>
                <w:left w:val="none" w:sz="0" w:space="0" w:color="auto"/>
                <w:bottom w:val="none" w:sz="0" w:space="0" w:color="auto"/>
                <w:right w:val="none" w:sz="0" w:space="0" w:color="auto"/>
              </w:divBdr>
            </w:div>
            <w:div w:id="1304893154">
              <w:marLeft w:val="0"/>
              <w:marRight w:val="0"/>
              <w:marTop w:val="0"/>
              <w:marBottom w:val="0"/>
              <w:divBdr>
                <w:top w:val="none" w:sz="0" w:space="0" w:color="auto"/>
                <w:left w:val="none" w:sz="0" w:space="0" w:color="auto"/>
                <w:bottom w:val="none" w:sz="0" w:space="0" w:color="auto"/>
                <w:right w:val="none" w:sz="0" w:space="0" w:color="auto"/>
              </w:divBdr>
            </w:div>
            <w:div w:id="1325163053">
              <w:marLeft w:val="0"/>
              <w:marRight w:val="0"/>
              <w:marTop w:val="0"/>
              <w:marBottom w:val="0"/>
              <w:divBdr>
                <w:top w:val="none" w:sz="0" w:space="0" w:color="auto"/>
                <w:left w:val="none" w:sz="0" w:space="0" w:color="auto"/>
                <w:bottom w:val="none" w:sz="0" w:space="0" w:color="auto"/>
                <w:right w:val="none" w:sz="0" w:space="0" w:color="auto"/>
              </w:divBdr>
            </w:div>
            <w:div w:id="1336031447">
              <w:marLeft w:val="0"/>
              <w:marRight w:val="0"/>
              <w:marTop w:val="0"/>
              <w:marBottom w:val="0"/>
              <w:divBdr>
                <w:top w:val="none" w:sz="0" w:space="0" w:color="auto"/>
                <w:left w:val="none" w:sz="0" w:space="0" w:color="auto"/>
                <w:bottom w:val="none" w:sz="0" w:space="0" w:color="auto"/>
                <w:right w:val="none" w:sz="0" w:space="0" w:color="auto"/>
              </w:divBdr>
            </w:div>
            <w:div w:id="1349527613">
              <w:marLeft w:val="0"/>
              <w:marRight w:val="0"/>
              <w:marTop w:val="0"/>
              <w:marBottom w:val="0"/>
              <w:divBdr>
                <w:top w:val="none" w:sz="0" w:space="0" w:color="auto"/>
                <w:left w:val="none" w:sz="0" w:space="0" w:color="auto"/>
                <w:bottom w:val="none" w:sz="0" w:space="0" w:color="auto"/>
                <w:right w:val="none" w:sz="0" w:space="0" w:color="auto"/>
              </w:divBdr>
            </w:div>
            <w:div w:id="1351445912">
              <w:marLeft w:val="0"/>
              <w:marRight w:val="0"/>
              <w:marTop w:val="0"/>
              <w:marBottom w:val="0"/>
              <w:divBdr>
                <w:top w:val="none" w:sz="0" w:space="0" w:color="auto"/>
                <w:left w:val="none" w:sz="0" w:space="0" w:color="auto"/>
                <w:bottom w:val="none" w:sz="0" w:space="0" w:color="auto"/>
                <w:right w:val="none" w:sz="0" w:space="0" w:color="auto"/>
              </w:divBdr>
            </w:div>
            <w:div w:id="1392801020">
              <w:marLeft w:val="0"/>
              <w:marRight w:val="0"/>
              <w:marTop w:val="0"/>
              <w:marBottom w:val="0"/>
              <w:divBdr>
                <w:top w:val="none" w:sz="0" w:space="0" w:color="auto"/>
                <w:left w:val="none" w:sz="0" w:space="0" w:color="auto"/>
                <w:bottom w:val="none" w:sz="0" w:space="0" w:color="auto"/>
                <w:right w:val="none" w:sz="0" w:space="0" w:color="auto"/>
              </w:divBdr>
            </w:div>
            <w:div w:id="1398551040">
              <w:marLeft w:val="0"/>
              <w:marRight w:val="0"/>
              <w:marTop w:val="0"/>
              <w:marBottom w:val="0"/>
              <w:divBdr>
                <w:top w:val="none" w:sz="0" w:space="0" w:color="auto"/>
                <w:left w:val="none" w:sz="0" w:space="0" w:color="auto"/>
                <w:bottom w:val="none" w:sz="0" w:space="0" w:color="auto"/>
                <w:right w:val="none" w:sz="0" w:space="0" w:color="auto"/>
              </w:divBdr>
            </w:div>
            <w:div w:id="1406219735">
              <w:marLeft w:val="0"/>
              <w:marRight w:val="0"/>
              <w:marTop w:val="0"/>
              <w:marBottom w:val="0"/>
              <w:divBdr>
                <w:top w:val="none" w:sz="0" w:space="0" w:color="auto"/>
                <w:left w:val="none" w:sz="0" w:space="0" w:color="auto"/>
                <w:bottom w:val="none" w:sz="0" w:space="0" w:color="auto"/>
                <w:right w:val="none" w:sz="0" w:space="0" w:color="auto"/>
              </w:divBdr>
            </w:div>
            <w:div w:id="1427655042">
              <w:marLeft w:val="0"/>
              <w:marRight w:val="0"/>
              <w:marTop w:val="0"/>
              <w:marBottom w:val="0"/>
              <w:divBdr>
                <w:top w:val="none" w:sz="0" w:space="0" w:color="auto"/>
                <w:left w:val="none" w:sz="0" w:space="0" w:color="auto"/>
                <w:bottom w:val="none" w:sz="0" w:space="0" w:color="auto"/>
                <w:right w:val="none" w:sz="0" w:space="0" w:color="auto"/>
              </w:divBdr>
            </w:div>
            <w:div w:id="1430271891">
              <w:marLeft w:val="0"/>
              <w:marRight w:val="0"/>
              <w:marTop w:val="0"/>
              <w:marBottom w:val="0"/>
              <w:divBdr>
                <w:top w:val="none" w:sz="0" w:space="0" w:color="auto"/>
                <w:left w:val="none" w:sz="0" w:space="0" w:color="auto"/>
                <w:bottom w:val="none" w:sz="0" w:space="0" w:color="auto"/>
                <w:right w:val="none" w:sz="0" w:space="0" w:color="auto"/>
              </w:divBdr>
            </w:div>
            <w:div w:id="1452751185">
              <w:marLeft w:val="0"/>
              <w:marRight w:val="0"/>
              <w:marTop w:val="0"/>
              <w:marBottom w:val="0"/>
              <w:divBdr>
                <w:top w:val="none" w:sz="0" w:space="0" w:color="auto"/>
                <w:left w:val="none" w:sz="0" w:space="0" w:color="auto"/>
                <w:bottom w:val="none" w:sz="0" w:space="0" w:color="auto"/>
                <w:right w:val="none" w:sz="0" w:space="0" w:color="auto"/>
              </w:divBdr>
            </w:div>
            <w:div w:id="1458644614">
              <w:marLeft w:val="0"/>
              <w:marRight w:val="0"/>
              <w:marTop w:val="0"/>
              <w:marBottom w:val="0"/>
              <w:divBdr>
                <w:top w:val="none" w:sz="0" w:space="0" w:color="auto"/>
                <w:left w:val="none" w:sz="0" w:space="0" w:color="auto"/>
                <w:bottom w:val="none" w:sz="0" w:space="0" w:color="auto"/>
                <w:right w:val="none" w:sz="0" w:space="0" w:color="auto"/>
              </w:divBdr>
            </w:div>
            <w:div w:id="1497262648">
              <w:marLeft w:val="0"/>
              <w:marRight w:val="0"/>
              <w:marTop w:val="0"/>
              <w:marBottom w:val="0"/>
              <w:divBdr>
                <w:top w:val="none" w:sz="0" w:space="0" w:color="auto"/>
                <w:left w:val="none" w:sz="0" w:space="0" w:color="auto"/>
                <w:bottom w:val="none" w:sz="0" w:space="0" w:color="auto"/>
                <w:right w:val="none" w:sz="0" w:space="0" w:color="auto"/>
              </w:divBdr>
            </w:div>
            <w:div w:id="1503205589">
              <w:marLeft w:val="0"/>
              <w:marRight w:val="0"/>
              <w:marTop w:val="0"/>
              <w:marBottom w:val="0"/>
              <w:divBdr>
                <w:top w:val="none" w:sz="0" w:space="0" w:color="auto"/>
                <w:left w:val="none" w:sz="0" w:space="0" w:color="auto"/>
                <w:bottom w:val="none" w:sz="0" w:space="0" w:color="auto"/>
                <w:right w:val="none" w:sz="0" w:space="0" w:color="auto"/>
              </w:divBdr>
            </w:div>
            <w:div w:id="1540973304">
              <w:marLeft w:val="0"/>
              <w:marRight w:val="0"/>
              <w:marTop w:val="0"/>
              <w:marBottom w:val="0"/>
              <w:divBdr>
                <w:top w:val="none" w:sz="0" w:space="0" w:color="auto"/>
                <w:left w:val="none" w:sz="0" w:space="0" w:color="auto"/>
                <w:bottom w:val="none" w:sz="0" w:space="0" w:color="auto"/>
                <w:right w:val="none" w:sz="0" w:space="0" w:color="auto"/>
              </w:divBdr>
            </w:div>
            <w:div w:id="1565991604">
              <w:marLeft w:val="0"/>
              <w:marRight w:val="0"/>
              <w:marTop w:val="0"/>
              <w:marBottom w:val="0"/>
              <w:divBdr>
                <w:top w:val="none" w:sz="0" w:space="0" w:color="auto"/>
                <w:left w:val="none" w:sz="0" w:space="0" w:color="auto"/>
                <w:bottom w:val="none" w:sz="0" w:space="0" w:color="auto"/>
                <w:right w:val="none" w:sz="0" w:space="0" w:color="auto"/>
              </w:divBdr>
            </w:div>
            <w:div w:id="1576428593">
              <w:marLeft w:val="0"/>
              <w:marRight w:val="0"/>
              <w:marTop w:val="0"/>
              <w:marBottom w:val="0"/>
              <w:divBdr>
                <w:top w:val="none" w:sz="0" w:space="0" w:color="auto"/>
                <w:left w:val="none" w:sz="0" w:space="0" w:color="auto"/>
                <w:bottom w:val="none" w:sz="0" w:space="0" w:color="auto"/>
                <w:right w:val="none" w:sz="0" w:space="0" w:color="auto"/>
              </w:divBdr>
            </w:div>
            <w:div w:id="1577125136">
              <w:marLeft w:val="0"/>
              <w:marRight w:val="0"/>
              <w:marTop w:val="0"/>
              <w:marBottom w:val="0"/>
              <w:divBdr>
                <w:top w:val="none" w:sz="0" w:space="0" w:color="auto"/>
                <w:left w:val="none" w:sz="0" w:space="0" w:color="auto"/>
                <w:bottom w:val="none" w:sz="0" w:space="0" w:color="auto"/>
                <w:right w:val="none" w:sz="0" w:space="0" w:color="auto"/>
              </w:divBdr>
            </w:div>
            <w:div w:id="1588809886">
              <w:marLeft w:val="0"/>
              <w:marRight w:val="0"/>
              <w:marTop w:val="0"/>
              <w:marBottom w:val="0"/>
              <w:divBdr>
                <w:top w:val="none" w:sz="0" w:space="0" w:color="auto"/>
                <w:left w:val="none" w:sz="0" w:space="0" w:color="auto"/>
                <w:bottom w:val="none" w:sz="0" w:space="0" w:color="auto"/>
                <w:right w:val="none" w:sz="0" w:space="0" w:color="auto"/>
              </w:divBdr>
            </w:div>
            <w:div w:id="1597402070">
              <w:marLeft w:val="0"/>
              <w:marRight w:val="0"/>
              <w:marTop w:val="0"/>
              <w:marBottom w:val="0"/>
              <w:divBdr>
                <w:top w:val="none" w:sz="0" w:space="0" w:color="auto"/>
                <w:left w:val="none" w:sz="0" w:space="0" w:color="auto"/>
                <w:bottom w:val="none" w:sz="0" w:space="0" w:color="auto"/>
                <w:right w:val="none" w:sz="0" w:space="0" w:color="auto"/>
              </w:divBdr>
            </w:div>
            <w:div w:id="1606425509">
              <w:marLeft w:val="0"/>
              <w:marRight w:val="0"/>
              <w:marTop w:val="0"/>
              <w:marBottom w:val="0"/>
              <w:divBdr>
                <w:top w:val="none" w:sz="0" w:space="0" w:color="auto"/>
                <w:left w:val="none" w:sz="0" w:space="0" w:color="auto"/>
                <w:bottom w:val="none" w:sz="0" w:space="0" w:color="auto"/>
                <w:right w:val="none" w:sz="0" w:space="0" w:color="auto"/>
              </w:divBdr>
            </w:div>
            <w:div w:id="1610968983">
              <w:marLeft w:val="0"/>
              <w:marRight w:val="0"/>
              <w:marTop w:val="0"/>
              <w:marBottom w:val="0"/>
              <w:divBdr>
                <w:top w:val="none" w:sz="0" w:space="0" w:color="auto"/>
                <w:left w:val="none" w:sz="0" w:space="0" w:color="auto"/>
                <w:bottom w:val="none" w:sz="0" w:space="0" w:color="auto"/>
                <w:right w:val="none" w:sz="0" w:space="0" w:color="auto"/>
              </w:divBdr>
            </w:div>
            <w:div w:id="1633749298">
              <w:marLeft w:val="0"/>
              <w:marRight w:val="0"/>
              <w:marTop w:val="0"/>
              <w:marBottom w:val="0"/>
              <w:divBdr>
                <w:top w:val="none" w:sz="0" w:space="0" w:color="auto"/>
                <w:left w:val="none" w:sz="0" w:space="0" w:color="auto"/>
                <w:bottom w:val="none" w:sz="0" w:space="0" w:color="auto"/>
                <w:right w:val="none" w:sz="0" w:space="0" w:color="auto"/>
              </w:divBdr>
            </w:div>
            <w:div w:id="1638534426">
              <w:marLeft w:val="0"/>
              <w:marRight w:val="0"/>
              <w:marTop w:val="0"/>
              <w:marBottom w:val="0"/>
              <w:divBdr>
                <w:top w:val="none" w:sz="0" w:space="0" w:color="auto"/>
                <w:left w:val="none" w:sz="0" w:space="0" w:color="auto"/>
                <w:bottom w:val="none" w:sz="0" w:space="0" w:color="auto"/>
                <w:right w:val="none" w:sz="0" w:space="0" w:color="auto"/>
              </w:divBdr>
            </w:div>
            <w:div w:id="1639606757">
              <w:marLeft w:val="0"/>
              <w:marRight w:val="0"/>
              <w:marTop w:val="0"/>
              <w:marBottom w:val="0"/>
              <w:divBdr>
                <w:top w:val="none" w:sz="0" w:space="0" w:color="auto"/>
                <w:left w:val="none" w:sz="0" w:space="0" w:color="auto"/>
                <w:bottom w:val="none" w:sz="0" w:space="0" w:color="auto"/>
                <w:right w:val="none" w:sz="0" w:space="0" w:color="auto"/>
              </w:divBdr>
            </w:div>
            <w:div w:id="1642537695">
              <w:marLeft w:val="0"/>
              <w:marRight w:val="0"/>
              <w:marTop w:val="0"/>
              <w:marBottom w:val="0"/>
              <w:divBdr>
                <w:top w:val="none" w:sz="0" w:space="0" w:color="auto"/>
                <w:left w:val="none" w:sz="0" w:space="0" w:color="auto"/>
                <w:bottom w:val="none" w:sz="0" w:space="0" w:color="auto"/>
                <w:right w:val="none" w:sz="0" w:space="0" w:color="auto"/>
              </w:divBdr>
            </w:div>
            <w:div w:id="1666593545">
              <w:marLeft w:val="0"/>
              <w:marRight w:val="0"/>
              <w:marTop w:val="0"/>
              <w:marBottom w:val="0"/>
              <w:divBdr>
                <w:top w:val="none" w:sz="0" w:space="0" w:color="auto"/>
                <w:left w:val="none" w:sz="0" w:space="0" w:color="auto"/>
                <w:bottom w:val="none" w:sz="0" w:space="0" w:color="auto"/>
                <w:right w:val="none" w:sz="0" w:space="0" w:color="auto"/>
              </w:divBdr>
            </w:div>
            <w:div w:id="1672415919">
              <w:marLeft w:val="0"/>
              <w:marRight w:val="0"/>
              <w:marTop w:val="0"/>
              <w:marBottom w:val="0"/>
              <w:divBdr>
                <w:top w:val="none" w:sz="0" w:space="0" w:color="auto"/>
                <w:left w:val="none" w:sz="0" w:space="0" w:color="auto"/>
                <w:bottom w:val="none" w:sz="0" w:space="0" w:color="auto"/>
                <w:right w:val="none" w:sz="0" w:space="0" w:color="auto"/>
              </w:divBdr>
            </w:div>
            <w:div w:id="1677657180">
              <w:marLeft w:val="0"/>
              <w:marRight w:val="0"/>
              <w:marTop w:val="0"/>
              <w:marBottom w:val="0"/>
              <w:divBdr>
                <w:top w:val="none" w:sz="0" w:space="0" w:color="auto"/>
                <w:left w:val="none" w:sz="0" w:space="0" w:color="auto"/>
                <w:bottom w:val="none" w:sz="0" w:space="0" w:color="auto"/>
                <w:right w:val="none" w:sz="0" w:space="0" w:color="auto"/>
              </w:divBdr>
            </w:div>
            <w:div w:id="1696231818">
              <w:marLeft w:val="0"/>
              <w:marRight w:val="0"/>
              <w:marTop w:val="0"/>
              <w:marBottom w:val="0"/>
              <w:divBdr>
                <w:top w:val="none" w:sz="0" w:space="0" w:color="auto"/>
                <w:left w:val="none" w:sz="0" w:space="0" w:color="auto"/>
                <w:bottom w:val="none" w:sz="0" w:space="0" w:color="auto"/>
                <w:right w:val="none" w:sz="0" w:space="0" w:color="auto"/>
              </w:divBdr>
            </w:div>
            <w:div w:id="1701663502">
              <w:marLeft w:val="0"/>
              <w:marRight w:val="0"/>
              <w:marTop w:val="0"/>
              <w:marBottom w:val="0"/>
              <w:divBdr>
                <w:top w:val="none" w:sz="0" w:space="0" w:color="auto"/>
                <w:left w:val="none" w:sz="0" w:space="0" w:color="auto"/>
                <w:bottom w:val="none" w:sz="0" w:space="0" w:color="auto"/>
                <w:right w:val="none" w:sz="0" w:space="0" w:color="auto"/>
              </w:divBdr>
            </w:div>
            <w:div w:id="1701928416">
              <w:marLeft w:val="0"/>
              <w:marRight w:val="0"/>
              <w:marTop w:val="0"/>
              <w:marBottom w:val="0"/>
              <w:divBdr>
                <w:top w:val="none" w:sz="0" w:space="0" w:color="auto"/>
                <w:left w:val="none" w:sz="0" w:space="0" w:color="auto"/>
                <w:bottom w:val="none" w:sz="0" w:space="0" w:color="auto"/>
                <w:right w:val="none" w:sz="0" w:space="0" w:color="auto"/>
              </w:divBdr>
            </w:div>
            <w:div w:id="1702440465">
              <w:marLeft w:val="0"/>
              <w:marRight w:val="0"/>
              <w:marTop w:val="0"/>
              <w:marBottom w:val="0"/>
              <w:divBdr>
                <w:top w:val="none" w:sz="0" w:space="0" w:color="auto"/>
                <w:left w:val="none" w:sz="0" w:space="0" w:color="auto"/>
                <w:bottom w:val="none" w:sz="0" w:space="0" w:color="auto"/>
                <w:right w:val="none" w:sz="0" w:space="0" w:color="auto"/>
              </w:divBdr>
            </w:div>
            <w:div w:id="1705400427">
              <w:marLeft w:val="0"/>
              <w:marRight w:val="0"/>
              <w:marTop w:val="0"/>
              <w:marBottom w:val="0"/>
              <w:divBdr>
                <w:top w:val="none" w:sz="0" w:space="0" w:color="auto"/>
                <w:left w:val="none" w:sz="0" w:space="0" w:color="auto"/>
                <w:bottom w:val="none" w:sz="0" w:space="0" w:color="auto"/>
                <w:right w:val="none" w:sz="0" w:space="0" w:color="auto"/>
              </w:divBdr>
            </w:div>
            <w:div w:id="1710572379">
              <w:marLeft w:val="0"/>
              <w:marRight w:val="0"/>
              <w:marTop w:val="0"/>
              <w:marBottom w:val="0"/>
              <w:divBdr>
                <w:top w:val="none" w:sz="0" w:space="0" w:color="auto"/>
                <w:left w:val="none" w:sz="0" w:space="0" w:color="auto"/>
                <w:bottom w:val="none" w:sz="0" w:space="0" w:color="auto"/>
                <w:right w:val="none" w:sz="0" w:space="0" w:color="auto"/>
              </w:divBdr>
            </w:div>
            <w:div w:id="1711421293">
              <w:marLeft w:val="0"/>
              <w:marRight w:val="0"/>
              <w:marTop w:val="0"/>
              <w:marBottom w:val="0"/>
              <w:divBdr>
                <w:top w:val="none" w:sz="0" w:space="0" w:color="auto"/>
                <w:left w:val="none" w:sz="0" w:space="0" w:color="auto"/>
                <w:bottom w:val="none" w:sz="0" w:space="0" w:color="auto"/>
                <w:right w:val="none" w:sz="0" w:space="0" w:color="auto"/>
              </w:divBdr>
            </w:div>
            <w:div w:id="1719551283">
              <w:marLeft w:val="0"/>
              <w:marRight w:val="0"/>
              <w:marTop w:val="0"/>
              <w:marBottom w:val="0"/>
              <w:divBdr>
                <w:top w:val="none" w:sz="0" w:space="0" w:color="auto"/>
                <w:left w:val="none" w:sz="0" w:space="0" w:color="auto"/>
                <w:bottom w:val="none" w:sz="0" w:space="0" w:color="auto"/>
                <w:right w:val="none" w:sz="0" w:space="0" w:color="auto"/>
              </w:divBdr>
            </w:div>
            <w:div w:id="1728259992">
              <w:marLeft w:val="0"/>
              <w:marRight w:val="0"/>
              <w:marTop w:val="0"/>
              <w:marBottom w:val="0"/>
              <w:divBdr>
                <w:top w:val="none" w:sz="0" w:space="0" w:color="auto"/>
                <w:left w:val="none" w:sz="0" w:space="0" w:color="auto"/>
                <w:bottom w:val="none" w:sz="0" w:space="0" w:color="auto"/>
                <w:right w:val="none" w:sz="0" w:space="0" w:color="auto"/>
              </w:divBdr>
            </w:div>
            <w:div w:id="1736734249">
              <w:marLeft w:val="0"/>
              <w:marRight w:val="0"/>
              <w:marTop w:val="0"/>
              <w:marBottom w:val="0"/>
              <w:divBdr>
                <w:top w:val="none" w:sz="0" w:space="0" w:color="auto"/>
                <w:left w:val="none" w:sz="0" w:space="0" w:color="auto"/>
                <w:bottom w:val="none" w:sz="0" w:space="0" w:color="auto"/>
                <w:right w:val="none" w:sz="0" w:space="0" w:color="auto"/>
              </w:divBdr>
            </w:div>
            <w:div w:id="1753235802">
              <w:marLeft w:val="0"/>
              <w:marRight w:val="0"/>
              <w:marTop w:val="0"/>
              <w:marBottom w:val="0"/>
              <w:divBdr>
                <w:top w:val="none" w:sz="0" w:space="0" w:color="auto"/>
                <w:left w:val="none" w:sz="0" w:space="0" w:color="auto"/>
                <w:bottom w:val="none" w:sz="0" w:space="0" w:color="auto"/>
                <w:right w:val="none" w:sz="0" w:space="0" w:color="auto"/>
              </w:divBdr>
            </w:div>
            <w:div w:id="1791436450">
              <w:marLeft w:val="0"/>
              <w:marRight w:val="0"/>
              <w:marTop w:val="0"/>
              <w:marBottom w:val="0"/>
              <w:divBdr>
                <w:top w:val="none" w:sz="0" w:space="0" w:color="auto"/>
                <w:left w:val="none" w:sz="0" w:space="0" w:color="auto"/>
                <w:bottom w:val="none" w:sz="0" w:space="0" w:color="auto"/>
                <w:right w:val="none" w:sz="0" w:space="0" w:color="auto"/>
              </w:divBdr>
            </w:div>
            <w:div w:id="1800607088">
              <w:marLeft w:val="0"/>
              <w:marRight w:val="0"/>
              <w:marTop w:val="0"/>
              <w:marBottom w:val="0"/>
              <w:divBdr>
                <w:top w:val="none" w:sz="0" w:space="0" w:color="auto"/>
                <w:left w:val="none" w:sz="0" w:space="0" w:color="auto"/>
                <w:bottom w:val="none" w:sz="0" w:space="0" w:color="auto"/>
                <w:right w:val="none" w:sz="0" w:space="0" w:color="auto"/>
              </w:divBdr>
            </w:div>
            <w:div w:id="1809399044">
              <w:marLeft w:val="0"/>
              <w:marRight w:val="0"/>
              <w:marTop w:val="0"/>
              <w:marBottom w:val="0"/>
              <w:divBdr>
                <w:top w:val="none" w:sz="0" w:space="0" w:color="auto"/>
                <w:left w:val="none" w:sz="0" w:space="0" w:color="auto"/>
                <w:bottom w:val="none" w:sz="0" w:space="0" w:color="auto"/>
                <w:right w:val="none" w:sz="0" w:space="0" w:color="auto"/>
              </w:divBdr>
            </w:div>
            <w:div w:id="1832481922">
              <w:marLeft w:val="0"/>
              <w:marRight w:val="0"/>
              <w:marTop w:val="0"/>
              <w:marBottom w:val="0"/>
              <w:divBdr>
                <w:top w:val="none" w:sz="0" w:space="0" w:color="auto"/>
                <w:left w:val="none" w:sz="0" w:space="0" w:color="auto"/>
                <w:bottom w:val="none" w:sz="0" w:space="0" w:color="auto"/>
                <w:right w:val="none" w:sz="0" w:space="0" w:color="auto"/>
              </w:divBdr>
            </w:div>
            <w:div w:id="1838762749">
              <w:marLeft w:val="0"/>
              <w:marRight w:val="0"/>
              <w:marTop w:val="0"/>
              <w:marBottom w:val="0"/>
              <w:divBdr>
                <w:top w:val="none" w:sz="0" w:space="0" w:color="auto"/>
                <w:left w:val="none" w:sz="0" w:space="0" w:color="auto"/>
                <w:bottom w:val="none" w:sz="0" w:space="0" w:color="auto"/>
                <w:right w:val="none" w:sz="0" w:space="0" w:color="auto"/>
              </w:divBdr>
            </w:div>
            <w:div w:id="1857573500">
              <w:marLeft w:val="0"/>
              <w:marRight w:val="0"/>
              <w:marTop w:val="0"/>
              <w:marBottom w:val="0"/>
              <w:divBdr>
                <w:top w:val="none" w:sz="0" w:space="0" w:color="auto"/>
                <w:left w:val="none" w:sz="0" w:space="0" w:color="auto"/>
                <w:bottom w:val="none" w:sz="0" w:space="0" w:color="auto"/>
                <w:right w:val="none" w:sz="0" w:space="0" w:color="auto"/>
              </w:divBdr>
            </w:div>
            <w:div w:id="1857619913">
              <w:marLeft w:val="0"/>
              <w:marRight w:val="0"/>
              <w:marTop w:val="0"/>
              <w:marBottom w:val="0"/>
              <w:divBdr>
                <w:top w:val="none" w:sz="0" w:space="0" w:color="auto"/>
                <w:left w:val="none" w:sz="0" w:space="0" w:color="auto"/>
                <w:bottom w:val="none" w:sz="0" w:space="0" w:color="auto"/>
                <w:right w:val="none" w:sz="0" w:space="0" w:color="auto"/>
              </w:divBdr>
            </w:div>
            <w:div w:id="1913736698">
              <w:marLeft w:val="0"/>
              <w:marRight w:val="0"/>
              <w:marTop w:val="0"/>
              <w:marBottom w:val="0"/>
              <w:divBdr>
                <w:top w:val="none" w:sz="0" w:space="0" w:color="auto"/>
                <w:left w:val="none" w:sz="0" w:space="0" w:color="auto"/>
                <w:bottom w:val="none" w:sz="0" w:space="0" w:color="auto"/>
                <w:right w:val="none" w:sz="0" w:space="0" w:color="auto"/>
              </w:divBdr>
            </w:div>
            <w:div w:id="1924685883">
              <w:marLeft w:val="0"/>
              <w:marRight w:val="0"/>
              <w:marTop w:val="0"/>
              <w:marBottom w:val="0"/>
              <w:divBdr>
                <w:top w:val="none" w:sz="0" w:space="0" w:color="auto"/>
                <w:left w:val="none" w:sz="0" w:space="0" w:color="auto"/>
                <w:bottom w:val="none" w:sz="0" w:space="0" w:color="auto"/>
                <w:right w:val="none" w:sz="0" w:space="0" w:color="auto"/>
              </w:divBdr>
            </w:div>
            <w:div w:id="1968579890">
              <w:marLeft w:val="0"/>
              <w:marRight w:val="0"/>
              <w:marTop w:val="0"/>
              <w:marBottom w:val="0"/>
              <w:divBdr>
                <w:top w:val="none" w:sz="0" w:space="0" w:color="auto"/>
                <w:left w:val="none" w:sz="0" w:space="0" w:color="auto"/>
                <w:bottom w:val="none" w:sz="0" w:space="0" w:color="auto"/>
                <w:right w:val="none" w:sz="0" w:space="0" w:color="auto"/>
              </w:divBdr>
            </w:div>
            <w:div w:id="1975401926">
              <w:marLeft w:val="0"/>
              <w:marRight w:val="0"/>
              <w:marTop w:val="0"/>
              <w:marBottom w:val="0"/>
              <w:divBdr>
                <w:top w:val="none" w:sz="0" w:space="0" w:color="auto"/>
                <w:left w:val="none" w:sz="0" w:space="0" w:color="auto"/>
                <w:bottom w:val="none" w:sz="0" w:space="0" w:color="auto"/>
                <w:right w:val="none" w:sz="0" w:space="0" w:color="auto"/>
              </w:divBdr>
            </w:div>
            <w:div w:id="1998918201">
              <w:marLeft w:val="0"/>
              <w:marRight w:val="0"/>
              <w:marTop w:val="0"/>
              <w:marBottom w:val="0"/>
              <w:divBdr>
                <w:top w:val="none" w:sz="0" w:space="0" w:color="auto"/>
                <w:left w:val="none" w:sz="0" w:space="0" w:color="auto"/>
                <w:bottom w:val="none" w:sz="0" w:space="0" w:color="auto"/>
                <w:right w:val="none" w:sz="0" w:space="0" w:color="auto"/>
              </w:divBdr>
            </w:div>
            <w:div w:id="2012222592">
              <w:marLeft w:val="0"/>
              <w:marRight w:val="0"/>
              <w:marTop w:val="0"/>
              <w:marBottom w:val="0"/>
              <w:divBdr>
                <w:top w:val="none" w:sz="0" w:space="0" w:color="auto"/>
                <w:left w:val="none" w:sz="0" w:space="0" w:color="auto"/>
                <w:bottom w:val="none" w:sz="0" w:space="0" w:color="auto"/>
                <w:right w:val="none" w:sz="0" w:space="0" w:color="auto"/>
              </w:divBdr>
            </w:div>
            <w:div w:id="2013146581">
              <w:marLeft w:val="0"/>
              <w:marRight w:val="0"/>
              <w:marTop w:val="0"/>
              <w:marBottom w:val="0"/>
              <w:divBdr>
                <w:top w:val="none" w:sz="0" w:space="0" w:color="auto"/>
                <w:left w:val="none" w:sz="0" w:space="0" w:color="auto"/>
                <w:bottom w:val="none" w:sz="0" w:space="0" w:color="auto"/>
                <w:right w:val="none" w:sz="0" w:space="0" w:color="auto"/>
              </w:divBdr>
            </w:div>
            <w:div w:id="2018460956">
              <w:marLeft w:val="0"/>
              <w:marRight w:val="0"/>
              <w:marTop w:val="0"/>
              <w:marBottom w:val="0"/>
              <w:divBdr>
                <w:top w:val="none" w:sz="0" w:space="0" w:color="auto"/>
                <w:left w:val="none" w:sz="0" w:space="0" w:color="auto"/>
                <w:bottom w:val="none" w:sz="0" w:space="0" w:color="auto"/>
                <w:right w:val="none" w:sz="0" w:space="0" w:color="auto"/>
              </w:divBdr>
            </w:div>
            <w:div w:id="2024747579">
              <w:marLeft w:val="0"/>
              <w:marRight w:val="0"/>
              <w:marTop w:val="0"/>
              <w:marBottom w:val="0"/>
              <w:divBdr>
                <w:top w:val="none" w:sz="0" w:space="0" w:color="auto"/>
                <w:left w:val="none" w:sz="0" w:space="0" w:color="auto"/>
                <w:bottom w:val="none" w:sz="0" w:space="0" w:color="auto"/>
                <w:right w:val="none" w:sz="0" w:space="0" w:color="auto"/>
              </w:divBdr>
            </w:div>
            <w:div w:id="2032560849">
              <w:marLeft w:val="0"/>
              <w:marRight w:val="0"/>
              <w:marTop w:val="0"/>
              <w:marBottom w:val="0"/>
              <w:divBdr>
                <w:top w:val="none" w:sz="0" w:space="0" w:color="auto"/>
                <w:left w:val="none" w:sz="0" w:space="0" w:color="auto"/>
                <w:bottom w:val="none" w:sz="0" w:space="0" w:color="auto"/>
                <w:right w:val="none" w:sz="0" w:space="0" w:color="auto"/>
              </w:divBdr>
            </w:div>
            <w:div w:id="2038502716">
              <w:marLeft w:val="0"/>
              <w:marRight w:val="0"/>
              <w:marTop w:val="0"/>
              <w:marBottom w:val="0"/>
              <w:divBdr>
                <w:top w:val="none" w:sz="0" w:space="0" w:color="auto"/>
                <w:left w:val="none" w:sz="0" w:space="0" w:color="auto"/>
                <w:bottom w:val="none" w:sz="0" w:space="0" w:color="auto"/>
                <w:right w:val="none" w:sz="0" w:space="0" w:color="auto"/>
              </w:divBdr>
            </w:div>
            <w:div w:id="2047173331">
              <w:marLeft w:val="0"/>
              <w:marRight w:val="0"/>
              <w:marTop w:val="0"/>
              <w:marBottom w:val="0"/>
              <w:divBdr>
                <w:top w:val="none" w:sz="0" w:space="0" w:color="auto"/>
                <w:left w:val="none" w:sz="0" w:space="0" w:color="auto"/>
                <w:bottom w:val="none" w:sz="0" w:space="0" w:color="auto"/>
                <w:right w:val="none" w:sz="0" w:space="0" w:color="auto"/>
              </w:divBdr>
            </w:div>
            <w:div w:id="2062363853">
              <w:marLeft w:val="0"/>
              <w:marRight w:val="0"/>
              <w:marTop w:val="0"/>
              <w:marBottom w:val="0"/>
              <w:divBdr>
                <w:top w:val="none" w:sz="0" w:space="0" w:color="auto"/>
                <w:left w:val="none" w:sz="0" w:space="0" w:color="auto"/>
                <w:bottom w:val="none" w:sz="0" w:space="0" w:color="auto"/>
                <w:right w:val="none" w:sz="0" w:space="0" w:color="auto"/>
              </w:divBdr>
            </w:div>
            <w:div w:id="2079286267">
              <w:marLeft w:val="0"/>
              <w:marRight w:val="0"/>
              <w:marTop w:val="0"/>
              <w:marBottom w:val="0"/>
              <w:divBdr>
                <w:top w:val="none" w:sz="0" w:space="0" w:color="auto"/>
                <w:left w:val="none" w:sz="0" w:space="0" w:color="auto"/>
                <w:bottom w:val="none" w:sz="0" w:space="0" w:color="auto"/>
                <w:right w:val="none" w:sz="0" w:space="0" w:color="auto"/>
              </w:divBdr>
            </w:div>
            <w:div w:id="2106725578">
              <w:marLeft w:val="0"/>
              <w:marRight w:val="0"/>
              <w:marTop w:val="0"/>
              <w:marBottom w:val="0"/>
              <w:divBdr>
                <w:top w:val="none" w:sz="0" w:space="0" w:color="auto"/>
                <w:left w:val="none" w:sz="0" w:space="0" w:color="auto"/>
                <w:bottom w:val="none" w:sz="0" w:space="0" w:color="auto"/>
                <w:right w:val="none" w:sz="0" w:space="0" w:color="auto"/>
              </w:divBdr>
            </w:div>
            <w:div w:id="21126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9182">
      <w:bodyDiv w:val="1"/>
      <w:marLeft w:val="0"/>
      <w:marRight w:val="0"/>
      <w:marTop w:val="0"/>
      <w:marBottom w:val="0"/>
      <w:divBdr>
        <w:top w:val="none" w:sz="0" w:space="0" w:color="auto"/>
        <w:left w:val="none" w:sz="0" w:space="0" w:color="auto"/>
        <w:bottom w:val="none" w:sz="0" w:space="0" w:color="auto"/>
        <w:right w:val="none" w:sz="0" w:space="0" w:color="auto"/>
      </w:divBdr>
      <w:divsChild>
        <w:div w:id="1182355356">
          <w:marLeft w:val="0"/>
          <w:marRight w:val="0"/>
          <w:marTop w:val="0"/>
          <w:marBottom w:val="0"/>
          <w:divBdr>
            <w:top w:val="none" w:sz="0" w:space="0" w:color="auto"/>
            <w:left w:val="none" w:sz="0" w:space="0" w:color="auto"/>
            <w:bottom w:val="none" w:sz="0" w:space="0" w:color="auto"/>
            <w:right w:val="none" w:sz="0" w:space="0" w:color="auto"/>
          </w:divBdr>
          <w:divsChild>
            <w:div w:id="8604421">
              <w:marLeft w:val="0"/>
              <w:marRight w:val="0"/>
              <w:marTop w:val="0"/>
              <w:marBottom w:val="0"/>
              <w:divBdr>
                <w:top w:val="none" w:sz="0" w:space="0" w:color="auto"/>
                <w:left w:val="none" w:sz="0" w:space="0" w:color="auto"/>
                <w:bottom w:val="none" w:sz="0" w:space="0" w:color="auto"/>
                <w:right w:val="none" w:sz="0" w:space="0" w:color="auto"/>
              </w:divBdr>
            </w:div>
            <w:div w:id="24059635">
              <w:marLeft w:val="0"/>
              <w:marRight w:val="0"/>
              <w:marTop w:val="0"/>
              <w:marBottom w:val="0"/>
              <w:divBdr>
                <w:top w:val="none" w:sz="0" w:space="0" w:color="auto"/>
                <w:left w:val="none" w:sz="0" w:space="0" w:color="auto"/>
                <w:bottom w:val="none" w:sz="0" w:space="0" w:color="auto"/>
                <w:right w:val="none" w:sz="0" w:space="0" w:color="auto"/>
              </w:divBdr>
            </w:div>
            <w:div w:id="26219078">
              <w:marLeft w:val="0"/>
              <w:marRight w:val="0"/>
              <w:marTop w:val="0"/>
              <w:marBottom w:val="0"/>
              <w:divBdr>
                <w:top w:val="none" w:sz="0" w:space="0" w:color="auto"/>
                <w:left w:val="none" w:sz="0" w:space="0" w:color="auto"/>
                <w:bottom w:val="none" w:sz="0" w:space="0" w:color="auto"/>
                <w:right w:val="none" w:sz="0" w:space="0" w:color="auto"/>
              </w:divBdr>
            </w:div>
            <w:div w:id="29575800">
              <w:marLeft w:val="0"/>
              <w:marRight w:val="0"/>
              <w:marTop w:val="0"/>
              <w:marBottom w:val="0"/>
              <w:divBdr>
                <w:top w:val="none" w:sz="0" w:space="0" w:color="auto"/>
                <w:left w:val="none" w:sz="0" w:space="0" w:color="auto"/>
                <w:bottom w:val="none" w:sz="0" w:space="0" w:color="auto"/>
                <w:right w:val="none" w:sz="0" w:space="0" w:color="auto"/>
              </w:divBdr>
            </w:div>
            <w:div w:id="38481521">
              <w:marLeft w:val="0"/>
              <w:marRight w:val="0"/>
              <w:marTop w:val="0"/>
              <w:marBottom w:val="0"/>
              <w:divBdr>
                <w:top w:val="none" w:sz="0" w:space="0" w:color="auto"/>
                <w:left w:val="none" w:sz="0" w:space="0" w:color="auto"/>
                <w:bottom w:val="none" w:sz="0" w:space="0" w:color="auto"/>
                <w:right w:val="none" w:sz="0" w:space="0" w:color="auto"/>
              </w:divBdr>
            </w:div>
            <w:div w:id="46029980">
              <w:marLeft w:val="0"/>
              <w:marRight w:val="0"/>
              <w:marTop w:val="0"/>
              <w:marBottom w:val="0"/>
              <w:divBdr>
                <w:top w:val="none" w:sz="0" w:space="0" w:color="auto"/>
                <w:left w:val="none" w:sz="0" w:space="0" w:color="auto"/>
                <w:bottom w:val="none" w:sz="0" w:space="0" w:color="auto"/>
                <w:right w:val="none" w:sz="0" w:space="0" w:color="auto"/>
              </w:divBdr>
            </w:div>
            <w:div w:id="54091737">
              <w:marLeft w:val="0"/>
              <w:marRight w:val="0"/>
              <w:marTop w:val="0"/>
              <w:marBottom w:val="0"/>
              <w:divBdr>
                <w:top w:val="none" w:sz="0" w:space="0" w:color="auto"/>
                <w:left w:val="none" w:sz="0" w:space="0" w:color="auto"/>
                <w:bottom w:val="none" w:sz="0" w:space="0" w:color="auto"/>
                <w:right w:val="none" w:sz="0" w:space="0" w:color="auto"/>
              </w:divBdr>
            </w:div>
            <w:div w:id="67575738">
              <w:marLeft w:val="0"/>
              <w:marRight w:val="0"/>
              <w:marTop w:val="0"/>
              <w:marBottom w:val="0"/>
              <w:divBdr>
                <w:top w:val="none" w:sz="0" w:space="0" w:color="auto"/>
                <w:left w:val="none" w:sz="0" w:space="0" w:color="auto"/>
                <w:bottom w:val="none" w:sz="0" w:space="0" w:color="auto"/>
                <w:right w:val="none" w:sz="0" w:space="0" w:color="auto"/>
              </w:divBdr>
            </w:div>
            <w:div w:id="77137919">
              <w:marLeft w:val="0"/>
              <w:marRight w:val="0"/>
              <w:marTop w:val="0"/>
              <w:marBottom w:val="0"/>
              <w:divBdr>
                <w:top w:val="none" w:sz="0" w:space="0" w:color="auto"/>
                <w:left w:val="none" w:sz="0" w:space="0" w:color="auto"/>
                <w:bottom w:val="none" w:sz="0" w:space="0" w:color="auto"/>
                <w:right w:val="none" w:sz="0" w:space="0" w:color="auto"/>
              </w:divBdr>
            </w:div>
            <w:div w:id="83116438">
              <w:marLeft w:val="0"/>
              <w:marRight w:val="0"/>
              <w:marTop w:val="0"/>
              <w:marBottom w:val="0"/>
              <w:divBdr>
                <w:top w:val="none" w:sz="0" w:space="0" w:color="auto"/>
                <w:left w:val="none" w:sz="0" w:space="0" w:color="auto"/>
                <w:bottom w:val="none" w:sz="0" w:space="0" w:color="auto"/>
                <w:right w:val="none" w:sz="0" w:space="0" w:color="auto"/>
              </w:divBdr>
            </w:div>
            <w:div w:id="83646100">
              <w:marLeft w:val="0"/>
              <w:marRight w:val="0"/>
              <w:marTop w:val="0"/>
              <w:marBottom w:val="0"/>
              <w:divBdr>
                <w:top w:val="none" w:sz="0" w:space="0" w:color="auto"/>
                <w:left w:val="none" w:sz="0" w:space="0" w:color="auto"/>
                <w:bottom w:val="none" w:sz="0" w:space="0" w:color="auto"/>
                <w:right w:val="none" w:sz="0" w:space="0" w:color="auto"/>
              </w:divBdr>
            </w:div>
            <w:div w:id="88433562">
              <w:marLeft w:val="0"/>
              <w:marRight w:val="0"/>
              <w:marTop w:val="0"/>
              <w:marBottom w:val="0"/>
              <w:divBdr>
                <w:top w:val="none" w:sz="0" w:space="0" w:color="auto"/>
                <w:left w:val="none" w:sz="0" w:space="0" w:color="auto"/>
                <w:bottom w:val="none" w:sz="0" w:space="0" w:color="auto"/>
                <w:right w:val="none" w:sz="0" w:space="0" w:color="auto"/>
              </w:divBdr>
            </w:div>
            <w:div w:id="113446105">
              <w:marLeft w:val="0"/>
              <w:marRight w:val="0"/>
              <w:marTop w:val="0"/>
              <w:marBottom w:val="0"/>
              <w:divBdr>
                <w:top w:val="none" w:sz="0" w:space="0" w:color="auto"/>
                <w:left w:val="none" w:sz="0" w:space="0" w:color="auto"/>
                <w:bottom w:val="none" w:sz="0" w:space="0" w:color="auto"/>
                <w:right w:val="none" w:sz="0" w:space="0" w:color="auto"/>
              </w:divBdr>
            </w:div>
            <w:div w:id="114368442">
              <w:marLeft w:val="0"/>
              <w:marRight w:val="0"/>
              <w:marTop w:val="0"/>
              <w:marBottom w:val="0"/>
              <w:divBdr>
                <w:top w:val="none" w:sz="0" w:space="0" w:color="auto"/>
                <w:left w:val="none" w:sz="0" w:space="0" w:color="auto"/>
                <w:bottom w:val="none" w:sz="0" w:space="0" w:color="auto"/>
                <w:right w:val="none" w:sz="0" w:space="0" w:color="auto"/>
              </w:divBdr>
            </w:div>
            <w:div w:id="119957333">
              <w:marLeft w:val="0"/>
              <w:marRight w:val="0"/>
              <w:marTop w:val="0"/>
              <w:marBottom w:val="0"/>
              <w:divBdr>
                <w:top w:val="none" w:sz="0" w:space="0" w:color="auto"/>
                <w:left w:val="none" w:sz="0" w:space="0" w:color="auto"/>
                <w:bottom w:val="none" w:sz="0" w:space="0" w:color="auto"/>
                <w:right w:val="none" w:sz="0" w:space="0" w:color="auto"/>
              </w:divBdr>
            </w:div>
            <w:div w:id="121467310">
              <w:marLeft w:val="0"/>
              <w:marRight w:val="0"/>
              <w:marTop w:val="0"/>
              <w:marBottom w:val="0"/>
              <w:divBdr>
                <w:top w:val="none" w:sz="0" w:space="0" w:color="auto"/>
                <w:left w:val="none" w:sz="0" w:space="0" w:color="auto"/>
                <w:bottom w:val="none" w:sz="0" w:space="0" w:color="auto"/>
                <w:right w:val="none" w:sz="0" w:space="0" w:color="auto"/>
              </w:divBdr>
            </w:div>
            <w:div w:id="132479569">
              <w:marLeft w:val="0"/>
              <w:marRight w:val="0"/>
              <w:marTop w:val="0"/>
              <w:marBottom w:val="0"/>
              <w:divBdr>
                <w:top w:val="none" w:sz="0" w:space="0" w:color="auto"/>
                <w:left w:val="none" w:sz="0" w:space="0" w:color="auto"/>
                <w:bottom w:val="none" w:sz="0" w:space="0" w:color="auto"/>
                <w:right w:val="none" w:sz="0" w:space="0" w:color="auto"/>
              </w:divBdr>
            </w:div>
            <w:div w:id="133908424">
              <w:marLeft w:val="0"/>
              <w:marRight w:val="0"/>
              <w:marTop w:val="0"/>
              <w:marBottom w:val="0"/>
              <w:divBdr>
                <w:top w:val="none" w:sz="0" w:space="0" w:color="auto"/>
                <w:left w:val="none" w:sz="0" w:space="0" w:color="auto"/>
                <w:bottom w:val="none" w:sz="0" w:space="0" w:color="auto"/>
                <w:right w:val="none" w:sz="0" w:space="0" w:color="auto"/>
              </w:divBdr>
            </w:div>
            <w:div w:id="139855874">
              <w:marLeft w:val="0"/>
              <w:marRight w:val="0"/>
              <w:marTop w:val="0"/>
              <w:marBottom w:val="0"/>
              <w:divBdr>
                <w:top w:val="none" w:sz="0" w:space="0" w:color="auto"/>
                <w:left w:val="none" w:sz="0" w:space="0" w:color="auto"/>
                <w:bottom w:val="none" w:sz="0" w:space="0" w:color="auto"/>
                <w:right w:val="none" w:sz="0" w:space="0" w:color="auto"/>
              </w:divBdr>
            </w:div>
            <w:div w:id="142308556">
              <w:marLeft w:val="0"/>
              <w:marRight w:val="0"/>
              <w:marTop w:val="0"/>
              <w:marBottom w:val="0"/>
              <w:divBdr>
                <w:top w:val="none" w:sz="0" w:space="0" w:color="auto"/>
                <w:left w:val="none" w:sz="0" w:space="0" w:color="auto"/>
                <w:bottom w:val="none" w:sz="0" w:space="0" w:color="auto"/>
                <w:right w:val="none" w:sz="0" w:space="0" w:color="auto"/>
              </w:divBdr>
            </w:div>
            <w:div w:id="143591116">
              <w:marLeft w:val="0"/>
              <w:marRight w:val="0"/>
              <w:marTop w:val="0"/>
              <w:marBottom w:val="0"/>
              <w:divBdr>
                <w:top w:val="none" w:sz="0" w:space="0" w:color="auto"/>
                <w:left w:val="none" w:sz="0" w:space="0" w:color="auto"/>
                <w:bottom w:val="none" w:sz="0" w:space="0" w:color="auto"/>
                <w:right w:val="none" w:sz="0" w:space="0" w:color="auto"/>
              </w:divBdr>
            </w:div>
            <w:div w:id="147719164">
              <w:marLeft w:val="0"/>
              <w:marRight w:val="0"/>
              <w:marTop w:val="0"/>
              <w:marBottom w:val="0"/>
              <w:divBdr>
                <w:top w:val="none" w:sz="0" w:space="0" w:color="auto"/>
                <w:left w:val="none" w:sz="0" w:space="0" w:color="auto"/>
                <w:bottom w:val="none" w:sz="0" w:space="0" w:color="auto"/>
                <w:right w:val="none" w:sz="0" w:space="0" w:color="auto"/>
              </w:divBdr>
            </w:div>
            <w:div w:id="158081659">
              <w:marLeft w:val="0"/>
              <w:marRight w:val="0"/>
              <w:marTop w:val="0"/>
              <w:marBottom w:val="0"/>
              <w:divBdr>
                <w:top w:val="none" w:sz="0" w:space="0" w:color="auto"/>
                <w:left w:val="none" w:sz="0" w:space="0" w:color="auto"/>
                <w:bottom w:val="none" w:sz="0" w:space="0" w:color="auto"/>
                <w:right w:val="none" w:sz="0" w:space="0" w:color="auto"/>
              </w:divBdr>
            </w:div>
            <w:div w:id="162818168">
              <w:marLeft w:val="0"/>
              <w:marRight w:val="0"/>
              <w:marTop w:val="0"/>
              <w:marBottom w:val="0"/>
              <w:divBdr>
                <w:top w:val="none" w:sz="0" w:space="0" w:color="auto"/>
                <w:left w:val="none" w:sz="0" w:space="0" w:color="auto"/>
                <w:bottom w:val="none" w:sz="0" w:space="0" w:color="auto"/>
                <w:right w:val="none" w:sz="0" w:space="0" w:color="auto"/>
              </w:divBdr>
            </w:div>
            <w:div w:id="169876742">
              <w:marLeft w:val="0"/>
              <w:marRight w:val="0"/>
              <w:marTop w:val="0"/>
              <w:marBottom w:val="0"/>
              <w:divBdr>
                <w:top w:val="none" w:sz="0" w:space="0" w:color="auto"/>
                <w:left w:val="none" w:sz="0" w:space="0" w:color="auto"/>
                <w:bottom w:val="none" w:sz="0" w:space="0" w:color="auto"/>
                <w:right w:val="none" w:sz="0" w:space="0" w:color="auto"/>
              </w:divBdr>
            </w:div>
            <w:div w:id="188378066">
              <w:marLeft w:val="0"/>
              <w:marRight w:val="0"/>
              <w:marTop w:val="0"/>
              <w:marBottom w:val="0"/>
              <w:divBdr>
                <w:top w:val="none" w:sz="0" w:space="0" w:color="auto"/>
                <w:left w:val="none" w:sz="0" w:space="0" w:color="auto"/>
                <w:bottom w:val="none" w:sz="0" w:space="0" w:color="auto"/>
                <w:right w:val="none" w:sz="0" w:space="0" w:color="auto"/>
              </w:divBdr>
            </w:div>
            <w:div w:id="189804406">
              <w:marLeft w:val="0"/>
              <w:marRight w:val="0"/>
              <w:marTop w:val="0"/>
              <w:marBottom w:val="0"/>
              <w:divBdr>
                <w:top w:val="none" w:sz="0" w:space="0" w:color="auto"/>
                <w:left w:val="none" w:sz="0" w:space="0" w:color="auto"/>
                <w:bottom w:val="none" w:sz="0" w:space="0" w:color="auto"/>
                <w:right w:val="none" w:sz="0" w:space="0" w:color="auto"/>
              </w:divBdr>
            </w:div>
            <w:div w:id="196937846">
              <w:marLeft w:val="0"/>
              <w:marRight w:val="0"/>
              <w:marTop w:val="0"/>
              <w:marBottom w:val="0"/>
              <w:divBdr>
                <w:top w:val="none" w:sz="0" w:space="0" w:color="auto"/>
                <w:left w:val="none" w:sz="0" w:space="0" w:color="auto"/>
                <w:bottom w:val="none" w:sz="0" w:space="0" w:color="auto"/>
                <w:right w:val="none" w:sz="0" w:space="0" w:color="auto"/>
              </w:divBdr>
            </w:div>
            <w:div w:id="220601923">
              <w:marLeft w:val="0"/>
              <w:marRight w:val="0"/>
              <w:marTop w:val="0"/>
              <w:marBottom w:val="0"/>
              <w:divBdr>
                <w:top w:val="none" w:sz="0" w:space="0" w:color="auto"/>
                <w:left w:val="none" w:sz="0" w:space="0" w:color="auto"/>
                <w:bottom w:val="none" w:sz="0" w:space="0" w:color="auto"/>
                <w:right w:val="none" w:sz="0" w:space="0" w:color="auto"/>
              </w:divBdr>
            </w:div>
            <w:div w:id="225645732">
              <w:marLeft w:val="0"/>
              <w:marRight w:val="0"/>
              <w:marTop w:val="0"/>
              <w:marBottom w:val="0"/>
              <w:divBdr>
                <w:top w:val="none" w:sz="0" w:space="0" w:color="auto"/>
                <w:left w:val="none" w:sz="0" w:space="0" w:color="auto"/>
                <w:bottom w:val="none" w:sz="0" w:space="0" w:color="auto"/>
                <w:right w:val="none" w:sz="0" w:space="0" w:color="auto"/>
              </w:divBdr>
            </w:div>
            <w:div w:id="245114458">
              <w:marLeft w:val="0"/>
              <w:marRight w:val="0"/>
              <w:marTop w:val="0"/>
              <w:marBottom w:val="0"/>
              <w:divBdr>
                <w:top w:val="none" w:sz="0" w:space="0" w:color="auto"/>
                <w:left w:val="none" w:sz="0" w:space="0" w:color="auto"/>
                <w:bottom w:val="none" w:sz="0" w:space="0" w:color="auto"/>
                <w:right w:val="none" w:sz="0" w:space="0" w:color="auto"/>
              </w:divBdr>
            </w:div>
            <w:div w:id="248319348">
              <w:marLeft w:val="0"/>
              <w:marRight w:val="0"/>
              <w:marTop w:val="0"/>
              <w:marBottom w:val="0"/>
              <w:divBdr>
                <w:top w:val="none" w:sz="0" w:space="0" w:color="auto"/>
                <w:left w:val="none" w:sz="0" w:space="0" w:color="auto"/>
                <w:bottom w:val="none" w:sz="0" w:space="0" w:color="auto"/>
                <w:right w:val="none" w:sz="0" w:space="0" w:color="auto"/>
              </w:divBdr>
            </w:div>
            <w:div w:id="265580862">
              <w:marLeft w:val="0"/>
              <w:marRight w:val="0"/>
              <w:marTop w:val="0"/>
              <w:marBottom w:val="0"/>
              <w:divBdr>
                <w:top w:val="none" w:sz="0" w:space="0" w:color="auto"/>
                <w:left w:val="none" w:sz="0" w:space="0" w:color="auto"/>
                <w:bottom w:val="none" w:sz="0" w:space="0" w:color="auto"/>
                <w:right w:val="none" w:sz="0" w:space="0" w:color="auto"/>
              </w:divBdr>
            </w:div>
            <w:div w:id="266549406">
              <w:marLeft w:val="0"/>
              <w:marRight w:val="0"/>
              <w:marTop w:val="0"/>
              <w:marBottom w:val="0"/>
              <w:divBdr>
                <w:top w:val="none" w:sz="0" w:space="0" w:color="auto"/>
                <w:left w:val="none" w:sz="0" w:space="0" w:color="auto"/>
                <w:bottom w:val="none" w:sz="0" w:space="0" w:color="auto"/>
                <w:right w:val="none" w:sz="0" w:space="0" w:color="auto"/>
              </w:divBdr>
            </w:div>
            <w:div w:id="270355083">
              <w:marLeft w:val="0"/>
              <w:marRight w:val="0"/>
              <w:marTop w:val="0"/>
              <w:marBottom w:val="0"/>
              <w:divBdr>
                <w:top w:val="none" w:sz="0" w:space="0" w:color="auto"/>
                <w:left w:val="none" w:sz="0" w:space="0" w:color="auto"/>
                <w:bottom w:val="none" w:sz="0" w:space="0" w:color="auto"/>
                <w:right w:val="none" w:sz="0" w:space="0" w:color="auto"/>
              </w:divBdr>
            </w:div>
            <w:div w:id="285162337">
              <w:marLeft w:val="0"/>
              <w:marRight w:val="0"/>
              <w:marTop w:val="0"/>
              <w:marBottom w:val="0"/>
              <w:divBdr>
                <w:top w:val="none" w:sz="0" w:space="0" w:color="auto"/>
                <w:left w:val="none" w:sz="0" w:space="0" w:color="auto"/>
                <w:bottom w:val="none" w:sz="0" w:space="0" w:color="auto"/>
                <w:right w:val="none" w:sz="0" w:space="0" w:color="auto"/>
              </w:divBdr>
            </w:div>
            <w:div w:id="287396711">
              <w:marLeft w:val="0"/>
              <w:marRight w:val="0"/>
              <w:marTop w:val="0"/>
              <w:marBottom w:val="0"/>
              <w:divBdr>
                <w:top w:val="none" w:sz="0" w:space="0" w:color="auto"/>
                <w:left w:val="none" w:sz="0" w:space="0" w:color="auto"/>
                <w:bottom w:val="none" w:sz="0" w:space="0" w:color="auto"/>
                <w:right w:val="none" w:sz="0" w:space="0" w:color="auto"/>
              </w:divBdr>
            </w:div>
            <w:div w:id="291522863">
              <w:marLeft w:val="0"/>
              <w:marRight w:val="0"/>
              <w:marTop w:val="0"/>
              <w:marBottom w:val="0"/>
              <w:divBdr>
                <w:top w:val="none" w:sz="0" w:space="0" w:color="auto"/>
                <w:left w:val="none" w:sz="0" w:space="0" w:color="auto"/>
                <w:bottom w:val="none" w:sz="0" w:space="0" w:color="auto"/>
                <w:right w:val="none" w:sz="0" w:space="0" w:color="auto"/>
              </w:divBdr>
            </w:div>
            <w:div w:id="293292216">
              <w:marLeft w:val="0"/>
              <w:marRight w:val="0"/>
              <w:marTop w:val="0"/>
              <w:marBottom w:val="0"/>
              <w:divBdr>
                <w:top w:val="none" w:sz="0" w:space="0" w:color="auto"/>
                <w:left w:val="none" w:sz="0" w:space="0" w:color="auto"/>
                <w:bottom w:val="none" w:sz="0" w:space="0" w:color="auto"/>
                <w:right w:val="none" w:sz="0" w:space="0" w:color="auto"/>
              </w:divBdr>
            </w:div>
            <w:div w:id="300885937">
              <w:marLeft w:val="0"/>
              <w:marRight w:val="0"/>
              <w:marTop w:val="0"/>
              <w:marBottom w:val="0"/>
              <w:divBdr>
                <w:top w:val="none" w:sz="0" w:space="0" w:color="auto"/>
                <w:left w:val="none" w:sz="0" w:space="0" w:color="auto"/>
                <w:bottom w:val="none" w:sz="0" w:space="0" w:color="auto"/>
                <w:right w:val="none" w:sz="0" w:space="0" w:color="auto"/>
              </w:divBdr>
            </w:div>
            <w:div w:id="303505062">
              <w:marLeft w:val="0"/>
              <w:marRight w:val="0"/>
              <w:marTop w:val="0"/>
              <w:marBottom w:val="0"/>
              <w:divBdr>
                <w:top w:val="none" w:sz="0" w:space="0" w:color="auto"/>
                <w:left w:val="none" w:sz="0" w:space="0" w:color="auto"/>
                <w:bottom w:val="none" w:sz="0" w:space="0" w:color="auto"/>
                <w:right w:val="none" w:sz="0" w:space="0" w:color="auto"/>
              </w:divBdr>
            </w:div>
            <w:div w:id="315308071">
              <w:marLeft w:val="0"/>
              <w:marRight w:val="0"/>
              <w:marTop w:val="0"/>
              <w:marBottom w:val="0"/>
              <w:divBdr>
                <w:top w:val="none" w:sz="0" w:space="0" w:color="auto"/>
                <w:left w:val="none" w:sz="0" w:space="0" w:color="auto"/>
                <w:bottom w:val="none" w:sz="0" w:space="0" w:color="auto"/>
                <w:right w:val="none" w:sz="0" w:space="0" w:color="auto"/>
              </w:divBdr>
            </w:div>
            <w:div w:id="319818011">
              <w:marLeft w:val="0"/>
              <w:marRight w:val="0"/>
              <w:marTop w:val="0"/>
              <w:marBottom w:val="0"/>
              <w:divBdr>
                <w:top w:val="none" w:sz="0" w:space="0" w:color="auto"/>
                <w:left w:val="none" w:sz="0" w:space="0" w:color="auto"/>
                <w:bottom w:val="none" w:sz="0" w:space="0" w:color="auto"/>
                <w:right w:val="none" w:sz="0" w:space="0" w:color="auto"/>
              </w:divBdr>
            </w:div>
            <w:div w:id="320350289">
              <w:marLeft w:val="0"/>
              <w:marRight w:val="0"/>
              <w:marTop w:val="0"/>
              <w:marBottom w:val="0"/>
              <w:divBdr>
                <w:top w:val="none" w:sz="0" w:space="0" w:color="auto"/>
                <w:left w:val="none" w:sz="0" w:space="0" w:color="auto"/>
                <w:bottom w:val="none" w:sz="0" w:space="0" w:color="auto"/>
                <w:right w:val="none" w:sz="0" w:space="0" w:color="auto"/>
              </w:divBdr>
            </w:div>
            <w:div w:id="327951567">
              <w:marLeft w:val="0"/>
              <w:marRight w:val="0"/>
              <w:marTop w:val="0"/>
              <w:marBottom w:val="0"/>
              <w:divBdr>
                <w:top w:val="none" w:sz="0" w:space="0" w:color="auto"/>
                <w:left w:val="none" w:sz="0" w:space="0" w:color="auto"/>
                <w:bottom w:val="none" w:sz="0" w:space="0" w:color="auto"/>
                <w:right w:val="none" w:sz="0" w:space="0" w:color="auto"/>
              </w:divBdr>
            </w:div>
            <w:div w:id="328560660">
              <w:marLeft w:val="0"/>
              <w:marRight w:val="0"/>
              <w:marTop w:val="0"/>
              <w:marBottom w:val="0"/>
              <w:divBdr>
                <w:top w:val="none" w:sz="0" w:space="0" w:color="auto"/>
                <w:left w:val="none" w:sz="0" w:space="0" w:color="auto"/>
                <w:bottom w:val="none" w:sz="0" w:space="0" w:color="auto"/>
                <w:right w:val="none" w:sz="0" w:space="0" w:color="auto"/>
              </w:divBdr>
            </w:div>
            <w:div w:id="333529890">
              <w:marLeft w:val="0"/>
              <w:marRight w:val="0"/>
              <w:marTop w:val="0"/>
              <w:marBottom w:val="0"/>
              <w:divBdr>
                <w:top w:val="none" w:sz="0" w:space="0" w:color="auto"/>
                <w:left w:val="none" w:sz="0" w:space="0" w:color="auto"/>
                <w:bottom w:val="none" w:sz="0" w:space="0" w:color="auto"/>
                <w:right w:val="none" w:sz="0" w:space="0" w:color="auto"/>
              </w:divBdr>
            </w:div>
            <w:div w:id="349262155">
              <w:marLeft w:val="0"/>
              <w:marRight w:val="0"/>
              <w:marTop w:val="0"/>
              <w:marBottom w:val="0"/>
              <w:divBdr>
                <w:top w:val="none" w:sz="0" w:space="0" w:color="auto"/>
                <w:left w:val="none" w:sz="0" w:space="0" w:color="auto"/>
                <w:bottom w:val="none" w:sz="0" w:space="0" w:color="auto"/>
                <w:right w:val="none" w:sz="0" w:space="0" w:color="auto"/>
              </w:divBdr>
            </w:div>
            <w:div w:id="357855320">
              <w:marLeft w:val="0"/>
              <w:marRight w:val="0"/>
              <w:marTop w:val="0"/>
              <w:marBottom w:val="0"/>
              <w:divBdr>
                <w:top w:val="none" w:sz="0" w:space="0" w:color="auto"/>
                <w:left w:val="none" w:sz="0" w:space="0" w:color="auto"/>
                <w:bottom w:val="none" w:sz="0" w:space="0" w:color="auto"/>
                <w:right w:val="none" w:sz="0" w:space="0" w:color="auto"/>
              </w:divBdr>
            </w:div>
            <w:div w:id="368916718">
              <w:marLeft w:val="0"/>
              <w:marRight w:val="0"/>
              <w:marTop w:val="0"/>
              <w:marBottom w:val="0"/>
              <w:divBdr>
                <w:top w:val="none" w:sz="0" w:space="0" w:color="auto"/>
                <w:left w:val="none" w:sz="0" w:space="0" w:color="auto"/>
                <w:bottom w:val="none" w:sz="0" w:space="0" w:color="auto"/>
                <w:right w:val="none" w:sz="0" w:space="0" w:color="auto"/>
              </w:divBdr>
            </w:div>
            <w:div w:id="377242718">
              <w:marLeft w:val="0"/>
              <w:marRight w:val="0"/>
              <w:marTop w:val="0"/>
              <w:marBottom w:val="0"/>
              <w:divBdr>
                <w:top w:val="none" w:sz="0" w:space="0" w:color="auto"/>
                <w:left w:val="none" w:sz="0" w:space="0" w:color="auto"/>
                <w:bottom w:val="none" w:sz="0" w:space="0" w:color="auto"/>
                <w:right w:val="none" w:sz="0" w:space="0" w:color="auto"/>
              </w:divBdr>
            </w:div>
            <w:div w:id="401374177">
              <w:marLeft w:val="0"/>
              <w:marRight w:val="0"/>
              <w:marTop w:val="0"/>
              <w:marBottom w:val="0"/>
              <w:divBdr>
                <w:top w:val="none" w:sz="0" w:space="0" w:color="auto"/>
                <w:left w:val="none" w:sz="0" w:space="0" w:color="auto"/>
                <w:bottom w:val="none" w:sz="0" w:space="0" w:color="auto"/>
                <w:right w:val="none" w:sz="0" w:space="0" w:color="auto"/>
              </w:divBdr>
            </w:div>
            <w:div w:id="412703733">
              <w:marLeft w:val="0"/>
              <w:marRight w:val="0"/>
              <w:marTop w:val="0"/>
              <w:marBottom w:val="0"/>
              <w:divBdr>
                <w:top w:val="none" w:sz="0" w:space="0" w:color="auto"/>
                <w:left w:val="none" w:sz="0" w:space="0" w:color="auto"/>
                <w:bottom w:val="none" w:sz="0" w:space="0" w:color="auto"/>
                <w:right w:val="none" w:sz="0" w:space="0" w:color="auto"/>
              </w:divBdr>
            </w:div>
            <w:div w:id="414937561">
              <w:marLeft w:val="0"/>
              <w:marRight w:val="0"/>
              <w:marTop w:val="0"/>
              <w:marBottom w:val="0"/>
              <w:divBdr>
                <w:top w:val="none" w:sz="0" w:space="0" w:color="auto"/>
                <w:left w:val="none" w:sz="0" w:space="0" w:color="auto"/>
                <w:bottom w:val="none" w:sz="0" w:space="0" w:color="auto"/>
                <w:right w:val="none" w:sz="0" w:space="0" w:color="auto"/>
              </w:divBdr>
            </w:div>
            <w:div w:id="416561893">
              <w:marLeft w:val="0"/>
              <w:marRight w:val="0"/>
              <w:marTop w:val="0"/>
              <w:marBottom w:val="0"/>
              <w:divBdr>
                <w:top w:val="none" w:sz="0" w:space="0" w:color="auto"/>
                <w:left w:val="none" w:sz="0" w:space="0" w:color="auto"/>
                <w:bottom w:val="none" w:sz="0" w:space="0" w:color="auto"/>
                <w:right w:val="none" w:sz="0" w:space="0" w:color="auto"/>
              </w:divBdr>
            </w:div>
            <w:div w:id="417941322">
              <w:marLeft w:val="0"/>
              <w:marRight w:val="0"/>
              <w:marTop w:val="0"/>
              <w:marBottom w:val="0"/>
              <w:divBdr>
                <w:top w:val="none" w:sz="0" w:space="0" w:color="auto"/>
                <w:left w:val="none" w:sz="0" w:space="0" w:color="auto"/>
                <w:bottom w:val="none" w:sz="0" w:space="0" w:color="auto"/>
                <w:right w:val="none" w:sz="0" w:space="0" w:color="auto"/>
              </w:divBdr>
            </w:div>
            <w:div w:id="422191588">
              <w:marLeft w:val="0"/>
              <w:marRight w:val="0"/>
              <w:marTop w:val="0"/>
              <w:marBottom w:val="0"/>
              <w:divBdr>
                <w:top w:val="none" w:sz="0" w:space="0" w:color="auto"/>
                <w:left w:val="none" w:sz="0" w:space="0" w:color="auto"/>
                <w:bottom w:val="none" w:sz="0" w:space="0" w:color="auto"/>
                <w:right w:val="none" w:sz="0" w:space="0" w:color="auto"/>
              </w:divBdr>
            </w:div>
            <w:div w:id="423303014">
              <w:marLeft w:val="0"/>
              <w:marRight w:val="0"/>
              <w:marTop w:val="0"/>
              <w:marBottom w:val="0"/>
              <w:divBdr>
                <w:top w:val="none" w:sz="0" w:space="0" w:color="auto"/>
                <w:left w:val="none" w:sz="0" w:space="0" w:color="auto"/>
                <w:bottom w:val="none" w:sz="0" w:space="0" w:color="auto"/>
                <w:right w:val="none" w:sz="0" w:space="0" w:color="auto"/>
              </w:divBdr>
            </w:div>
            <w:div w:id="434518407">
              <w:marLeft w:val="0"/>
              <w:marRight w:val="0"/>
              <w:marTop w:val="0"/>
              <w:marBottom w:val="0"/>
              <w:divBdr>
                <w:top w:val="none" w:sz="0" w:space="0" w:color="auto"/>
                <w:left w:val="none" w:sz="0" w:space="0" w:color="auto"/>
                <w:bottom w:val="none" w:sz="0" w:space="0" w:color="auto"/>
                <w:right w:val="none" w:sz="0" w:space="0" w:color="auto"/>
              </w:divBdr>
            </w:div>
            <w:div w:id="439565171">
              <w:marLeft w:val="0"/>
              <w:marRight w:val="0"/>
              <w:marTop w:val="0"/>
              <w:marBottom w:val="0"/>
              <w:divBdr>
                <w:top w:val="none" w:sz="0" w:space="0" w:color="auto"/>
                <w:left w:val="none" w:sz="0" w:space="0" w:color="auto"/>
                <w:bottom w:val="none" w:sz="0" w:space="0" w:color="auto"/>
                <w:right w:val="none" w:sz="0" w:space="0" w:color="auto"/>
              </w:divBdr>
            </w:div>
            <w:div w:id="445543162">
              <w:marLeft w:val="0"/>
              <w:marRight w:val="0"/>
              <w:marTop w:val="0"/>
              <w:marBottom w:val="0"/>
              <w:divBdr>
                <w:top w:val="none" w:sz="0" w:space="0" w:color="auto"/>
                <w:left w:val="none" w:sz="0" w:space="0" w:color="auto"/>
                <w:bottom w:val="none" w:sz="0" w:space="0" w:color="auto"/>
                <w:right w:val="none" w:sz="0" w:space="0" w:color="auto"/>
              </w:divBdr>
            </w:div>
            <w:div w:id="457070059">
              <w:marLeft w:val="0"/>
              <w:marRight w:val="0"/>
              <w:marTop w:val="0"/>
              <w:marBottom w:val="0"/>
              <w:divBdr>
                <w:top w:val="none" w:sz="0" w:space="0" w:color="auto"/>
                <w:left w:val="none" w:sz="0" w:space="0" w:color="auto"/>
                <w:bottom w:val="none" w:sz="0" w:space="0" w:color="auto"/>
                <w:right w:val="none" w:sz="0" w:space="0" w:color="auto"/>
              </w:divBdr>
            </w:div>
            <w:div w:id="466818161">
              <w:marLeft w:val="0"/>
              <w:marRight w:val="0"/>
              <w:marTop w:val="0"/>
              <w:marBottom w:val="0"/>
              <w:divBdr>
                <w:top w:val="none" w:sz="0" w:space="0" w:color="auto"/>
                <w:left w:val="none" w:sz="0" w:space="0" w:color="auto"/>
                <w:bottom w:val="none" w:sz="0" w:space="0" w:color="auto"/>
                <w:right w:val="none" w:sz="0" w:space="0" w:color="auto"/>
              </w:divBdr>
            </w:div>
            <w:div w:id="467743483">
              <w:marLeft w:val="0"/>
              <w:marRight w:val="0"/>
              <w:marTop w:val="0"/>
              <w:marBottom w:val="0"/>
              <w:divBdr>
                <w:top w:val="none" w:sz="0" w:space="0" w:color="auto"/>
                <w:left w:val="none" w:sz="0" w:space="0" w:color="auto"/>
                <w:bottom w:val="none" w:sz="0" w:space="0" w:color="auto"/>
                <w:right w:val="none" w:sz="0" w:space="0" w:color="auto"/>
              </w:divBdr>
            </w:div>
            <w:div w:id="473180398">
              <w:marLeft w:val="0"/>
              <w:marRight w:val="0"/>
              <w:marTop w:val="0"/>
              <w:marBottom w:val="0"/>
              <w:divBdr>
                <w:top w:val="none" w:sz="0" w:space="0" w:color="auto"/>
                <w:left w:val="none" w:sz="0" w:space="0" w:color="auto"/>
                <w:bottom w:val="none" w:sz="0" w:space="0" w:color="auto"/>
                <w:right w:val="none" w:sz="0" w:space="0" w:color="auto"/>
              </w:divBdr>
            </w:div>
            <w:div w:id="484517495">
              <w:marLeft w:val="0"/>
              <w:marRight w:val="0"/>
              <w:marTop w:val="0"/>
              <w:marBottom w:val="0"/>
              <w:divBdr>
                <w:top w:val="none" w:sz="0" w:space="0" w:color="auto"/>
                <w:left w:val="none" w:sz="0" w:space="0" w:color="auto"/>
                <w:bottom w:val="none" w:sz="0" w:space="0" w:color="auto"/>
                <w:right w:val="none" w:sz="0" w:space="0" w:color="auto"/>
              </w:divBdr>
            </w:div>
            <w:div w:id="491261080">
              <w:marLeft w:val="0"/>
              <w:marRight w:val="0"/>
              <w:marTop w:val="0"/>
              <w:marBottom w:val="0"/>
              <w:divBdr>
                <w:top w:val="none" w:sz="0" w:space="0" w:color="auto"/>
                <w:left w:val="none" w:sz="0" w:space="0" w:color="auto"/>
                <w:bottom w:val="none" w:sz="0" w:space="0" w:color="auto"/>
                <w:right w:val="none" w:sz="0" w:space="0" w:color="auto"/>
              </w:divBdr>
            </w:div>
            <w:div w:id="499740606">
              <w:marLeft w:val="0"/>
              <w:marRight w:val="0"/>
              <w:marTop w:val="0"/>
              <w:marBottom w:val="0"/>
              <w:divBdr>
                <w:top w:val="none" w:sz="0" w:space="0" w:color="auto"/>
                <w:left w:val="none" w:sz="0" w:space="0" w:color="auto"/>
                <w:bottom w:val="none" w:sz="0" w:space="0" w:color="auto"/>
                <w:right w:val="none" w:sz="0" w:space="0" w:color="auto"/>
              </w:divBdr>
            </w:div>
            <w:div w:id="502353648">
              <w:marLeft w:val="0"/>
              <w:marRight w:val="0"/>
              <w:marTop w:val="0"/>
              <w:marBottom w:val="0"/>
              <w:divBdr>
                <w:top w:val="none" w:sz="0" w:space="0" w:color="auto"/>
                <w:left w:val="none" w:sz="0" w:space="0" w:color="auto"/>
                <w:bottom w:val="none" w:sz="0" w:space="0" w:color="auto"/>
                <w:right w:val="none" w:sz="0" w:space="0" w:color="auto"/>
              </w:divBdr>
            </w:div>
            <w:div w:id="509805174">
              <w:marLeft w:val="0"/>
              <w:marRight w:val="0"/>
              <w:marTop w:val="0"/>
              <w:marBottom w:val="0"/>
              <w:divBdr>
                <w:top w:val="none" w:sz="0" w:space="0" w:color="auto"/>
                <w:left w:val="none" w:sz="0" w:space="0" w:color="auto"/>
                <w:bottom w:val="none" w:sz="0" w:space="0" w:color="auto"/>
                <w:right w:val="none" w:sz="0" w:space="0" w:color="auto"/>
              </w:divBdr>
            </w:div>
            <w:div w:id="534536337">
              <w:marLeft w:val="0"/>
              <w:marRight w:val="0"/>
              <w:marTop w:val="0"/>
              <w:marBottom w:val="0"/>
              <w:divBdr>
                <w:top w:val="none" w:sz="0" w:space="0" w:color="auto"/>
                <w:left w:val="none" w:sz="0" w:space="0" w:color="auto"/>
                <w:bottom w:val="none" w:sz="0" w:space="0" w:color="auto"/>
                <w:right w:val="none" w:sz="0" w:space="0" w:color="auto"/>
              </w:divBdr>
            </w:div>
            <w:div w:id="536895464">
              <w:marLeft w:val="0"/>
              <w:marRight w:val="0"/>
              <w:marTop w:val="0"/>
              <w:marBottom w:val="0"/>
              <w:divBdr>
                <w:top w:val="none" w:sz="0" w:space="0" w:color="auto"/>
                <w:left w:val="none" w:sz="0" w:space="0" w:color="auto"/>
                <w:bottom w:val="none" w:sz="0" w:space="0" w:color="auto"/>
                <w:right w:val="none" w:sz="0" w:space="0" w:color="auto"/>
              </w:divBdr>
            </w:div>
            <w:div w:id="538712172">
              <w:marLeft w:val="0"/>
              <w:marRight w:val="0"/>
              <w:marTop w:val="0"/>
              <w:marBottom w:val="0"/>
              <w:divBdr>
                <w:top w:val="none" w:sz="0" w:space="0" w:color="auto"/>
                <w:left w:val="none" w:sz="0" w:space="0" w:color="auto"/>
                <w:bottom w:val="none" w:sz="0" w:space="0" w:color="auto"/>
                <w:right w:val="none" w:sz="0" w:space="0" w:color="auto"/>
              </w:divBdr>
            </w:div>
            <w:div w:id="545682940">
              <w:marLeft w:val="0"/>
              <w:marRight w:val="0"/>
              <w:marTop w:val="0"/>
              <w:marBottom w:val="0"/>
              <w:divBdr>
                <w:top w:val="none" w:sz="0" w:space="0" w:color="auto"/>
                <w:left w:val="none" w:sz="0" w:space="0" w:color="auto"/>
                <w:bottom w:val="none" w:sz="0" w:space="0" w:color="auto"/>
                <w:right w:val="none" w:sz="0" w:space="0" w:color="auto"/>
              </w:divBdr>
            </w:div>
            <w:div w:id="548615343">
              <w:marLeft w:val="0"/>
              <w:marRight w:val="0"/>
              <w:marTop w:val="0"/>
              <w:marBottom w:val="0"/>
              <w:divBdr>
                <w:top w:val="none" w:sz="0" w:space="0" w:color="auto"/>
                <w:left w:val="none" w:sz="0" w:space="0" w:color="auto"/>
                <w:bottom w:val="none" w:sz="0" w:space="0" w:color="auto"/>
                <w:right w:val="none" w:sz="0" w:space="0" w:color="auto"/>
              </w:divBdr>
            </w:div>
            <w:div w:id="555048388">
              <w:marLeft w:val="0"/>
              <w:marRight w:val="0"/>
              <w:marTop w:val="0"/>
              <w:marBottom w:val="0"/>
              <w:divBdr>
                <w:top w:val="none" w:sz="0" w:space="0" w:color="auto"/>
                <w:left w:val="none" w:sz="0" w:space="0" w:color="auto"/>
                <w:bottom w:val="none" w:sz="0" w:space="0" w:color="auto"/>
                <w:right w:val="none" w:sz="0" w:space="0" w:color="auto"/>
              </w:divBdr>
            </w:div>
            <w:div w:id="555581314">
              <w:marLeft w:val="0"/>
              <w:marRight w:val="0"/>
              <w:marTop w:val="0"/>
              <w:marBottom w:val="0"/>
              <w:divBdr>
                <w:top w:val="none" w:sz="0" w:space="0" w:color="auto"/>
                <w:left w:val="none" w:sz="0" w:space="0" w:color="auto"/>
                <w:bottom w:val="none" w:sz="0" w:space="0" w:color="auto"/>
                <w:right w:val="none" w:sz="0" w:space="0" w:color="auto"/>
              </w:divBdr>
            </w:div>
            <w:div w:id="571743256">
              <w:marLeft w:val="0"/>
              <w:marRight w:val="0"/>
              <w:marTop w:val="0"/>
              <w:marBottom w:val="0"/>
              <w:divBdr>
                <w:top w:val="none" w:sz="0" w:space="0" w:color="auto"/>
                <w:left w:val="none" w:sz="0" w:space="0" w:color="auto"/>
                <w:bottom w:val="none" w:sz="0" w:space="0" w:color="auto"/>
                <w:right w:val="none" w:sz="0" w:space="0" w:color="auto"/>
              </w:divBdr>
            </w:div>
            <w:div w:id="572274421">
              <w:marLeft w:val="0"/>
              <w:marRight w:val="0"/>
              <w:marTop w:val="0"/>
              <w:marBottom w:val="0"/>
              <w:divBdr>
                <w:top w:val="none" w:sz="0" w:space="0" w:color="auto"/>
                <w:left w:val="none" w:sz="0" w:space="0" w:color="auto"/>
                <w:bottom w:val="none" w:sz="0" w:space="0" w:color="auto"/>
                <w:right w:val="none" w:sz="0" w:space="0" w:color="auto"/>
              </w:divBdr>
            </w:div>
            <w:div w:id="574315103">
              <w:marLeft w:val="0"/>
              <w:marRight w:val="0"/>
              <w:marTop w:val="0"/>
              <w:marBottom w:val="0"/>
              <w:divBdr>
                <w:top w:val="none" w:sz="0" w:space="0" w:color="auto"/>
                <w:left w:val="none" w:sz="0" w:space="0" w:color="auto"/>
                <w:bottom w:val="none" w:sz="0" w:space="0" w:color="auto"/>
                <w:right w:val="none" w:sz="0" w:space="0" w:color="auto"/>
              </w:divBdr>
            </w:div>
            <w:div w:id="577980346">
              <w:marLeft w:val="0"/>
              <w:marRight w:val="0"/>
              <w:marTop w:val="0"/>
              <w:marBottom w:val="0"/>
              <w:divBdr>
                <w:top w:val="none" w:sz="0" w:space="0" w:color="auto"/>
                <w:left w:val="none" w:sz="0" w:space="0" w:color="auto"/>
                <w:bottom w:val="none" w:sz="0" w:space="0" w:color="auto"/>
                <w:right w:val="none" w:sz="0" w:space="0" w:color="auto"/>
              </w:divBdr>
            </w:div>
            <w:div w:id="579481749">
              <w:marLeft w:val="0"/>
              <w:marRight w:val="0"/>
              <w:marTop w:val="0"/>
              <w:marBottom w:val="0"/>
              <w:divBdr>
                <w:top w:val="none" w:sz="0" w:space="0" w:color="auto"/>
                <w:left w:val="none" w:sz="0" w:space="0" w:color="auto"/>
                <w:bottom w:val="none" w:sz="0" w:space="0" w:color="auto"/>
                <w:right w:val="none" w:sz="0" w:space="0" w:color="auto"/>
              </w:divBdr>
            </w:div>
            <w:div w:id="585920350">
              <w:marLeft w:val="0"/>
              <w:marRight w:val="0"/>
              <w:marTop w:val="0"/>
              <w:marBottom w:val="0"/>
              <w:divBdr>
                <w:top w:val="none" w:sz="0" w:space="0" w:color="auto"/>
                <w:left w:val="none" w:sz="0" w:space="0" w:color="auto"/>
                <w:bottom w:val="none" w:sz="0" w:space="0" w:color="auto"/>
                <w:right w:val="none" w:sz="0" w:space="0" w:color="auto"/>
              </w:divBdr>
            </w:div>
            <w:div w:id="588471010">
              <w:marLeft w:val="0"/>
              <w:marRight w:val="0"/>
              <w:marTop w:val="0"/>
              <w:marBottom w:val="0"/>
              <w:divBdr>
                <w:top w:val="none" w:sz="0" w:space="0" w:color="auto"/>
                <w:left w:val="none" w:sz="0" w:space="0" w:color="auto"/>
                <w:bottom w:val="none" w:sz="0" w:space="0" w:color="auto"/>
                <w:right w:val="none" w:sz="0" w:space="0" w:color="auto"/>
              </w:divBdr>
            </w:div>
            <w:div w:id="589050492">
              <w:marLeft w:val="0"/>
              <w:marRight w:val="0"/>
              <w:marTop w:val="0"/>
              <w:marBottom w:val="0"/>
              <w:divBdr>
                <w:top w:val="none" w:sz="0" w:space="0" w:color="auto"/>
                <w:left w:val="none" w:sz="0" w:space="0" w:color="auto"/>
                <w:bottom w:val="none" w:sz="0" w:space="0" w:color="auto"/>
                <w:right w:val="none" w:sz="0" w:space="0" w:color="auto"/>
              </w:divBdr>
            </w:div>
            <w:div w:id="602080124">
              <w:marLeft w:val="0"/>
              <w:marRight w:val="0"/>
              <w:marTop w:val="0"/>
              <w:marBottom w:val="0"/>
              <w:divBdr>
                <w:top w:val="none" w:sz="0" w:space="0" w:color="auto"/>
                <w:left w:val="none" w:sz="0" w:space="0" w:color="auto"/>
                <w:bottom w:val="none" w:sz="0" w:space="0" w:color="auto"/>
                <w:right w:val="none" w:sz="0" w:space="0" w:color="auto"/>
              </w:divBdr>
            </w:div>
            <w:div w:id="606624252">
              <w:marLeft w:val="0"/>
              <w:marRight w:val="0"/>
              <w:marTop w:val="0"/>
              <w:marBottom w:val="0"/>
              <w:divBdr>
                <w:top w:val="none" w:sz="0" w:space="0" w:color="auto"/>
                <w:left w:val="none" w:sz="0" w:space="0" w:color="auto"/>
                <w:bottom w:val="none" w:sz="0" w:space="0" w:color="auto"/>
                <w:right w:val="none" w:sz="0" w:space="0" w:color="auto"/>
              </w:divBdr>
            </w:div>
            <w:div w:id="608202625">
              <w:marLeft w:val="0"/>
              <w:marRight w:val="0"/>
              <w:marTop w:val="0"/>
              <w:marBottom w:val="0"/>
              <w:divBdr>
                <w:top w:val="none" w:sz="0" w:space="0" w:color="auto"/>
                <w:left w:val="none" w:sz="0" w:space="0" w:color="auto"/>
                <w:bottom w:val="none" w:sz="0" w:space="0" w:color="auto"/>
                <w:right w:val="none" w:sz="0" w:space="0" w:color="auto"/>
              </w:divBdr>
            </w:div>
            <w:div w:id="625165384">
              <w:marLeft w:val="0"/>
              <w:marRight w:val="0"/>
              <w:marTop w:val="0"/>
              <w:marBottom w:val="0"/>
              <w:divBdr>
                <w:top w:val="none" w:sz="0" w:space="0" w:color="auto"/>
                <w:left w:val="none" w:sz="0" w:space="0" w:color="auto"/>
                <w:bottom w:val="none" w:sz="0" w:space="0" w:color="auto"/>
                <w:right w:val="none" w:sz="0" w:space="0" w:color="auto"/>
              </w:divBdr>
            </w:div>
            <w:div w:id="626008601">
              <w:marLeft w:val="0"/>
              <w:marRight w:val="0"/>
              <w:marTop w:val="0"/>
              <w:marBottom w:val="0"/>
              <w:divBdr>
                <w:top w:val="none" w:sz="0" w:space="0" w:color="auto"/>
                <w:left w:val="none" w:sz="0" w:space="0" w:color="auto"/>
                <w:bottom w:val="none" w:sz="0" w:space="0" w:color="auto"/>
                <w:right w:val="none" w:sz="0" w:space="0" w:color="auto"/>
              </w:divBdr>
            </w:div>
            <w:div w:id="640505008">
              <w:marLeft w:val="0"/>
              <w:marRight w:val="0"/>
              <w:marTop w:val="0"/>
              <w:marBottom w:val="0"/>
              <w:divBdr>
                <w:top w:val="none" w:sz="0" w:space="0" w:color="auto"/>
                <w:left w:val="none" w:sz="0" w:space="0" w:color="auto"/>
                <w:bottom w:val="none" w:sz="0" w:space="0" w:color="auto"/>
                <w:right w:val="none" w:sz="0" w:space="0" w:color="auto"/>
              </w:divBdr>
            </w:div>
            <w:div w:id="653797818">
              <w:marLeft w:val="0"/>
              <w:marRight w:val="0"/>
              <w:marTop w:val="0"/>
              <w:marBottom w:val="0"/>
              <w:divBdr>
                <w:top w:val="none" w:sz="0" w:space="0" w:color="auto"/>
                <w:left w:val="none" w:sz="0" w:space="0" w:color="auto"/>
                <w:bottom w:val="none" w:sz="0" w:space="0" w:color="auto"/>
                <w:right w:val="none" w:sz="0" w:space="0" w:color="auto"/>
              </w:divBdr>
            </w:div>
            <w:div w:id="660697766">
              <w:marLeft w:val="0"/>
              <w:marRight w:val="0"/>
              <w:marTop w:val="0"/>
              <w:marBottom w:val="0"/>
              <w:divBdr>
                <w:top w:val="none" w:sz="0" w:space="0" w:color="auto"/>
                <w:left w:val="none" w:sz="0" w:space="0" w:color="auto"/>
                <w:bottom w:val="none" w:sz="0" w:space="0" w:color="auto"/>
                <w:right w:val="none" w:sz="0" w:space="0" w:color="auto"/>
              </w:divBdr>
            </w:div>
            <w:div w:id="669599372">
              <w:marLeft w:val="0"/>
              <w:marRight w:val="0"/>
              <w:marTop w:val="0"/>
              <w:marBottom w:val="0"/>
              <w:divBdr>
                <w:top w:val="none" w:sz="0" w:space="0" w:color="auto"/>
                <w:left w:val="none" w:sz="0" w:space="0" w:color="auto"/>
                <w:bottom w:val="none" w:sz="0" w:space="0" w:color="auto"/>
                <w:right w:val="none" w:sz="0" w:space="0" w:color="auto"/>
              </w:divBdr>
            </w:div>
            <w:div w:id="688216546">
              <w:marLeft w:val="0"/>
              <w:marRight w:val="0"/>
              <w:marTop w:val="0"/>
              <w:marBottom w:val="0"/>
              <w:divBdr>
                <w:top w:val="none" w:sz="0" w:space="0" w:color="auto"/>
                <w:left w:val="none" w:sz="0" w:space="0" w:color="auto"/>
                <w:bottom w:val="none" w:sz="0" w:space="0" w:color="auto"/>
                <w:right w:val="none" w:sz="0" w:space="0" w:color="auto"/>
              </w:divBdr>
            </w:div>
            <w:div w:id="689795685">
              <w:marLeft w:val="0"/>
              <w:marRight w:val="0"/>
              <w:marTop w:val="0"/>
              <w:marBottom w:val="0"/>
              <w:divBdr>
                <w:top w:val="none" w:sz="0" w:space="0" w:color="auto"/>
                <w:left w:val="none" w:sz="0" w:space="0" w:color="auto"/>
                <w:bottom w:val="none" w:sz="0" w:space="0" w:color="auto"/>
                <w:right w:val="none" w:sz="0" w:space="0" w:color="auto"/>
              </w:divBdr>
            </w:div>
            <w:div w:id="702441618">
              <w:marLeft w:val="0"/>
              <w:marRight w:val="0"/>
              <w:marTop w:val="0"/>
              <w:marBottom w:val="0"/>
              <w:divBdr>
                <w:top w:val="none" w:sz="0" w:space="0" w:color="auto"/>
                <w:left w:val="none" w:sz="0" w:space="0" w:color="auto"/>
                <w:bottom w:val="none" w:sz="0" w:space="0" w:color="auto"/>
                <w:right w:val="none" w:sz="0" w:space="0" w:color="auto"/>
              </w:divBdr>
            </w:div>
            <w:div w:id="702706155">
              <w:marLeft w:val="0"/>
              <w:marRight w:val="0"/>
              <w:marTop w:val="0"/>
              <w:marBottom w:val="0"/>
              <w:divBdr>
                <w:top w:val="none" w:sz="0" w:space="0" w:color="auto"/>
                <w:left w:val="none" w:sz="0" w:space="0" w:color="auto"/>
                <w:bottom w:val="none" w:sz="0" w:space="0" w:color="auto"/>
                <w:right w:val="none" w:sz="0" w:space="0" w:color="auto"/>
              </w:divBdr>
            </w:div>
            <w:div w:id="709384737">
              <w:marLeft w:val="0"/>
              <w:marRight w:val="0"/>
              <w:marTop w:val="0"/>
              <w:marBottom w:val="0"/>
              <w:divBdr>
                <w:top w:val="none" w:sz="0" w:space="0" w:color="auto"/>
                <w:left w:val="none" w:sz="0" w:space="0" w:color="auto"/>
                <w:bottom w:val="none" w:sz="0" w:space="0" w:color="auto"/>
                <w:right w:val="none" w:sz="0" w:space="0" w:color="auto"/>
              </w:divBdr>
            </w:div>
            <w:div w:id="712539981">
              <w:marLeft w:val="0"/>
              <w:marRight w:val="0"/>
              <w:marTop w:val="0"/>
              <w:marBottom w:val="0"/>
              <w:divBdr>
                <w:top w:val="none" w:sz="0" w:space="0" w:color="auto"/>
                <w:left w:val="none" w:sz="0" w:space="0" w:color="auto"/>
                <w:bottom w:val="none" w:sz="0" w:space="0" w:color="auto"/>
                <w:right w:val="none" w:sz="0" w:space="0" w:color="auto"/>
              </w:divBdr>
            </w:div>
            <w:div w:id="723452105">
              <w:marLeft w:val="0"/>
              <w:marRight w:val="0"/>
              <w:marTop w:val="0"/>
              <w:marBottom w:val="0"/>
              <w:divBdr>
                <w:top w:val="none" w:sz="0" w:space="0" w:color="auto"/>
                <w:left w:val="none" w:sz="0" w:space="0" w:color="auto"/>
                <w:bottom w:val="none" w:sz="0" w:space="0" w:color="auto"/>
                <w:right w:val="none" w:sz="0" w:space="0" w:color="auto"/>
              </w:divBdr>
            </w:div>
            <w:div w:id="732508066">
              <w:marLeft w:val="0"/>
              <w:marRight w:val="0"/>
              <w:marTop w:val="0"/>
              <w:marBottom w:val="0"/>
              <w:divBdr>
                <w:top w:val="none" w:sz="0" w:space="0" w:color="auto"/>
                <w:left w:val="none" w:sz="0" w:space="0" w:color="auto"/>
                <w:bottom w:val="none" w:sz="0" w:space="0" w:color="auto"/>
                <w:right w:val="none" w:sz="0" w:space="0" w:color="auto"/>
              </w:divBdr>
            </w:div>
            <w:div w:id="736976036">
              <w:marLeft w:val="0"/>
              <w:marRight w:val="0"/>
              <w:marTop w:val="0"/>
              <w:marBottom w:val="0"/>
              <w:divBdr>
                <w:top w:val="none" w:sz="0" w:space="0" w:color="auto"/>
                <w:left w:val="none" w:sz="0" w:space="0" w:color="auto"/>
                <w:bottom w:val="none" w:sz="0" w:space="0" w:color="auto"/>
                <w:right w:val="none" w:sz="0" w:space="0" w:color="auto"/>
              </w:divBdr>
            </w:div>
            <w:div w:id="745883374">
              <w:marLeft w:val="0"/>
              <w:marRight w:val="0"/>
              <w:marTop w:val="0"/>
              <w:marBottom w:val="0"/>
              <w:divBdr>
                <w:top w:val="none" w:sz="0" w:space="0" w:color="auto"/>
                <w:left w:val="none" w:sz="0" w:space="0" w:color="auto"/>
                <w:bottom w:val="none" w:sz="0" w:space="0" w:color="auto"/>
                <w:right w:val="none" w:sz="0" w:space="0" w:color="auto"/>
              </w:divBdr>
            </w:div>
            <w:div w:id="746419952">
              <w:marLeft w:val="0"/>
              <w:marRight w:val="0"/>
              <w:marTop w:val="0"/>
              <w:marBottom w:val="0"/>
              <w:divBdr>
                <w:top w:val="none" w:sz="0" w:space="0" w:color="auto"/>
                <w:left w:val="none" w:sz="0" w:space="0" w:color="auto"/>
                <w:bottom w:val="none" w:sz="0" w:space="0" w:color="auto"/>
                <w:right w:val="none" w:sz="0" w:space="0" w:color="auto"/>
              </w:divBdr>
            </w:div>
            <w:div w:id="756172541">
              <w:marLeft w:val="0"/>
              <w:marRight w:val="0"/>
              <w:marTop w:val="0"/>
              <w:marBottom w:val="0"/>
              <w:divBdr>
                <w:top w:val="none" w:sz="0" w:space="0" w:color="auto"/>
                <w:left w:val="none" w:sz="0" w:space="0" w:color="auto"/>
                <w:bottom w:val="none" w:sz="0" w:space="0" w:color="auto"/>
                <w:right w:val="none" w:sz="0" w:space="0" w:color="auto"/>
              </w:divBdr>
            </w:div>
            <w:div w:id="768550272">
              <w:marLeft w:val="0"/>
              <w:marRight w:val="0"/>
              <w:marTop w:val="0"/>
              <w:marBottom w:val="0"/>
              <w:divBdr>
                <w:top w:val="none" w:sz="0" w:space="0" w:color="auto"/>
                <w:left w:val="none" w:sz="0" w:space="0" w:color="auto"/>
                <w:bottom w:val="none" w:sz="0" w:space="0" w:color="auto"/>
                <w:right w:val="none" w:sz="0" w:space="0" w:color="auto"/>
              </w:divBdr>
            </w:div>
            <w:div w:id="787352633">
              <w:marLeft w:val="0"/>
              <w:marRight w:val="0"/>
              <w:marTop w:val="0"/>
              <w:marBottom w:val="0"/>
              <w:divBdr>
                <w:top w:val="none" w:sz="0" w:space="0" w:color="auto"/>
                <w:left w:val="none" w:sz="0" w:space="0" w:color="auto"/>
                <w:bottom w:val="none" w:sz="0" w:space="0" w:color="auto"/>
                <w:right w:val="none" w:sz="0" w:space="0" w:color="auto"/>
              </w:divBdr>
            </w:div>
            <w:div w:id="790251338">
              <w:marLeft w:val="0"/>
              <w:marRight w:val="0"/>
              <w:marTop w:val="0"/>
              <w:marBottom w:val="0"/>
              <w:divBdr>
                <w:top w:val="none" w:sz="0" w:space="0" w:color="auto"/>
                <w:left w:val="none" w:sz="0" w:space="0" w:color="auto"/>
                <w:bottom w:val="none" w:sz="0" w:space="0" w:color="auto"/>
                <w:right w:val="none" w:sz="0" w:space="0" w:color="auto"/>
              </w:divBdr>
            </w:div>
            <w:div w:id="794712607">
              <w:marLeft w:val="0"/>
              <w:marRight w:val="0"/>
              <w:marTop w:val="0"/>
              <w:marBottom w:val="0"/>
              <w:divBdr>
                <w:top w:val="none" w:sz="0" w:space="0" w:color="auto"/>
                <w:left w:val="none" w:sz="0" w:space="0" w:color="auto"/>
                <w:bottom w:val="none" w:sz="0" w:space="0" w:color="auto"/>
                <w:right w:val="none" w:sz="0" w:space="0" w:color="auto"/>
              </w:divBdr>
            </w:div>
            <w:div w:id="799342865">
              <w:marLeft w:val="0"/>
              <w:marRight w:val="0"/>
              <w:marTop w:val="0"/>
              <w:marBottom w:val="0"/>
              <w:divBdr>
                <w:top w:val="none" w:sz="0" w:space="0" w:color="auto"/>
                <w:left w:val="none" w:sz="0" w:space="0" w:color="auto"/>
                <w:bottom w:val="none" w:sz="0" w:space="0" w:color="auto"/>
                <w:right w:val="none" w:sz="0" w:space="0" w:color="auto"/>
              </w:divBdr>
            </w:div>
            <w:div w:id="800423217">
              <w:marLeft w:val="0"/>
              <w:marRight w:val="0"/>
              <w:marTop w:val="0"/>
              <w:marBottom w:val="0"/>
              <w:divBdr>
                <w:top w:val="none" w:sz="0" w:space="0" w:color="auto"/>
                <w:left w:val="none" w:sz="0" w:space="0" w:color="auto"/>
                <w:bottom w:val="none" w:sz="0" w:space="0" w:color="auto"/>
                <w:right w:val="none" w:sz="0" w:space="0" w:color="auto"/>
              </w:divBdr>
            </w:div>
            <w:div w:id="801312288">
              <w:marLeft w:val="0"/>
              <w:marRight w:val="0"/>
              <w:marTop w:val="0"/>
              <w:marBottom w:val="0"/>
              <w:divBdr>
                <w:top w:val="none" w:sz="0" w:space="0" w:color="auto"/>
                <w:left w:val="none" w:sz="0" w:space="0" w:color="auto"/>
                <w:bottom w:val="none" w:sz="0" w:space="0" w:color="auto"/>
                <w:right w:val="none" w:sz="0" w:space="0" w:color="auto"/>
              </w:divBdr>
            </w:div>
            <w:div w:id="805053132">
              <w:marLeft w:val="0"/>
              <w:marRight w:val="0"/>
              <w:marTop w:val="0"/>
              <w:marBottom w:val="0"/>
              <w:divBdr>
                <w:top w:val="none" w:sz="0" w:space="0" w:color="auto"/>
                <w:left w:val="none" w:sz="0" w:space="0" w:color="auto"/>
                <w:bottom w:val="none" w:sz="0" w:space="0" w:color="auto"/>
                <w:right w:val="none" w:sz="0" w:space="0" w:color="auto"/>
              </w:divBdr>
            </w:div>
            <w:div w:id="809176921">
              <w:marLeft w:val="0"/>
              <w:marRight w:val="0"/>
              <w:marTop w:val="0"/>
              <w:marBottom w:val="0"/>
              <w:divBdr>
                <w:top w:val="none" w:sz="0" w:space="0" w:color="auto"/>
                <w:left w:val="none" w:sz="0" w:space="0" w:color="auto"/>
                <w:bottom w:val="none" w:sz="0" w:space="0" w:color="auto"/>
                <w:right w:val="none" w:sz="0" w:space="0" w:color="auto"/>
              </w:divBdr>
            </w:div>
            <w:div w:id="818156742">
              <w:marLeft w:val="0"/>
              <w:marRight w:val="0"/>
              <w:marTop w:val="0"/>
              <w:marBottom w:val="0"/>
              <w:divBdr>
                <w:top w:val="none" w:sz="0" w:space="0" w:color="auto"/>
                <w:left w:val="none" w:sz="0" w:space="0" w:color="auto"/>
                <w:bottom w:val="none" w:sz="0" w:space="0" w:color="auto"/>
                <w:right w:val="none" w:sz="0" w:space="0" w:color="auto"/>
              </w:divBdr>
            </w:div>
            <w:div w:id="825903936">
              <w:marLeft w:val="0"/>
              <w:marRight w:val="0"/>
              <w:marTop w:val="0"/>
              <w:marBottom w:val="0"/>
              <w:divBdr>
                <w:top w:val="none" w:sz="0" w:space="0" w:color="auto"/>
                <w:left w:val="none" w:sz="0" w:space="0" w:color="auto"/>
                <w:bottom w:val="none" w:sz="0" w:space="0" w:color="auto"/>
                <w:right w:val="none" w:sz="0" w:space="0" w:color="auto"/>
              </w:divBdr>
            </w:div>
            <w:div w:id="842281864">
              <w:marLeft w:val="0"/>
              <w:marRight w:val="0"/>
              <w:marTop w:val="0"/>
              <w:marBottom w:val="0"/>
              <w:divBdr>
                <w:top w:val="none" w:sz="0" w:space="0" w:color="auto"/>
                <w:left w:val="none" w:sz="0" w:space="0" w:color="auto"/>
                <w:bottom w:val="none" w:sz="0" w:space="0" w:color="auto"/>
                <w:right w:val="none" w:sz="0" w:space="0" w:color="auto"/>
              </w:divBdr>
            </w:div>
            <w:div w:id="854347324">
              <w:marLeft w:val="0"/>
              <w:marRight w:val="0"/>
              <w:marTop w:val="0"/>
              <w:marBottom w:val="0"/>
              <w:divBdr>
                <w:top w:val="none" w:sz="0" w:space="0" w:color="auto"/>
                <w:left w:val="none" w:sz="0" w:space="0" w:color="auto"/>
                <w:bottom w:val="none" w:sz="0" w:space="0" w:color="auto"/>
                <w:right w:val="none" w:sz="0" w:space="0" w:color="auto"/>
              </w:divBdr>
            </w:div>
            <w:div w:id="866868169">
              <w:marLeft w:val="0"/>
              <w:marRight w:val="0"/>
              <w:marTop w:val="0"/>
              <w:marBottom w:val="0"/>
              <w:divBdr>
                <w:top w:val="none" w:sz="0" w:space="0" w:color="auto"/>
                <w:left w:val="none" w:sz="0" w:space="0" w:color="auto"/>
                <w:bottom w:val="none" w:sz="0" w:space="0" w:color="auto"/>
                <w:right w:val="none" w:sz="0" w:space="0" w:color="auto"/>
              </w:divBdr>
            </w:div>
            <w:div w:id="878786907">
              <w:marLeft w:val="0"/>
              <w:marRight w:val="0"/>
              <w:marTop w:val="0"/>
              <w:marBottom w:val="0"/>
              <w:divBdr>
                <w:top w:val="none" w:sz="0" w:space="0" w:color="auto"/>
                <w:left w:val="none" w:sz="0" w:space="0" w:color="auto"/>
                <w:bottom w:val="none" w:sz="0" w:space="0" w:color="auto"/>
                <w:right w:val="none" w:sz="0" w:space="0" w:color="auto"/>
              </w:divBdr>
            </w:div>
            <w:div w:id="884953751">
              <w:marLeft w:val="0"/>
              <w:marRight w:val="0"/>
              <w:marTop w:val="0"/>
              <w:marBottom w:val="0"/>
              <w:divBdr>
                <w:top w:val="none" w:sz="0" w:space="0" w:color="auto"/>
                <w:left w:val="none" w:sz="0" w:space="0" w:color="auto"/>
                <w:bottom w:val="none" w:sz="0" w:space="0" w:color="auto"/>
                <w:right w:val="none" w:sz="0" w:space="0" w:color="auto"/>
              </w:divBdr>
            </w:div>
            <w:div w:id="888423564">
              <w:marLeft w:val="0"/>
              <w:marRight w:val="0"/>
              <w:marTop w:val="0"/>
              <w:marBottom w:val="0"/>
              <w:divBdr>
                <w:top w:val="none" w:sz="0" w:space="0" w:color="auto"/>
                <w:left w:val="none" w:sz="0" w:space="0" w:color="auto"/>
                <w:bottom w:val="none" w:sz="0" w:space="0" w:color="auto"/>
                <w:right w:val="none" w:sz="0" w:space="0" w:color="auto"/>
              </w:divBdr>
            </w:div>
            <w:div w:id="890962233">
              <w:marLeft w:val="0"/>
              <w:marRight w:val="0"/>
              <w:marTop w:val="0"/>
              <w:marBottom w:val="0"/>
              <w:divBdr>
                <w:top w:val="none" w:sz="0" w:space="0" w:color="auto"/>
                <w:left w:val="none" w:sz="0" w:space="0" w:color="auto"/>
                <w:bottom w:val="none" w:sz="0" w:space="0" w:color="auto"/>
                <w:right w:val="none" w:sz="0" w:space="0" w:color="auto"/>
              </w:divBdr>
            </w:div>
            <w:div w:id="897594425">
              <w:marLeft w:val="0"/>
              <w:marRight w:val="0"/>
              <w:marTop w:val="0"/>
              <w:marBottom w:val="0"/>
              <w:divBdr>
                <w:top w:val="none" w:sz="0" w:space="0" w:color="auto"/>
                <w:left w:val="none" w:sz="0" w:space="0" w:color="auto"/>
                <w:bottom w:val="none" w:sz="0" w:space="0" w:color="auto"/>
                <w:right w:val="none" w:sz="0" w:space="0" w:color="auto"/>
              </w:divBdr>
            </w:div>
            <w:div w:id="906649818">
              <w:marLeft w:val="0"/>
              <w:marRight w:val="0"/>
              <w:marTop w:val="0"/>
              <w:marBottom w:val="0"/>
              <w:divBdr>
                <w:top w:val="none" w:sz="0" w:space="0" w:color="auto"/>
                <w:left w:val="none" w:sz="0" w:space="0" w:color="auto"/>
                <w:bottom w:val="none" w:sz="0" w:space="0" w:color="auto"/>
                <w:right w:val="none" w:sz="0" w:space="0" w:color="auto"/>
              </w:divBdr>
            </w:div>
            <w:div w:id="922764148">
              <w:marLeft w:val="0"/>
              <w:marRight w:val="0"/>
              <w:marTop w:val="0"/>
              <w:marBottom w:val="0"/>
              <w:divBdr>
                <w:top w:val="none" w:sz="0" w:space="0" w:color="auto"/>
                <w:left w:val="none" w:sz="0" w:space="0" w:color="auto"/>
                <w:bottom w:val="none" w:sz="0" w:space="0" w:color="auto"/>
                <w:right w:val="none" w:sz="0" w:space="0" w:color="auto"/>
              </w:divBdr>
            </w:div>
            <w:div w:id="928194548">
              <w:marLeft w:val="0"/>
              <w:marRight w:val="0"/>
              <w:marTop w:val="0"/>
              <w:marBottom w:val="0"/>
              <w:divBdr>
                <w:top w:val="none" w:sz="0" w:space="0" w:color="auto"/>
                <w:left w:val="none" w:sz="0" w:space="0" w:color="auto"/>
                <w:bottom w:val="none" w:sz="0" w:space="0" w:color="auto"/>
                <w:right w:val="none" w:sz="0" w:space="0" w:color="auto"/>
              </w:divBdr>
            </w:div>
            <w:div w:id="934554096">
              <w:marLeft w:val="0"/>
              <w:marRight w:val="0"/>
              <w:marTop w:val="0"/>
              <w:marBottom w:val="0"/>
              <w:divBdr>
                <w:top w:val="none" w:sz="0" w:space="0" w:color="auto"/>
                <w:left w:val="none" w:sz="0" w:space="0" w:color="auto"/>
                <w:bottom w:val="none" w:sz="0" w:space="0" w:color="auto"/>
                <w:right w:val="none" w:sz="0" w:space="0" w:color="auto"/>
              </w:divBdr>
            </w:div>
            <w:div w:id="938488469">
              <w:marLeft w:val="0"/>
              <w:marRight w:val="0"/>
              <w:marTop w:val="0"/>
              <w:marBottom w:val="0"/>
              <w:divBdr>
                <w:top w:val="none" w:sz="0" w:space="0" w:color="auto"/>
                <w:left w:val="none" w:sz="0" w:space="0" w:color="auto"/>
                <w:bottom w:val="none" w:sz="0" w:space="0" w:color="auto"/>
                <w:right w:val="none" w:sz="0" w:space="0" w:color="auto"/>
              </w:divBdr>
            </w:div>
            <w:div w:id="940188190">
              <w:marLeft w:val="0"/>
              <w:marRight w:val="0"/>
              <w:marTop w:val="0"/>
              <w:marBottom w:val="0"/>
              <w:divBdr>
                <w:top w:val="none" w:sz="0" w:space="0" w:color="auto"/>
                <w:left w:val="none" w:sz="0" w:space="0" w:color="auto"/>
                <w:bottom w:val="none" w:sz="0" w:space="0" w:color="auto"/>
                <w:right w:val="none" w:sz="0" w:space="0" w:color="auto"/>
              </w:divBdr>
            </w:div>
            <w:div w:id="952250797">
              <w:marLeft w:val="0"/>
              <w:marRight w:val="0"/>
              <w:marTop w:val="0"/>
              <w:marBottom w:val="0"/>
              <w:divBdr>
                <w:top w:val="none" w:sz="0" w:space="0" w:color="auto"/>
                <w:left w:val="none" w:sz="0" w:space="0" w:color="auto"/>
                <w:bottom w:val="none" w:sz="0" w:space="0" w:color="auto"/>
                <w:right w:val="none" w:sz="0" w:space="0" w:color="auto"/>
              </w:divBdr>
            </w:div>
            <w:div w:id="974992250">
              <w:marLeft w:val="0"/>
              <w:marRight w:val="0"/>
              <w:marTop w:val="0"/>
              <w:marBottom w:val="0"/>
              <w:divBdr>
                <w:top w:val="none" w:sz="0" w:space="0" w:color="auto"/>
                <w:left w:val="none" w:sz="0" w:space="0" w:color="auto"/>
                <w:bottom w:val="none" w:sz="0" w:space="0" w:color="auto"/>
                <w:right w:val="none" w:sz="0" w:space="0" w:color="auto"/>
              </w:divBdr>
            </w:div>
            <w:div w:id="979306088">
              <w:marLeft w:val="0"/>
              <w:marRight w:val="0"/>
              <w:marTop w:val="0"/>
              <w:marBottom w:val="0"/>
              <w:divBdr>
                <w:top w:val="none" w:sz="0" w:space="0" w:color="auto"/>
                <w:left w:val="none" w:sz="0" w:space="0" w:color="auto"/>
                <w:bottom w:val="none" w:sz="0" w:space="0" w:color="auto"/>
                <w:right w:val="none" w:sz="0" w:space="0" w:color="auto"/>
              </w:divBdr>
            </w:div>
            <w:div w:id="979502335">
              <w:marLeft w:val="0"/>
              <w:marRight w:val="0"/>
              <w:marTop w:val="0"/>
              <w:marBottom w:val="0"/>
              <w:divBdr>
                <w:top w:val="none" w:sz="0" w:space="0" w:color="auto"/>
                <w:left w:val="none" w:sz="0" w:space="0" w:color="auto"/>
                <w:bottom w:val="none" w:sz="0" w:space="0" w:color="auto"/>
                <w:right w:val="none" w:sz="0" w:space="0" w:color="auto"/>
              </w:divBdr>
            </w:div>
            <w:div w:id="981273345">
              <w:marLeft w:val="0"/>
              <w:marRight w:val="0"/>
              <w:marTop w:val="0"/>
              <w:marBottom w:val="0"/>
              <w:divBdr>
                <w:top w:val="none" w:sz="0" w:space="0" w:color="auto"/>
                <w:left w:val="none" w:sz="0" w:space="0" w:color="auto"/>
                <w:bottom w:val="none" w:sz="0" w:space="0" w:color="auto"/>
                <w:right w:val="none" w:sz="0" w:space="0" w:color="auto"/>
              </w:divBdr>
            </w:div>
            <w:div w:id="989556304">
              <w:marLeft w:val="0"/>
              <w:marRight w:val="0"/>
              <w:marTop w:val="0"/>
              <w:marBottom w:val="0"/>
              <w:divBdr>
                <w:top w:val="none" w:sz="0" w:space="0" w:color="auto"/>
                <w:left w:val="none" w:sz="0" w:space="0" w:color="auto"/>
                <w:bottom w:val="none" w:sz="0" w:space="0" w:color="auto"/>
                <w:right w:val="none" w:sz="0" w:space="0" w:color="auto"/>
              </w:divBdr>
            </w:div>
            <w:div w:id="993919300">
              <w:marLeft w:val="0"/>
              <w:marRight w:val="0"/>
              <w:marTop w:val="0"/>
              <w:marBottom w:val="0"/>
              <w:divBdr>
                <w:top w:val="none" w:sz="0" w:space="0" w:color="auto"/>
                <w:left w:val="none" w:sz="0" w:space="0" w:color="auto"/>
                <w:bottom w:val="none" w:sz="0" w:space="0" w:color="auto"/>
                <w:right w:val="none" w:sz="0" w:space="0" w:color="auto"/>
              </w:divBdr>
            </w:div>
            <w:div w:id="995767537">
              <w:marLeft w:val="0"/>
              <w:marRight w:val="0"/>
              <w:marTop w:val="0"/>
              <w:marBottom w:val="0"/>
              <w:divBdr>
                <w:top w:val="none" w:sz="0" w:space="0" w:color="auto"/>
                <w:left w:val="none" w:sz="0" w:space="0" w:color="auto"/>
                <w:bottom w:val="none" w:sz="0" w:space="0" w:color="auto"/>
                <w:right w:val="none" w:sz="0" w:space="0" w:color="auto"/>
              </w:divBdr>
            </w:div>
            <w:div w:id="998728151">
              <w:marLeft w:val="0"/>
              <w:marRight w:val="0"/>
              <w:marTop w:val="0"/>
              <w:marBottom w:val="0"/>
              <w:divBdr>
                <w:top w:val="none" w:sz="0" w:space="0" w:color="auto"/>
                <w:left w:val="none" w:sz="0" w:space="0" w:color="auto"/>
                <w:bottom w:val="none" w:sz="0" w:space="0" w:color="auto"/>
                <w:right w:val="none" w:sz="0" w:space="0" w:color="auto"/>
              </w:divBdr>
            </w:div>
            <w:div w:id="999577710">
              <w:marLeft w:val="0"/>
              <w:marRight w:val="0"/>
              <w:marTop w:val="0"/>
              <w:marBottom w:val="0"/>
              <w:divBdr>
                <w:top w:val="none" w:sz="0" w:space="0" w:color="auto"/>
                <w:left w:val="none" w:sz="0" w:space="0" w:color="auto"/>
                <w:bottom w:val="none" w:sz="0" w:space="0" w:color="auto"/>
                <w:right w:val="none" w:sz="0" w:space="0" w:color="auto"/>
              </w:divBdr>
            </w:div>
            <w:div w:id="1000497946">
              <w:marLeft w:val="0"/>
              <w:marRight w:val="0"/>
              <w:marTop w:val="0"/>
              <w:marBottom w:val="0"/>
              <w:divBdr>
                <w:top w:val="none" w:sz="0" w:space="0" w:color="auto"/>
                <w:left w:val="none" w:sz="0" w:space="0" w:color="auto"/>
                <w:bottom w:val="none" w:sz="0" w:space="0" w:color="auto"/>
                <w:right w:val="none" w:sz="0" w:space="0" w:color="auto"/>
              </w:divBdr>
            </w:div>
            <w:div w:id="1004623869">
              <w:marLeft w:val="0"/>
              <w:marRight w:val="0"/>
              <w:marTop w:val="0"/>
              <w:marBottom w:val="0"/>
              <w:divBdr>
                <w:top w:val="none" w:sz="0" w:space="0" w:color="auto"/>
                <w:left w:val="none" w:sz="0" w:space="0" w:color="auto"/>
                <w:bottom w:val="none" w:sz="0" w:space="0" w:color="auto"/>
                <w:right w:val="none" w:sz="0" w:space="0" w:color="auto"/>
              </w:divBdr>
            </w:div>
            <w:div w:id="1004818392">
              <w:marLeft w:val="0"/>
              <w:marRight w:val="0"/>
              <w:marTop w:val="0"/>
              <w:marBottom w:val="0"/>
              <w:divBdr>
                <w:top w:val="none" w:sz="0" w:space="0" w:color="auto"/>
                <w:left w:val="none" w:sz="0" w:space="0" w:color="auto"/>
                <w:bottom w:val="none" w:sz="0" w:space="0" w:color="auto"/>
                <w:right w:val="none" w:sz="0" w:space="0" w:color="auto"/>
              </w:divBdr>
            </w:div>
            <w:div w:id="1007975298">
              <w:marLeft w:val="0"/>
              <w:marRight w:val="0"/>
              <w:marTop w:val="0"/>
              <w:marBottom w:val="0"/>
              <w:divBdr>
                <w:top w:val="none" w:sz="0" w:space="0" w:color="auto"/>
                <w:left w:val="none" w:sz="0" w:space="0" w:color="auto"/>
                <w:bottom w:val="none" w:sz="0" w:space="0" w:color="auto"/>
                <w:right w:val="none" w:sz="0" w:space="0" w:color="auto"/>
              </w:divBdr>
            </w:div>
            <w:div w:id="1028069246">
              <w:marLeft w:val="0"/>
              <w:marRight w:val="0"/>
              <w:marTop w:val="0"/>
              <w:marBottom w:val="0"/>
              <w:divBdr>
                <w:top w:val="none" w:sz="0" w:space="0" w:color="auto"/>
                <w:left w:val="none" w:sz="0" w:space="0" w:color="auto"/>
                <w:bottom w:val="none" w:sz="0" w:space="0" w:color="auto"/>
                <w:right w:val="none" w:sz="0" w:space="0" w:color="auto"/>
              </w:divBdr>
            </w:div>
            <w:div w:id="1028524238">
              <w:marLeft w:val="0"/>
              <w:marRight w:val="0"/>
              <w:marTop w:val="0"/>
              <w:marBottom w:val="0"/>
              <w:divBdr>
                <w:top w:val="none" w:sz="0" w:space="0" w:color="auto"/>
                <w:left w:val="none" w:sz="0" w:space="0" w:color="auto"/>
                <w:bottom w:val="none" w:sz="0" w:space="0" w:color="auto"/>
                <w:right w:val="none" w:sz="0" w:space="0" w:color="auto"/>
              </w:divBdr>
            </w:div>
            <w:div w:id="1034890872">
              <w:marLeft w:val="0"/>
              <w:marRight w:val="0"/>
              <w:marTop w:val="0"/>
              <w:marBottom w:val="0"/>
              <w:divBdr>
                <w:top w:val="none" w:sz="0" w:space="0" w:color="auto"/>
                <w:left w:val="none" w:sz="0" w:space="0" w:color="auto"/>
                <w:bottom w:val="none" w:sz="0" w:space="0" w:color="auto"/>
                <w:right w:val="none" w:sz="0" w:space="0" w:color="auto"/>
              </w:divBdr>
            </w:div>
            <w:div w:id="1035812408">
              <w:marLeft w:val="0"/>
              <w:marRight w:val="0"/>
              <w:marTop w:val="0"/>
              <w:marBottom w:val="0"/>
              <w:divBdr>
                <w:top w:val="none" w:sz="0" w:space="0" w:color="auto"/>
                <w:left w:val="none" w:sz="0" w:space="0" w:color="auto"/>
                <w:bottom w:val="none" w:sz="0" w:space="0" w:color="auto"/>
                <w:right w:val="none" w:sz="0" w:space="0" w:color="auto"/>
              </w:divBdr>
            </w:div>
            <w:div w:id="1036005069">
              <w:marLeft w:val="0"/>
              <w:marRight w:val="0"/>
              <w:marTop w:val="0"/>
              <w:marBottom w:val="0"/>
              <w:divBdr>
                <w:top w:val="none" w:sz="0" w:space="0" w:color="auto"/>
                <w:left w:val="none" w:sz="0" w:space="0" w:color="auto"/>
                <w:bottom w:val="none" w:sz="0" w:space="0" w:color="auto"/>
                <w:right w:val="none" w:sz="0" w:space="0" w:color="auto"/>
              </w:divBdr>
            </w:div>
            <w:div w:id="1044984377">
              <w:marLeft w:val="0"/>
              <w:marRight w:val="0"/>
              <w:marTop w:val="0"/>
              <w:marBottom w:val="0"/>
              <w:divBdr>
                <w:top w:val="none" w:sz="0" w:space="0" w:color="auto"/>
                <w:left w:val="none" w:sz="0" w:space="0" w:color="auto"/>
                <w:bottom w:val="none" w:sz="0" w:space="0" w:color="auto"/>
                <w:right w:val="none" w:sz="0" w:space="0" w:color="auto"/>
              </w:divBdr>
            </w:div>
            <w:div w:id="1047603532">
              <w:marLeft w:val="0"/>
              <w:marRight w:val="0"/>
              <w:marTop w:val="0"/>
              <w:marBottom w:val="0"/>
              <w:divBdr>
                <w:top w:val="none" w:sz="0" w:space="0" w:color="auto"/>
                <w:left w:val="none" w:sz="0" w:space="0" w:color="auto"/>
                <w:bottom w:val="none" w:sz="0" w:space="0" w:color="auto"/>
                <w:right w:val="none" w:sz="0" w:space="0" w:color="auto"/>
              </w:divBdr>
            </w:div>
            <w:div w:id="1048187184">
              <w:marLeft w:val="0"/>
              <w:marRight w:val="0"/>
              <w:marTop w:val="0"/>
              <w:marBottom w:val="0"/>
              <w:divBdr>
                <w:top w:val="none" w:sz="0" w:space="0" w:color="auto"/>
                <w:left w:val="none" w:sz="0" w:space="0" w:color="auto"/>
                <w:bottom w:val="none" w:sz="0" w:space="0" w:color="auto"/>
                <w:right w:val="none" w:sz="0" w:space="0" w:color="auto"/>
              </w:divBdr>
            </w:div>
            <w:div w:id="1051466111">
              <w:marLeft w:val="0"/>
              <w:marRight w:val="0"/>
              <w:marTop w:val="0"/>
              <w:marBottom w:val="0"/>
              <w:divBdr>
                <w:top w:val="none" w:sz="0" w:space="0" w:color="auto"/>
                <w:left w:val="none" w:sz="0" w:space="0" w:color="auto"/>
                <w:bottom w:val="none" w:sz="0" w:space="0" w:color="auto"/>
                <w:right w:val="none" w:sz="0" w:space="0" w:color="auto"/>
              </w:divBdr>
            </w:div>
            <w:div w:id="1056123009">
              <w:marLeft w:val="0"/>
              <w:marRight w:val="0"/>
              <w:marTop w:val="0"/>
              <w:marBottom w:val="0"/>
              <w:divBdr>
                <w:top w:val="none" w:sz="0" w:space="0" w:color="auto"/>
                <w:left w:val="none" w:sz="0" w:space="0" w:color="auto"/>
                <w:bottom w:val="none" w:sz="0" w:space="0" w:color="auto"/>
                <w:right w:val="none" w:sz="0" w:space="0" w:color="auto"/>
              </w:divBdr>
            </w:div>
            <w:div w:id="1056395188">
              <w:marLeft w:val="0"/>
              <w:marRight w:val="0"/>
              <w:marTop w:val="0"/>
              <w:marBottom w:val="0"/>
              <w:divBdr>
                <w:top w:val="none" w:sz="0" w:space="0" w:color="auto"/>
                <w:left w:val="none" w:sz="0" w:space="0" w:color="auto"/>
                <w:bottom w:val="none" w:sz="0" w:space="0" w:color="auto"/>
                <w:right w:val="none" w:sz="0" w:space="0" w:color="auto"/>
              </w:divBdr>
            </w:div>
            <w:div w:id="1060861666">
              <w:marLeft w:val="0"/>
              <w:marRight w:val="0"/>
              <w:marTop w:val="0"/>
              <w:marBottom w:val="0"/>
              <w:divBdr>
                <w:top w:val="none" w:sz="0" w:space="0" w:color="auto"/>
                <w:left w:val="none" w:sz="0" w:space="0" w:color="auto"/>
                <w:bottom w:val="none" w:sz="0" w:space="0" w:color="auto"/>
                <w:right w:val="none" w:sz="0" w:space="0" w:color="auto"/>
              </w:divBdr>
            </w:div>
            <w:div w:id="1065838171">
              <w:marLeft w:val="0"/>
              <w:marRight w:val="0"/>
              <w:marTop w:val="0"/>
              <w:marBottom w:val="0"/>
              <w:divBdr>
                <w:top w:val="none" w:sz="0" w:space="0" w:color="auto"/>
                <w:left w:val="none" w:sz="0" w:space="0" w:color="auto"/>
                <w:bottom w:val="none" w:sz="0" w:space="0" w:color="auto"/>
                <w:right w:val="none" w:sz="0" w:space="0" w:color="auto"/>
              </w:divBdr>
            </w:div>
            <w:div w:id="1070234429">
              <w:marLeft w:val="0"/>
              <w:marRight w:val="0"/>
              <w:marTop w:val="0"/>
              <w:marBottom w:val="0"/>
              <w:divBdr>
                <w:top w:val="none" w:sz="0" w:space="0" w:color="auto"/>
                <w:left w:val="none" w:sz="0" w:space="0" w:color="auto"/>
                <w:bottom w:val="none" w:sz="0" w:space="0" w:color="auto"/>
                <w:right w:val="none" w:sz="0" w:space="0" w:color="auto"/>
              </w:divBdr>
            </w:div>
            <w:div w:id="1074619447">
              <w:marLeft w:val="0"/>
              <w:marRight w:val="0"/>
              <w:marTop w:val="0"/>
              <w:marBottom w:val="0"/>
              <w:divBdr>
                <w:top w:val="none" w:sz="0" w:space="0" w:color="auto"/>
                <w:left w:val="none" w:sz="0" w:space="0" w:color="auto"/>
                <w:bottom w:val="none" w:sz="0" w:space="0" w:color="auto"/>
                <w:right w:val="none" w:sz="0" w:space="0" w:color="auto"/>
              </w:divBdr>
            </w:div>
            <w:div w:id="1076323372">
              <w:marLeft w:val="0"/>
              <w:marRight w:val="0"/>
              <w:marTop w:val="0"/>
              <w:marBottom w:val="0"/>
              <w:divBdr>
                <w:top w:val="none" w:sz="0" w:space="0" w:color="auto"/>
                <w:left w:val="none" w:sz="0" w:space="0" w:color="auto"/>
                <w:bottom w:val="none" w:sz="0" w:space="0" w:color="auto"/>
                <w:right w:val="none" w:sz="0" w:space="0" w:color="auto"/>
              </w:divBdr>
            </w:div>
            <w:div w:id="1077019538">
              <w:marLeft w:val="0"/>
              <w:marRight w:val="0"/>
              <w:marTop w:val="0"/>
              <w:marBottom w:val="0"/>
              <w:divBdr>
                <w:top w:val="none" w:sz="0" w:space="0" w:color="auto"/>
                <w:left w:val="none" w:sz="0" w:space="0" w:color="auto"/>
                <w:bottom w:val="none" w:sz="0" w:space="0" w:color="auto"/>
                <w:right w:val="none" w:sz="0" w:space="0" w:color="auto"/>
              </w:divBdr>
            </w:div>
            <w:div w:id="1084642249">
              <w:marLeft w:val="0"/>
              <w:marRight w:val="0"/>
              <w:marTop w:val="0"/>
              <w:marBottom w:val="0"/>
              <w:divBdr>
                <w:top w:val="none" w:sz="0" w:space="0" w:color="auto"/>
                <w:left w:val="none" w:sz="0" w:space="0" w:color="auto"/>
                <w:bottom w:val="none" w:sz="0" w:space="0" w:color="auto"/>
                <w:right w:val="none" w:sz="0" w:space="0" w:color="auto"/>
              </w:divBdr>
            </w:div>
            <w:div w:id="1087455657">
              <w:marLeft w:val="0"/>
              <w:marRight w:val="0"/>
              <w:marTop w:val="0"/>
              <w:marBottom w:val="0"/>
              <w:divBdr>
                <w:top w:val="none" w:sz="0" w:space="0" w:color="auto"/>
                <w:left w:val="none" w:sz="0" w:space="0" w:color="auto"/>
                <w:bottom w:val="none" w:sz="0" w:space="0" w:color="auto"/>
                <w:right w:val="none" w:sz="0" w:space="0" w:color="auto"/>
              </w:divBdr>
            </w:div>
            <w:div w:id="1087656272">
              <w:marLeft w:val="0"/>
              <w:marRight w:val="0"/>
              <w:marTop w:val="0"/>
              <w:marBottom w:val="0"/>
              <w:divBdr>
                <w:top w:val="none" w:sz="0" w:space="0" w:color="auto"/>
                <w:left w:val="none" w:sz="0" w:space="0" w:color="auto"/>
                <w:bottom w:val="none" w:sz="0" w:space="0" w:color="auto"/>
                <w:right w:val="none" w:sz="0" w:space="0" w:color="auto"/>
              </w:divBdr>
            </w:div>
            <w:div w:id="1088162059">
              <w:marLeft w:val="0"/>
              <w:marRight w:val="0"/>
              <w:marTop w:val="0"/>
              <w:marBottom w:val="0"/>
              <w:divBdr>
                <w:top w:val="none" w:sz="0" w:space="0" w:color="auto"/>
                <w:left w:val="none" w:sz="0" w:space="0" w:color="auto"/>
                <w:bottom w:val="none" w:sz="0" w:space="0" w:color="auto"/>
                <w:right w:val="none" w:sz="0" w:space="0" w:color="auto"/>
              </w:divBdr>
            </w:div>
            <w:div w:id="1095370709">
              <w:marLeft w:val="0"/>
              <w:marRight w:val="0"/>
              <w:marTop w:val="0"/>
              <w:marBottom w:val="0"/>
              <w:divBdr>
                <w:top w:val="none" w:sz="0" w:space="0" w:color="auto"/>
                <w:left w:val="none" w:sz="0" w:space="0" w:color="auto"/>
                <w:bottom w:val="none" w:sz="0" w:space="0" w:color="auto"/>
                <w:right w:val="none" w:sz="0" w:space="0" w:color="auto"/>
              </w:divBdr>
            </w:div>
            <w:div w:id="1097556763">
              <w:marLeft w:val="0"/>
              <w:marRight w:val="0"/>
              <w:marTop w:val="0"/>
              <w:marBottom w:val="0"/>
              <w:divBdr>
                <w:top w:val="none" w:sz="0" w:space="0" w:color="auto"/>
                <w:left w:val="none" w:sz="0" w:space="0" w:color="auto"/>
                <w:bottom w:val="none" w:sz="0" w:space="0" w:color="auto"/>
                <w:right w:val="none" w:sz="0" w:space="0" w:color="auto"/>
              </w:divBdr>
            </w:div>
            <w:div w:id="1107391840">
              <w:marLeft w:val="0"/>
              <w:marRight w:val="0"/>
              <w:marTop w:val="0"/>
              <w:marBottom w:val="0"/>
              <w:divBdr>
                <w:top w:val="none" w:sz="0" w:space="0" w:color="auto"/>
                <w:left w:val="none" w:sz="0" w:space="0" w:color="auto"/>
                <w:bottom w:val="none" w:sz="0" w:space="0" w:color="auto"/>
                <w:right w:val="none" w:sz="0" w:space="0" w:color="auto"/>
              </w:divBdr>
            </w:div>
            <w:div w:id="1108045229">
              <w:marLeft w:val="0"/>
              <w:marRight w:val="0"/>
              <w:marTop w:val="0"/>
              <w:marBottom w:val="0"/>
              <w:divBdr>
                <w:top w:val="none" w:sz="0" w:space="0" w:color="auto"/>
                <w:left w:val="none" w:sz="0" w:space="0" w:color="auto"/>
                <w:bottom w:val="none" w:sz="0" w:space="0" w:color="auto"/>
                <w:right w:val="none" w:sz="0" w:space="0" w:color="auto"/>
              </w:divBdr>
            </w:div>
            <w:div w:id="1119908397">
              <w:marLeft w:val="0"/>
              <w:marRight w:val="0"/>
              <w:marTop w:val="0"/>
              <w:marBottom w:val="0"/>
              <w:divBdr>
                <w:top w:val="none" w:sz="0" w:space="0" w:color="auto"/>
                <w:left w:val="none" w:sz="0" w:space="0" w:color="auto"/>
                <w:bottom w:val="none" w:sz="0" w:space="0" w:color="auto"/>
                <w:right w:val="none" w:sz="0" w:space="0" w:color="auto"/>
              </w:divBdr>
            </w:div>
            <w:div w:id="1126510804">
              <w:marLeft w:val="0"/>
              <w:marRight w:val="0"/>
              <w:marTop w:val="0"/>
              <w:marBottom w:val="0"/>
              <w:divBdr>
                <w:top w:val="none" w:sz="0" w:space="0" w:color="auto"/>
                <w:left w:val="none" w:sz="0" w:space="0" w:color="auto"/>
                <w:bottom w:val="none" w:sz="0" w:space="0" w:color="auto"/>
                <w:right w:val="none" w:sz="0" w:space="0" w:color="auto"/>
              </w:divBdr>
            </w:div>
            <w:div w:id="1154638918">
              <w:marLeft w:val="0"/>
              <w:marRight w:val="0"/>
              <w:marTop w:val="0"/>
              <w:marBottom w:val="0"/>
              <w:divBdr>
                <w:top w:val="none" w:sz="0" w:space="0" w:color="auto"/>
                <w:left w:val="none" w:sz="0" w:space="0" w:color="auto"/>
                <w:bottom w:val="none" w:sz="0" w:space="0" w:color="auto"/>
                <w:right w:val="none" w:sz="0" w:space="0" w:color="auto"/>
              </w:divBdr>
            </w:div>
            <w:div w:id="1161583466">
              <w:marLeft w:val="0"/>
              <w:marRight w:val="0"/>
              <w:marTop w:val="0"/>
              <w:marBottom w:val="0"/>
              <w:divBdr>
                <w:top w:val="none" w:sz="0" w:space="0" w:color="auto"/>
                <w:left w:val="none" w:sz="0" w:space="0" w:color="auto"/>
                <w:bottom w:val="none" w:sz="0" w:space="0" w:color="auto"/>
                <w:right w:val="none" w:sz="0" w:space="0" w:color="auto"/>
              </w:divBdr>
            </w:div>
            <w:div w:id="1165628517">
              <w:marLeft w:val="0"/>
              <w:marRight w:val="0"/>
              <w:marTop w:val="0"/>
              <w:marBottom w:val="0"/>
              <w:divBdr>
                <w:top w:val="none" w:sz="0" w:space="0" w:color="auto"/>
                <w:left w:val="none" w:sz="0" w:space="0" w:color="auto"/>
                <w:bottom w:val="none" w:sz="0" w:space="0" w:color="auto"/>
                <w:right w:val="none" w:sz="0" w:space="0" w:color="auto"/>
              </w:divBdr>
            </w:div>
            <w:div w:id="1168011076">
              <w:marLeft w:val="0"/>
              <w:marRight w:val="0"/>
              <w:marTop w:val="0"/>
              <w:marBottom w:val="0"/>
              <w:divBdr>
                <w:top w:val="none" w:sz="0" w:space="0" w:color="auto"/>
                <w:left w:val="none" w:sz="0" w:space="0" w:color="auto"/>
                <w:bottom w:val="none" w:sz="0" w:space="0" w:color="auto"/>
                <w:right w:val="none" w:sz="0" w:space="0" w:color="auto"/>
              </w:divBdr>
            </w:div>
            <w:div w:id="1177185768">
              <w:marLeft w:val="0"/>
              <w:marRight w:val="0"/>
              <w:marTop w:val="0"/>
              <w:marBottom w:val="0"/>
              <w:divBdr>
                <w:top w:val="none" w:sz="0" w:space="0" w:color="auto"/>
                <w:left w:val="none" w:sz="0" w:space="0" w:color="auto"/>
                <w:bottom w:val="none" w:sz="0" w:space="0" w:color="auto"/>
                <w:right w:val="none" w:sz="0" w:space="0" w:color="auto"/>
              </w:divBdr>
            </w:div>
            <w:div w:id="1191185418">
              <w:marLeft w:val="0"/>
              <w:marRight w:val="0"/>
              <w:marTop w:val="0"/>
              <w:marBottom w:val="0"/>
              <w:divBdr>
                <w:top w:val="none" w:sz="0" w:space="0" w:color="auto"/>
                <w:left w:val="none" w:sz="0" w:space="0" w:color="auto"/>
                <w:bottom w:val="none" w:sz="0" w:space="0" w:color="auto"/>
                <w:right w:val="none" w:sz="0" w:space="0" w:color="auto"/>
              </w:divBdr>
            </w:div>
            <w:div w:id="1197809779">
              <w:marLeft w:val="0"/>
              <w:marRight w:val="0"/>
              <w:marTop w:val="0"/>
              <w:marBottom w:val="0"/>
              <w:divBdr>
                <w:top w:val="none" w:sz="0" w:space="0" w:color="auto"/>
                <w:left w:val="none" w:sz="0" w:space="0" w:color="auto"/>
                <w:bottom w:val="none" w:sz="0" w:space="0" w:color="auto"/>
                <w:right w:val="none" w:sz="0" w:space="0" w:color="auto"/>
              </w:divBdr>
            </w:div>
            <w:div w:id="1198130221">
              <w:marLeft w:val="0"/>
              <w:marRight w:val="0"/>
              <w:marTop w:val="0"/>
              <w:marBottom w:val="0"/>
              <w:divBdr>
                <w:top w:val="none" w:sz="0" w:space="0" w:color="auto"/>
                <w:left w:val="none" w:sz="0" w:space="0" w:color="auto"/>
                <w:bottom w:val="none" w:sz="0" w:space="0" w:color="auto"/>
                <w:right w:val="none" w:sz="0" w:space="0" w:color="auto"/>
              </w:divBdr>
            </w:div>
            <w:div w:id="1200972589">
              <w:marLeft w:val="0"/>
              <w:marRight w:val="0"/>
              <w:marTop w:val="0"/>
              <w:marBottom w:val="0"/>
              <w:divBdr>
                <w:top w:val="none" w:sz="0" w:space="0" w:color="auto"/>
                <w:left w:val="none" w:sz="0" w:space="0" w:color="auto"/>
                <w:bottom w:val="none" w:sz="0" w:space="0" w:color="auto"/>
                <w:right w:val="none" w:sz="0" w:space="0" w:color="auto"/>
              </w:divBdr>
            </w:div>
            <w:div w:id="1203978623">
              <w:marLeft w:val="0"/>
              <w:marRight w:val="0"/>
              <w:marTop w:val="0"/>
              <w:marBottom w:val="0"/>
              <w:divBdr>
                <w:top w:val="none" w:sz="0" w:space="0" w:color="auto"/>
                <w:left w:val="none" w:sz="0" w:space="0" w:color="auto"/>
                <w:bottom w:val="none" w:sz="0" w:space="0" w:color="auto"/>
                <w:right w:val="none" w:sz="0" w:space="0" w:color="auto"/>
              </w:divBdr>
            </w:div>
            <w:div w:id="1206333476">
              <w:marLeft w:val="0"/>
              <w:marRight w:val="0"/>
              <w:marTop w:val="0"/>
              <w:marBottom w:val="0"/>
              <w:divBdr>
                <w:top w:val="none" w:sz="0" w:space="0" w:color="auto"/>
                <w:left w:val="none" w:sz="0" w:space="0" w:color="auto"/>
                <w:bottom w:val="none" w:sz="0" w:space="0" w:color="auto"/>
                <w:right w:val="none" w:sz="0" w:space="0" w:color="auto"/>
              </w:divBdr>
            </w:div>
            <w:div w:id="1212310121">
              <w:marLeft w:val="0"/>
              <w:marRight w:val="0"/>
              <w:marTop w:val="0"/>
              <w:marBottom w:val="0"/>
              <w:divBdr>
                <w:top w:val="none" w:sz="0" w:space="0" w:color="auto"/>
                <w:left w:val="none" w:sz="0" w:space="0" w:color="auto"/>
                <w:bottom w:val="none" w:sz="0" w:space="0" w:color="auto"/>
                <w:right w:val="none" w:sz="0" w:space="0" w:color="auto"/>
              </w:divBdr>
            </w:div>
            <w:div w:id="1222208734">
              <w:marLeft w:val="0"/>
              <w:marRight w:val="0"/>
              <w:marTop w:val="0"/>
              <w:marBottom w:val="0"/>
              <w:divBdr>
                <w:top w:val="none" w:sz="0" w:space="0" w:color="auto"/>
                <w:left w:val="none" w:sz="0" w:space="0" w:color="auto"/>
                <w:bottom w:val="none" w:sz="0" w:space="0" w:color="auto"/>
                <w:right w:val="none" w:sz="0" w:space="0" w:color="auto"/>
              </w:divBdr>
            </w:div>
            <w:div w:id="1222984194">
              <w:marLeft w:val="0"/>
              <w:marRight w:val="0"/>
              <w:marTop w:val="0"/>
              <w:marBottom w:val="0"/>
              <w:divBdr>
                <w:top w:val="none" w:sz="0" w:space="0" w:color="auto"/>
                <w:left w:val="none" w:sz="0" w:space="0" w:color="auto"/>
                <w:bottom w:val="none" w:sz="0" w:space="0" w:color="auto"/>
                <w:right w:val="none" w:sz="0" w:space="0" w:color="auto"/>
              </w:divBdr>
            </w:div>
            <w:div w:id="1238173813">
              <w:marLeft w:val="0"/>
              <w:marRight w:val="0"/>
              <w:marTop w:val="0"/>
              <w:marBottom w:val="0"/>
              <w:divBdr>
                <w:top w:val="none" w:sz="0" w:space="0" w:color="auto"/>
                <w:left w:val="none" w:sz="0" w:space="0" w:color="auto"/>
                <w:bottom w:val="none" w:sz="0" w:space="0" w:color="auto"/>
                <w:right w:val="none" w:sz="0" w:space="0" w:color="auto"/>
              </w:divBdr>
            </w:div>
            <w:div w:id="1242375851">
              <w:marLeft w:val="0"/>
              <w:marRight w:val="0"/>
              <w:marTop w:val="0"/>
              <w:marBottom w:val="0"/>
              <w:divBdr>
                <w:top w:val="none" w:sz="0" w:space="0" w:color="auto"/>
                <w:left w:val="none" w:sz="0" w:space="0" w:color="auto"/>
                <w:bottom w:val="none" w:sz="0" w:space="0" w:color="auto"/>
                <w:right w:val="none" w:sz="0" w:space="0" w:color="auto"/>
              </w:divBdr>
            </w:div>
            <w:div w:id="1243681297">
              <w:marLeft w:val="0"/>
              <w:marRight w:val="0"/>
              <w:marTop w:val="0"/>
              <w:marBottom w:val="0"/>
              <w:divBdr>
                <w:top w:val="none" w:sz="0" w:space="0" w:color="auto"/>
                <w:left w:val="none" w:sz="0" w:space="0" w:color="auto"/>
                <w:bottom w:val="none" w:sz="0" w:space="0" w:color="auto"/>
                <w:right w:val="none" w:sz="0" w:space="0" w:color="auto"/>
              </w:divBdr>
            </w:div>
            <w:div w:id="1244029513">
              <w:marLeft w:val="0"/>
              <w:marRight w:val="0"/>
              <w:marTop w:val="0"/>
              <w:marBottom w:val="0"/>
              <w:divBdr>
                <w:top w:val="none" w:sz="0" w:space="0" w:color="auto"/>
                <w:left w:val="none" w:sz="0" w:space="0" w:color="auto"/>
                <w:bottom w:val="none" w:sz="0" w:space="0" w:color="auto"/>
                <w:right w:val="none" w:sz="0" w:space="0" w:color="auto"/>
              </w:divBdr>
            </w:div>
            <w:div w:id="1248689362">
              <w:marLeft w:val="0"/>
              <w:marRight w:val="0"/>
              <w:marTop w:val="0"/>
              <w:marBottom w:val="0"/>
              <w:divBdr>
                <w:top w:val="none" w:sz="0" w:space="0" w:color="auto"/>
                <w:left w:val="none" w:sz="0" w:space="0" w:color="auto"/>
                <w:bottom w:val="none" w:sz="0" w:space="0" w:color="auto"/>
                <w:right w:val="none" w:sz="0" w:space="0" w:color="auto"/>
              </w:divBdr>
            </w:div>
            <w:div w:id="1253319131">
              <w:marLeft w:val="0"/>
              <w:marRight w:val="0"/>
              <w:marTop w:val="0"/>
              <w:marBottom w:val="0"/>
              <w:divBdr>
                <w:top w:val="none" w:sz="0" w:space="0" w:color="auto"/>
                <w:left w:val="none" w:sz="0" w:space="0" w:color="auto"/>
                <w:bottom w:val="none" w:sz="0" w:space="0" w:color="auto"/>
                <w:right w:val="none" w:sz="0" w:space="0" w:color="auto"/>
              </w:divBdr>
            </w:div>
            <w:div w:id="1253467378">
              <w:marLeft w:val="0"/>
              <w:marRight w:val="0"/>
              <w:marTop w:val="0"/>
              <w:marBottom w:val="0"/>
              <w:divBdr>
                <w:top w:val="none" w:sz="0" w:space="0" w:color="auto"/>
                <w:left w:val="none" w:sz="0" w:space="0" w:color="auto"/>
                <w:bottom w:val="none" w:sz="0" w:space="0" w:color="auto"/>
                <w:right w:val="none" w:sz="0" w:space="0" w:color="auto"/>
              </w:divBdr>
            </w:div>
            <w:div w:id="1259219786">
              <w:marLeft w:val="0"/>
              <w:marRight w:val="0"/>
              <w:marTop w:val="0"/>
              <w:marBottom w:val="0"/>
              <w:divBdr>
                <w:top w:val="none" w:sz="0" w:space="0" w:color="auto"/>
                <w:left w:val="none" w:sz="0" w:space="0" w:color="auto"/>
                <w:bottom w:val="none" w:sz="0" w:space="0" w:color="auto"/>
                <w:right w:val="none" w:sz="0" w:space="0" w:color="auto"/>
              </w:divBdr>
            </w:div>
            <w:div w:id="1270703799">
              <w:marLeft w:val="0"/>
              <w:marRight w:val="0"/>
              <w:marTop w:val="0"/>
              <w:marBottom w:val="0"/>
              <w:divBdr>
                <w:top w:val="none" w:sz="0" w:space="0" w:color="auto"/>
                <w:left w:val="none" w:sz="0" w:space="0" w:color="auto"/>
                <w:bottom w:val="none" w:sz="0" w:space="0" w:color="auto"/>
                <w:right w:val="none" w:sz="0" w:space="0" w:color="auto"/>
              </w:divBdr>
            </w:div>
            <w:div w:id="1283533144">
              <w:marLeft w:val="0"/>
              <w:marRight w:val="0"/>
              <w:marTop w:val="0"/>
              <w:marBottom w:val="0"/>
              <w:divBdr>
                <w:top w:val="none" w:sz="0" w:space="0" w:color="auto"/>
                <w:left w:val="none" w:sz="0" w:space="0" w:color="auto"/>
                <w:bottom w:val="none" w:sz="0" w:space="0" w:color="auto"/>
                <w:right w:val="none" w:sz="0" w:space="0" w:color="auto"/>
              </w:divBdr>
            </w:div>
            <w:div w:id="1285581876">
              <w:marLeft w:val="0"/>
              <w:marRight w:val="0"/>
              <w:marTop w:val="0"/>
              <w:marBottom w:val="0"/>
              <w:divBdr>
                <w:top w:val="none" w:sz="0" w:space="0" w:color="auto"/>
                <w:left w:val="none" w:sz="0" w:space="0" w:color="auto"/>
                <w:bottom w:val="none" w:sz="0" w:space="0" w:color="auto"/>
                <w:right w:val="none" w:sz="0" w:space="0" w:color="auto"/>
              </w:divBdr>
            </w:div>
            <w:div w:id="1286499523">
              <w:marLeft w:val="0"/>
              <w:marRight w:val="0"/>
              <w:marTop w:val="0"/>
              <w:marBottom w:val="0"/>
              <w:divBdr>
                <w:top w:val="none" w:sz="0" w:space="0" w:color="auto"/>
                <w:left w:val="none" w:sz="0" w:space="0" w:color="auto"/>
                <w:bottom w:val="none" w:sz="0" w:space="0" w:color="auto"/>
                <w:right w:val="none" w:sz="0" w:space="0" w:color="auto"/>
              </w:divBdr>
            </w:div>
            <w:div w:id="1286504157">
              <w:marLeft w:val="0"/>
              <w:marRight w:val="0"/>
              <w:marTop w:val="0"/>
              <w:marBottom w:val="0"/>
              <w:divBdr>
                <w:top w:val="none" w:sz="0" w:space="0" w:color="auto"/>
                <w:left w:val="none" w:sz="0" w:space="0" w:color="auto"/>
                <w:bottom w:val="none" w:sz="0" w:space="0" w:color="auto"/>
                <w:right w:val="none" w:sz="0" w:space="0" w:color="auto"/>
              </w:divBdr>
            </w:div>
            <w:div w:id="1306661642">
              <w:marLeft w:val="0"/>
              <w:marRight w:val="0"/>
              <w:marTop w:val="0"/>
              <w:marBottom w:val="0"/>
              <w:divBdr>
                <w:top w:val="none" w:sz="0" w:space="0" w:color="auto"/>
                <w:left w:val="none" w:sz="0" w:space="0" w:color="auto"/>
                <w:bottom w:val="none" w:sz="0" w:space="0" w:color="auto"/>
                <w:right w:val="none" w:sz="0" w:space="0" w:color="auto"/>
              </w:divBdr>
            </w:div>
            <w:div w:id="1312561934">
              <w:marLeft w:val="0"/>
              <w:marRight w:val="0"/>
              <w:marTop w:val="0"/>
              <w:marBottom w:val="0"/>
              <w:divBdr>
                <w:top w:val="none" w:sz="0" w:space="0" w:color="auto"/>
                <w:left w:val="none" w:sz="0" w:space="0" w:color="auto"/>
                <w:bottom w:val="none" w:sz="0" w:space="0" w:color="auto"/>
                <w:right w:val="none" w:sz="0" w:space="0" w:color="auto"/>
              </w:divBdr>
            </w:div>
            <w:div w:id="1332678383">
              <w:marLeft w:val="0"/>
              <w:marRight w:val="0"/>
              <w:marTop w:val="0"/>
              <w:marBottom w:val="0"/>
              <w:divBdr>
                <w:top w:val="none" w:sz="0" w:space="0" w:color="auto"/>
                <w:left w:val="none" w:sz="0" w:space="0" w:color="auto"/>
                <w:bottom w:val="none" w:sz="0" w:space="0" w:color="auto"/>
                <w:right w:val="none" w:sz="0" w:space="0" w:color="auto"/>
              </w:divBdr>
            </w:div>
            <w:div w:id="1334726095">
              <w:marLeft w:val="0"/>
              <w:marRight w:val="0"/>
              <w:marTop w:val="0"/>
              <w:marBottom w:val="0"/>
              <w:divBdr>
                <w:top w:val="none" w:sz="0" w:space="0" w:color="auto"/>
                <w:left w:val="none" w:sz="0" w:space="0" w:color="auto"/>
                <w:bottom w:val="none" w:sz="0" w:space="0" w:color="auto"/>
                <w:right w:val="none" w:sz="0" w:space="0" w:color="auto"/>
              </w:divBdr>
            </w:div>
            <w:div w:id="1363357225">
              <w:marLeft w:val="0"/>
              <w:marRight w:val="0"/>
              <w:marTop w:val="0"/>
              <w:marBottom w:val="0"/>
              <w:divBdr>
                <w:top w:val="none" w:sz="0" w:space="0" w:color="auto"/>
                <w:left w:val="none" w:sz="0" w:space="0" w:color="auto"/>
                <w:bottom w:val="none" w:sz="0" w:space="0" w:color="auto"/>
                <w:right w:val="none" w:sz="0" w:space="0" w:color="auto"/>
              </w:divBdr>
            </w:div>
            <w:div w:id="1363825081">
              <w:marLeft w:val="0"/>
              <w:marRight w:val="0"/>
              <w:marTop w:val="0"/>
              <w:marBottom w:val="0"/>
              <w:divBdr>
                <w:top w:val="none" w:sz="0" w:space="0" w:color="auto"/>
                <w:left w:val="none" w:sz="0" w:space="0" w:color="auto"/>
                <w:bottom w:val="none" w:sz="0" w:space="0" w:color="auto"/>
                <w:right w:val="none" w:sz="0" w:space="0" w:color="auto"/>
              </w:divBdr>
            </w:div>
            <w:div w:id="1372073596">
              <w:marLeft w:val="0"/>
              <w:marRight w:val="0"/>
              <w:marTop w:val="0"/>
              <w:marBottom w:val="0"/>
              <w:divBdr>
                <w:top w:val="none" w:sz="0" w:space="0" w:color="auto"/>
                <w:left w:val="none" w:sz="0" w:space="0" w:color="auto"/>
                <w:bottom w:val="none" w:sz="0" w:space="0" w:color="auto"/>
                <w:right w:val="none" w:sz="0" w:space="0" w:color="auto"/>
              </w:divBdr>
            </w:div>
            <w:div w:id="1374696161">
              <w:marLeft w:val="0"/>
              <w:marRight w:val="0"/>
              <w:marTop w:val="0"/>
              <w:marBottom w:val="0"/>
              <w:divBdr>
                <w:top w:val="none" w:sz="0" w:space="0" w:color="auto"/>
                <w:left w:val="none" w:sz="0" w:space="0" w:color="auto"/>
                <w:bottom w:val="none" w:sz="0" w:space="0" w:color="auto"/>
                <w:right w:val="none" w:sz="0" w:space="0" w:color="auto"/>
              </w:divBdr>
            </w:div>
            <w:div w:id="1377002491">
              <w:marLeft w:val="0"/>
              <w:marRight w:val="0"/>
              <w:marTop w:val="0"/>
              <w:marBottom w:val="0"/>
              <w:divBdr>
                <w:top w:val="none" w:sz="0" w:space="0" w:color="auto"/>
                <w:left w:val="none" w:sz="0" w:space="0" w:color="auto"/>
                <w:bottom w:val="none" w:sz="0" w:space="0" w:color="auto"/>
                <w:right w:val="none" w:sz="0" w:space="0" w:color="auto"/>
              </w:divBdr>
            </w:div>
            <w:div w:id="1378775923">
              <w:marLeft w:val="0"/>
              <w:marRight w:val="0"/>
              <w:marTop w:val="0"/>
              <w:marBottom w:val="0"/>
              <w:divBdr>
                <w:top w:val="none" w:sz="0" w:space="0" w:color="auto"/>
                <w:left w:val="none" w:sz="0" w:space="0" w:color="auto"/>
                <w:bottom w:val="none" w:sz="0" w:space="0" w:color="auto"/>
                <w:right w:val="none" w:sz="0" w:space="0" w:color="auto"/>
              </w:divBdr>
            </w:div>
            <w:div w:id="1381704031">
              <w:marLeft w:val="0"/>
              <w:marRight w:val="0"/>
              <w:marTop w:val="0"/>
              <w:marBottom w:val="0"/>
              <w:divBdr>
                <w:top w:val="none" w:sz="0" w:space="0" w:color="auto"/>
                <w:left w:val="none" w:sz="0" w:space="0" w:color="auto"/>
                <w:bottom w:val="none" w:sz="0" w:space="0" w:color="auto"/>
                <w:right w:val="none" w:sz="0" w:space="0" w:color="auto"/>
              </w:divBdr>
            </w:div>
            <w:div w:id="1390497370">
              <w:marLeft w:val="0"/>
              <w:marRight w:val="0"/>
              <w:marTop w:val="0"/>
              <w:marBottom w:val="0"/>
              <w:divBdr>
                <w:top w:val="none" w:sz="0" w:space="0" w:color="auto"/>
                <w:left w:val="none" w:sz="0" w:space="0" w:color="auto"/>
                <w:bottom w:val="none" w:sz="0" w:space="0" w:color="auto"/>
                <w:right w:val="none" w:sz="0" w:space="0" w:color="auto"/>
              </w:divBdr>
            </w:div>
            <w:div w:id="1397316384">
              <w:marLeft w:val="0"/>
              <w:marRight w:val="0"/>
              <w:marTop w:val="0"/>
              <w:marBottom w:val="0"/>
              <w:divBdr>
                <w:top w:val="none" w:sz="0" w:space="0" w:color="auto"/>
                <w:left w:val="none" w:sz="0" w:space="0" w:color="auto"/>
                <w:bottom w:val="none" w:sz="0" w:space="0" w:color="auto"/>
                <w:right w:val="none" w:sz="0" w:space="0" w:color="auto"/>
              </w:divBdr>
            </w:div>
            <w:div w:id="1398746201">
              <w:marLeft w:val="0"/>
              <w:marRight w:val="0"/>
              <w:marTop w:val="0"/>
              <w:marBottom w:val="0"/>
              <w:divBdr>
                <w:top w:val="none" w:sz="0" w:space="0" w:color="auto"/>
                <w:left w:val="none" w:sz="0" w:space="0" w:color="auto"/>
                <w:bottom w:val="none" w:sz="0" w:space="0" w:color="auto"/>
                <w:right w:val="none" w:sz="0" w:space="0" w:color="auto"/>
              </w:divBdr>
            </w:div>
            <w:div w:id="1405834396">
              <w:marLeft w:val="0"/>
              <w:marRight w:val="0"/>
              <w:marTop w:val="0"/>
              <w:marBottom w:val="0"/>
              <w:divBdr>
                <w:top w:val="none" w:sz="0" w:space="0" w:color="auto"/>
                <w:left w:val="none" w:sz="0" w:space="0" w:color="auto"/>
                <w:bottom w:val="none" w:sz="0" w:space="0" w:color="auto"/>
                <w:right w:val="none" w:sz="0" w:space="0" w:color="auto"/>
              </w:divBdr>
            </w:div>
            <w:div w:id="1411581657">
              <w:marLeft w:val="0"/>
              <w:marRight w:val="0"/>
              <w:marTop w:val="0"/>
              <w:marBottom w:val="0"/>
              <w:divBdr>
                <w:top w:val="none" w:sz="0" w:space="0" w:color="auto"/>
                <w:left w:val="none" w:sz="0" w:space="0" w:color="auto"/>
                <w:bottom w:val="none" w:sz="0" w:space="0" w:color="auto"/>
                <w:right w:val="none" w:sz="0" w:space="0" w:color="auto"/>
              </w:divBdr>
            </w:div>
            <w:div w:id="1418207180">
              <w:marLeft w:val="0"/>
              <w:marRight w:val="0"/>
              <w:marTop w:val="0"/>
              <w:marBottom w:val="0"/>
              <w:divBdr>
                <w:top w:val="none" w:sz="0" w:space="0" w:color="auto"/>
                <w:left w:val="none" w:sz="0" w:space="0" w:color="auto"/>
                <w:bottom w:val="none" w:sz="0" w:space="0" w:color="auto"/>
                <w:right w:val="none" w:sz="0" w:space="0" w:color="auto"/>
              </w:divBdr>
            </w:div>
            <w:div w:id="1433745321">
              <w:marLeft w:val="0"/>
              <w:marRight w:val="0"/>
              <w:marTop w:val="0"/>
              <w:marBottom w:val="0"/>
              <w:divBdr>
                <w:top w:val="none" w:sz="0" w:space="0" w:color="auto"/>
                <w:left w:val="none" w:sz="0" w:space="0" w:color="auto"/>
                <w:bottom w:val="none" w:sz="0" w:space="0" w:color="auto"/>
                <w:right w:val="none" w:sz="0" w:space="0" w:color="auto"/>
              </w:divBdr>
            </w:div>
            <w:div w:id="1439375412">
              <w:marLeft w:val="0"/>
              <w:marRight w:val="0"/>
              <w:marTop w:val="0"/>
              <w:marBottom w:val="0"/>
              <w:divBdr>
                <w:top w:val="none" w:sz="0" w:space="0" w:color="auto"/>
                <w:left w:val="none" w:sz="0" w:space="0" w:color="auto"/>
                <w:bottom w:val="none" w:sz="0" w:space="0" w:color="auto"/>
                <w:right w:val="none" w:sz="0" w:space="0" w:color="auto"/>
              </w:divBdr>
            </w:div>
            <w:div w:id="1443920505">
              <w:marLeft w:val="0"/>
              <w:marRight w:val="0"/>
              <w:marTop w:val="0"/>
              <w:marBottom w:val="0"/>
              <w:divBdr>
                <w:top w:val="none" w:sz="0" w:space="0" w:color="auto"/>
                <w:left w:val="none" w:sz="0" w:space="0" w:color="auto"/>
                <w:bottom w:val="none" w:sz="0" w:space="0" w:color="auto"/>
                <w:right w:val="none" w:sz="0" w:space="0" w:color="auto"/>
              </w:divBdr>
            </w:div>
            <w:div w:id="1445614797">
              <w:marLeft w:val="0"/>
              <w:marRight w:val="0"/>
              <w:marTop w:val="0"/>
              <w:marBottom w:val="0"/>
              <w:divBdr>
                <w:top w:val="none" w:sz="0" w:space="0" w:color="auto"/>
                <w:left w:val="none" w:sz="0" w:space="0" w:color="auto"/>
                <w:bottom w:val="none" w:sz="0" w:space="0" w:color="auto"/>
                <w:right w:val="none" w:sz="0" w:space="0" w:color="auto"/>
              </w:divBdr>
            </w:div>
            <w:div w:id="1479767484">
              <w:marLeft w:val="0"/>
              <w:marRight w:val="0"/>
              <w:marTop w:val="0"/>
              <w:marBottom w:val="0"/>
              <w:divBdr>
                <w:top w:val="none" w:sz="0" w:space="0" w:color="auto"/>
                <w:left w:val="none" w:sz="0" w:space="0" w:color="auto"/>
                <w:bottom w:val="none" w:sz="0" w:space="0" w:color="auto"/>
                <w:right w:val="none" w:sz="0" w:space="0" w:color="auto"/>
              </w:divBdr>
            </w:div>
            <w:div w:id="1481532083">
              <w:marLeft w:val="0"/>
              <w:marRight w:val="0"/>
              <w:marTop w:val="0"/>
              <w:marBottom w:val="0"/>
              <w:divBdr>
                <w:top w:val="none" w:sz="0" w:space="0" w:color="auto"/>
                <w:left w:val="none" w:sz="0" w:space="0" w:color="auto"/>
                <w:bottom w:val="none" w:sz="0" w:space="0" w:color="auto"/>
                <w:right w:val="none" w:sz="0" w:space="0" w:color="auto"/>
              </w:divBdr>
            </w:div>
            <w:div w:id="1496721539">
              <w:marLeft w:val="0"/>
              <w:marRight w:val="0"/>
              <w:marTop w:val="0"/>
              <w:marBottom w:val="0"/>
              <w:divBdr>
                <w:top w:val="none" w:sz="0" w:space="0" w:color="auto"/>
                <w:left w:val="none" w:sz="0" w:space="0" w:color="auto"/>
                <w:bottom w:val="none" w:sz="0" w:space="0" w:color="auto"/>
                <w:right w:val="none" w:sz="0" w:space="0" w:color="auto"/>
              </w:divBdr>
            </w:div>
            <w:div w:id="1500150999">
              <w:marLeft w:val="0"/>
              <w:marRight w:val="0"/>
              <w:marTop w:val="0"/>
              <w:marBottom w:val="0"/>
              <w:divBdr>
                <w:top w:val="none" w:sz="0" w:space="0" w:color="auto"/>
                <w:left w:val="none" w:sz="0" w:space="0" w:color="auto"/>
                <w:bottom w:val="none" w:sz="0" w:space="0" w:color="auto"/>
                <w:right w:val="none" w:sz="0" w:space="0" w:color="auto"/>
              </w:divBdr>
            </w:div>
            <w:div w:id="1503858342">
              <w:marLeft w:val="0"/>
              <w:marRight w:val="0"/>
              <w:marTop w:val="0"/>
              <w:marBottom w:val="0"/>
              <w:divBdr>
                <w:top w:val="none" w:sz="0" w:space="0" w:color="auto"/>
                <w:left w:val="none" w:sz="0" w:space="0" w:color="auto"/>
                <w:bottom w:val="none" w:sz="0" w:space="0" w:color="auto"/>
                <w:right w:val="none" w:sz="0" w:space="0" w:color="auto"/>
              </w:divBdr>
            </w:div>
            <w:div w:id="1513691249">
              <w:marLeft w:val="0"/>
              <w:marRight w:val="0"/>
              <w:marTop w:val="0"/>
              <w:marBottom w:val="0"/>
              <w:divBdr>
                <w:top w:val="none" w:sz="0" w:space="0" w:color="auto"/>
                <w:left w:val="none" w:sz="0" w:space="0" w:color="auto"/>
                <w:bottom w:val="none" w:sz="0" w:space="0" w:color="auto"/>
                <w:right w:val="none" w:sz="0" w:space="0" w:color="auto"/>
              </w:divBdr>
            </w:div>
            <w:div w:id="1519811196">
              <w:marLeft w:val="0"/>
              <w:marRight w:val="0"/>
              <w:marTop w:val="0"/>
              <w:marBottom w:val="0"/>
              <w:divBdr>
                <w:top w:val="none" w:sz="0" w:space="0" w:color="auto"/>
                <w:left w:val="none" w:sz="0" w:space="0" w:color="auto"/>
                <w:bottom w:val="none" w:sz="0" w:space="0" w:color="auto"/>
                <w:right w:val="none" w:sz="0" w:space="0" w:color="auto"/>
              </w:divBdr>
            </w:div>
            <w:div w:id="1520241371">
              <w:marLeft w:val="0"/>
              <w:marRight w:val="0"/>
              <w:marTop w:val="0"/>
              <w:marBottom w:val="0"/>
              <w:divBdr>
                <w:top w:val="none" w:sz="0" w:space="0" w:color="auto"/>
                <w:left w:val="none" w:sz="0" w:space="0" w:color="auto"/>
                <w:bottom w:val="none" w:sz="0" w:space="0" w:color="auto"/>
                <w:right w:val="none" w:sz="0" w:space="0" w:color="auto"/>
              </w:divBdr>
            </w:div>
            <w:div w:id="1520581340">
              <w:marLeft w:val="0"/>
              <w:marRight w:val="0"/>
              <w:marTop w:val="0"/>
              <w:marBottom w:val="0"/>
              <w:divBdr>
                <w:top w:val="none" w:sz="0" w:space="0" w:color="auto"/>
                <w:left w:val="none" w:sz="0" w:space="0" w:color="auto"/>
                <w:bottom w:val="none" w:sz="0" w:space="0" w:color="auto"/>
                <w:right w:val="none" w:sz="0" w:space="0" w:color="auto"/>
              </w:divBdr>
            </w:div>
            <w:div w:id="1527795362">
              <w:marLeft w:val="0"/>
              <w:marRight w:val="0"/>
              <w:marTop w:val="0"/>
              <w:marBottom w:val="0"/>
              <w:divBdr>
                <w:top w:val="none" w:sz="0" w:space="0" w:color="auto"/>
                <w:left w:val="none" w:sz="0" w:space="0" w:color="auto"/>
                <w:bottom w:val="none" w:sz="0" w:space="0" w:color="auto"/>
                <w:right w:val="none" w:sz="0" w:space="0" w:color="auto"/>
              </w:divBdr>
            </w:div>
            <w:div w:id="1553074385">
              <w:marLeft w:val="0"/>
              <w:marRight w:val="0"/>
              <w:marTop w:val="0"/>
              <w:marBottom w:val="0"/>
              <w:divBdr>
                <w:top w:val="none" w:sz="0" w:space="0" w:color="auto"/>
                <w:left w:val="none" w:sz="0" w:space="0" w:color="auto"/>
                <w:bottom w:val="none" w:sz="0" w:space="0" w:color="auto"/>
                <w:right w:val="none" w:sz="0" w:space="0" w:color="auto"/>
              </w:divBdr>
            </w:div>
            <w:div w:id="1556773803">
              <w:marLeft w:val="0"/>
              <w:marRight w:val="0"/>
              <w:marTop w:val="0"/>
              <w:marBottom w:val="0"/>
              <w:divBdr>
                <w:top w:val="none" w:sz="0" w:space="0" w:color="auto"/>
                <w:left w:val="none" w:sz="0" w:space="0" w:color="auto"/>
                <w:bottom w:val="none" w:sz="0" w:space="0" w:color="auto"/>
                <w:right w:val="none" w:sz="0" w:space="0" w:color="auto"/>
              </w:divBdr>
            </w:div>
            <w:div w:id="1556895742">
              <w:marLeft w:val="0"/>
              <w:marRight w:val="0"/>
              <w:marTop w:val="0"/>
              <w:marBottom w:val="0"/>
              <w:divBdr>
                <w:top w:val="none" w:sz="0" w:space="0" w:color="auto"/>
                <w:left w:val="none" w:sz="0" w:space="0" w:color="auto"/>
                <w:bottom w:val="none" w:sz="0" w:space="0" w:color="auto"/>
                <w:right w:val="none" w:sz="0" w:space="0" w:color="auto"/>
              </w:divBdr>
            </w:div>
            <w:div w:id="1561554238">
              <w:marLeft w:val="0"/>
              <w:marRight w:val="0"/>
              <w:marTop w:val="0"/>
              <w:marBottom w:val="0"/>
              <w:divBdr>
                <w:top w:val="none" w:sz="0" w:space="0" w:color="auto"/>
                <w:left w:val="none" w:sz="0" w:space="0" w:color="auto"/>
                <w:bottom w:val="none" w:sz="0" w:space="0" w:color="auto"/>
                <w:right w:val="none" w:sz="0" w:space="0" w:color="auto"/>
              </w:divBdr>
            </w:div>
            <w:div w:id="1562015194">
              <w:marLeft w:val="0"/>
              <w:marRight w:val="0"/>
              <w:marTop w:val="0"/>
              <w:marBottom w:val="0"/>
              <w:divBdr>
                <w:top w:val="none" w:sz="0" w:space="0" w:color="auto"/>
                <w:left w:val="none" w:sz="0" w:space="0" w:color="auto"/>
                <w:bottom w:val="none" w:sz="0" w:space="0" w:color="auto"/>
                <w:right w:val="none" w:sz="0" w:space="0" w:color="auto"/>
              </w:divBdr>
            </w:div>
            <w:div w:id="1567447639">
              <w:marLeft w:val="0"/>
              <w:marRight w:val="0"/>
              <w:marTop w:val="0"/>
              <w:marBottom w:val="0"/>
              <w:divBdr>
                <w:top w:val="none" w:sz="0" w:space="0" w:color="auto"/>
                <w:left w:val="none" w:sz="0" w:space="0" w:color="auto"/>
                <w:bottom w:val="none" w:sz="0" w:space="0" w:color="auto"/>
                <w:right w:val="none" w:sz="0" w:space="0" w:color="auto"/>
              </w:divBdr>
            </w:div>
            <w:div w:id="1571572732">
              <w:marLeft w:val="0"/>
              <w:marRight w:val="0"/>
              <w:marTop w:val="0"/>
              <w:marBottom w:val="0"/>
              <w:divBdr>
                <w:top w:val="none" w:sz="0" w:space="0" w:color="auto"/>
                <w:left w:val="none" w:sz="0" w:space="0" w:color="auto"/>
                <w:bottom w:val="none" w:sz="0" w:space="0" w:color="auto"/>
                <w:right w:val="none" w:sz="0" w:space="0" w:color="auto"/>
              </w:divBdr>
            </w:div>
            <w:div w:id="1573002243">
              <w:marLeft w:val="0"/>
              <w:marRight w:val="0"/>
              <w:marTop w:val="0"/>
              <w:marBottom w:val="0"/>
              <w:divBdr>
                <w:top w:val="none" w:sz="0" w:space="0" w:color="auto"/>
                <w:left w:val="none" w:sz="0" w:space="0" w:color="auto"/>
                <w:bottom w:val="none" w:sz="0" w:space="0" w:color="auto"/>
                <w:right w:val="none" w:sz="0" w:space="0" w:color="auto"/>
              </w:divBdr>
            </w:div>
            <w:div w:id="1581790870">
              <w:marLeft w:val="0"/>
              <w:marRight w:val="0"/>
              <w:marTop w:val="0"/>
              <w:marBottom w:val="0"/>
              <w:divBdr>
                <w:top w:val="none" w:sz="0" w:space="0" w:color="auto"/>
                <w:left w:val="none" w:sz="0" w:space="0" w:color="auto"/>
                <w:bottom w:val="none" w:sz="0" w:space="0" w:color="auto"/>
                <w:right w:val="none" w:sz="0" w:space="0" w:color="auto"/>
              </w:divBdr>
            </w:div>
            <w:div w:id="1583681452">
              <w:marLeft w:val="0"/>
              <w:marRight w:val="0"/>
              <w:marTop w:val="0"/>
              <w:marBottom w:val="0"/>
              <w:divBdr>
                <w:top w:val="none" w:sz="0" w:space="0" w:color="auto"/>
                <w:left w:val="none" w:sz="0" w:space="0" w:color="auto"/>
                <w:bottom w:val="none" w:sz="0" w:space="0" w:color="auto"/>
                <w:right w:val="none" w:sz="0" w:space="0" w:color="auto"/>
              </w:divBdr>
            </w:div>
            <w:div w:id="1622415108">
              <w:marLeft w:val="0"/>
              <w:marRight w:val="0"/>
              <w:marTop w:val="0"/>
              <w:marBottom w:val="0"/>
              <w:divBdr>
                <w:top w:val="none" w:sz="0" w:space="0" w:color="auto"/>
                <w:left w:val="none" w:sz="0" w:space="0" w:color="auto"/>
                <w:bottom w:val="none" w:sz="0" w:space="0" w:color="auto"/>
                <w:right w:val="none" w:sz="0" w:space="0" w:color="auto"/>
              </w:divBdr>
            </w:div>
            <w:div w:id="1623728276">
              <w:marLeft w:val="0"/>
              <w:marRight w:val="0"/>
              <w:marTop w:val="0"/>
              <w:marBottom w:val="0"/>
              <w:divBdr>
                <w:top w:val="none" w:sz="0" w:space="0" w:color="auto"/>
                <w:left w:val="none" w:sz="0" w:space="0" w:color="auto"/>
                <w:bottom w:val="none" w:sz="0" w:space="0" w:color="auto"/>
                <w:right w:val="none" w:sz="0" w:space="0" w:color="auto"/>
              </w:divBdr>
            </w:div>
            <w:div w:id="1624070716">
              <w:marLeft w:val="0"/>
              <w:marRight w:val="0"/>
              <w:marTop w:val="0"/>
              <w:marBottom w:val="0"/>
              <w:divBdr>
                <w:top w:val="none" w:sz="0" w:space="0" w:color="auto"/>
                <w:left w:val="none" w:sz="0" w:space="0" w:color="auto"/>
                <w:bottom w:val="none" w:sz="0" w:space="0" w:color="auto"/>
                <w:right w:val="none" w:sz="0" w:space="0" w:color="auto"/>
              </w:divBdr>
            </w:div>
            <w:div w:id="1639068942">
              <w:marLeft w:val="0"/>
              <w:marRight w:val="0"/>
              <w:marTop w:val="0"/>
              <w:marBottom w:val="0"/>
              <w:divBdr>
                <w:top w:val="none" w:sz="0" w:space="0" w:color="auto"/>
                <w:left w:val="none" w:sz="0" w:space="0" w:color="auto"/>
                <w:bottom w:val="none" w:sz="0" w:space="0" w:color="auto"/>
                <w:right w:val="none" w:sz="0" w:space="0" w:color="auto"/>
              </w:divBdr>
            </w:div>
            <w:div w:id="1643578072">
              <w:marLeft w:val="0"/>
              <w:marRight w:val="0"/>
              <w:marTop w:val="0"/>
              <w:marBottom w:val="0"/>
              <w:divBdr>
                <w:top w:val="none" w:sz="0" w:space="0" w:color="auto"/>
                <w:left w:val="none" w:sz="0" w:space="0" w:color="auto"/>
                <w:bottom w:val="none" w:sz="0" w:space="0" w:color="auto"/>
                <w:right w:val="none" w:sz="0" w:space="0" w:color="auto"/>
              </w:divBdr>
            </w:div>
            <w:div w:id="1644962150">
              <w:marLeft w:val="0"/>
              <w:marRight w:val="0"/>
              <w:marTop w:val="0"/>
              <w:marBottom w:val="0"/>
              <w:divBdr>
                <w:top w:val="none" w:sz="0" w:space="0" w:color="auto"/>
                <w:left w:val="none" w:sz="0" w:space="0" w:color="auto"/>
                <w:bottom w:val="none" w:sz="0" w:space="0" w:color="auto"/>
                <w:right w:val="none" w:sz="0" w:space="0" w:color="auto"/>
              </w:divBdr>
            </w:div>
            <w:div w:id="1660769579">
              <w:marLeft w:val="0"/>
              <w:marRight w:val="0"/>
              <w:marTop w:val="0"/>
              <w:marBottom w:val="0"/>
              <w:divBdr>
                <w:top w:val="none" w:sz="0" w:space="0" w:color="auto"/>
                <w:left w:val="none" w:sz="0" w:space="0" w:color="auto"/>
                <w:bottom w:val="none" w:sz="0" w:space="0" w:color="auto"/>
                <w:right w:val="none" w:sz="0" w:space="0" w:color="auto"/>
              </w:divBdr>
            </w:div>
            <w:div w:id="1669819542">
              <w:marLeft w:val="0"/>
              <w:marRight w:val="0"/>
              <w:marTop w:val="0"/>
              <w:marBottom w:val="0"/>
              <w:divBdr>
                <w:top w:val="none" w:sz="0" w:space="0" w:color="auto"/>
                <w:left w:val="none" w:sz="0" w:space="0" w:color="auto"/>
                <w:bottom w:val="none" w:sz="0" w:space="0" w:color="auto"/>
                <w:right w:val="none" w:sz="0" w:space="0" w:color="auto"/>
              </w:divBdr>
            </w:div>
            <w:div w:id="1673871727">
              <w:marLeft w:val="0"/>
              <w:marRight w:val="0"/>
              <w:marTop w:val="0"/>
              <w:marBottom w:val="0"/>
              <w:divBdr>
                <w:top w:val="none" w:sz="0" w:space="0" w:color="auto"/>
                <w:left w:val="none" w:sz="0" w:space="0" w:color="auto"/>
                <w:bottom w:val="none" w:sz="0" w:space="0" w:color="auto"/>
                <w:right w:val="none" w:sz="0" w:space="0" w:color="auto"/>
              </w:divBdr>
            </w:div>
            <w:div w:id="1677464045">
              <w:marLeft w:val="0"/>
              <w:marRight w:val="0"/>
              <w:marTop w:val="0"/>
              <w:marBottom w:val="0"/>
              <w:divBdr>
                <w:top w:val="none" w:sz="0" w:space="0" w:color="auto"/>
                <w:left w:val="none" w:sz="0" w:space="0" w:color="auto"/>
                <w:bottom w:val="none" w:sz="0" w:space="0" w:color="auto"/>
                <w:right w:val="none" w:sz="0" w:space="0" w:color="auto"/>
              </w:divBdr>
            </w:div>
            <w:div w:id="1685747266">
              <w:marLeft w:val="0"/>
              <w:marRight w:val="0"/>
              <w:marTop w:val="0"/>
              <w:marBottom w:val="0"/>
              <w:divBdr>
                <w:top w:val="none" w:sz="0" w:space="0" w:color="auto"/>
                <w:left w:val="none" w:sz="0" w:space="0" w:color="auto"/>
                <w:bottom w:val="none" w:sz="0" w:space="0" w:color="auto"/>
                <w:right w:val="none" w:sz="0" w:space="0" w:color="auto"/>
              </w:divBdr>
            </w:div>
            <w:div w:id="1689023117">
              <w:marLeft w:val="0"/>
              <w:marRight w:val="0"/>
              <w:marTop w:val="0"/>
              <w:marBottom w:val="0"/>
              <w:divBdr>
                <w:top w:val="none" w:sz="0" w:space="0" w:color="auto"/>
                <w:left w:val="none" w:sz="0" w:space="0" w:color="auto"/>
                <w:bottom w:val="none" w:sz="0" w:space="0" w:color="auto"/>
                <w:right w:val="none" w:sz="0" w:space="0" w:color="auto"/>
              </w:divBdr>
            </w:div>
            <w:div w:id="1691759810">
              <w:marLeft w:val="0"/>
              <w:marRight w:val="0"/>
              <w:marTop w:val="0"/>
              <w:marBottom w:val="0"/>
              <w:divBdr>
                <w:top w:val="none" w:sz="0" w:space="0" w:color="auto"/>
                <w:left w:val="none" w:sz="0" w:space="0" w:color="auto"/>
                <w:bottom w:val="none" w:sz="0" w:space="0" w:color="auto"/>
                <w:right w:val="none" w:sz="0" w:space="0" w:color="auto"/>
              </w:divBdr>
            </w:div>
            <w:div w:id="1693650374">
              <w:marLeft w:val="0"/>
              <w:marRight w:val="0"/>
              <w:marTop w:val="0"/>
              <w:marBottom w:val="0"/>
              <w:divBdr>
                <w:top w:val="none" w:sz="0" w:space="0" w:color="auto"/>
                <w:left w:val="none" w:sz="0" w:space="0" w:color="auto"/>
                <w:bottom w:val="none" w:sz="0" w:space="0" w:color="auto"/>
                <w:right w:val="none" w:sz="0" w:space="0" w:color="auto"/>
              </w:divBdr>
            </w:div>
            <w:div w:id="1696150571">
              <w:marLeft w:val="0"/>
              <w:marRight w:val="0"/>
              <w:marTop w:val="0"/>
              <w:marBottom w:val="0"/>
              <w:divBdr>
                <w:top w:val="none" w:sz="0" w:space="0" w:color="auto"/>
                <w:left w:val="none" w:sz="0" w:space="0" w:color="auto"/>
                <w:bottom w:val="none" w:sz="0" w:space="0" w:color="auto"/>
                <w:right w:val="none" w:sz="0" w:space="0" w:color="auto"/>
              </w:divBdr>
            </w:div>
            <w:div w:id="1702897478">
              <w:marLeft w:val="0"/>
              <w:marRight w:val="0"/>
              <w:marTop w:val="0"/>
              <w:marBottom w:val="0"/>
              <w:divBdr>
                <w:top w:val="none" w:sz="0" w:space="0" w:color="auto"/>
                <w:left w:val="none" w:sz="0" w:space="0" w:color="auto"/>
                <w:bottom w:val="none" w:sz="0" w:space="0" w:color="auto"/>
                <w:right w:val="none" w:sz="0" w:space="0" w:color="auto"/>
              </w:divBdr>
            </w:div>
            <w:div w:id="1703508455">
              <w:marLeft w:val="0"/>
              <w:marRight w:val="0"/>
              <w:marTop w:val="0"/>
              <w:marBottom w:val="0"/>
              <w:divBdr>
                <w:top w:val="none" w:sz="0" w:space="0" w:color="auto"/>
                <w:left w:val="none" w:sz="0" w:space="0" w:color="auto"/>
                <w:bottom w:val="none" w:sz="0" w:space="0" w:color="auto"/>
                <w:right w:val="none" w:sz="0" w:space="0" w:color="auto"/>
              </w:divBdr>
            </w:div>
            <w:div w:id="1710521294">
              <w:marLeft w:val="0"/>
              <w:marRight w:val="0"/>
              <w:marTop w:val="0"/>
              <w:marBottom w:val="0"/>
              <w:divBdr>
                <w:top w:val="none" w:sz="0" w:space="0" w:color="auto"/>
                <w:left w:val="none" w:sz="0" w:space="0" w:color="auto"/>
                <w:bottom w:val="none" w:sz="0" w:space="0" w:color="auto"/>
                <w:right w:val="none" w:sz="0" w:space="0" w:color="auto"/>
              </w:divBdr>
            </w:div>
            <w:div w:id="1712340010">
              <w:marLeft w:val="0"/>
              <w:marRight w:val="0"/>
              <w:marTop w:val="0"/>
              <w:marBottom w:val="0"/>
              <w:divBdr>
                <w:top w:val="none" w:sz="0" w:space="0" w:color="auto"/>
                <w:left w:val="none" w:sz="0" w:space="0" w:color="auto"/>
                <w:bottom w:val="none" w:sz="0" w:space="0" w:color="auto"/>
                <w:right w:val="none" w:sz="0" w:space="0" w:color="auto"/>
              </w:divBdr>
            </w:div>
            <w:div w:id="1715885245">
              <w:marLeft w:val="0"/>
              <w:marRight w:val="0"/>
              <w:marTop w:val="0"/>
              <w:marBottom w:val="0"/>
              <w:divBdr>
                <w:top w:val="none" w:sz="0" w:space="0" w:color="auto"/>
                <w:left w:val="none" w:sz="0" w:space="0" w:color="auto"/>
                <w:bottom w:val="none" w:sz="0" w:space="0" w:color="auto"/>
                <w:right w:val="none" w:sz="0" w:space="0" w:color="auto"/>
              </w:divBdr>
            </w:div>
            <w:div w:id="1716080604">
              <w:marLeft w:val="0"/>
              <w:marRight w:val="0"/>
              <w:marTop w:val="0"/>
              <w:marBottom w:val="0"/>
              <w:divBdr>
                <w:top w:val="none" w:sz="0" w:space="0" w:color="auto"/>
                <w:left w:val="none" w:sz="0" w:space="0" w:color="auto"/>
                <w:bottom w:val="none" w:sz="0" w:space="0" w:color="auto"/>
                <w:right w:val="none" w:sz="0" w:space="0" w:color="auto"/>
              </w:divBdr>
            </w:div>
            <w:div w:id="1716657957">
              <w:marLeft w:val="0"/>
              <w:marRight w:val="0"/>
              <w:marTop w:val="0"/>
              <w:marBottom w:val="0"/>
              <w:divBdr>
                <w:top w:val="none" w:sz="0" w:space="0" w:color="auto"/>
                <w:left w:val="none" w:sz="0" w:space="0" w:color="auto"/>
                <w:bottom w:val="none" w:sz="0" w:space="0" w:color="auto"/>
                <w:right w:val="none" w:sz="0" w:space="0" w:color="auto"/>
              </w:divBdr>
            </w:div>
            <w:div w:id="1717048497">
              <w:marLeft w:val="0"/>
              <w:marRight w:val="0"/>
              <w:marTop w:val="0"/>
              <w:marBottom w:val="0"/>
              <w:divBdr>
                <w:top w:val="none" w:sz="0" w:space="0" w:color="auto"/>
                <w:left w:val="none" w:sz="0" w:space="0" w:color="auto"/>
                <w:bottom w:val="none" w:sz="0" w:space="0" w:color="auto"/>
                <w:right w:val="none" w:sz="0" w:space="0" w:color="auto"/>
              </w:divBdr>
            </w:div>
            <w:div w:id="1720587833">
              <w:marLeft w:val="0"/>
              <w:marRight w:val="0"/>
              <w:marTop w:val="0"/>
              <w:marBottom w:val="0"/>
              <w:divBdr>
                <w:top w:val="none" w:sz="0" w:space="0" w:color="auto"/>
                <w:left w:val="none" w:sz="0" w:space="0" w:color="auto"/>
                <w:bottom w:val="none" w:sz="0" w:space="0" w:color="auto"/>
                <w:right w:val="none" w:sz="0" w:space="0" w:color="auto"/>
              </w:divBdr>
            </w:div>
            <w:div w:id="1721055234">
              <w:marLeft w:val="0"/>
              <w:marRight w:val="0"/>
              <w:marTop w:val="0"/>
              <w:marBottom w:val="0"/>
              <w:divBdr>
                <w:top w:val="none" w:sz="0" w:space="0" w:color="auto"/>
                <w:left w:val="none" w:sz="0" w:space="0" w:color="auto"/>
                <w:bottom w:val="none" w:sz="0" w:space="0" w:color="auto"/>
                <w:right w:val="none" w:sz="0" w:space="0" w:color="auto"/>
              </w:divBdr>
            </w:div>
            <w:div w:id="1723211751">
              <w:marLeft w:val="0"/>
              <w:marRight w:val="0"/>
              <w:marTop w:val="0"/>
              <w:marBottom w:val="0"/>
              <w:divBdr>
                <w:top w:val="none" w:sz="0" w:space="0" w:color="auto"/>
                <w:left w:val="none" w:sz="0" w:space="0" w:color="auto"/>
                <w:bottom w:val="none" w:sz="0" w:space="0" w:color="auto"/>
                <w:right w:val="none" w:sz="0" w:space="0" w:color="auto"/>
              </w:divBdr>
            </w:div>
            <w:div w:id="1725325906">
              <w:marLeft w:val="0"/>
              <w:marRight w:val="0"/>
              <w:marTop w:val="0"/>
              <w:marBottom w:val="0"/>
              <w:divBdr>
                <w:top w:val="none" w:sz="0" w:space="0" w:color="auto"/>
                <w:left w:val="none" w:sz="0" w:space="0" w:color="auto"/>
                <w:bottom w:val="none" w:sz="0" w:space="0" w:color="auto"/>
                <w:right w:val="none" w:sz="0" w:space="0" w:color="auto"/>
              </w:divBdr>
            </w:div>
            <w:div w:id="1729838591">
              <w:marLeft w:val="0"/>
              <w:marRight w:val="0"/>
              <w:marTop w:val="0"/>
              <w:marBottom w:val="0"/>
              <w:divBdr>
                <w:top w:val="none" w:sz="0" w:space="0" w:color="auto"/>
                <w:left w:val="none" w:sz="0" w:space="0" w:color="auto"/>
                <w:bottom w:val="none" w:sz="0" w:space="0" w:color="auto"/>
                <w:right w:val="none" w:sz="0" w:space="0" w:color="auto"/>
              </w:divBdr>
            </w:div>
            <w:div w:id="1751466743">
              <w:marLeft w:val="0"/>
              <w:marRight w:val="0"/>
              <w:marTop w:val="0"/>
              <w:marBottom w:val="0"/>
              <w:divBdr>
                <w:top w:val="none" w:sz="0" w:space="0" w:color="auto"/>
                <w:left w:val="none" w:sz="0" w:space="0" w:color="auto"/>
                <w:bottom w:val="none" w:sz="0" w:space="0" w:color="auto"/>
                <w:right w:val="none" w:sz="0" w:space="0" w:color="auto"/>
              </w:divBdr>
            </w:div>
            <w:div w:id="1767190640">
              <w:marLeft w:val="0"/>
              <w:marRight w:val="0"/>
              <w:marTop w:val="0"/>
              <w:marBottom w:val="0"/>
              <w:divBdr>
                <w:top w:val="none" w:sz="0" w:space="0" w:color="auto"/>
                <w:left w:val="none" w:sz="0" w:space="0" w:color="auto"/>
                <w:bottom w:val="none" w:sz="0" w:space="0" w:color="auto"/>
                <w:right w:val="none" w:sz="0" w:space="0" w:color="auto"/>
              </w:divBdr>
            </w:div>
            <w:div w:id="1769352850">
              <w:marLeft w:val="0"/>
              <w:marRight w:val="0"/>
              <w:marTop w:val="0"/>
              <w:marBottom w:val="0"/>
              <w:divBdr>
                <w:top w:val="none" w:sz="0" w:space="0" w:color="auto"/>
                <w:left w:val="none" w:sz="0" w:space="0" w:color="auto"/>
                <w:bottom w:val="none" w:sz="0" w:space="0" w:color="auto"/>
                <w:right w:val="none" w:sz="0" w:space="0" w:color="auto"/>
              </w:divBdr>
            </w:div>
            <w:div w:id="1771857118">
              <w:marLeft w:val="0"/>
              <w:marRight w:val="0"/>
              <w:marTop w:val="0"/>
              <w:marBottom w:val="0"/>
              <w:divBdr>
                <w:top w:val="none" w:sz="0" w:space="0" w:color="auto"/>
                <w:left w:val="none" w:sz="0" w:space="0" w:color="auto"/>
                <w:bottom w:val="none" w:sz="0" w:space="0" w:color="auto"/>
                <w:right w:val="none" w:sz="0" w:space="0" w:color="auto"/>
              </w:divBdr>
            </w:div>
            <w:div w:id="1775401543">
              <w:marLeft w:val="0"/>
              <w:marRight w:val="0"/>
              <w:marTop w:val="0"/>
              <w:marBottom w:val="0"/>
              <w:divBdr>
                <w:top w:val="none" w:sz="0" w:space="0" w:color="auto"/>
                <w:left w:val="none" w:sz="0" w:space="0" w:color="auto"/>
                <w:bottom w:val="none" w:sz="0" w:space="0" w:color="auto"/>
                <w:right w:val="none" w:sz="0" w:space="0" w:color="auto"/>
              </w:divBdr>
            </w:div>
            <w:div w:id="1779064503">
              <w:marLeft w:val="0"/>
              <w:marRight w:val="0"/>
              <w:marTop w:val="0"/>
              <w:marBottom w:val="0"/>
              <w:divBdr>
                <w:top w:val="none" w:sz="0" w:space="0" w:color="auto"/>
                <w:left w:val="none" w:sz="0" w:space="0" w:color="auto"/>
                <w:bottom w:val="none" w:sz="0" w:space="0" w:color="auto"/>
                <w:right w:val="none" w:sz="0" w:space="0" w:color="auto"/>
              </w:divBdr>
            </w:div>
            <w:div w:id="1785269374">
              <w:marLeft w:val="0"/>
              <w:marRight w:val="0"/>
              <w:marTop w:val="0"/>
              <w:marBottom w:val="0"/>
              <w:divBdr>
                <w:top w:val="none" w:sz="0" w:space="0" w:color="auto"/>
                <w:left w:val="none" w:sz="0" w:space="0" w:color="auto"/>
                <w:bottom w:val="none" w:sz="0" w:space="0" w:color="auto"/>
                <w:right w:val="none" w:sz="0" w:space="0" w:color="auto"/>
              </w:divBdr>
            </w:div>
            <w:div w:id="1803451548">
              <w:marLeft w:val="0"/>
              <w:marRight w:val="0"/>
              <w:marTop w:val="0"/>
              <w:marBottom w:val="0"/>
              <w:divBdr>
                <w:top w:val="none" w:sz="0" w:space="0" w:color="auto"/>
                <w:left w:val="none" w:sz="0" w:space="0" w:color="auto"/>
                <w:bottom w:val="none" w:sz="0" w:space="0" w:color="auto"/>
                <w:right w:val="none" w:sz="0" w:space="0" w:color="auto"/>
              </w:divBdr>
            </w:div>
            <w:div w:id="1812597916">
              <w:marLeft w:val="0"/>
              <w:marRight w:val="0"/>
              <w:marTop w:val="0"/>
              <w:marBottom w:val="0"/>
              <w:divBdr>
                <w:top w:val="none" w:sz="0" w:space="0" w:color="auto"/>
                <w:left w:val="none" w:sz="0" w:space="0" w:color="auto"/>
                <w:bottom w:val="none" w:sz="0" w:space="0" w:color="auto"/>
                <w:right w:val="none" w:sz="0" w:space="0" w:color="auto"/>
              </w:divBdr>
            </w:div>
            <w:div w:id="1813449776">
              <w:marLeft w:val="0"/>
              <w:marRight w:val="0"/>
              <w:marTop w:val="0"/>
              <w:marBottom w:val="0"/>
              <w:divBdr>
                <w:top w:val="none" w:sz="0" w:space="0" w:color="auto"/>
                <w:left w:val="none" w:sz="0" w:space="0" w:color="auto"/>
                <w:bottom w:val="none" w:sz="0" w:space="0" w:color="auto"/>
                <w:right w:val="none" w:sz="0" w:space="0" w:color="auto"/>
              </w:divBdr>
            </w:div>
            <w:div w:id="1815175055">
              <w:marLeft w:val="0"/>
              <w:marRight w:val="0"/>
              <w:marTop w:val="0"/>
              <w:marBottom w:val="0"/>
              <w:divBdr>
                <w:top w:val="none" w:sz="0" w:space="0" w:color="auto"/>
                <w:left w:val="none" w:sz="0" w:space="0" w:color="auto"/>
                <w:bottom w:val="none" w:sz="0" w:space="0" w:color="auto"/>
                <w:right w:val="none" w:sz="0" w:space="0" w:color="auto"/>
              </w:divBdr>
            </w:div>
            <w:div w:id="1816410250">
              <w:marLeft w:val="0"/>
              <w:marRight w:val="0"/>
              <w:marTop w:val="0"/>
              <w:marBottom w:val="0"/>
              <w:divBdr>
                <w:top w:val="none" w:sz="0" w:space="0" w:color="auto"/>
                <w:left w:val="none" w:sz="0" w:space="0" w:color="auto"/>
                <w:bottom w:val="none" w:sz="0" w:space="0" w:color="auto"/>
                <w:right w:val="none" w:sz="0" w:space="0" w:color="auto"/>
              </w:divBdr>
            </w:div>
            <w:div w:id="1816873925">
              <w:marLeft w:val="0"/>
              <w:marRight w:val="0"/>
              <w:marTop w:val="0"/>
              <w:marBottom w:val="0"/>
              <w:divBdr>
                <w:top w:val="none" w:sz="0" w:space="0" w:color="auto"/>
                <w:left w:val="none" w:sz="0" w:space="0" w:color="auto"/>
                <w:bottom w:val="none" w:sz="0" w:space="0" w:color="auto"/>
                <w:right w:val="none" w:sz="0" w:space="0" w:color="auto"/>
              </w:divBdr>
            </w:div>
            <w:div w:id="1821269792">
              <w:marLeft w:val="0"/>
              <w:marRight w:val="0"/>
              <w:marTop w:val="0"/>
              <w:marBottom w:val="0"/>
              <w:divBdr>
                <w:top w:val="none" w:sz="0" w:space="0" w:color="auto"/>
                <w:left w:val="none" w:sz="0" w:space="0" w:color="auto"/>
                <w:bottom w:val="none" w:sz="0" w:space="0" w:color="auto"/>
                <w:right w:val="none" w:sz="0" w:space="0" w:color="auto"/>
              </w:divBdr>
            </w:div>
            <w:div w:id="1828129701">
              <w:marLeft w:val="0"/>
              <w:marRight w:val="0"/>
              <w:marTop w:val="0"/>
              <w:marBottom w:val="0"/>
              <w:divBdr>
                <w:top w:val="none" w:sz="0" w:space="0" w:color="auto"/>
                <w:left w:val="none" w:sz="0" w:space="0" w:color="auto"/>
                <w:bottom w:val="none" w:sz="0" w:space="0" w:color="auto"/>
                <w:right w:val="none" w:sz="0" w:space="0" w:color="auto"/>
              </w:divBdr>
            </w:div>
            <w:div w:id="1839687797">
              <w:marLeft w:val="0"/>
              <w:marRight w:val="0"/>
              <w:marTop w:val="0"/>
              <w:marBottom w:val="0"/>
              <w:divBdr>
                <w:top w:val="none" w:sz="0" w:space="0" w:color="auto"/>
                <w:left w:val="none" w:sz="0" w:space="0" w:color="auto"/>
                <w:bottom w:val="none" w:sz="0" w:space="0" w:color="auto"/>
                <w:right w:val="none" w:sz="0" w:space="0" w:color="auto"/>
              </w:divBdr>
            </w:div>
            <w:div w:id="1840919729">
              <w:marLeft w:val="0"/>
              <w:marRight w:val="0"/>
              <w:marTop w:val="0"/>
              <w:marBottom w:val="0"/>
              <w:divBdr>
                <w:top w:val="none" w:sz="0" w:space="0" w:color="auto"/>
                <w:left w:val="none" w:sz="0" w:space="0" w:color="auto"/>
                <w:bottom w:val="none" w:sz="0" w:space="0" w:color="auto"/>
                <w:right w:val="none" w:sz="0" w:space="0" w:color="auto"/>
              </w:divBdr>
            </w:div>
            <w:div w:id="1846892624">
              <w:marLeft w:val="0"/>
              <w:marRight w:val="0"/>
              <w:marTop w:val="0"/>
              <w:marBottom w:val="0"/>
              <w:divBdr>
                <w:top w:val="none" w:sz="0" w:space="0" w:color="auto"/>
                <w:left w:val="none" w:sz="0" w:space="0" w:color="auto"/>
                <w:bottom w:val="none" w:sz="0" w:space="0" w:color="auto"/>
                <w:right w:val="none" w:sz="0" w:space="0" w:color="auto"/>
              </w:divBdr>
            </w:div>
            <w:div w:id="1864435326">
              <w:marLeft w:val="0"/>
              <w:marRight w:val="0"/>
              <w:marTop w:val="0"/>
              <w:marBottom w:val="0"/>
              <w:divBdr>
                <w:top w:val="none" w:sz="0" w:space="0" w:color="auto"/>
                <w:left w:val="none" w:sz="0" w:space="0" w:color="auto"/>
                <w:bottom w:val="none" w:sz="0" w:space="0" w:color="auto"/>
                <w:right w:val="none" w:sz="0" w:space="0" w:color="auto"/>
              </w:divBdr>
            </w:div>
            <w:div w:id="1869442817">
              <w:marLeft w:val="0"/>
              <w:marRight w:val="0"/>
              <w:marTop w:val="0"/>
              <w:marBottom w:val="0"/>
              <w:divBdr>
                <w:top w:val="none" w:sz="0" w:space="0" w:color="auto"/>
                <w:left w:val="none" w:sz="0" w:space="0" w:color="auto"/>
                <w:bottom w:val="none" w:sz="0" w:space="0" w:color="auto"/>
                <w:right w:val="none" w:sz="0" w:space="0" w:color="auto"/>
              </w:divBdr>
            </w:div>
            <w:div w:id="1871601991">
              <w:marLeft w:val="0"/>
              <w:marRight w:val="0"/>
              <w:marTop w:val="0"/>
              <w:marBottom w:val="0"/>
              <w:divBdr>
                <w:top w:val="none" w:sz="0" w:space="0" w:color="auto"/>
                <w:left w:val="none" w:sz="0" w:space="0" w:color="auto"/>
                <w:bottom w:val="none" w:sz="0" w:space="0" w:color="auto"/>
                <w:right w:val="none" w:sz="0" w:space="0" w:color="auto"/>
              </w:divBdr>
            </w:div>
            <w:div w:id="1884832231">
              <w:marLeft w:val="0"/>
              <w:marRight w:val="0"/>
              <w:marTop w:val="0"/>
              <w:marBottom w:val="0"/>
              <w:divBdr>
                <w:top w:val="none" w:sz="0" w:space="0" w:color="auto"/>
                <w:left w:val="none" w:sz="0" w:space="0" w:color="auto"/>
                <w:bottom w:val="none" w:sz="0" w:space="0" w:color="auto"/>
                <w:right w:val="none" w:sz="0" w:space="0" w:color="auto"/>
              </w:divBdr>
            </w:div>
            <w:div w:id="1888101666">
              <w:marLeft w:val="0"/>
              <w:marRight w:val="0"/>
              <w:marTop w:val="0"/>
              <w:marBottom w:val="0"/>
              <w:divBdr>
                <w:top w:val="none" w:sz="0" w:space="0" w:color="auto"/>
                <w:left w:val="none" w:sz="0" w:space="0" w:color="auto"/>
                <w:bottom w:val="none" w:sz="0" w:space="0" w:color="auto"/>
                <w:right w:val="none" w:sz="0" w:space="0" w:color="auto"/>
              </w:divBdr>
            </w:div>
            <w:div w:id="1893081491">
              <w:marLeft w:val="0"/>
              <w:marRight w:val="0"/>
              <w:marTop w:val="0"/>
              <w:marBottom w:val="0"/>
              <w:divBdr>
                <w:top w:val="none" w:sz="0" w:space="0" w:color="auto"/>
                <w:left w:val="none" w:sz="0" w:space="0" w:color="auto"/>
                <w:bottom w:val="none" w:sz="0" w:space="0" w:color="auto"/>
                <w:right w:val="none" w:sz="0" w:space="0" w:color="auto"/>
              </w:divBdr>
            </w:div>
            <w:div w:id="1893730641">
              <w:marLeft w:val="0"/>
              <w:marRight w:val="0"/>
              <w:marTop w:val="0"/>
              <w:marBottom w:val="0"/>
              <w:divBdr>
                <w:top w:val="none" w:sz="0" w:space="0" w:color="auto"/>
                <w:left w:val="none" w:sz="0" w:space="0" w:color="auto"/>
                <w:bottom w:val="none" w:sz="0" w:space="0" w:color="auto"/>
                <w:right w:val="none" w:sz="0" w:space="0" w:color="auto"/>
              </w:divBdr>
            </w:div>
            <w:div w:id="1914854208">
              <w:marLeft w:val="0"/>
              <w:marRight w:val="0"/>
              <w:marTop w:val="0"/>
              <w:marBottom w:val="0"/>
              <w:divBdr>
                <w:top w:val="none" w:sz="0" w:space="0" w:color="auto"/>
                <w:left w:val="none" w:sz="0" w:space="0" w:color="auto"/>
                <w:bottom w:val="none" w:sz="0" w:space="0" w:color="auto"/>
                <w:right w:val="none" w:sz="0" w:space="0" w:color="auto"/>
              </w:divBdr>
            </w:div>
            <w:div w:id="1929970190">
              <w:marLeft w:val="0"/>
              <w:marRight w:val="0"/>
              <w:marTop w:val="0"/>
              <w:marBottom w:val="0"/>
              <w:divBdr>
                <w:top w:val="none" w:sz="0" w:space="0" w:color="auto"/>
                <w:left w:val="none" w:sz="0" w:space="0" w:color="auto"/>
                <w:bottom w:val="none" w:sz="0" w:space="0" w:color="auto"/>
                <w:right w:val="none" w:sz="0" w:space="0" w:color="auto"/>
              </w:divBdr>
            </w:div>
            <w:div w:id="1930119243">
              <w:marLeft w:val="0"/>
              <w:marRight w:val="0"/>
              <w:marTop w:val="0"/>
              <w:marBottom w:val="0"/>
              <w:divBdr>
                <w:top w:val="none" w:sz="0" w:space="0" w:color="auto"/>
                <w:left w:val="none" w:sz="0" w:space="0" w:color="auto"/>
                <w:bottom w:val="none" w:sz="0" w:space="0" w:color="auto"/>
                <w:right w:val="none" w:sz="0" w:space="0" w:color="auto"/>
              </w:divBdr>
            </w:div>
            <w:div w:id="1941178613">
              <w:marLeft w:val="0"/>
              <w:marRight w:val="0"/>
              <w:marTop w:val="0"/>
              <w:marBottom w:val="0"/>
              <w:divBdr>
                <w:top w:val="none" w:sz="0" w:space="0" w:color="auto"/>
                <w:left w:val="none" w:sz="0" w:space="0" w:color="auto"/>
                <w:bottom w:val="none" w:sz="0" w:space="0" w:color="auto"/>
                <w:right w:val="none" w:sz="0" w:space="0" w:color="auto"/>
              </w:divBdr>
            </w:div>
            <w:div w:id="1942571078">
              <w:marLeft w:val="0"/>
              <w:marRight w:val="0"/>
              <w:marTop w:val="0"/>
              <w:marBottom w:val="0"/>
              <w:divBdr>
                <w:top w:val="none" w:sz="0" w:space="0" w:color="auto"/>
                <w:left w:val="none" w:sz="0" w:space="0" w:color="auto"/>
                <w:bottom w:val="none" w:sz="0" w:space="0" w:color="auto"/>
                <w:right w:val="none" w:sz="0" w:space="0" w:color="auto"/>
              </w:divBdr>
            </w:div>
            <w:div w:id="1950047830">
              <w:marLeft w:val="0"/>
              <w:marRight w:val="0"/>
              <w:marTop w:val="0"/>
              <w:marBottom w:val="0"/>
              <w:divBdr>
                <w:top w:val="none" w:sz="0" w:space="0" w:color="auto"/>
                <w:left w:val="none" w:sz="0" w:space="0" w:color="auto"/>
                <w:bottom w:val="none" w:sz="0" w:space="0" w:color="auto"/>
                <w:right w:val="none" w:sz="0" w:space="0" w:color="auto"/>
              </w:divBdr>
            </w:div>
            <w:div w:id="1951009307">
              <w:marLeft w:val="0"/>
              <w:marRight w:val="0"/>
              <w:marTop w:val="0"/>
              <w:marBottom w:val="0"/>
              <w:divBdr>
                <w:top w:val="none" w:sz="0" w:space="0" w:color="auto"/>
                <w:left w:val="none" w:sz="0" w:space="0" w:color="auto"/>
                <w:bottom w:val="none" w:sz="0" w:space="0" w:color="auto"/>
                <w:right w:val="none" w:sz="0" w:space="0" w:color="auto"/>
              </w:divBdr>
            </w:div>
            <w:div w:id="1955476124">
              <w:marLeft w:val="0"/>
              <w:marRight w:val="0"/>
              <w:marTop w:val="0"/>
              <w:marBottom w:val="0"/>
              <w:divBdr>
                <w:top w:val="none" w:sz="0" w:space="0" w:color="auto"/>
                <w:left w:val="none" w:sz="0" w:space="0" w:color="auto"/>
                <w:bottom w:val="none" w:sz="0" w:space="0" w:color="auto"/>
                <w:right w:val="none" w:sz="0" w:space="0" w:color="auto"/>
              </w:divBdr>
            </w:div>
            <w:div w:id="1957058363">
              <w:marLeft w:val="0"/>
              <w:marRight w:val="0"/>
              <w:marTop w:val="0"/>
              <w:marBottom w:val="0"/>
              <w:divBdr>
                <w:top w:val="none" w:sz="0" w:space="0" w:color="auto"/>
                <w:left w:val="none" w:sz="0" w:space="0" w:color="auto"/>
                <w:bottom w:val="none" w:sz="0" w:space="0" w:color="auto"/>
                <w:right w:val="none" w:sz="0" w:space="0" w:color="auto"/>
              </w:divBdr>
            </w:div>
            <w:div w:id="1957174201">
              <w:marLeft w:val="0"/>
              <w:marRight w:val="0"/>
              <w:marTop w:val="0"/>
              <w:marBottom w:val="0"/>
              <w:divBdr>
                <w:top w:val="none" w:sz="0" w:space="0" w:color="auto"/>
                <w:left w:val="none" w:sz="0" w:space="0" w:color="auto"/>
                <w:bottom w:val="none" w:sz="0" w:space="0" w:color="auto"/>
                <w:right w:val="none" w:sz="0" w:space="0" w:color="auto"/>
              </w:divBdr>
            </w:div>
            <w:div w:id="1969823195">
              <w:marLeft w:val="0"/>
              <w:marRight w:val="0"/>
              <w:marTop w:val="0"/>
              <w:marBottom w:val="0"/>
              <w:divBdr>
                <w:top w:val="none" w:sz="0" w:space="0" w:color="auto"/>
                <w:left w:val="none" w:sz="0" w:space="0" w:color="auto"/>
                <w:bottom w:val="none" w:sz="0" w:space="0" w:color="auto"/>
                <w:right w:val="none" w:sz="0" w:space="0" w:color="auto"/>
              </w:divBdr>
            </w:div>
            <w:div w:id="1971933219">
              <w:marLeft w:val="0"/>
              <w:marRight w:val="0"/>
              <w:marTop w:val="0"/>
              <w:marBottom w:val="0"/>
              <w:divBdr>
                <w:top w:val="none" w:sz="0" w:space="0" w:color="auto"/>
                <w:left w:val="none" w:sz="0" w:space="0" w:color="auto"/>
                <w:bottom w:val="none" w:sz="0" w:space="0" w:color="auto"/>
                <w:right w:val="none" w:sz="0" w:space="0" w:color="auto"/>
              </w:divBdr>
            </w:div>
            <w:div w:id="1975594926">
              <w:marLeft w:val="0"/>
              <w:marRight w:val="0"/>
              <w:marTop w:val="0"/>
              <w:marBottom w:val="0"/>
              <w:divBdr>
                <w:top w:val="none" w:sz="0" w:space="0" w:color="auto"/>
                <w:left w:val="none" w:sz="0" w:space="0" w:color="auto"/>
                <w:bottom w:val="none" w:sz="0" w:space="0" w:color="auto"/>
                <w:right w:val="none" w:sz="0" w:space="0" w:color="auto"/>
              </w:divBdr>
            </w:div>
            <w:div w:id="1979919609">
              <w:marLeft w:val="0"/>
              <w:marRight w:val="0"/>
              <w:marTop w:val="0"/>
              <w:marBottom w:val="0"/>
              <w:divBdr>
                <w:top w:val="none" w:sz="0" w:space="0" w:color="auto"/>
                <w:left w:val="none" w:sz="0" w:space="0" w:color="auto"/>
                <w:bottom w:val="none" w:sz="0" w:space="0" w:color="auto"/>
                <w:right w:val="none" w:sz="0" w:space="0" w:color="auto"/>
              </w:divBdr>
            </w:div>
            <w:div w:id="1988826631">
              <w:marLeft w:val="0"/>
              <w:marRight w:val="0"/>
              <w:marTop w:val="0"/>
              <w:marBottom w:val="0"/>
              <w:divBdr>
                <w:top w:val="none" w:sz="0" w:space="0" w:color="auto"/>
                <w:left w:val="none" w:sz="0" w:space="0" w:color="auto"/>
                <w:bottom w:val="none" w:sz="0" w:space="0" w:color="auto"/>
                <w:right w:val="none" w:sz="0" w:space="0" w:color="auto"/>
              </w:divBdr>
            </w:div>
            <w:div w:id="1991666498">
              <w:marLeft w:val="0"/>
              <w:marRight w:val="0"/>
              <w:marTop w:val="0"/>
              <w:marBottom w:val="0"/>
              <w:divBdr>
                <w:top w:val="none" w:sz="0" w:space="0" w:color="auto"/>
                <w:left w:val="none" w:sz="0" w:space="0" w:color="auto"/>
                <w:bottom w:val="none" w:sz="0" w:space="0" w:color="auto"/>
                <w:right w:val="none" w:sz="0" w:space="0" w:color="auto"/>
              </w:divBdr>
            </w:div>
            <w:div w:id="1997145336">
              <w:marLeft w:val="0"/>
              <w:marRight w:val="0"/>
              <w:marTop w:val="0"/>
              <w:marBottom w:val="0"/>
              <w:divBdr>
                <w:top w:val="none" w:sz="0" w:space="0" w:color="auto"/>
                <w:left w:val="none" w:sz="0" w:space="0" w:color="auto"/>
                <w:bottom w:val="none" w:sz="0" w:space="0" w:color="auto"/>
                <w:right w:val="none" w:sz="0" w:space="0" w:color="auto"/>
              </w:divBdr>
            </w:div>
            <w:div w:id="2007197845">
              <w:marLeft w:val="0"/>
              <w:marRight w:val="0"/>
              <w:marTop w:val="0"/>
              <w:marBottom w:val="0"/>
              <w:divBdr>
                <w:top w:val="none" w:sz="0" w:space="0" w:color="auto"/>
                <w:left w:val="none" w:sz="0" w:space="0" w:color="auto"/>
                <w:bottom w:val="none" w:sz="0" w:space="0" w:color="auto"/>
                <w:right w:val="none" w:sz="0" w:space="0" w:color="auto"/>
              </w:divBdr>
            </w:div>
            <w:div w:id="2028218111">
              <w:marLeft w:val="0"/>
              <w:marRight w:val="0"/>
              <w:marTop w:val="0"/>
              <w:marBottom w:val="0"/>
              <w:divBdr>
                <w:top w:val="none" w:sz="0" w:space="0" w:color="auto"/>
                <w:left w:val="none" w:sz="0" w:space="0" w:color="auto"/>
                <w:bottom w:val="none" w:sz="0" w:space="0" w:color="auto"/>
                <w:right w:val="none" w:sz="0" w:space="0" w:color="auto"/>
              </w:divBdr>
            </w:div>
            <w:div w:id="2030526388">
              <w:marLeft w:val="0"/>
              <w:marRight w:val="0"/>
              <w:marTop w:val="0"/>
              <w:marBottom w:val="0"/>
              <w:divBdr>
                <w:top w:val="none" w:sz="0" w:space="0" w:color="auto"/>
                <w:left w:val="none" w:sz="0" w:space="0" w:color="auto"/>
                <w:bottom w:val="none" w:sz="0" w:space="0" w:color="auto"/>
                <w:right w:val="none" w:sz="0" w:space="0" w:color="auto"/>
              </w:divBdr>
            </w:div>
            <w:div w:id="2035298719">
              <w:marLeft w:val="0"/>
              <w:marRight w:val="0"/>
              <w:marTop w:val="0"/>
              <w:marBottom w:val="0"/>
              <w:divBdr>
                <w:top w:val="none" w:sz="0" w:space="0" w:color="auto"/>
                <w:left w:val="none" w:sz="0" w:space="0" w:color="auto"/>
                <w:bottom w:val="none" w:sz="0" w:space="0" w:color="auto"/>
                <w:right w:val="none" w:sz="0" w:space="0" w:color="auto"/>
              </w:divBdr>
            </w:div>
            <w:div w:id="2040811563">
              <w:marLeft w:val="0"/>
              <w:marRight w:val="0"/>
              <w:marTop w:val="0"/>
              <w:marBottom w:val="0"/>
              <w:divBdr>
                <w:top w:val="none" w:sz="0" w:space="0" w:color="auto"/>
                <w:left w:val="none" w:sz="0" w:space="0" w:color="auto"/>
                <w:bottom w:val="none" w:sz="0" w:space="0" w:color="auto"/>
                <w:right w:val="none" w:sz="0" w:space="0" w:color="auto"/>
              </w:divBdr>
            </w:div>
            <w:div w:id="2041776869">
              <w:marLeft w:val="0"/>
              <w:marRight w:val="0"/>
              <w:marTop w:val="0"/>
              <w:marBottom w:val="0"/>
              <w:divBdr>
                <w:top w:val="none" w:sz="0" w:space="0" w:color="auto"/>
                <w:left w:val="none" w:sz="0" w:space="0" w:color="auto"/>
                <w:bottom w:val="none" w:sz="0" w:space="0" w:color="auto"/>
                <w:right w:val="none" w:sz="0" w:space="0" w:color="auto"/>
              </w:divBdr>
            </w:div>
            <w:div w:id="2042899314">
              <w:marLeft w:val="0"/>
              <w:marRight w:val="0"/>
              <w:marTop w:val="0"/>
              <w:marBottom w:val="0"/>
              <w:divBdr>
                <w:top w:val="none" w:sz="0" w:space="0" w:color="auto"/>
                <w:left w:val="none" w:sz="0" w:space="0" w:color="auto"/>
                <w:bottom w:val="none" w:sz="0" w:space="0" w:color="auto"/>
                <w:right w:val="none" w:sz="0" w:space="0" w:color="auto"/>
              </w:divBdr>
            </w:div>
            <w:div w:id="2044207113">
              <w:marLeft w:val="0"/>
              <w:marRight w:val="0"/>
              <w:marTop w:val="0"/>
              <w:marBottom w:val="0"/>
              <w:divBdr>
                <w:top w:val="none" w:sz="0" w:space="0" w:color="auto"/>
                <w:left w:val="none" w:sz="0" w:space="0" w:color="auto"/>
                <w:bottom w:val="none" w:sz="0" w:space="0" w:color="auto"/>
                <w:right w:val="none" w:sz="0" w:space="0" w:color="auto"/>
              </w:divBdr>
            </w:div>
            <w:div w:id="2045254305">
              <w:marLeft w:val="0"/>
              <w:marRight w:val="0"/>
              <w:marTop w:val="0"/>
              <w:marBottom w:val="0"/>
              <w:divBdr>
                <w:top w:val="none" w:sz="0" w:space="0" w:color="auto"/>
                <w:left w:val="none" w:sz="0" w:space="0" w:color="auto"/>
                <w:bottom w:val="none" w:sz="0" w:space="0" w:color="auto"/>
                <w:right w:val="none" w:sz="0" w:space="0" w:color="auto"/>
              </w:divBdr>
            </w:div>
            <w:div w:id="2051539059">
              <w:marLeft w:val="0"/>
              <w:marRight w:val="0"/>
              <w:marTop w:val="0"/>
              <w:marBottom w:val="0"/>
              <w:divBdr>
                <w:top w:val="none" w:sz="0" w:space="0" w:color="auto"/>
                <w:left w:val="none" w:sz="0" w:space="0" w:color="auto"/>
                <w:bottom w:val="none" w:sz="0" w:space="0" w:color="auto"/>
                <w:right w:val="none" w:sz="0" w:space="0" w:color="auto"/>
              </w:divBdr>
            </w:div>
            <w:div w:id="2055425125">
              <w:marLeft w:val="0"/>
              <w:marRight w:val="0"/>
              <w:marTop w:val="0"/>
              <w:marBottom w:val="0"/>
              <w:divBdr>
                <w:top w:val="none" w:sz="0" w:space="0" w:color="auto"/>
                <w:left w:val="none" w:sz="0" w:space="0" w:color="auto"/>
                <w:bottom w:val="none" w:sz="0" w:space="0" w:color="auto"/>
                <w:right w:val="none" w:sz="0" w:space="0" w:color="auto"/>
              </w:divBdr>
            </w:div>
            <w:div w:id="2060979602">
              <w:marLeft w:val="0"/>
              <w:marRight w:val="0"/>
              <w:marTop w:val="0"/>
              <w:marBottom w:val="0"/>
              <w:divBdr>
                <w:top w:val="none" w:sz="0" w:space="0" w:color="auto"/>
                <w:left w:val="none" w:sz="0" w:space="0" w:color="auto"/>
                <w:bottom w:val="none" w:sz="0" w:space="0" w:color="auto"/>
                <w:right w:val="none" w:sz="0" w:space="0" w:color="auto"/>
              </w:divBdr>
            </w:div>
            <w:div w:id="2064407743">
              <w:marLeft w:val="0"/>
              <w:marRight w:val="0"/>
              <w:marTop w:val="0"/>
              <w:marBottom w:val="0"/>
              <w:divBdr>
                <w:top w:val="none" w:sz="0" w:space="0" w:color="auto"/>
                <w:left w:val="none" w:sz="0" w:space="0" w:color="auto"/>
                <w:bottom w:val="none" w:sz="0" w:space="0" w:color="auto"/>
                <w:right w:val="none" w:sz="0" w:space="0" w:color="auto"/>
              </w:divBdr>
            </w:div>
            <w:div w:id="2066220550">
              <w:marLeft w:val="0"/>
              <w:marRight w:val="0"/>
              <w:marTop w:val="0"/>
              <w:marBottom w:val="0"/>
              <w:divBdr>
                <w:top w:val="none" w:sz="0" w:space="0" w:color="auto"/>
                <w:left w:val="none" w:sz="0" w:space="0" w:color="auto"/>
                <w:bottom w:val="none" w:sz="0" w:space="0" w:color="auto"/>
                <w:right w:val="none" w:sz="0" w:space="0" w:color="auto"/>
              </w:divBdr>
            </w:div>
            <w:div w:id="2077583258">
              <w:marLeft w:val="0"/>
              <w:marRight w:val="0"/>
              <w:marTop w:val="0"/>
              <w:marBottom w:val="0"/>
              <w:divBdr>
                <w:top w:val="none" w:sz="0" w:space="0" w:color="auto"/>
                <w:left w:val="none" w:sz="0" w:space="0" w:color="auto"/>
                <w:bottom w:val="none" w:sz="0" w:space="0" w:color="auto"/>
                <w:right w:val="none" w:sz="0" w:space="0" w:color="auto"/>
              </w:divBdr>
            </w:div>
            <w:div w:id="2079159137">
              <w:marLeft w:val="0"/>
              <w:marRight w:val="0"/>
              <w:marTop w:val="0"/>
              <w:marBottom w:val="0"/>
              <w:divBdr>
                <w:top w:val="none" w:sz="0" w:space="0" w:color="auto"/>
                <w:left w:val="none" w:sz="0" w:space="0" w:color="auto"/>
                <w:bottom w:val="none" w:sz="0" w:space="0" w:color="auto"/>
                <w:right w:val="none" w:sz="0" w:space="0" w:color="auto"/>
              </w:divBdr>
            </w:div>
            <w:div w:id="2088140303">
              <w:marLeft w:val="0"/>
              <w:marRight w:val="0"/>
              <w:marTop w:val="0"/>
              <w:marBottom w:val="0"/>
              <w:divBdr>
                <w:top w:val="none" w:sz="0" w:space="0" w:color="auto"/>
                <w:left w:val="none" w:sz="0" w:space="0" w:color="auto"/>
                <w:bottom w:val="none" w:sz="0" w:space="0" w:color="auto"/>
                <w:right w:val="none" w:sz="0" w:space="0" w:color="auto"/>
              </w:divBdr>
            </w:div>
            <w:div w:id="2091268419">
              <w:marLeft w:val="0"/>
              <w:marRight w:val="0"/>
              <w:marTop w:val="0"/>
              <w:marBottom w:val="0"/>
              <w:divBdr>
                <w:top w:val="none" w:sz="0" w:space="0" w:color="auto"/>
                <w:left w:val="none" w:sz="0" w:space="0" w:color="auto"/>
                <w:bottom w:val="none" w:sz="0" w:space="0" w:color="auto"/>
                <w:right w:val="none" w:sz="0" w:space="0" w:color="auto"/>
              </w:divBdr>
            </w:div>
            <w:div w:id="2091462657">
              <w:marLeft w:val="0"/>
              <w:marRight w:val="0"/>
              <w:marTop w:val="0"/>
              <w:marBottom w:val="0"/>
              <w:divBdr>
                <w:top w:val="none" w:sz="0" w:space="0" w:color="auto"/>
                <w:left w:val="none" w:sz="0" w:space="0" w:color="auto"/>
                <w:bottom w:val="none" w:sz="0" w:space="0" w:color="auto"/>
                <w:right w:val="none" w:sz="0" w:space="0" w:color="auto"/>
              </w:divBdr>
            </w:div>
            <w:div w:id="2099018444">
              <w:marLeft w:val="0"/>
              <w:marRight w:val="0"/>
              <w:marTop w:val="0"/>
              <w:marBottom w:val="0"/>
              <w:divBdr>
                <w:top w:val="none" w:sz="0" w:space="0" w:color="auto"/>
                <w:left w:val="none" w:sz="0" w:space="0" w:color="auto"/>
                <w:bottom w:val="none" w:sz="0" w:space="0" w:color="auto"/>
                <w:right w:val="none" w:sz="0" w:space="0" w:color="auto"/>
              </w:divBdr>
            </w:div>
            <w:div w:id="2103456289">
              <w:marLeft w:val="0"/>
              <w:marRight w:val="0"/>
              <w:marTop w:val="0"/>
              <w:marBottom w:val="0"/>
              <w:divBdr>
                <w:top w:val="none" w:sz="0" w:space="0" w:color="auto"/>
                <w:left w:val="none" w:sz="0" w:space="0" w:color="auto"/>
                <w:bottom w:val="none" w:sz="0" w:space="0" w:color="auto"/>
                <w:right w:val="none" w:sz="0" w:space="0" w:color="auto"/>
              </w:divBdr>
            </w:div>
            <w:div w:id="2107115471">
              <w:marLeft w:val="0"/>
              <w:marRight w:val="0"/>
              <w:marTop w:val="0"/>
              <w:marBottom w:val="0"/>
              <w:divBdr>
                <w:top w:val="none" w:sz="0" w:space="0" w:color="auto"/>
                <w:left w:val="none" w:sz="0" w:space="0" w:color="auto"/>
                <w:bottom w:val="none" w:sz="0" w:space="0" w:color="auto"/>
                <w:right w:val="none" w:sz="0" w:space="0" w:color="auto"/>
              </w:divBdr>
            </w:div>
            <w:div w:id="2109621925">
              <w:marLeft w:val="0"/>
              <w:marRight w:val="0"/>
              <w:marTop w:val="0"/>
              <w:marBottom w:val="0"/>
              <w:divBdr>
                <w:top w:val="none" w:sz="0" w:space="0" w:color="auto"/>
                <w:left w:val="none" w:sz="0" w:space="0" w:color="auto"/>
                <w:bottom w:val="none" w:sz="0" w:space="0" w:color="auto"/>
                <w:right w:val="none" w:sz="0" w:space="0" w:color="auto"/>
              </w:divBdr>
            </w:div>
            <w:div w:id="2111778098">
              <w:marLeft w:val="0"/>
              <w:marRight w:val="0"/>
              <w:marTop w:val="0"/>
              <w:marBottom w:val="0"/>
              <w:divBdr>
                <w:top w:val="none" w:sz="0" w:space="0" w:color="auto"/>
                <w:left w:val="none" w:sz="0" w:space="0" w:color="auto"/>
                <w:bottom w:val="none" w:sz="0" w:space="0" w:color="auto"/>
                <w:right w:val="none" w:sz="0" w:space="0" w:color="auto"/>
              </w:divBdr>
            </w:div>
            <w:div w:id="2111897797">
              <w:marLeft w:val="0"/>
              <w:marRight w:val="0"/>
              <w:marTop w:val="0"/>
              <w:marBottom w:val="0"/>
              <w:divBdr>
                <w:top w:val="none" w:sz="0" w:space="0" w:color="auto"/>
                <w:left w:val="none" w:sz="0" w:space="0" w:color="auto"/>
                <w:bottom w:val="none" w:sz="0" w:space="0" w:color="auto"/>
                <w:right w:val="none" w:sz="0" w:space="0" w:color="auto"/>
              </w:divBdr>
            </w:div>
            <w:div w:id="2120829605">
              <w:marLeft w:val="0"/>
              <w:marRight w:val="0"/>
              <w:marTop w:val="0"/>
              <w:marBottom w:val="0"/>
              <w:divBdr>
                <w:top w:val="none" w:sz="0" w:space="0" w:color="auto"/>
                <w:left w:val="none" w:sz="0" w:space="0" w:color="auto"/>
                <w:bottom w:val="none" w:sz="0" w:space="0" w:color="auto"/>
                <w:right w:val="none" w:sz="0" w:space="0" w:color="auto"/>
              </w:divBdr>
            </w:div>
            <w:div w:id="2131625028">
              <w:marLeft w:val="0"/>
              <w:marRight w:val="0"/>
              <w:marTop w:val="0"/>
              <w:marBottom w:val="0"/>
              <w:divBdr>
                <w:top w:val="none" w:sz="0" w:space="0" w:color="auto"/>
                <w:left w:val="none" w:sz="0" w:space="0" w:color="auto"/>
                <w:bottom w:val="none" w:sz="0" w:space="0" w:color="auto"/>
                <w:right w:val="none" w:sz="0" w:space="0" w:color="auto"/>
              </w:divBdr>
            </w:div>
            <w:div w:id="2136214196">
              <w:marLeft w:val="0"/>
              <w:marRight w:val="0"/>
              <w:marTop w:val="0"/>
              <w:marBottom w:val="0"/>
              <w:divBdr>
                <w:top w:val="none" w:sz="0" w:space="0" w:color="auto"/>
                <w:left w:val="none" w:sz="0" w:space="0" w:color="auto"/>
                <w:bottom w:val="none" w:sz="0" w:space="0" w:color="auto"/>
                <w:right w:val="none" w:sz="0" w:space="0" w:color="auto"/>
              </w:divBdr>
            </w:div>
            <w:div w:id="2137141954">
              <w:marLeft w:val="0"/>
              <w:marRight w:val="0"/>
              <w:marTop w:val="0"/>
              <w:marBottom w:val="0"/>
              <w:divBdr>
                <w:top w:val="none" w:sz="0" w:space="0" w:color="auto"/>
                <w:left w:val="none" w:sz="0" w:space="0" w:color="auto"/>
                <w:bottom w:val="none" w:sz="0" w:space="0" w:color="auto"/>
                <w:right w:val="none" w:sz="0" w:space="0" w:color="auto"/>
              </w:divBdr>
            </w:div>
            <w:div w:id="2145003619">
              <w:marLeft w:val="0"/>
              <w:marRight w:val="0"/>
              <w:marTop w:val="0"/>
              <w:marBottom w:val="0"/>
              <w:divBdr>
                <w:top w:val="none" w:sz="0" w:space="0" w:color="auto"/>
                <w:left w:val="none" w:sz="0" w:space="0" w:color="auto"/>
                <w:bottom w:val="none" w:sz="0" w:space="0" w:color="auto"/>
                <w:right w:val="none" w:sz="0" w:space="0" w:color="auto"/>
              </w:divBdr>
            </w:div>
            <w:div w:id="214638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4240">
      <w:bodyDiv w:val="1"/>
      <w:marLeft w:val="0"/>
      <w:marRight w:val="0"/>
      <w:marTop w:val="0"/>
      <w:marBottom w:val="0"/>
      <w:divBdr>
        <w:top w:val="none" w:sz="0" w:space="0" w:color="auto"/>
        <w:left w:val="none" w:sz="0" w:space="0" w:color="auto"/>
        <w:bottom w:val="none" w:sz="0" w:space="0" w:color="auto"/>
        <w:right w:val="none" w:sz="0" w:space="0" w:color="auto"/>
      </w:divBdr>
    </w:div>
    <w:div w:id="1129470569">
      <w:bodyDiv w:val="1"/>
      <w:marLeft w:val="0"/>
      <w:marRight w:val="0"/>
      <w:marTop w:val="0"/>
      <w:marBottom w:val="0"/>
      <w:divBdr>
        <w:top w:val="none" w:sz="0" w:space="0" w:color="auto"/>
        <w:left w:val="none" w:sz="0" w:space="0" w:color="auto"/>
        <w:bottom w:val="none" w:sz="0" w:space="0" w:color="auto"/>
        <w:right w:val="none" w:sz="0" w:space="0" w:color="auto"/>
      </w:divBdr>
    </w:div>
    <w:div w:id="1273587540">
      <w:bodyDiv w:val="1"/>
      <w:marLeft w:val="0"/>
      <w:marRight w:val="0"/>
      <w:marTop w:val="0"/>
      <w:marBottom w:val="0"/>
      <w:divBdr>
        <w:top w:val="none" w:sz="0" w:space="0" w:color="auto"/>
        <w:left w:val="none" w:sz="0" w:space="0" w:color="auto"/>
        <w:bottom w:val="none" w:sz="0" w:space="0" w:color="auto"/>
        <w:right w:val="none" w:sz="0" w:space="0" w:color="auto"/>
      </w:divBdr>
      <w:divsChild>
        <w:div w:id="1984769079">
          <w:marLeft w:val="0"/>
          <w:marRight w:val="0"/>
          <w:marTop w:val="0"/>
          <w:marBottom w:val="0"/>
          <w:divBdr>
            <w:top w:val="none" w:sz="0" w:space="0" w:color="auto"/>
            <w:left w:val="none" w:sz="0" w:space="0" w:color="auto"/>
            <w:bottom w:val="none" w:sz="0" w:space="0" w:color="auto"/>
            <w:right w:val="none" w:sz="0" w:space="0" w:color="auto"/>
          </w:divBdr>
          <w:divsChild>
            <w:div w:id="818593">
              <w:marLeft w:val="0"/>
              <w:marRight w:val="0"/>
              <w:marTop w:val="0"/>
              <w:marBottom w:val="0"/>
              <w:divBdr>
                <w:top w:val="none" w:sz="0" w:space="0" w:color="auto"/>
                <w:left w:val="none" w:sz="0" w:space="0" w:color="auto"/>
                <w:bottom w:val="none" w:sz="0" w:space="0" w:color="auto"/>
                <w:right w:val="none" w:sz="0" w:space="0" w:color="auto"/>
              </w:divBdr>
            </w:div>
            <w:div w:id="7878671">
              <w:marLeft w:val="0"/>
              <w:marRight w:val="0"/>
              <w:marTop w:val="0"/>
              <w:marBottom w:val="0"/>
              <w:divBdr>
                <w:top w:val="none" w:sz="0" w:space="0" w:color="auto"/>
                <w:left w:val="none" w:sz="0" w:space="0" w:color="auto"/>
                <w:bottom w:val="none" w:sz="0" w:space="0" w:color="auto"/>
                <w:right w:val="none" w:sz="0" w:space="0" w:color="auto"/>
              </w:divBdr>
            </w:div>
            <w:div w:id="27681741">
              <w:marLeft w:val="0"/>
              <w:marRight w:val="0"/>
              <w:marTop w:val="0"/>
              <w:marBottom w:val="0"/>
              <w:divBdr>
                <w:top w:val="none" w:sz="0" w:space="0" w:color="auto"/>
                <w:left w:val="none" w:sz="0" w:space="0" w:color="auto"/>
                <w:bottom w:val="none" w:sz="0" w:space="0" w:color="auto"/>
                <w:right w:val="none" w:sz="0" w:space="0" w:color="auto"/>
              </w:divBdr>
            </w:div>
            <w:div w:id="30809662">
              <w:marLeft w:val="0"/>
              <w:marRight w:val="0"/>
              <w:marTop w:val="0"/>
              <w:marBottom w:val="0"/>
              <w:divBdr>
                <w:top w:val="none" w:sz="0" w:space="0" w:color="auto"/>
                <w:left w:val="none" w:sz="0" w:space="0" w:color="auto"/>
                <w:bottom w:val="none" w:sz="0" w:space="0" w:color="auto"/>
                <w:right w:val="none" w:sz="0" w:space="0" w:color="auto"/>
              </w:divBdr>
            </w:div>
            <w:div w:id="31537742">
              <w:marLeft w:val="0"/>
              <w:marRight w:val="0"/>
              <w:marTop w:val="0"/>
              <w:marBottom w:val="0"/>
              <w:divBdr>
                <w:top w:val="none" w:sz="0" w:space="0" w:color="auto"/>
                <w:left w:val="none" w:sz="0" w:space="0" w:color="auto"/>
                <w:bottom w:val="none" w:sz="0" w:space="0" w:color="auto"/>
                <w:right w:val="none" w:sz="0" w:space="0" w:color="auto"/>
              </w:divBdr>
            </w:div>
            <w:div w:id="32582343">
              <w:marLeft w:val="0"/>
              <w:marRight w:val="0"/>
              <w:marTop w:val="0"/>
              <w:marBottom w:val="0"/>
              <w:divBdr>
                <w:top w:val="none" w:sz="0" w:space="0" w:color="auto"/>
                <w:left w:val="none" w:sz="0" w:space="0" w:color="auto"/>
                <w:bottom w:val="none" w:sz="0" w:space="0" w:color="auto"/>
                <w:right w:val="none" w:sz="0" w:space="0" w:color="auto"/>
              </w:divBdr>
            </w:div>
            <w:div w:id="36901368">
              <w:marLeft w:val="0"/>
              <w:marRight w:val="0"/>
              <w:marTop w:val="0"/>
              <w:marBottom w:val="0"/>
              <w:divBdr>
                <w:top w:val="none" w:sz="0" w:space="0" w:color="auto"/>
                <w:left w:val="none" w:sz="0" w:space="0" w:color="auto"/>
                <w:bottom w:val="none" w:sz="0" w:space="0" w:color="auto"/>
                <w:right w:val="none" w:sz="0" w:space="0" w:color="auto"/>
              </w:divBdr>
            </w:div>
            <w:div w:id="64573794">
              <w:marLeft w:val="0"/>
              <w:marRight w:val="0"/>
              <w:marTop w:val="0"/>
              <w:marBottom w:val="0"/>
              <w:divBdr>
                <w:top w:val="none" w:sz="0" w:space="0" w:color="auto"/>
                <w:left w:val="none" w:sz="0" w:space="0" w:color="auto"/>
                <w:bottom w:val="none" w:sz="0" w:space="0" w:color="auto"/>
                <w:right w:val="none" w:sz="0" w:space="0" w:color="auto"/>
              </w:divBdr>
            </w:div>
            <w:div w:id="69085668">
              <w:marLeft w:val="0"/>
              <w:marRight w:val="0"/>
              <w:marTop w:val="0"/>
              <w:marBottom w:val="0"/>
              <w:divBdr>
                <w:top w:val="none" w:sz="0" w:space="0" w:color="auto"/>
                <w:left w:val="none" w:sz="0" w:space="0" w:color="auto"/>
                <w:bottom w:val="none" w:sz="0" w:space="0" w:color="auto"/>
                <w:right w:val="none" w:sz="0" w:space="0" w:color="auto"/>
              </w:divBdr>
            </w:div>
            <w:div w:id="74788140">
              <w:marLeft w:val="0"/>
              <w:marRight w:val="0"/>
              <w:marTop w:val="0"/>
              <w:marBottom w:val="0"/>
              <w:divBdr>
                <w:top w:val="none" w:sz="0" w:space="0" w:color="auto"/>
                <w:left w:val="none" w:sz="0" w:space="0" w:color="auto"/>
                <w:bottom w:val="none" w:sz="0" w:space="0" w:color="auto"/>
                <w:right w:val="none" w:sz="0" w:space="0" w:color="auto"/>
              </w:divBdr>
            </w:div>
            <w:div w:id="75834135">
              <w:marLeft w:val="0"/>
              <w:marRight w:val="0"/>
              <w:marTop w:val="0"/>
              <w:marBottom w:val="0"/>
              <w:divBdr>
                <w:top w:val="none" w:sz="0" w:space="0" w:color="auto"/>
                <w:left w:val="none" w:sz="0" w:space="0" w:color="auto"/>
                <w:bottom w:val="none" w:sz="0" w:space="0" w:color="auto"/>
                <w:right w:val="none" w:sz="0" w:space="0" w:color="auto"/>
              </w:divBdr>
            </w:div>
            <w:div w:id="76371454">
              <w:marLeft w:val="0"/>
              <w:marRight w:val="0"/>
              <w:marTop w:val="0"/>
              <w:marBottom w:val="0"/>
              <w:divBdr>
                <w:top w:val="none" w:sz="0" w:space="0" w:color="auto"/>
                <w:left w:val="none" w:sz="0" w:space="0" w:color="auto"/>
                <w:bottom w:val="none" w:sz="0" w:space="0" w:color="auto"/>
                <w:right w:val="none" w:sz="0" w:space="0" w:color="auto"/>
              </w:divBdr>
            </w:div>
            <w:div w:id="82000263">
              <w:marLeft w:val="0"/>
              <w:marRight w:val="0"/>
              <w:marTop w:val="0"/>
              <w:marBottom w:val="0"/>
              <w:divBdr>
                <w:top w:val="none" w:sz="0" w:space="0" w:color="auto"/>
                <w:left w:val="none" w:sz="0" w:space="0" w:color="auto"/>
                <w:bottom w:val="none" w:sz="0" w:space="0" w:color="auto"/>
                <w:right w:val="none" w:sz="0" w:space="0" w:color="auto"/>
              </w:divBdr>
            </w:div>
            <w:div w:id="82575592">
              <w:marLeft w:val="0"/>
              <w:marRight w:val="0"/>
              <w:marTop w:val="0"/>
              <w:marBottom w:val="0"/>
              <w:divBdr>
                <w:top w:val="none" w:sz="0" w:space="0" w:color="auto"/>
                <w:left w:val="none" w:sz="0" w:space="0" w:color="auto"/>
                <w:bottom w:val="none" w:sz="0" w:space="0" w:color="auto"/>
                <w:right w:val="none" w:sz="0" w:space="0" w:color="auto"/>
              </w:divBdr>
            </w:div>
            <w:div w:id="88043245">
              <w:marLeft w:val="0"/>
              <w:marRight w:val="0"/>
              <w:marTop w:val="0"/>
              <w:marBottom w:val="0"/>
              <w:divBdr>
                <w:top w:val="none" w:sz="0" w:space="0" w:color="auto"/>
                <w:left w:val="none" w:sz="0" w:space="0" w:color="auto"/>
                <w:bottom w:val="none" w:sz="0" w:space="0" w:color="auto"/>
                <w:right w:val="none" w:sz="0" w:space="0" w:color="auto"/>
              </w:divBdr>
            </w:div>
            <w:div w:id="96876851">
              <w:marLeft w:val="0"/>
              <w:marRight w:val="0"/>
              <w:marTop w:val="0"/>
              <w:marBottom w:val="0"/>
              <w:divBdr>
                <w:top w:val="none" w:sz="0" w:space="0" w:color="auto"/>
                <w:left w:val="none" w:sz="0" w:space="0" w:color="auto"/>
                <w:bottom w:val="none" w:sz="0" w:space="0" w:color="auto"/>
                <w:right w:val="none" w:sz="0" w:space="0" w:color="auto"/>
              </w:divBdr>
            </w:div>
            <w:div w:id="109861828">
              <w:marLeft w:val="0"/>
              <w:marRight w:val="0"/>
              <w:marTop w:val="0"/>
              <w:marBottom w:val="0"/>
              <w:divBdr>
                <w:top w:val="none" w:sz="0" w:space="0" w:color="auto"/>
                <w:left w:val="none" w:sz="0" w:space="0" w:color="auto"/>
                <w:bottom w:val="none" w:sz="0" w:space="0" w:color="auto"/>
                <w:right w:val="none" w:sz="0" w:space="0" w:color="auto"/>
              </w:divBdr>
            </w:div>
            <w:div w:id="111483835">
              <w:marLeft w:val="0"/>
              <w:marRight w:val="0"/>
              <w:marTop w:val="0"/>
              <w:marBottom w:val="0"/>
              <w:divBdr>
                <w:top w:val="none" w:sz="0" w:space="0" w:color="auto"/>
                <w:left w:val="none" w:sz="0" w:space="0" w:color="auto"/>
                <w:bottom w:val="none" w:sz="0" w:space="0" w:color="auto"/>
                <w:right w:val="none" w:sz="0" w:space="0" w:color="auto"/>
              </w:divBdr>
            </w:div>
            <w:div w:id="114448254">
              <w:marLeft w:val="0"/>
              <w:marRight w:val="0"/>
              <w:marTop w:val="0"/>
              <w:marBottom w:val="0"/>
              <w:divBdr>
                <w:top w:val="none" w:sz="0" w:space="0" w:color="auto"/>
                <w:left w:val="none" w:sz="0" w:space="0" w:color="auto"/>
                <w:bottom w:val="none" w:sz="0" w:space="0" w:color="auto"/>
                <w:right w:val="none" w:sz="0" w:space="0" w:color="auto"/>
              </w:divBdr>
            </w:div>
            <w:div w:id="114759787">
              <w:marLeft w:val="0"/>
              <w:marRight w:val="0"/>
              <w:marTop w:val="0"/>
              <w:marBottom w:val="0"/>
              <w:divBdr>
                <w:top w:val="none" w:sz="0" w:space="0" w:color="auto"/>
                <w:left w:val="none" w:sz="0" w:space="0" w:color="auto"/>
                <w:bottom w:val="none" w:sz="0" w:space="0" w:color="auto"/>
                <w:right w:val="none" w:sz="0" w:space="0" w:color="auto"/>
              </w:divBdr>
            </w:div>
            <w:div w:id="117335847">
              <w:marLeft w:val="0"/>
              <w:marRight w:val="0"/>
              <w:marTop w:val="0"/>
              <w:marBottom w:val="0"/>
              <w:divBdr>
                <w:top w:val="none" w:sz="0" w:space="0" w:color="auto"/>
                <w:left w:val="none" w:sz="0" w:space="0" w:color="auto"/>
                <w:bottom w:val="none" w:sz="0" w:space="0" w:color="auto"/>
                <w:right w:val="none" w:sz="0" w:space="0" w:color="auto"/>
              </w:divBdr>
            </w:div>
            <w:div w:id="118763026">
              <w:marLeft w:val="0"/>
              <w:marRight w:val="0"/>
              <w:marTop w:val="0"/>
              <w:marBottom w:val="0"/>
              <w:divBdr>
                <w:top w:val="none" w:sz="0" w:space="0" w:color="auto"/>
                <w:left w:val="none" w:sz="0" w:space="0" w:color="auto"/>
                <w:bottom w:val="none" w:sz="0" w:space="0" w:color="auto"/>
                <w:right w:val="none" w:sz="0" w:space="0" w:color="auto"/>
              </w:divBdr>
            </w:div>
            <w:div w:id="125978212">
              <w:marLeft w:val="0"/>
              <w:marRight w:val="0"/>
              <w:marTop w:val="0"/>
              <w:marBottom w:val="0"/>
              <w:divBdr>
                <w:top w:val="none" w:sz="0" w:space="0" w:color="auto"/>
                <w:left w:val="none" w:sz="0" w:space="0" w:color="auto"/>
                <w:bottom w:val="none" w:sz="0" w:space="0" w:color="auto"/>
                <w:right w:val="none" w:sz="0" w:space="0" w:color="auto"/>
              </w:divBdr>
            </w:div>
            <w:div w:id="130173333">
              <w:marLeft w:val="0"/>
              <w:marRight w:val="0"/>
              <w:marTop w:val="0"/>
              <w:marBottom w:val="0"/>
              <w:divBdr>
                <w:top w:val="none" w:sz="0" w:space="0" w:color="auto"/>
                <w:left w:val="none" w:sz="0" w:space="0" w:color="auto"/>
                <w:bottom w:val="none" w:sz="0" w:space="0" w:color="auto"/>
                <w:right w:val="none" w:sz="0" w:space="0" w:color="auto"/>
              </w:divBdr>
            </w:div>
            <w:div w:id="131875549">
              <w:marLeft w:val="0"/>
              <w:marRight w:val="0"/>
              <w:marTop w:val="0"/>
              <w:marBottom w:val="0"/>
              <w:divBdr>
                <w:top w:val="none" w:sz="0" w:space="0" w:color="auto"/>
                <w:left w:val="none" w:sz="0" w:space="0" w:color="auto"/>
                <w:bottom w:val="none" w:sz="0" w:space="0" w:color="auto"/>
                <w:right w:val="none" w:sz="0" w:space="0" w:color="auto"/>
              </w:divBdr>
            </w:div>
            <w:div w:id="135921729">
              <w:marLeft w:val="0"/>
              <w:marRight w:val="0"/>
              <w:marTop w:val="0"/>
              <w:marBottom w:val="0"/>
              <w:divBdr>
                <w:top w:val="none" w:sz="0" w:space="0" w:color="auto"/>
                <w:left w:val="none" w:sz="0" w:space="0" w:color="auto"/>
                <w:bottom w:val="none" w:sz="0" w:space="0" w:color="auto"/>
                <w:right w:val="none" w:sz="0" w:space="0" w:color="auto"/>
              </w:divBdr>
            </w:div>
            <w:div w:id="136187403">
              <w:marLeft w:val="0"/>
              <w:marRight w:val="0"/>
              <w:marTop w:val="0"/>
              <w:marBottom w:val="0"/>
              <w:divBdr>
                <w:top w:val="none" w:sz="0" w:space="0" w:color="auto"/>
                <w:left w:val="none" w:sz="0" w:space="0" w:color="auto"/>
                <w:bottom w:val="none" w:sz="0" w:space="0" w:color="auto"/>
                <w:right w:val="none" w:sz="0" w:space="0" w:color="auto"/>
              </w:divBdr>
            </w:div>
            <w:div w:id="136917566">
              <w:marLeft w:val="0"/>
              <w:marRight w:val="0"/>
              <w:marTop w:val="0"/>
              <w:marBottom w:val="0"/>
              <w:divBdr>
                <w:top w:val="none" w:sz="0" w:space="0" w:color="auto"/>
                <w:left w:val="none" w:sz="0" w:space="0" w:color="auto"/>
                <w:bottom w:val="none" w:sz="0" w:space="0" w:color="auto"/>
                <w:right w:val="none" w:sz="0" w:space="0" w:color="auto"/>
              </w:divBdr>
            </w:div>
            <w:div w:id="152575781">
              <w:marLeft w:val="0"/>
              <w:marRight w:val="0"/>
              <w:marTop w:val="0"/>
              <w:marBottom w:val="0"/>
              <w:divBdr>
                <w:top w:val="none" w:sz="0" w:space="0" w:color="auto"/>
                <w:left w:val="none" w:sz="0" w:space="0" w:color="auto"/>
                <w:bottom w:val="none" w:sz="0" w:space="0" w:color="auto"/>
                <w:right w:val="none" w:sz="0" w:space="0" w:color="auto"/>
              </w:divBdr>
            </w:div>
            <w:div w:id="152646772">
              <w:marLeft w:val="0"/>
              <w:marRight w:val="0"/>
              <w:marTop w:val="0"/>
              <w:marBottom w:val="0"/>
              <w:divBdr>
                <w:top w:val="none" w:sz="0" w:space="0" w:color="auto"/>
                <w:left w:val="none" w:sz="0" w:space="0" w:color="auto"/>
                <w:bottom w:val="none" w:sz="0" w:space="0" w:color="auto"/>
                <w:right w:val="none" w:sz="0" w:space="0" w:color="auto"/>
              </w:divBdr>
            </w:div>
            <w:div w:id="154028126">
              <w:marLeft w:val="0"/>
              <w:marRight w:val="0"/>
              <w:marTop w:val="0"/>
              <w:marBottom w:val="0"/>
              <w:divBdr>
                <w:top w:val="none" w:sz="0" w:space="0" w:color="auto"/>
                <w:left w:val="none" w:sz="0" w:space="0" w:color="auto"/>
                <w:bottom w:val="none" w:sz="0" w:space="0" w:color="auto"/>
                <w:right w:val="none" w:sz="0" w:space="0" w:color="auto"/>
              </w:divBdr>
            </w:div>
            <w:div w:id="154417259">
              <w:marLeft w:val="0"/>
              <w:marRight w:val="0"/>
              <w:marTop w:val="0"/>
              <w:marBottom w:val="0"/>
              <w:divBdr>
                <w:top w:val="none" w:sz="0" w:space="0" w:color="auto"/>
                <w:left w:val="none" w:sz="0" w:space="0" w:color="auto"/>
                <w:bottom w:val="none" w:sz="0" w:space="0" w:color="auto"/>
                <w:right w:val="none" w:sz="0" w:space="0" w:color="auto"/>
              </w:divBdr>
            </w:div>
            <w:div w:id="161354668">
              <w:marLeft w:val="0"/>
              <w:marRight w:val="0"/>
              <w:marTop w:val="0"/>
              <w:marBottom w:val="0"/>
              <w:divBdr>
                <w:top w:val="none" w:sz="0" w:space="0" w:color="auto"/>
                <w:left w:val="none" w:sz="0" w:space="0" w:color="auto"/>
                <w:bottom w:val="none" w:sz="0" w:space="0" w:color="auto"/>
                <w:right w:val="none" w:sz="0" w:space="0" w:color="auto"/>
              </w:divBdr>
            </w:div>
            <w:div w:id="168640694">
              <w:marLeft w:val="0"/>
              <w:marRight w:val="0"/>
              <w:marTop w:val="0"/>
              <w:marBottom w:val="0"/>
              <w:divBdr>
                <w:top w:val="none" w:sz="0" w:space="0" w:color="auto"/>
                <w:left w:val="none" w:sz="0" w:space="0" w:color="auto"/>
                <w:bottom w:val="none" w:sz="0" w:space="0" w:color="auto"/>
                <w:right w:val="none" w:sz="0" w:space="0" w:color="auto"/>
              </w:divBdr>
            </w:div>
            <w:div w:id="174346293">
              <w:marLeft w:val="0"/>
              <w:marRight w:val="0"/>
              <w:marTop w:val="0"/>
              <w:marBottom w:val="0"/>
              <w:divBdr>
                <w:top w:val="none" w:sz="0" w:space="0" w:color="auto"/>
                <w:left w:val="none" w:sz="0" w:space="0" w:color="auto"/>
                <w:bottom w:val="none" w:sz="0" w:space="0" w:color="auto"/>
                <w:right w:val="none" w:sz="0" w:space="0" w:color="auto"/>
              </w:divBdr>
            </w:div>
            <w:div w:id="184288377">
              <w:marLeft w:val="0"/>
              <w:marRight w:val="0"/>
              <w:marTop w:val="0"/>
              <w:marBottom w:val="0"/>
              <w:divBdr>
                <w:top w:val="none" w:sz="0" w:space="0" w:color="auto"/>
                <w:left w:val="none" w:sz="0" w:space="0" w:color="auto"/>
                <w:bottom w:val="none" w:sz="0" w:space="0" w:color="auto"/>
                <w:right w:val="none" w:sz="0" w:space="0" w:color="auto"/>
              </w:divBdr>
            </w:div>
            <w:div w:id="188106621">
              <w:marLeft w:val="0"/>
              <w:marRight w:val="0"/>
              <w:marTop w:val="0"/>
              <w:marBottom w:val="0"/>
              <w:divBdr>
                <w:top w:val="none" w:sz="0" w:space="0" w:color="auto"/>
                <w:left w:val="none" w:sz="0" w:space="0" w:color="auto"/>
                <w:bottom w:val="none" w:sz="0" w:space="0" w:color="auto"/>
                <w:right w:val="none" w:sz="0" w:space="0" w:color="auto"/>
              </w:divBdr>
            </w:div>
            <w:div w:id="188883537">
              <w:marLeft w:val="0"/>
              <w:marRight w:val="0"/>
              <w:marTop w:val="0"/>
              <w:marBottom w:val="0"/>
              <w:divBdr>
                <w:top w:val="none" w:sz="0" w:space="0" w:color="auto"/>
                <w:left w:val="none" w:sz="0" w:space="0" w:color="auto"/>
                <w:bottom w:val="none" w:sz="0" w:space="0" w:color="auto"/>
                <w:right w:val="none" w:sz="0" w:space="0" w:color="auto"/>
              </w:divBdr>
            </w:div>
            <w:div w:id="205214843">
              <w:marLeft w:val="0"/>
              <w:marRight w:val="0"/>
              <w:marTop w:val="0"/>
              <w:marBottom w:val="0"/>
              <w:divBdr>
                <w:top w:val="none" w:sz="0" w:space="0" w:color="auto"/>
                <w:left w:val="none" w:sz="0" w:space="0" w:color="auto"/>
                <w:bottom w:val="none" w:sz="0" w:space="0" w:color="auto"/>
                <w:right w:val="none" w:sz="0" w:space="0" w:color="auto"/>
              </w:divBdr>
            </w:div>
            <w:div w:id="205409449">
              <w:marLeft w:val="0"/>
              <w:marRight w:val="0"/>
              <w:marTop w:val="0"/>
              <w:marBottom w:val="0"/>
              <w:divBdr>
                <w:top w:val="none" w:sz="0" w:space="0" w:color="auto"/>
                <w:left w:val="none" w:sz="0" w:space="0" w:color="auto"/>
                <w:bottom w:val="none" w:sz="0" w:space="0" w:color="auto"/>
                <w:right w:val="none" w:sz="0" w:space="0" w:color="auto"/>
              </w:divBdr>
            </w:div>
            <w:div w:id="212429512">
              <w:marLeft w:val="0"/>
              <w:marRight w:val="0"/>
              <w:marTop w:val="0"/>
              <w:marBottom w:val="0"/>
              <w:divBdr>
                <w:top w:val="none" w:sz="0" w:space="0" w:color="auto"/>
                <w:left w:val="none" w:sz="0" w:space="0" w:color="auto"/>
                <w:bottom w:val="none" w:sz="0" w:space="0" w:color="auto"/>
                <w:right w:val="none" w:sz="0" w:space="0" w:color="auto"/>
              </w:divBdr>
            </w:div>
            <w:div w:id="215506852">
              <w:marLeft w:val="0"/>
              <w:marRight w:val="0"/>
              <w:marTop w:val="0"/>
              <w:marBottom w:val="0"/>
              <w:divBdr>
                <w:top w:val="none" w:sz="0" w:space="0" w:color="auto"/>
                <w:left w:val="none" w:sz="0" w:space="0" w:color="auto"/>
                <w:bottom w:val="none" w:sz="0" w:space="0" w:color="auto"/>
                <w:right w:val="none" w:sz="0" w:space="0" w:color="auto"/>
              </w:divBdr>
            </w:div>
            <w:div w:id="216665237">
              <w:marLeft w:val="0"/>
              <w:marRight w:val="0"/>
              <w:marTop w:val="0"/>
              <w:marBottom w:val="0"/>
              <w:divBdr>
                <w:top w:val="none" w:sz="0" w:space="0" w:color="auto"/>
                <w:left w:val="none" w:sz="0" w:space="0" w:color="auto"/>
                <w:bottom w:val="none" w:sz="0" w:space="0" w:color="auto"/>
                <w:right w:val="none" w:sz="0" w:space="0" w:color="auto"/>
              </w:divBdr>
            </w:div>
            <w:div w:id="217014185">
              <w:marLeft w:val="0"/>
              <w:marRight w:val="0"/>
              <w:marTop w:val="0"/>
              <w:marBottom w:val="0"/>
              <w:divBdr>
                <w:top w:val="none" w:sz="0" w:space="0" w:color="auto"/>
                <w:left w:val="none" w:sz="0" w:space="0" w:color="auto"/>
                <w:bottom w:val="none" w:sz="0" w:space="0" w:color="auto"/>
                <w:right w:val="none" w:sz="0" w:space="0" w:color="auto"/>
              </w:divBdr>
            </w:div>
            <w:div w:id="222638292">
              <w:marLeft w:val="0"/>
              <w:marRight w:val="0"/>
              <w:marTop w:val="0"/>
              <w:marBottom w:val="0"/>
              <w:divBdr>
                <w:top w:val="none" w:sz="0" w:space="0" w:color="auto"/>
                <w:left w:val="none" w:sz="0" w:space="0" w:color="auto"/>
                <w:bottom w:val="none" w:sz="0" w:space="0" w:color="auto"/>
                <w:right w:val="none" w:sz="0" w:space="0" w:color="auto"/>
              </w:divBdr>
            </w:div>
            <w:div w:id="225189610">
              <w:marLeft w:val="0"/>
              <w:marRight w:val="0"/>
              <w:marTop w:val="0"/>
              <w:marBottom w:val="0"/>
              <w:divBdr>
                <w:top w:val="none" w:sz="0" w:space="0" w:color="auto"/>
                <w:left w:val="none" w:sz="0" w:space="0" w:color="auto"/>
                <w:bottom w:val="none" w:sz="0" w:space="0" w:color="auto"/>
                <w:right w:val="none" w:sz="0" w:space="0" w:color="auto"/>
              </w:divBdr>
            </w:div>
            <w:div w:id="229075753">
              <w:marLeft w:val="0"/>
              <w:marRight w:val="0"/>
              <w:marTop w:val="0"/>
              <w:marBottom w:val="0"/>
              <w:divBdr>
                <w:top w:val="none" w:sz="0" w:space="0" w:color="auto"/>
                <w:left w:val="none" w:sz="0" w:space="0" w:color="auto"/>
                <w:bottom w:val="none" w:sz="0" w:space="0" w:color="auto"/>
                <w:right w:val="none" w:sz="0" w:space="0" w:color="auto"/>
              </w:divBdr>
            </w:div>
            <w:div w:id="230970589">
              <w:marLeft w:val="0"/>
              <w:marRight w:val="0"/>
              <w:marTop w:val="0"/>
              <w:marBottom w:val="0"/>
              <w:divBdr>
                <w:top w:val="none" w:sz="0" w:space="0" w:color="auto"/>
                <w:left w:val="none" w:sz="0" w:space="0" w:color="auto"/>
                <w:bottom w:val="none" w:sz="0" w:space="0" w:color="auto"/>
                <w:right w:val="none" w:sz="0" w:space="0" w:color="auto"/>
              </w:divBdr>
            </w:div>
            <w:div w:id="239607574">
              <w:marLeft w:val="0"/>
              <w:marRight w:val="0"/>
              <w:marTop w:val="0"/>
              <w:marBottom w:val="0"/>
              <w:divBdr>
                <w:top w:val="none" w:sz="0" w:space="0" w:color="auto"/>
                <w:left w:val="none" w:sz="0" w:space="0" w:color="auto"/>
                <w:bottom w:val="none" w:sz="0" w:space="0" w:color="auto"/>
                <w:right w:val="none" w:sz="0" w:space="0" w:color="auto"/>
              </w:divBdr>
            </w:div>
            <w:div w:id="245308630">
              <w:marLeft w:val="0"/>
              <w:marRight w:val="0"/>
              <w:marTop w:val="0"/>
              <w:marBottom w:val="0"/>
              <w:divBdr>
                <w:top w:val="none" w:sz="0" w:space="0" w:color="auto"/>
                <w:left w:val="none" w:sz="0" w:space="0" w:color="auto"/>
                <w:bottom w:val="none" w:sz="0" w:space="0" w:color="auto"/>
                <w:right w:val="none" w:sz="0" w:space="0" w:color="auto"/>
              </w:divBdr>
            </w:div>
            <w:div w:id="257032204">
              <w:marLeft w:val="0"/>
              <w:marRight w:val="0"/>
              <w:marTop w:val="0"/>
              <w:marBottom w:val="0"/>
              <w:divBdr>
                <w:top w:val="none" w:sz="0" w:space="0" w:color="auto"/>
                <w:left w:val="none" w:sz="0" w:space="0" w:color="auto"/>
                <w:bottom w:val="none" w:sz="0" w:space="0" w:color="auto"/>
                <w:right w:val="none" w:sz="0" w:space="0" w:color="auto"/>
              </w:divBdr>
            </w:div>
            <w:div w:id="265769737">
              <w:marLeft w:val="0"/>
              <w:marRight w:val="0"/>
              <w:marTop w:val="0"/>
              <w:marBottom w:val="0"/>
              <w:divBdr>
                <w:top w:val="none" w:sz="0" w:space="0" w:color="auto"/>
                <w:left w:val="none" w:sz="0" w:space="0" w:color="auto"/>
                <w:bottom w:val="none" w:sz="0" w:space="0" w:color="auto"/>
                <w:right w:val="none" w:sz="0" w:space="0" w:color="auto"/>
              </w:divBdr>
            </w:div>
            <w:div w:id="274948468">
              <w:marLeft w:val="0"/>
              <w:marRight w:val="0"/>
              <w:marTop w:val="0"/>
              <w:marBottom w:val="0"/>
              <w:divBdr>
                <w:top w:val="none" w:sz="0" w:space="0" w:color="auto"/>
                <w:left w:val="none" w:sz="0" w:space="0" w:color="auto"/>
                <w:bottom w:val="none" w:sz="0" w:space="0" w:color="auto"/>
                <w:right w:val="none" w:sz="0" w:space="0" w:color="auto"/>
              </w:divBdr>
            </w:div>
            <w:div w:id="281114778">
              <w:marLeft w:val="0"/>
              <w:marRight w:val="0"/>
              <w:marTop w:val="0"/>
              <w:marBottom w:val="0"/>
              <w:divBdr>
                <w:top w:val="none" w:sz="0" w:space="0" w:color="auto"/>
                <w:left w:val="none" w:sz="0" w:space="0" w:color="auto"/>
                <w:bottom w:val="none" w:sz="0" w:space="0" w:color="auto"/>
                <w:right w:val="none" w:sz="0" w:space="0" w:color="auto"/>
              </w:divBdr>
            </w:div>
            <w:div w:id="287511323">
              <w:marLeft w:val="0"/>
              <w:marRight w:val="0"/>
              <w:marTop w:val="0"/>
              <w:marBottom w:val="0"/>
              <w:divBdr>
                <w:top w:val="none" w:sz="0" w:space="0" w:color="auto"/>
                <w:left w:val="none" w:sz="0" w:space="0" w:color="auto"/>
                <w:bottom w:val="none" w:sz="0" w:space="0" w:color="auto"/>
                <w:right w:val="none" w:sz="0" w:space="0" w:color="auto"/>
              </w:divBdr>
            </w:div>
            <w:div w:id="291135626">
              <w:marLeft w:val="0"/>
              <w:marRight w:val="0"/>
              <w:marTop w:val="0"/>
              <w:marBottom w:val="0"/>
              <w:divBdr>
                <w:top w:val="none" w:sz="0" w:space="0" w:color="auto"/>
                <w:left w:val="none" w:sz="0" w:space="0" w:color="auto"/>
                <w:bottom w:val="none" w:sz="0" w:space="0" w:color="auto"/>
                <w:right w:val="none" w:sz="0" w:space="0" w:color="auto"/>
              </w:divBdr>
            </w:div>
            <w:div w:id="292370856">
              <w:marLeft w:val="0"/>
              <w:marRight w:val="0"/>
              <w:marTop w:val="0"/>
              <w:marBottom w:val="0"/>
              <w:divBdr>
                <w:top w:val="none" w:sz="0" w:space="0" w:color="auto"/>
                <w:left w:val="none" w:sz="0" w:space="0" w:color="auto"/>
                <w:bottom w:val="none" w:sz="0" w:space="0" w:color="auto"/>
                <w:right w:val="none" w:sz="0" w:space="0" w:color="auto"/>
              </w:divBdr>
            </w:div>
            <w:div w:id="293366698">
              <w:marLeft w:val="0"/>
              <w:marRight w:val="0"/>
              <w:marTop w:val="0"/>
              <w:marBottom w:val="0"/>
              <w:divBdr>
                <w:top w:val="none" w:sz="0" w:space="0" w:color="auto"/>
                <w:left w:val="none" w:sz="0" w:space="0" w:color="auto"/>
                <w:bottom w:val="none" w:sz="0" w:space="0" w:color="auto"/>
                <w:right w:val="none" w:sz="0" w:space="0" w:color="auto"/>
              </w:divBdr>
            </w:div>
            <w:div w:id="295726169">
              <w:marLeft w:val="0"/>
              <w:marRight w:val="0"/>
              <w:marTop w:val="0"/>
              <w:marBottom w:val="0"/>
              <w:divBdr>
                <w:top w:val="none" w:sz="0" w:space="0" w:color="auto"/>
                <w:left w:val="none" w:sz="0" w:space="0" w:color="auto"/>
                <w:bottom w:val="none" w:sz="0" w:space="0" w:color="auto"/>
                <w:right w:val="none" w:sz="0" w:space="0" w:color="auto"/>
              </w:divBdr>
            </w:div>
            <w:div w:id="308679663">
              <w:marLeft w:val="0"/>
              <w:marRight w:val="0"/>
              <w:marTop w:val="0"/>
              <w:marBottom w:val="0"/>
              <w:divBdr>
                <w:top w:val="none" w:sz="0" w:space="0" w:color="auto"/>
                <w:left w:val="none" w:sz="0" w:space="0" w:color="auto"/>
                <w:bottom w:val="none" w:sz="0" w:space="0" w:color="auto"/>
                <w:right w:val="none" w:sz="0" w:space="0" w:color="auto"/>
              </w:divBdr>
            </w:div>
            <w:div w:id="313994559">
              <w:marLeft w:val="0"/>
              <w:marRight w:val="0"/>
              <w:marTop w:val="0"/>
              <w:marBottom w:val="0"/>
              <w:divBdr>
                <w:top w:val="none" w:sz="0" w:space="0" w:color="auto"/>
                <w:left w:val="none" w:sz="0" w:space="0" w:color="auto"/>
                <w:bottom w:val="none" w:sz="0" w:space="0" w:color="auto"/>
                <w:right w:val="none" w:sz="0" w:space="0" w:color="auto"/>
              </w:divBdr>
            </w:div>
            <w:div w:id="314337800">
              <w:marLeft w:val="0"/>
              <w:marRight w:val="0"/>
              <w:marTop w:val="0"/>
              <w:marBottom w:val="0"/>
              <w:divBdr>
                <w:top w:val="none" w:sz="0" w:space="0" w:color="auto"/>
                <w:left w:val="none" w:sz="0" w:space="0" w:color="auto"/>
                <w:bottom w:val="none" w:sz="0" w:space="0" w:color="auto"/>
                <w:right w:val="none" w:sz="0" w:space="0" w:color="auto"/>
              </w:divBdr>
            </w:div>
            <w:div w:id="321812633">
              <w:marLeft w:val="0"/>
              <w:marRight w:val="0"/>
              <w:marTop w:val="0"/>
              <w:marBottom w:val="0"/>
              <w:divBdr>
                <w:top w:val="none" w:sz="0" w:space="0" w:color="auto"/>
                <w:left w:val="none" w:sz="0" w:space="0" w:color="auto"/>
                <w:bottom w:val="none" w:sz="0" w:space="0" w:color="auto"/>
                <w:right w:val="none" w:sz="0" w:space="0" w:color="auto"/>
              </w:divBdr>
            </w:div>
            <w:div w:id="325017351">
              <w:marLeft w:val="0"/>
              <w:marRight w:val="0"/>
              <w:marTop w:val="0"/>
              <w:marBottom w:val="0"/>
              <w:divBdr>
                <w:top w:val="none" w:sz="0" w:space="0" w:color="auto"/>
                <w:left w:val="none" w:sz="0" w:space="0" w:color="auto"/>
                <w:bottom w:val="none" w:sz="0" w:space="0" w:color="auto"/>
                <w:right w:val="none" w:sz="0" w:space="0" w:color="auto"/>
              </w:divBdr>
            </w:div>
            <w:div w:id="328142380">
              <w:marLeft w:val="0"/>
              <w:marRight w:val="0"/>
              <w:marTop w:val="0"/>
              <w:marBottom w:val="0"/>
              <w:divBdr>
                <w:top w:val="none" w:sz="0" w:space="0" w:color="auto"/>
                <w:left w:val="none" w:sz="0" w:space="0" w:color="auto"/>
                <w:bottom w:val="none" w:sz="0" w:space="0" w:color="auto"/>
                <w:right w:val="none" w:sz="0" w:space="0" w:color="auto"/>
              </w:divBdr>
            </w:div>
            <w:div w:id="341206672">
              <w:marLeft w:val="0"/>
              <w:marRight w:val="0"/>
              <w:marTop w:val="0"/>
              <w:marBottom w:val="0"/>
              <w:divBdr>
                <w:top w:val="none" w:sz="0" w:space="0" w:color="auto"/>
                <w:left w:val="none" w:sz="0" w:space="0" w:color="auto"/>
                <w:bottom w:val="none" w:sz="0" w:space="0" w:color="auto"/>
                <w:right w:val="none" w:sz="0" w:space="0" w:color="auto"/>
              </w:divBdr>
            </w:div>
            <w:div w:id="342128812">
              <w:marLeft w:val="0"/>
              <w:marRight w:val="0"/>
              <w:marTop w:val="0"/>
              <w:marBottom w:val="0"/>
              <w:divBdr>
                <w:top w:val="none" w:sz="0" w:space="0" w:color="auto"/>
                <w:left w:val="none" w:sz="0" w:space="0" w:color="auto"/>
                <w:bottom w:val="none" w:sz="0" w:space="0" w:color="auto"/>
                <w:right w:val="none" w:sz="0" w:space="0" w:color="auto"/>
              </w:divBdr>
            </w:div>
            <w:div w:id="346449876">
              <w:marLeft w:val="0"/>
              <w:marRight w:val="0"/>
              <w:marTop w:val="0"/>
              <w:marBottom w:val="0"/>
              <w:divBdr>
                <w:top w:val="none" w:sz="0" w:space="0" w:color="auto"/>
                <w:left w:val="none" w:sz="0" w:space="0" w:color="auto"/>
                <w:bottom w:val="none" w:sz="0" w:space="0" w:color="auto"/>
                <w:right w:val="none" w:sz="0" w:space="0" w:color="auto"/>
              </w:divBdr>
            </w:div>
            <w:div w:id="349188533">
              <w:marLeft w:val="0"/>
              <w:marRight w:val="0"/>
              <w:marTop w:val="0"/>
              <w:marBottom w:val="0"/>
              <w:divBdr>
                <w:top w:val="none" w:sz="0" w:space="0" w:color="auto"/>
                <w:left w:val="none" w:sz="0" w:space="0" w:color="auto"/>
                <w:bottom w:val="none" w:sz="0" w:space="0" w:color="auto"/>
                <w:right w:val="none" w:sz="0" w:space="0" w:color="auto"/>
              </w:divBdr>
            </w:div>
            <w:div w:id="351032330">
              <w:marLeft w:val="0"/>
              <w:marRight w:val="0"/>
              <w:marTop w:val="0"/>
              <w:marBottom w:val="0"/>
              <w:divBdr>
                <w:top w:val="none" w:sz="0" w:space="0" w:color="auto"/>
                <w:left w:val="none" w:sz="0" w:space="0" w:color="auto"/>
                <w:bottom w:val="none" w:sz="0" w:space="0" w:color="auto"/>
                <w:right w:val="none" w:sz="0" w:space="0" w:color="auto"/>
              </w:divBdr>
            </w:div>
            <w:div w:id="357631778">
              <w:marLeft w:val="0"/>
              <w:marRight w:val="0"/>
              <w:marTop w:val="0"/>
              <w:marBottom w:val="0"/>
              <w:divBdr>
                <w:top w:val="none" w:sz="0" w:space="0" w:color="auto"/>
                <w:left w:val="none" w:sz="0" w:space="0" w:color="auto"/>
                <w:bottom w:val="none" w:sz="0" w:space="0" w:color="auto"/>
                <w:right w:val="none" w:sz="0" w:space="0" w:color="auto"/>
              </w:divBdr>
            </w:div>
            <w:div w:id="376243894">
              <w:marLeft w:val="0"/>
              <w:marRight w:val="0"/>
              <w:marTop w:val="0"/>
              <w:marBottom w:val="0"/>
              <w:divBdr>
                <w:top w:val="none" w:sz="0" w:space="0" w:color="auto"/>
                <w:left w:val="none" w:sz="0" w:space="0" w:color="auto"/>
                <w:bottom w:val="none" w:sz="0" w:space="0" w:color="auto"/>
                <w:right w:val="none" w:sz="0" w:space="0" w:color="auto"/>
              </w:divBdr>
            </w:div>
            <w:div w:id="386728580">
              <w:marLeft w:val="0"/>
              <w:marRight w:val="0"/>
              <w:marTop w:val="0"/>
              <w:marBottom w:val="0"/>
              <w:divBdr>
                <w:top w:val="none" w:sz="0" w:space="0" w:color="auto"/>
                <w:left w:val="none" w:sz="0" w:space="0" w:color="auto"/>
                <w:bottom w:val="none" w:sz="0" w:space="0" w:color="auto"/>
                <w:right w:val="none" w:sz="0" w:space="0" w:color="auto"/>
              </w:divBdr>
            </w:div>
            <w:div w:id="398359523">
              <w:marLeft w:val="0"/>
              <w:marRight w:val="0"/>
              <w:marTop w:val="0"/>
              <w:marBottom w:val="0"/>
              <w:divBdr>
                <w:top w:val="none" w:sz="0" w:space="0" w:color="auto"/>
                <w:left w:val="none" w:sz="0" w:space="0" w:color="auto"/>
                <w:bottom w:val="none" w:sz="0" w:space="0" w:color="auto"/>
                <w:right w:val="none" w:sz="0" w:space="0" w:color="auto"/>
              </w:divBdr>
            </w:div>
            <w:div w:id="417335073">
              <w:marLeft w:val="0"/>
              <w:marRight w:val="0"/>
              <w:marTop w:val="0"/>
              <w:marBottom w:val="0"/>
              <w:divBdr>
                <w:top w:val="none" w:sz="0" w:space="0" w:color="auto"/>
                <w:left w:val="none" w:sz="0" w:space="0" w:color="auto"/>
                <w:bottom w:val="none" w:sz="0" w:space="0" w:color="auto"/>
                <w:right w:val="none" w:sz="0" w:space="0" w:color="auto"/>
              </w:divBdr>
            </w:div>
            <w:div w:id="418406972">
              <w:marLeft w:val="0"/>
              <w:marRight w:val="0"/>
              <w:marTop w:val="0"/>
              <w:marBottom w:val="0"/>
              <w:divBdr>
                <w:top w:val="none" w:sz="0" w:space="0" w:color="auto"/>
                <w:left w:val="none" w:sz="0" w:space="0" w:color="auto"/>
                <w:bottom w:val="none" w:sz="0" w:space="0" w:color="auto"/>
                <w:right w:val="none" w:sz="0" w:space="0" w:color="auto"/>
              </w:divBdr>
            </w:div>
            <w:div w:id="426192176">
              <w:marLeft w:val="0"/>
              <w:marRight w:val="0"/>
              <w:marTop w:val="0"/>
              <w:marBottom w:val="0"/>
              <w:divBdr>
                <w:top w:val="none" w:sz="0" w:space="0" w:color="auto"/>
                <w:left w:val="none" w:sz="0" w:space="0" w:color="auto"/>
                <w:bottom w:val="none" w:sz="0" w:space="0" w:color="auto"/>
                <w:right w:val="none" w:sz="0" w:space="0" w:color="auto"/>
              </w:divBdr>
            </w:div>
            <w:div w:id="426199147">
              <w:marLeft w:val="0"/>
              <w:marRight w:val="0"/>
              <w:marTop w:val="0"/>
              <w:marBottom w:val="0"/>
              <w:divBdr>
                <w:top w:val="none" w:sz="0" w:space="0" w:color="auto"/>
                <w:left w:val="none" w:sz="0" w:space="0" w:color="auto"/>
                <w:bottom w:val="none" w:sz="0" w:space="0" w:color="auto"/>
                <w:right w:val="none" w:sz="0" w:space="0" w:color="auto"/>
              </w:divBdr>
            </w:div>
            <w:div w:id="427585803">
              <w:marLeft w:val="0"/>
              <w:marRight w:val="0"/>
              <w:marTop w:val="0"/>
              <w:marBottom w:val="0"/>
              <w:divBdr>
                <w:top w:val="none" w:sz="0" w:space="0" w:color="auto"/>
                <w:left w:val="none" w:sz="0" w:space="0" w:color="auto"/>
                <w:bottom w:val="none" w:sz="0" w:space="0" w:color="auto"/>
                <w:right w:val="none" w:sz="0" w:space="0" w:color="auto"/>
              </w:divBdr>
            </w:div>
            <w:div w:id="441539703">
              <w:marLeft w:val="0"/>
              <w:marRight w:val="0"/>
              <w:marTop w:val="0"/>
              <w:marBottom w:val="0"/>
              <w:divBdr>
                <w:top w:val="none" w:sz="0" w:space="0" w:color="auto"/>
                <w:left w:val="none" w:sz="0" w:space="0" w:color="auto"/>
                <w:bottom w:val="none" w:sz="0" w:space="0" w:color="auto"/>
                <w:right w:val="none" w:sz="0" w:space="0" w:color="auto"/>
              </w:divBdr>
            </w:div>
            <w:div w:id="444235568">
              <w:marLeft w:val="0"/>
              <w:marRight w:val="0"/>
              <w:marTop w:val="0"/>
              <w:marBottom w:val="0"/>
              <w:divBdr>
                <w:top w:val="none" w:sz="0" w:space="0" w:color="auto"/>
                <w:left w:val="none" w:sz="0" w:space="0" w:color="auto"/>
                <w:bottom w:val="none" w:sz="0" w:space="0" w:color="auto"/>
                <w:right w:val="none" w:sz="0" w:space="0" w:color="auto"/>
              </w:divBdr>
            </w:div>
            <w:div w:id="446704130">
              <w:marLeft w:val="0"/>
              <w:marRight w:val="0"/>
              <w:marTop w:val="0"/>
              <w:marBottom w:val="0"/>
              <w:divBdr>
                <w:top w:val="none" w:sz="0" w:space="0" w:color="auto"/>
                <w:left w:val="none" w:sz="0" w:space="0" w:color="auto"/>
                <w:bottom w:val="none" w:sz="0" w:space="0" w:color="auto"/>
                <w:right w:val="none" w:sz="0" w:space="0" w:color="auto"/>
              </w:divBdr>
            </w:div>
            <w:div w:id="448399487">
              <w:marLeft w:val="0"/>
              <w:marRight w:val="0"/>
              <w:marTop w:val="0"/>
              <w:marBottom w:val="0"/>
              <w:divBdr>
                <w:top w:val="none" w:sz="0" w:space="0" w:color="auto"/>
                <w:left w:val="none" w:sz="0" w:space="0" w:color="auto"/>
                <w:bottom w:val="none" w:sz="0" w:space="0" w:color="auto"/>
                <w:right w:val="none" w:sz="0" w:space="0" w:color="auto"/>
              </w:divBdr>
            </w:div>
            <w:div w:id="466894582">
              <w:marLeft w:val="0"/>
              <w:marRight w:val="0"/>
              <w:marTop w:val="0"/>
              <w:marBottom w:val="0"/>
              <w:divBdr>
                <w:top w:val="none" w:sz="0" w:space="0" w:color="auto"/>
                <w:left w:val="none" w:sz="0" w:space="0" w:color="auto"/>
                <w:bottom w:val="none" w:sz="0" w:space="0" w:color="auto"/>
                <w:right w:val="none" w:sz="0" w:space="0" w:color="auto"/>
              </w:divBdr>
            </w:div>
            <w:div w:id="471872549">
              <w:marLeft w:val="0"/>
              <w:marRight w:val="0"/>
              <w:marTop w:val="0"/>
              <w:marBottom w:val="0"/>
              <w:divBdr>
                <w:top w:val="none" w:sz="0" w:space="0" w:color="auto"/>
                <w:left w:val="none" w:sz="0" w:space="0" w:color="auto"/>
                <w:bottom w:val="none" w:sz="0" w:space="0" w:color="auto"/>
                <w:right w:val="none" w:sz="0" w:space="0" w:color="auto"/>
              </w:divBdr>
            </w:div>
            <w:div w:id="485364936">
              <w:marLeft w:val="0"/>
              <w:marRight w:val="0"/>
              <w:marTop w:val="0"/>
              <w:marBottom w:val="0"/>
              <w:divBdr>
                <w:top w:val="none" w:sz="0" w:space="0" w:color="auto"/>
                <w:left w:val="none" w:sz="0" w:space="0" w:color="auto"/>
                <w:bottom w:val="none" w:sz="0" w:space="0" w:color="auto"/>
                <w:right w:val="none" w:sz="0" w:space="0" w:color="auto"/>
              </w:divBdr>
            </w:div>
            <w:div w:id="494495484">
              <w:marLeft w:val="0"/>
              <w:marRight w:val="0"/>
              <w:marTop w:val="0"/>
              <w:marBottom w:val="0"/>
              <w:divBdr>
                <w:top w:val="none" w:sz="0" w:space="0" w:color="auto"/>
                <w:left w:val="none" w:sz="0" w:space="0" w:color="auto"/>
                <w:bottom w:val="none" w:sz="0" w:space="0" w:color="auto"/>
                <w:right w:val="none" w:sz="0" w:space="0" w:color="auto"/>
              </w:divBdr>
            </w:div>
            <w:div w:id="497160836">
              <w:marLeft w:val="0"/>
              <w:marRight w:val="0"/>
              <w:marTop w:val="0"/>
              <w:marBottom w:val="0"/>
              <w:divBdr>
                <w:top w:val="none" w:sz="0" w:space="0" w:color="auto"/>
                <w:left w:val="none" w:sz="0" w:space="0" w:color="auto"/>
                <w:bottom w:val="none" w:sz="0" w:space="0" w:color="auto"/>
                <w:right w:val="none" w:sz="0" w:space="0" w:color="auto"/>
              </w:divBdr>
            </w:div>
            <w:div w:id="505905089">
              <w:marLeft w:val="0"/>
              <w:marRight w:val="0"/>
              <w:marTop w:val="0"/>
              <w:marBottom w:val="0"/>
              <w:divBdr>
                <w:top w:val="none" w:sz="0" w:space="0" w:color="auto"/>
                <w:left w:val="none" w:sz="0" w:space="0" w:color="auto"/>
                <w:bottom w:val="none" w:sz="0" w:space="0" w:color="auto"/>
                <w:right w:val="none" w:sz="0" w:space="0" w:color="auto"/>
              </w:divBdr>
            </w:div>
            <w:div w:id="523056775">
              <w:marLeft w:val="0"/>
              <w:marRight w:val="0"/>
              <w:marTop w:val="0"/>
              <w:marBottom w:val="0"/>
              <w:divBdr>
                <w:top w:val="none" w:sz="0" w:space="0" w:color="auto"/>
                <w:left w:val="none" w:sz="0" w:space="0" w:color="auto"/>
                <w:bottom w:val="none" w:sz="0" w:space="0" w:color="auto"/>
                <w:right w:val="none" w:sz="0" w:space="0" w:color="auto"/>
              </w:divBdr>
            </w:div>
            <w:div w:id="524753111">
              <w:marLeft w:val="0"/>
              <w:marRight w:val="0"/>
              <w:marTop w:val="0"/>
              <w:marBottom w:val="0"/>
              <w:divBdr>
                <w:top w:val="none" w:sz="0" w:space="0" w:color="auto"/>
                <w:left w:val="none" w:sz="0" w:space="0" w:color="auto"/>
                <w:bottom w:val="none" w:sz="0" w:space="0" w:color="auto"/>
                <w:right w:val="none" w:sz="0" w:space="0" w:color="auto"/>
              </w:divBdr>
            </w:div>
            <w:div w:id="529758201">
              <w:marLeft w:val="0"/>
              <w:marRight w:val="0"/>
              <w:marTop w:val="0"/>
              <w:marBottom w:val="0"/>
              <w:divBdr>
                <w:top w:val="none" w:sz="0" w:space="0" w:color="auto"/>
                <w:left w:val="none" w:sz="0" w:space="0" w:color="auto"/>
                <w:bottom w:val="none" w:sz="0" w:space="0" w:color="auto"/>
                <w:right w:val="none" w:sz="0" w:space="0" w:color="auto"/>
              </w:divBdr>
            </w:div>
            <w:div w:id="531960485">
              <w:marLeft w:val="0"/>
              <w:marRight w:val="0"/>
              <w:marTop w:val="0"/>
              <w:marBottom w:val="0"/>
              <w:divBdr>
                <w:top w:val="none" w:sz="0" w:space="0" w:color="auto"/>
                <w:left w:val="none" w:sz="0" w:space="0" w:color="auto"/>
                <w:bottom w:val="none" w:sz="0" w:space="0" w:color="auto"/>
                <w:right w:val="none" w:sz="0" w:space="0" w:color="auto"/>
              </w:divBdr>
            </w:div>
            <w:div w:id="542135841">
              <w:marLeft w:val="0"/>
              <w:marRight w:val="0"/>
              <w:marTop w:val="0"/>
              <w:marBottom w:val="0"/>
              <w:divBdr>
                <w:top w:val="none" w:sz="0" w:space="0" w:color="auto"/>
                <w:left w:val="none" w:sz="0" w:space="0" w:color="auto"/>
                <w:bottom w:val="none" w:sz="0" w:space="0" w:color="auto"/>
                <w:right w:val="none" w:sz="0" w:space="0" w:color="auto"/>
              </w:divBdr>
            </w:div>
            <w:div w:id="543644140">
              <w:marLeft w:val="0"/>
              <w:marRight w:val="0"/>
              <w:marTop w:val="0"/>
              <w:marBottom w:val="0"/>
              <w:divBdr>
                <w:top w:val="none" w:sz="0" w:space="0" w:color="auto"/>
                <w:left w:val="none" w:sz="0" w:space="0" w:color="auto"/>
                <w:bottom w:val="none" w:sz="0" w:space="0" w:color="auto"/>
                <w:right w:val="none" w:sz="0" w:space="0" w:color="auto"/>
              </w:divBdr>
            </w:div>
            <w:div w:id="548148508">
              <w:marLeft w:val="0"/>
              <w:marRight w:val="0"/>
              <w:marTop w:val="0"/>
              <w:marBottom w:val="0"/>
              <w:divBdr>
                <w:top w:val="none" w:sz="0" w:space="0" w:color="auto"/>
                <w:left w:val="none" w:sz="0" w:space="0" w:color="auto"/>
                <w:bottom w:val="none" w:sz="0" w:space="0" w:color="auto"/>
                <w:right w:val="none" w:sz="0" w:space="0" w:color="auto"/>
              </w:divBdr>
            </w:div>
            <w:div w:id="549345572">
              <w:marLeft w:val="0"/>
              <w:marRight w:val="0"/>
              <w:marTop w:val="0"/>
              <w:marBottom w:val="0"/>
              <w:divBdr>
                <w:top w:val="none" w:sz="0" w:space="0" w:color="auto"/>
                <w:left w:val="none" w:sz="0" w:space="0" w:color="auto"/>
                <w:bottom w:val="none" w:sz="0" w:space="0" w:color="auto"/>
                <w:right w:val="none" w:sz="0" w:space="0" w:color="auto"/>
              </w:divBdr>
            </w:div>
            <w:div w:id="559170628">
              <w:marLeft w:val="0"/>
              <w:marRight w:val="0"/>
              <w:marTop w:val="0"/>
              <w:marBottom w:val="0"/>
              <w:divBdr>
                <w:top w:val="none" w:sz="0" w:space="0" w:color="auto"/>
                <w:left w:val="none" w:sz="0" w:space="0" w:color="auto"/>
                <w:bottom w:val="none" w:sz="0" w:space="0" w:color="auto"/>
                <w:right w:val="none" w:sz="0" w:space="0" w:color="auto"/>
              </w:divBdr>
            </w:div>
            <w:div w:id="563832017">
              <w:marLeft w:val="0"/>
              <w:marRight w:val="0"/>
              <w:marTop w:val="0"/>
              <w:marBottom w:val="0"/>
              <w:divBdr>
                <w:top w:val="none" w:sz="0" w:space="0" w:color="auto"/>
                <w:left w:val="none" w:sz="0" w:space="0" w:color="auto"/>
                <w:bottom w:val="none" w:sz="0" w:space="0" w:color="auto"/>
                <w:right w:val="none" w:sz="0" w:space="0" w:color="auto"/>
              </w:divBdr>
            </w:div>
            <w:div w:id="565070083">
              <w:marLeft w:val="0"/>
              <w:marRight w:val="0"/>
              <w:marTop w:val="0"/>
              <w:marBottom w:val="0"/>
              <w:divBdr>
                <w:top w:val="none" w:sz="0" w:space="0" w:color="auto"/>
                <w:left w:val="none" w:sz="0" w:space="0" w:color="auto"/>
                <w:bottom w:val="none" w:sz="0" w:space="0" w:color="auto"/>
                <w:right w:val="none" w:sz="0" w:space="0" w:color="auto"/>
              </w:divBdr>
            </w:div>
            <w:div w:id="573859193">
              <w:marLeft w:val="0"/>
              <w:marRight w:val="0"/>
              <w:marTop w:val="0"/>
              <w:marBottom w:val="0"/>
              <w:divBdr>
                <w:top w:val="none" w:sz="0" w:space="0" w:color="auto"/>
                <w:left w:val="none" w:sz="0" w:space="0" w:color="auto"/>
                <w:bottom w:val="none" w:sz="0" w:space="0" w:color="auto"/>
                <w:right w:val="none" w:sz="0" w:space="0" w:color="auto"/>
              </w:divBdr>
            </w:div>
            <w:div w:id="578058886">
              <w:marLeft w:val="0"/>
              <w:marRight w:val="0"/>
              <w:marTop w:val="0"/>
              <w:marBottom w:val="0"/>
              <w:divBdr>
                <w:top w:val="none" w:sz="0" w:space="0" w:color="auto"/>
                <w:left w:val="none" w:sz="0" w:space="0" w:color="auto"/>
                <w:bottom w:val="none" w:sz="0" w:space="0" w:color="auto"/>
                <w:right w:val="none" w:sz="0" w:space="0" w:color="auto"/>
              </w:divBdr>
            </w:div>
            <w:div w:id="579944805">
              <w:marLeft w:val="0"/>
              <w:marRight w:val="0"/>
              <w:marTop w:val="0"/>
              <w:marBottom w:val="0"/>
              <w:divBdr>
                <w:top w:val="none" w:sz="0" w:space="0" w:color="auto"/>
                <w:left w:val="none" w:sz="0" w:space="0" w:color="auto"/>
                <w:bottom w:val="none" w:sz="0" w:space="0" w:color="auto"/>
                <w:right w:val="none" w:sz="0" w:space="0" w:color="auto"/>
              </w:divBdr>
            </w:div>
            <w:div w:id="587495816">
              <w:marLeft w:val="0"/>
              <w:marRight w:val="0"/>
              <w:marTop w:val="0"/>
              <w:marBottom w:val="0"/>
              <w:divBdr>
                <w:top w:val="none" w:sz="0" w:space="0" w:color="auto"/>
                <w:left w:val="none" w:sz="0" w:space="0" w:color="auto"/>
                <w:bottom w:val="none" w:sz="0" w:space="0" w:color="auto"/>
                <w:right w:val="none" w:sz="0" w:space="0" w:color="auto"/>
              </w:divBdr>
            </w:div>
            <w:div w:id="596793870">
              <w:marLeft w:val="0"/>
              <w:marRight w:val="0"/>
              <w:marTop w:val="0"/>
              <w:marBottom w:val="0"/>
              <w:divBdr>
                <w:top w:val="none" w:sz="0" w:space="0" w:color="auto"/>
                <w:left w:val="none" w:sz="0" w:space="0" w:color="auto"/>
                <w:bottom w:val="none" w:sz="0" w:space="0" w:color="auto"/>
                <w:right w:val="none" w:sz="0" w:space="0" w:color="auto"/>
              </w:divBdr>
            </w:div>
            <w:div w:id="600844432">
              <w:marLeft w:val="0"/>
              <w:marRight w:val="0"/>
              <w:marTop w:val="0"/>
              <w:marBottom w:val="0"/>
              <w:divBdr>
                <w:top w:val="none" w:sz="0" w:space="0" w:color="auto"/>
                <w:left w:val="none" w:sz="0" w:space="0" w:color="auto"/>
                <w:bottom w:val="none" w:sz="0" w:space="0" w:color="auto"/>
                <w:right w:val="none" w:sz="0" w:space="0" w:color="auto"/>
              </w:divBdr>
            </w:div>
            <w:div w:id="602689373">
              <w:marLeft w:val="0"/>
              <w:marRight w:val="0"/>
              <w:marTop w:val="0"/>
              <w:marBottom w:val="0"/>
              <w:divBdr>
                <w:top w:val="none" w:sz="0" w:space="0" w:color="auto"/>
                <w:left w:val="none" w:sz="0" w:space="0" w:color="auto"/>
                <w:bottom w:val="none" w:sz="0" w:space="0" w:color="auto"/>
                <w:right w:val="none" w:sz="0" w:space="0" w:color="auto"/>
              </w:divBdr>
            </w:div>
            <w:div w:id="604770439">
              <w:marLeft w:val="0"/>
              <w:marRight w:val="0"/>
              <w:marTop w:val="0"/>
              <w:marBottom w:val="0"/>
              <w:divBdr>
                <w:top w:val="none" w:sz="0" w:space="0" w:color="auto"/>
                <w:left w:val="none" w:sz="0" w:space="0" w:color="auto"/>
                <w:bottom w:val="none" w:sz="0" w:space="0" w:color="auto"/>
                <w:right w:val="none" w:sz="0" w:space="0" w:color="auto"/>
              </w:divBdr>
            </w:div>
            <w:div w:id="623847697">
              <w:marLeft w:val="0"/>
              <w:marRight w:val="0"/>
              <w:marTop w:val="0"/>
              <w:marBottom w:val="0"/>
              <w:divBdr>
                <w:top w:val="none" w:sz="0" w:space="0" w:color="auto"/>
                <w:left w:val="none" w:sz="0" w:space="0" w:color="auto"/>
                <w:bottom w:val="none" w:sz="0" w:space="0" w:color="auto"/>
                <w:right w:val="none" w:sz="0" w:space="0" w:color="auto"/>
              </w:divBdr>
            </w:div>
            <w:div w:id="635070592">
              <w:marLeft w:val="0"/>
              <w:marRight w:val="0"/>
              <w:marTop w:val="0"/>
              <w:marBottom w:val="0"/>
              <w:divBdr>
                <w:top w:val="none" w:sz="0" w:space="0" w:color="auto"/>
                <w:left w:val="none" w:sz="0" w:space="0" w:color="auto"/>
                <w:bottom w:val="none" w:sz="0" w:space="0" w:color="auto"/>
                <w:right w:val="none" w:sz="0" w:space="0" w:color="auto"/>
              </w:divBdr>
            </w:div>
            <w:div w:id="636760366">
              <w:marLeft w:val="0"/>
              <w:marRight w:val="0"/>
              <w:marTop w:val="0"/>
              <w:marBottom w:val="0"/>
              <w:divBdr>
                <w:top w:val="none" w:sz="0" w:space="0" w:color="auto"/>
                <w:left w:val="none" w:sz="0" w:space="0" w:color="auto"/>
                <w:bottom w:val="none" w:sz="0" w:space="0" w:color="auto"/>
                <w:right w:val="none" w:sz="0" w:space="0" w:color="auto"/>
              </w:divBdr>
            </w:div>
            <w:div w:id="637298245">
              <w:marLeft w:val="0"/>
              <w:marRight w:val="0"/>
              <w:marTop w:val="0"/>
              <w:marBottom w:val="0"/>
              <w:divBdr>
                <w:top w:val="none" w:sz="0" w:space="0" w:color="auto"/>
                <w:left w:val="none" w:sz="0" w:space="0" w:color="auto"/>
                <w:bottom w:val="none" w:sz="0" w:space="0" w:color="auto"/>
                <w:right w:val="none" w:sz="0" w:space="0" w:color="auto"/>
              </w:divBdr>
            </w:div>
            <w:div w:id="638144812">
              <w:marLeft w:val="0"/>
              <w:marRight w:val="0"/>
              <w:marTop w:val="0"/>
              <w:marBottom w:val="0"/>
              <w:divBdr>
                <w:top w:val="none" w:sz="0" w:space="0" w:color="auto"/>
                <w:left w:val="none" w:sz="0" w:space="0" w:color="auto"/>
                <w:bottom w:val="none" w:sz="0" w:space="0" w:color="auto"/>
                <w:right w:val="none" w:sz="0" w:space="0" w:color="auto"/>
              </w:divBdr>
            </w:div>
            <w:div w:id="645476715">
              <w:marLeft w:val="0"/>
              <w:marRight w:val="0"/>
              <w:marTop w:val="0"/>
              <w:marBottom w:val="0"/>
              <w:divBdr>
                <w:top w:val="none" w:sz="0" w:space="0" w:color="auto"/>
                <w:left w:val="none" w:sz="0" w:space="0" w:color="auto"/>
                <w:bottom w:val="none" w:sz="0" w:space="0" w:color="auto"/>
                <w:right w:val="none" w:sz="0" w:space="0" w:color="auto"/>
              </w:divBdr>
            </w:div>
            <w:div w:id="646934076">
              <w:marLeft w:val="0"/>
              <w:marRight w:val="0"/>
              <w:marTop w:val="0"/>
              <w:marBottom w:val="0"/>
              <w:divBdr>
                <w:top w:val="none" w:sz="0" w:space="0" w:color="auto"/>
                <w:left w:val="none" w:sz="0" w:space="0" w:color="auto"/>
                <w:bottom w:val="none" w:sz="0" w:space="0" w:color="auto"/>
                <w:right w:val="none" w:sz="0" w:space="0" w:color="auto"/>
              </w:divBdr>
            </w:div>
            <w:div w:id="655956453">
              <w:marLeft w:val="0"/>
              <w:marRight w:val="0"/>
              <w:marTop w:val="0"/>
              <w:marBottom w:val="0"/>
              <w:divBdr>
                <w:top w:val="none" w:sz="0" w:space="0" w:color="auto"/>
                <w:left w:val="none" w:sz="0" w:space="0" w:color="auto"/>
                <w:bottom w:val="none" w:sz="0" w:space="0" w:color="auto"/>
                <w:right w:val="none" w:sz="0" w:space="0" w:color="auto"/>
              </w:divBdr>
            </w:div>
            <w:div w:id="656809562">
              <w:marLeft w:val="0"/>
              <w:marRight w:val="0"/>
              <w:marTop w:val="0"/>
              <w:marBottom w:val="0"/>
              <w:divBdr>
                <w:top w:val="none" w:sz="0" w:space="0" w:color="auto"/>
                <w:left w:val="none" w:sz="0" w:space="0" w:color="auto"/>
                <w:bottom w:val="none" w:sz="0" w:space="0" w:color="auto"/>
                <w:right w:val="none" w:sz="0" w:space="0" w:color="auto"/>
              </w:divBdr>
            </w:div>
            <w:div w:id="658851797">
              <w:marLeft w:val="0"/>
              <w:marRight w:val="0"/>
              <w:marTop w:val="0"/>
              <w:marBottom w:val="0"/>
              <w:divBdr>
                <w:top w:val="none" w:sz="0" w:space="0" w:color="auto"/>
                <w:left w:val="none" w:sz="0" w:space="0" w:color="auto"/>
                <w:bottom w:val="none" w:sz="0" w:space="0" w:color="auto"/>
                <w:right w:val="none" w:sz="0" w:space="0" w:color="auto"/>
              </w:divBdr>
            </w:div>
            <w:div w:id="659582847">
              <w:marLeft w:val="0"/>
              <w:marRight w:val="0"/>
              <w:marTop w:val="0"/>
              <w:marBottom w:val="0"/>
              <w:divBdr>
                <w:top w:val="none" w:sz="0" w:space="0" w:color="auto"/>
                <w:left w:val="none" w:sz="0" w:space="0" w:color="auto"/>
                <w:bottom w:val="none" w:sz="0" w:space="0" w:color="auto"/>
                <w:right w:val="none" w:sz="0" w:space="0" w:color="auto"/>
              </w:divBdr>
            </w:div>
            <w:div w:id="663509954">
              <w:marLeft w:val="0"/>
              <w:marRight w:val="0"/>
              <w:marTop w:val="0"/>
              <w:marBottom w:val="0"/>
              <w:divBdr>
                <w:top w:val="none" w:sz="0" w:space="0" w:color="auto"/>
                <w:left w:val="none" w:sz="0" w:space="0" w:color="auto"/>
                <w:bottom w:val="none" w:sz="0" w:space="0" w:color="auto"/>
                <w:right w:val="none" w:sz="0" w:space="0" w:color="auto"/>
              </w:divBdr>
            </w:div>
            <w:div w:id="664010993">
              <w:marLeft w:val="0"/>
              <w:marRight w:val="0"/>
              <w:marTop w:val="0"/>
              <w:marBottom w:val="0"/>
              <w:divBdr>
                <w:top w:val="none" w:sz="0" w:space="0" w:color="auto"/>
                <w:left w:val="none" w:sz="0" w:space="0" w:color="auto"/>
                <w:bottom w:val="none" w:sz="0" w:space="0" w:color="auto"/>
                <w:right w:val="none" w:sz="0" w:space="0" w:color="auto"/>
              </w:divBdr>
            </w:div>
            <w:div w:id="664357317">
              <w:marLeft w:val="0"/>
              <w:marRight w:val="0"/>
              <w:marTop w:val="0"/>
              <w:marBottom w:val="0"/>
              <w:divBdr>
                <w:top w:val="none" w:sz="0" w:space="0" w:color="auto"/>
                <w:left w:val="none" w:sz="0" w:space="0" w:color="auto"/>
                <w:bottom w:val="none" w:sz="0" w:space="0" w:color="auto"/>
                <w:right w:val="none" w:sz="0" w:space="0" w:color="auto"/>
              </w:divBdr>
            </w:div>
            <w:div w:id="665939012">
              <w:marLeft w:val="0"/>
              <w:marRight w:val="0"/>
              <w:marTop w:val="0"/>
              <w:marBottom w:val="0"/>
              <w:divBdr>
                <w:top w:val="none" w:sz="0" w:space="0" w:color="auto"/>
                <w:left w:val="none" w:sz="0" w:space="0" w:color="auto"/>
                <w:bottom w:val="none" w:sz="0" w:space="0" w:color="auto"/>
                <w:right w:val="none" w:sz="0" w:space="0" w:color="auto"/>
              </w:divBdr>
            </w:div>
            <w:div w:id="668949630">
              <w:marLeft w:val="0"/>
              <w:marRight w:val="0"/>
              <w:marTop w:val="0"/>
              <w:marBottom w:val="0"/>
              <w:divBdr>
                <w:top w:val="none" w:sz="0" w:space="0" w:color="auto"/>
                <w:left w:val="none" w:sz="0" w:space="0" w:color="auto"/>
                <w:bottom w:val="none" w:sz="0" w:space="0" w:color="auto"/>
                <w:right w:val="none" w:sz="0" w:space="0" w:color="auto"/>
              </w:divBdr>
            </w:div>
            <w:div w:id="669525351">
              <w:marLeft w:val="0"/>
              <w:marRight w:val="0"/>
              <w:marTop w:val="0"/>
              <w:marBottom w:val="0"/>
              <w:divBdr>
                <w:top w:val="none" w:sz="0" w:space="0" w:color="auto"/>
                <w:left w:val="none" w:sz="0" w:space="0" w:color="auto"/>
                <w:bottom w:val="none" w:sz="0" w:space="0" w:color="auto"/>
                <w:right w:val="none" w:sz="0" w:space="0" w:color="auto"/>
              </w:divBdr>
            </w:div>
            <w:div w:id="681590899">
              <w:marLeft w:val="0"/>
              <w:marRight w:val="0"/>
              <w:marTop w:val="0"/>
              <w:marBottom w:val="0"/>
              <w:divBdr>
                <w:top w:val="none" w:sz="0" w:space="0" w:color="auto"/>
                <w:left w:val="none" w:sz="0" w:space="0" w:color="auto"/>
                <w:bottom w:val="none" w:sz="0" w:space="0" w:color="auto"/>
                <w:right w:val="none" w:sz="0" w:space="0" w:color="auto"/>
              </w:divBdr>
            </w:div>
            <w:div w:id="686324708">
              <w:marLeft w:val="0"/>
              <w:marRight w:val="0"/>
              <w:marTop w:val="0"/>
              <w:marBottom w:val="0"/>
              <w:divBdr>
                <w:top w:val="none" w:sz="0" w:space="0" w:color="auto"/>
                <w:left w:val="none" w:sz="0" w:space="0" w:color="auto"/>
                <w:bottom w:val="none" w:sz="0" w:space="0" w:color="auto"/>
                <w:right w:val="none" w:sz="0" w:space="0" w:color="auto"/>
              </w:divBdr>
            </w:div>
            <w:div w:id="689064051">
              <w:marLeft w:val="0"/>
              <w:marRight w:val="0"/>
              <w:marTop w:val="0"/>
              <w:marBottom w:val="0"/>
              <w:divBdr>
                <w:top w:val="none" w:sz="0" w:space="0" w:color="auto"/>
                <w:left w:val="none" w:sz="0" w:space="0" w:color="auto"/>
                <w:bottom w:val="none" w:sz="0" w:space="0" w:color="auto"/>
                <w:right w:val="none" w:sz="0" w:space="0" w:color="auto"/>
              </w:divBdr>
            </w:div>
            <w:div w:id="697201295">
              <w:marLeft w:val="0"/>
              <w:marRight w:val="0"/>
              <w:marTop w:val="0"/>
              <w:marBottom w:val="0"/>
              <w:divBdr>
                <w:top w:val="none" w:sz="0" w:space="0" w:color="auto"/>
                <w:left w:val="none" w:sz="0" w:space="0" w:color="auto"/>
                <w:bottom w:val="none" w:sz="0" w:space="0" w:color="auto"/>
                <w:right w:val="none" w:sz="0" w:space="0" w:color="auto"/>
              </w:divBdr>
            </w:div>
            <w:div w:id="698093361">
              <w:marLeft w:val="0"/>
              <w:marRight w:val="0"/>
              <w:marTop w:val="0"/>
              <w:marBottom w:val="0"/>
              <w:divBdr>
                <w:top w:val="none" w:sz="0" w:space="0" w:color="auto"/>
                <w:left w:val="none" w:sz="0" w:space="0" w:color="auto"/>
                <w:bottom w:val="none" w:sz="0" w:space="0" w:color="auto"/>
                <w:right w:val="none" w:sz="0" w:space="0" w:color="auto"/>
              </w:divBdr>
            </w:div>
            <w:div w:id="702250697">
              <w:marLeft w:val="0"/>
              <w:marRight w:val="0"/>
              <w:marTop w:val="0"/>
              <w:marBottom w:val="0"/>
              <w:divBdr>
                <w:top w:val="none" w:sz="0" w:space="0" w:color="auto"/>
                <w:left w:val="none" w:sz="0" w:space="0" w:color="auto"/>
                <w:bottom w:val="none" w:sz="0" w:space="0" w:color="auto"/>
                <w:right w:val="none" w:sz="0" w:space="0" w:color="auto"/>
              </w:divBdr>
            </w:div>
            <w:div w:id="702361093">
              <w:marLeft w:val="0"/>
              <w:marRight w:val="0"/>
              <w:marTop w:val="0"/>
              <w:marBottom w:val="0"/>
              <w:divBdr>
                <w:top w:val="none" w:sz="0" w:space="0" w:color="auto"/>
                <w:left w:val="none" w:sz="0" w:space="0" w:color="auto"/>
                <w:bottom w:val="none" w:sz="0" w:space="0" w:color="auto"/>
                <w:right w:val="none" w:sz="0" w:space="0" w:color="auto"/>
              </w:divBdr>
            </w:div>
            <w:div w:id="707996708">
              <w:marLeft w:val="0"/>
              <w:marRight w:val="0"/>
              <w:marTop w:val="0"/>
              <w:marBottom w:val="0"/>
              <w:divBdr>
                <w:top w:val="none" w:sz="0" w:space="0" w:color="auto"/>
                <w:left w:val="none" w:sz="0" w:space="0" w:color="auto"/>
                <w:bottom w:val="none" w:sz="0" w:space="0" w:color="auto"/>
                <w:right w:val="none" w:sz="0" w:space="0" w:color="auto"/>
              </w:divBdr>
            </w:div>
            <w:div w:id="714889887">
              <w:marLeft w:val="0"/>
              <w:marRight w:val="0"/>
              <w:marTop w:val="0"/>
              <w:marBottom w:val="0"/>
              <w:divBdr>
                <w:top w:val="none" w:sz="0" w:space="0" w:color="auto"/>
                <w:left w:val="none" w:sz="0" w:space="0" w:color="auto"/>
                <w:bottom w:val="none" w:sz="0" w:space="0" w:color="auto"/>
                <w:right w:val="none" w:sz="0" w:space="0" w:color="auto"/>
              </w:divBdr>
            </w:div>
            <w:div w:id="726993256">
              <w:marLeft w:val="0"/>
              <w:marRight w:val="0"/>
              <w:marTop w:val="0"/>
              <w:marBottom w:val="0"/>
              <w:divBdr>
                <w:top w:val="none" w:sz="0" w:space="0" w:color="auto"/>
                <w:left w:val="none" w:sz="0" w:space="0" w:color="auto"/>
                <w:bottom w:val="none" w:sz="0" w:space="0" w:color="auto"/>
                <w:right w:val="none" w:sz="0" w:space="0" w:color="auto"/>
              </w:divBdr>
            </w:div>
            <w:div w:id="729039216">
              <w:marLeft w:val="0"/>
              <w:marRight w:val="0"/>
              <w:marTop w:val="0"/>
              <w:marBottom w:val="0"/>
              <w:divBdr>
                <w:top w:val="none" w:sz="0" w:space="0" w:color="auto"/>
                <w:left w:val="none" w:sz="0" w:space="0" w:color="auto"/>
                <w:bottom w:val="none" w:sz="0" w:space="0" w:color="auto"/>
                <w:right w:val="none" w:sz="0" w:space="0" w:color="auto"/>
              </w:divBdr>
            </w:div>
            <w:div w:id="749427484">
              <w:marLeft w:val="0"/>
              <w:marRight w:val="0"/>
              <w:marTop w:val="0"/>
              <w:marBottom w:val="0"/>
              <w:divBdr>
                <w:top w:val="none" w:sz="0" w:space="0" w:color="auto"/>
                <w:left w:val="none" w:sz="0" w:space="0" w:color="auto"/>
                <w:bottom w:val="none" w:sz="0" w:space="0" w:color="auto"/>
                <w:right w:val="none" w:sz="0" w:space="0" w:color="auto"/>
              </w:divBdr>
            </w:div>
            <w:div w:id="755981525">
              <w:marLeft w:val="0"/>
              <w:marRight w:val="0"/>
              <w:marTop w:val="0"/>
              <w:marBottom w:val="0"/>
              <w:divBdr>
                <w:top w:val="none" w:sz="0" w:space="0" w:color="auto"/>
                <w:left w:val="none" w:sz="0" w:space="0" w:color="auto"/>
                <w:bottom w:val="none" w:sz="0" w:space="0" w:color="auto"/>
                <w:right w:val="none" w:sz="0" w:space="0" w:color="auto"/>
              </w:divBdr>
            </w:div>
            <w:div w:id="760838927">
              <w:marLeft w:val="0"/>
              <w:marRight w:val="0"/>
              <w:marTop w:val="0"/>
              <w:marBottom w:val="0"/>
              <w:divBdr>
                <w:top w:val="none" w:sz="0" w:space="0" w:color="auto"/>
                <w:left w:val="none" w:sz="0" w:space="0" w:color="auto"/>
                <w:bottom w:val="none" w:sz="0" w:space="0" w:color="auto"/>
                <w:right w:val="none" w:sz="0" w:space="0" w:color="auto"/>
              </w:divBdr>
            </w:div>
            <w:div w:id="774640851">
              <w:marLeft w:val="0"/>
              <w:marRight w:val="0"/>
              <w:marTop w:val="0"/>
              <w:marBottom w:val="0"/>
              <w:divBdr>
                <w:top w:val="none" w:sz="0" w:space="0" w:color="auto"/>
                <w:left w:val="none" w:sz="0" w:space="0" w:color="auto"/>
                <w:bottom w:val="none" w:sz="0" w:space="0" w:color="auto"/>
                <w:right w:val="none" w:sz="0" w:space="0" w:color="auto"/>
              </w:divBdr>
            </w:div>
            <w:div w:id="789517933">
              <w:marLeft w:val="0"/>
              <w:marRight w:val="0"/>
              <w:marTop w:val="0"/>
              <w:marBottom w:val="0"/>
              <w:divBdr>
                <w:top w:val="none" w:sz="0" w:space="0" w:color="auto"/>
                <w:left w:val="none" w:sz="0" w:space="0" w:color="auto"/>
                <w:bottom w:val="none" w:sz="0" w:space="0" w:color="auto"/>
                <w:right w:val="none" w:sz="0" w:space="0" w:color="auto"/>
              </w:divBdr>
            </w:div>
            <w:div w:id="791751617">
              <w:marLeft w:val="0"/>
              <w:marRight w:val="0"/>
              <w:marTop w:val="0"/>
              <w:marBottom w:val="0"/>
              <w:divBdr>
                <w:top w:val="none" w:sz="0" w:space="0" w:color="auto"/>
                <w:left w:val="none" w:sz="0" w:space="0" w:color="auto"/>
                <w:bottom w:val="none" w:sz="0" w:space="0" w:color="auto"/>
                <w:right w:val="none" w:sz="0" w:space="0" w:color="auto"/>
              </w:divBdr>
            </w:div>
            <w:div w:id="792941527">
              <w:marLeft w:val="0"/>
              <w:marRight w:val="0"/>
              <w:marTop w:val="0"/>
              <w:marBottom w:val="0"/>
              <w:divBdr>
                <w:top w:val="none" w:sz="0" w:space="0" w:color="auto"/>
                <w:left w:val="none" w:sz="0" w:space="0" w:color="auto"/>
                <w:bottom w:val="none" w:sz="0" w:space="0" w:color="auto"/>
                <w:right w:val="none" w:sz="0" w:space="0" w:color="auto"/>
              </w:divBdr>
            </w:div>
            <w:div w:id="804129539">
              <w:marLeft w:val="0"/>
              <w:marRight w:val="0"/>
              <w:marTop w:val="0"/>
              <w:marBottom w:val="0"/>
              <w:divBdr>
                <w:top w:val="none" w:sz="0" w:space="0" w:color="auto"/>
                <w:left w:val="none" w:sz="0" w:space="0" w:color="auto"/>
                <w:bottom w:val="none" w:sz="0" w:space="0" w:color="auto"/>
                <w:right w:val="none" w:sz="0" w:space="0" w:color="auto"/>
              </w:divBdr>
            </w:div>
            <w:div w:id="809371209">
              <w:marLeft w:val="0"/>
              <w:marRight w:val="0"/>
              <w:marTop w:val="0"/>
              <w:marBottom w:val="0"/>
              <w:divBdr>
                <w:top w:val="none" w:sz="0" w:space="0" w:color="auto"/>
                <w:left w:val="none" w:sz="0" w:space="0" w:color="auto"/>
                <w:bottom w:val="none" w:sz="0" w:space="0" w:color="auto"/>
                <w:right w:val="none" w:sz="0" w:space="0" w:color="auto"/>
              </w:divBdr>
            </w:div>
            <w:div w:id="811292079">
              <w:marLeft w:val="0"/>
              <w:marRight w:val="0"/>
              <w:marTop w:val="0"/>
              <w:marBottom w:val="0"/>
              <w:divBdr>
                <w:top w:val="none" w:sz="0" w:space="0" w:color="auto"/>
                <w:left w:val="none" w:sz="0" w:space="0" w:color="auto"/>
                <w:bottom w:val="none" w:sz="0" w:space="0" w:color="auto"/>
                <w:right w:val="none" w:sz="0" w:space="0" w:color="auto"/>
              </w:divBdr>
            </w:div>
            <w:div w:id="815296441">
              <w:marLeft w:val="0"/>
              <w:marRight w:val="0"/>
              <w:marTop w:val="0"/>
              <w:marBottom w:val="0"/>
              <w:divBdr>
                <w:top w:val="none" w:sz="0" w:space="0" w:color="auto"/>
                <w:left w:val="none" w:sz="0" w:space="0" w:color="auto"/>
                <w:bottom w:val="none" w:sz="0" w:space="0" w:color="auto"/>
                <w:right w:val="none" w:sz="0" w:space="0" w:color="auto"/>
              </w:divBdr>
            </w:div>
            <w:div w:id="816648842">
              <w:marLeft w:val="0"/>
              <w:marRight w:val="0"/>
              <w:marTop w:val="0"/>
              <w:marBottom w:val="0"/>
              <w:divBdr>
                <w:top w:val="none" w:sz="0" w:space="0" w:color="auto"/>
                <w:left w:val="none" w:sz="0" w:space="0" w:color="auto"/>
                <w:bottom w:val="none" w:sz="0" w:space="0" w:color="auto"/>
                <w:right w:val="none" w:sz="0" w:space="0" w:color="auto"/>
              </w:divBdr>
            </w:div>
            <w:div w:id="823935298">
              <w:marLeft w:val="0"/>
              <w:marRight w:val="0"/>
              <w:marTop w:val="0"/>
              <w:marBottom w:val="0"/>
              <w:divBdr>
                <w:top w:val="none" w:sz="0" w:space="0" w:color="auto"/>
                <w:left w:val="none" w:sz="0" w:space="0" w:color="auto"/>
                <w:bottom w:val="none" w:sz="0" w:space="0" w:color="auto"/>
                <w:right w:val="none" w:sz="0" w:space="0" w:color="auto"/>
              </w:divBdr>
            </w:div>
            <w:div w:id="832333704">
              <w:marLeft w:val="0"/>
              <w:marRight w:val="0"/>
              <w:marTop w:val="0"/>
              <w:marBottom w:val="0"/>
              <w:divBdr>
                <w:top w:val="none" w:sz="0" w:space="0" w:color="auto"/>
                <w:left w:val="none" w:sz="0" w:space="0" w:color="auto"/>
                <w:bottom w:val="none" w:sz="0" w:space="0" w:color="auto"/>
                <w:right w:val="none" w:sz="0" w:space="0" w:color="auto"/>
              </w:divBdr>
            </w:div>
            <w:div w:id="832913226">
              <w:marLeft w:val="0"/>
              <w:marRight w:val="0"/>
              <w:marTop w:val="0"/>
              <w:marBottom w:val="0"/>
              <w:divBdr>
                <w:top w:val="none" w:sz="0" w:space="0" w:color="auto"/>
                <w:left w:val="none" w:sz="0" w:space="0" w:color="auto"/>
                <w:bottom w:val="none" w:sz="0" w:space="0" w:color="auto"/>
                <w:right w:val="none" w:sz="0" w:space="0" w:color="auto"/>
              </w:divBdr>
            </w:div>
            <w:div w:id="835419780">
              <w:marLeft w:val="0"/>
              <w:marRight w:val="0"/>
              <w:marTop w:val="0"/>
              <w:marBottom w:val="0"/>
              <w:divBdr>
                <w:top w:val="none" w:sz="0" w:space="0" w:color="auto"/>
                <w:left w:val="none" w:sz="0" w:space="0" w:color="auto"/>
                <w:bottom w:val="none" w:sz="0" w:space="0" w:color="auto"/>
                <w:right w:val="none" w:sz="0" w:space="0" w:color="auto"/>
              </w:divBdr>
            </w:div>
            <w:div w:id="846793675">
              <w:marLeft w:val="0"/>
              <w:marRight w:val="0"/>
              <w:marTop w:val="0"/>
              <w:marBottom w:val="0"/>
              <w:divBdr>
                <w:top w:val="none" w:sz="0" w:space="0" w:color="auto"/>
                <w:left w:val="none" w:sz="0" w:space="0" w:color="auto"/>
                <w:bottom w:val="none" w:sz="0" w:space="0" w:color="auto"/>
                <w:right w:val="none" w:sz="0" w:space="0" w:color="auto"/>
              </w:divBdr>
            </w:div>
            <w:div w:id="871452969">
              <w:marLeft w:val="0"/>
              <w:marRight w:val="0"/>
              <w:marTop w:val="0"/>
              <w:marBottom w:val="0"/>
              <w:divBdr>
                <w:top w:val="none" w:sz="0" w:space="0" w:color="auto"/>
                <w:left w:val="none" w:sz="0" w:space="0" w:color="auto"/>
                <w:bottom w:val="none" w:sz="0" w:space="0" w:color="auto"/>
                <w:right w:val="none" w:sz="0" w:space="0" w:color="auto"/>
              </w:divBdr>
            </w:div>
            <w:div w:id="874000280">
              <w:marLeft w:val="0"/>
              <w:marRight w:val="0"/>
              <w:marTop w:val="0"/>
              <w:marBottom w:val="0"/>
              <w:divBdr>
                <w:top w:val="none" w:sz="0" w:space="0" w:color="auto"/>
                <w:left w:val="none" w:sz="0" w:space="0" w:color="auto"/>
                <w:bottom w:val="none" w:sz="0" w:space="0" w:color="auto"/>
                <w:right w:val="none" w:sz="0" w:space="0" w:color="auto"/>
              </w:divBdr>
            </w:div>
            <w:div w:id="890926225">
              <w:marLeft w:val="0"/>
              <w:marRight w:val="0"/>
              <w:marTop w:val="0"/>
              <w:marBottom w:val="0"/>
              <w:divBdr>
                <w:top w:val="none" w:sz="0" w:space="0" w:color="auto"/>
                <w:left w:val="none" w:sz="0" w:space="0" w:color="auto"/>
                <w:bottom w:val="none" w:sz="0" w:space="0" w:color="auto"/>
                <w:right w:val="none" w:sz="0" w:space="0" w:color="auto"/>
              </w:divBdr>
            </w:div>
            <w:div w:id="894120218">
              <w:marLeft w:val="0"/>
              <w:marRight w:val="0"/>
              <w:marTop w:val="0"/>
              <w:marBottom w:val="0"/>
              <w:divBdr>
                <w:top w:val="none" w:sz="0" w:space="0" w:color="auto"/>
                <w:left w:val="none" w:sz="0" w:space="0" w:color="auto"/>
                <w:bottom w:val="none" w:sz="0" w:space="0" w:color="auto"/>
                <w:right w:val="none" w:sz="0" w:space="0" w:color="auto"/>
              </w:divBdr>
            </w:div>
            <w:div w:id="896163124">
              <w:marLeft w:val="0"/>
              <w:marRight w:val="0"/>
              <w:marTop w:val="0"/>
              <w:marBottom w:val="0"/>
              <w:divBdr>
                <w:top w:val="none" w:sz="0" w:space="0" w:color="auto"/>
                <w:left w:val="none" w:sz="0" w:space="0" w:color="auto"/>
                <w:bottom w:val="none" w:sz="0" w:space="0" w:color="auto"/>
                <w:right w:val="none" w:sz="0" w:space="0" w:color="auto"/>
              </w:divBdr>
            </w:div>
            <w:div w:id="901645671">
              <w:marLeft w:val="0"/>
              <w:marRight w:val="0"/>
              <w:marTop w:val="0"/>
              <w:marBottom w:val="0"/>
              <w:divBdr>
                <w:top w:val="none" w:sz="0" w:space="0" w:color="auto"/>
                <w:left w:val="none" w:sz="0" w:space="0" w:color="auto"/>
                <w:bottom w:val="none" w:sz="0" w:space="0" w:color="auto"/>
                <w:right w:val="none" w:sz="0" w:space="0" w:color="auto"/>
              </w:divBdr>
            </w:div>
            <w:div w:id="906454524">
              <w:marLeft w:val="0"/>
              <w:marRight w:val="0"/>
              <w:marTop w:val="0"/>
              <w:marBottom w:val="0"/>
              <w:divBdr>
                <w:top w:val="none" w:sz="0" w:space="0" w:color="auto"/>
                <w:left w:val="none" w:sz="0" w:space="0" w:color="auto"/>
                <w:bottom w:val="none" w:sz="0" w:space="0" w:color="auto"/>
                <w:right w:val="none" w:sz="0" w:space="0" w:color="auto"/>
              </w:divBdr>
            </w:div>
            <w:div w:id="907685807">
              <w:marLeft w:val="0"/>
              <w:marRight w:val="0"/>
              <w:marTop w:val="0"/>
              <w:marBottom w:val="0"/>
              <w:divBdr>
                <w:top w:val="none" w:sz="0" w:space="0" w:color="auto"/>
                <w:left w:val="none" w:sz="0" w:space="0" w:color="auto"/>
                <w:bottom w:val="none" w:sz="0" w:space="0" w:color="auto"/>
                <w:right w:val="none" w:sz="0" w:space="0" w:color="auto"/>
              </w:divBdr>
            </w:div>
            <w:div w:id="909579387">
              <w:marLeft w:val="0"/>
              <w:marRight w:val="0"/>
              <w:marTop w:val="0"/>
              <w:marBottom w:val="0"/>
              <w:divBdr>
                <w:top w:val="none" w:sz="0" w:space="0" w:color="auto"/>
                <w:left w:val="none" w:sz="0" w:space="0" w:color="auto"/>
                <w:bottom w:val="none" w:sz="0" w:space="0" w:color="auto"/>
                <w:right w:val="none" w:sz="0" w:space="0" w:color="auto"/>
              </w:divBdr>
            </w:div>
            <w:div w:id="916595301">
              <w:marLeft w:val="0"/>
              <w:marRight w:val="0"/>
              <w:marTop w:val="0"/>
              <w:marBottom w:val="0"/>
              <w:divBdr>
                <w:top w:val="none" w:sz="0" w:space="0" w:color="auto"/>
                <w:left w:val="none" w:sz="0" w:space="0" w:color="auto"/>
                <w:bottom w:val="none" w:sz="0" w:space="0" w:color="auto"/>
                <w:right w:val="none" w:sz="0" w:space="0" w:color="auto"/>
              </w:divBdr>
            </w:div>
            <w:div w:id="928544340">
              <w:marLeft w:val="0"/>
              <w:marRight w:val="0"/>
              <w:marTop w:val="0"/>
              <w:marBottom w:val="0"/>
              <w:divBdr>
                <w:top w:val="none" w:sz="0" w:space="0" w:color="auto"/>
                <w:left w:val="none" w:sz="0" w:space="0" w:color="auto"/>
                <w:bottom w:val="none" w:sz="0" w:space="0" w:color="auto"/>
                <w:right w:val="none" w:sz="0" w:space="0" w:color="auto"/>
              </w:divBdr>
            </w:div>
            <w:div w:id="935290592">
              <w:marLeft w:val="0"/>
              <w:marRight w:val="0"/>
              <w:marTop w:val="0"/>
              <w:marBottom w:val="0"/>
              <w:divBdr>
                <w:top w:val="none" w:sz="0" w:space="0" w:color="auto"/>
                <w:left w:val="none" w:sz="0" w:space="0" w:color="auto"/>
                <w:bottom w:val="none" w:sz="0" w:space="0" w:color="auto"/>
                <w:right w:val="none" w:sz="0" w:space="0" w:color="auto"/>
              </w:divBdr>
            </w:div>
            <w:div w:id="938179024">
              <w:marLeft w:val="0"/>
              <w:marRight w:val="0"/>
              <w:marTop w:val="0"/>
              <w:marBottom w:val="0"/>
              <w:divBdr>
                <w:top w:val="none" w:sz="0" w:space="0" w:color="auto"/>
                <w:left w:val="none" w:sz="0" w:space="0" w:color="auto"/>
                <w:bottom w:val="none" w:sz="0" w:space="0" w:color="auto"/>
                <w:right w:val="none" w:sz="0" w:space="0" w:color="auto"/>
              </w:divBdr>
            </w:div>
            <w:div w:id="941298209">
              <w:marLeft w:val="0"/>
              <w:marRight w:val="0"/>
              <w:marTop w:val="0"/>
              <w:marBottom w:val="0"/>
              <w:divBdr>
                <w:top w:val="none" w:sz="0" w:space="0" w:color="auto"/>
                <w:left w:val="none" w:sz="0" w:space="0" w:color="auto"/>
                <w:bottom w:val="none" w:sz="0" w:space="0" w:color="auto"/>
                <w:right w:val="none" w:sz="0" w:space="0" w:color="auto"/>
              </w:divBdr>
            </w:div>
            <w:div w:id="948045903">
              <w:marLeft w:val="0"/>
              <w:marRight w:val="0"/>
              <w:marTop w:val="0"/>
              <w:marBottom w:val="0"/>
              <w:divBdr>
                <w:top w:val="none" w:sz="0" w:space="0" w:color="auto"/>
                <w:left w:val="none" w:sz="0" w:space="0" w:color="auto"/>
                <w:bottom w:val="none" w:sz="0" w:space="0" w:color="auto"/>
                <w:right w:val="none" w:sz="0" w:space="0" w:color="auto"/>
              </w:divBdr>
            </w:div>
            <w:div w:id="958879330">
              <w:marLeft w:val="0"/>
              <w:marRight w:val="0"/>
              <w:marTop w:val="0"/>
              <w:marBottom w:val="0"/>
              <w:divBdr>
                <w:top w:val="none" w:sz="0" w:space="0" w:color="auto"/>
                <w:left w:val="none" w:sz="0" w:space="0" w:color="auto"/>
                <w:bottom w:val="none" w:sz="0" w:space="0" w:color="auto"/>
                <w:right w:val="none" w:sz="0" w:space="0" w:color="auto"/>
              </w:divBdr>
            </w:div>
            <w:div w:id="960303263">
              <w:marLeft w:val="0"/>
              <w:marRight w:val="0"/>
              <w:marTop w:val="0"/>
              <w:marBottom w:val="0"/>
              <w:divBdr>
                <w:top w:val="none" w:sz="0" w:space="0" w:color="auto"/>
                <w:left w:val="none" w:sz="0" w:space="0" w:color="auto"/>
                <w:bottom w:val="none" w:sz="0" w:space="0" w:color="auto"/>
                <w:right w:val="none" w:sz="0" w:space="0" w:color="auto"/>
              </w:divBdr>
            </w:div>
            <w:div w:id="964433633">
              <w:marLeft w:val="0"/>
              <w:marRight w:val="0"/>
              <w:marTop w:val="0"/>
              <w:marBottom w:val="0"/>
              <w:divBdr>
                <w:top w:val="none" w:sz="0" w:space="0" w:color="auto"/>
                <w:left w:val="none" w:sz="0" w:space="0" w:color="auto"/>
                <w:bottom w:val="none" w:sz="0" w:space="0" w:color="auto"/>
                <w:right w:val="none" w:sz="0" w:space="0" w:color="auto"/>
              </w:divBdr>
            </w:div>
            <w:div w:id="966159811">
              <w:marLeft w:val="0"/>
              <w:marRight w:val="0"/>
              <w:marTop w:val="0"/>
              <w:marBottom w:val="0"/>
              <w:divBdr>
                <w:top w:val="none" w:sz="0" w:space="0" w:color="auto"/>
                <w:left w:val="none" w:sz="0" w:space="0" w:color="auto"/>
                <w:bottom w:val="none" w:sz="0" w:space="0" w:color="auto"/>
                <w:right w:val="none" w:sz="0" w:space="0" w:color="auto"/>
              </w:divBdr>
            </w:div>
            <w:div w:id="974719832">
              <w:marLeft w:val="0"/>
              <w:marRight w:val="0"/>
              <w:marTop w:val="0"/>
              <w:marBottom w:val="0"/>
              <w:divBdr>
                <w:top w:val="none" w:sz="0" w:space="0" w:color="auto"/>
                <w:left w:val="none" w:sz="0" w:space="0" w:color="auto"/>
                <w:bottom w:val="none" w:sz="0" w:space="0" w:color="auto"/>
                <w:right w:val="none" w:sz="0" w:space="0" w:color="auto"/>
              </w:divBdr>
            </w:div>
            <w:div w:id="975452412">
              <w:marLeft w:val="0"/>
              <w:marRight w:val="0"/>
              <w:marTop w:val="0"/>
              <w:marBottom w:val="0"/>
              <w:divBdr>
                <w:top w:val="none" w:sz="0" w:space="0" w:color="auto"/>
                <w:left w:val="none" w:sz="0" w:space="0" w:color="auto"/>
                <w:bottom w:val="none" w:sz="0" w:space="0" w:color="auto"/>
                <w:right w:val="none" w:sz="0" w:space="0" w:color="auto"/>
              </w:divBdr>
            </w:div>
            <w:div w:id="991176277">
              <w:marLeft w:val="0"/>
              <w:marRight w:val="0"/>
              <w:marTop w:val="0"/>
              <w:marBottom w:val="0"/>
              <w:divBdr>
                <w:top w:val="none" w:sz="0" w:space="0" w:color="auto"/>
                <w:left w:val="none" w:sz="0" w:space="0" w:color="auto"/>
                <w:bottom w:val="none" w:sz="0" w:space="0" w:color="auto"/>
                <w:right w:val="none" w:sz="0" w:space="0" w:color="auto"/>
              </w:divBdr>
            </w:div>
            <w:div w:id="1002396834">
              <w:marLeft w:val="0"/>
              <w:marRight w:val="0"/>
              <w:marTop w:val="0"/>
              <w:marBottom w:val="0"/>
              <w:divBdr>
                <w:top w:val="none" w:sz="0" w:space="0" w:color="auto"/>
                <w:left w:val="none" w:sz="0" w:space="0" w:color="auto"/>
                <w:bottom w:val="none" w:sz="0" w:space="0" w:color="auto"/>
                <w:right w:val="none" w:sz="0" w:space="0" w:color="auto"/>
              </w:divBdr>
            </w:div>
            <w:div w:id="1011293675">
              <w:marLeft w:val="0"/>
              <w:marRight w:val="0"/>
              <w:marTop w:val="0"/>
              <w:marBottom w:val="0"/>
              <w:divBdr>
                <w:top w:val="none" w:sz="0" w:space="0" w:color="auto"/>
                <w:left w:val="none" w:sz="0" w:space="0" w:color="auto"/>
                <w:bottom w:val="none" w:sz="0" w:space="0" w:color="auto"/>
                <w:right w:val="none" w:sz="0" w:space="0" w:color="auto"/>
              </w:divBdr>
            </w:div>
            <w:div w:id="1025255232">
              <w:marLeft w:val="0"/>
              <w:marRight w:val="0"/>
              <w:marTop w:val="0"/>
              <w:marBottom w:val="0"/>
              <w:divBdr>
                <w:top w:val="none" w:sz="0" w:space="0" w:color="auto"/>
                <w:left w:val="none" w:sz="0" w:space="0" w:color="auto"/>
                <w:bottom w:val="none" w:sz="0" w:space="0" w:color="auto"/>
                <w:right w:val="none" w:sz="0" w:space="0" w:color="auto"/>
              </w:divBdr>
            </w:div>
            <w:div w:id="1025516928">
              <w:marLeft w:val="0"/>
              <w:marRight w:val="0"/>
              <w:marTop w:val="0"/>
              <w:marBottom w:val="0"/>
              <w:divBdr>
                <w:top w:val="none" w:sz="0" w:space="0" w:color="auto"/>
                <w:left w:val="none" w:sz="0" w:space="0" w:color="auto"/>
                <w:bottom w:val="none" w:sz="0" w:space="0" w:color="auto"/>
                <w:right w:val="none" w:sz="0" w:space="0" w:color="auto"/>
              </w:divBdr>
            </w:div>
            <w:div w:id="1029918601">
              <w:marLeft w:val="0"/>
              <w:marRight w:val="0"/>
              <w:marTop w:val="0"/>
              <w:marBottom w:val="0"/>
              <w:divBdr>
                <w:top w:val="none" w:sz="0" w:space="0" w:color="auto"/>
                <w:left w:val="none" w:sz="0" w:space="0" w:color="auto"/>
                <w:bottom w:val="none" w:sz="0" w:space="0" w:color="auto"/>
                <w:right w:val="none" w:sz="0" w:space="0" w:color="auto"/>
              </w:divBdr>
            </w:div>
            <w:div w:id="1031491076">
              <w:marLeft w:val="0"/>
              <w:marRight w:val="0"/>
              <w:marTop w:val="0"/>
              <w:marBottom w:val="0"/>
              <w:divBdr>
                <w:top w:val="none" w:sz="0" w:space="0" w:color="auto"/>
                <w:left w:val="none" w:sz="0" w:space="0" w:color="auto"/>
                <w:bottom w:val="none" w:sz="0" w:space="0" w:color="auto"/>
                <w:right w:val="none" w:sz="0" w:space="0" w:color="auto"/>
              </w:divBdr>
            </w:div>
            <w:div w:id="1037975217">
              <w:marLeft w:val="0"/>
              <w:marRight w:val="0"/>
              <w:marTop w:val="0"/>
              <w:marBottom w:val="0"/>
              <w:divBdr>
                <w:top w:val="none" w:sz="0" w:space="0" w:color="auto"/>
                <w:left w:val="none" w:sz="0" w:space="0" w:color="auto"/>
                <w:bottom w:val="none" w:sz="0" w:space="0" w:color="auto"/>
                <w:right w:val="none" w:sz="0" w:space="0" w:color="auto"/>
              </w:divBdr>
            </w:div>
            <w:div w:id="1050494173">
              <w:marLeft w:val="0"/>
              <w:marRight w:val="0"/>
              <w:marTop w:val="0"/>
              <w:marBottom w:val="0"/>
              <w:divBdr>
                <w:top w:val="none" w:sz="0" w:space="0" w:color="auto"/>
                <w:left w:val="none" w:sz="0" w:space="0" w:color="auto"/>
                <w:bottom w:val="none" w:sz="0" w:space="0" w:color="auto"/>
                <w:right w:val="none" w:sz="0" w:space="0" w:color="auto"/>
              </w:divBdr>
            </w:div>
            <w:div w:id="1051266443">
              <w:marLeft w:val="0"/>
              <w:marRight w:val="0"/>
              <w:marTop w:val="0"/>
              <w:marBottom w:val="0"/>
              <w:divBdr>
                <w:top w:val="none" w:sz="0" w:space="0" w:color="auto"/>
                <w:left w:val="none" w:sz="0" w:space="0" w:color="auto"/>
                <w:bottom w:val="none" w:sz="0" w:space="0" w:color="auto"/>
                <w:right w:val="none" w:sz="0" w:space="0" w:color="auto"/>
              </w:divBdr>
            </w:div>
            <w:div w:id="1062173539">
              <w:marLeft w:val="0"/>
              <w:marRight w:val="0"/>
              <w:marTop w:val="0"/>
              <w:marBottom w:val="0"/>
              <w:divBdr>
                <w:top w:val="none" w:sz="0" w:space="0" w:color="auto"/>
                <w:left w:val="none" w:sz="0" w:space="0" w:color="auto"/>
                <w:bottom w:val="none" w:sz="0" w:space="0" w:color="auto"/>
                <w:right w:val="none" w:sz="0" w:space="0" w:color="auto"/>
              </w:divBdr>
            </w:div>
            <w:div w:id="1069810301">
              <w:marLeft w:val="0"/>
              <w:marRight w:val="0"/>
              <w:marTop w:val="0"/>
              <w:marBottom w:val="0"/>
              <w:divBdr>
                <w:top w:val="none" w:sz="0" w:space="0" w:color="auto"/>
                <w:left w:val="none" w:sz="0" w:space="0" w:color="auto"/>
                <w:bottom w:val="none" w:sz="0" w:space="0" w:color="auto"/>
                <w:right w:val="none" w:sz="0" w:space="0" w:color="auto"/>
              </w:divBdr>
            </w:div>
            <w:div w:id="1078945344">
              <w:marLeft w:val="0"/>
              <w:marRight w:val="0"/>
              <w:marTop w:val="0"/>
              <w:marBottom w:val="0"/>
              <w:divBdr>
                <w:top w:val="none" w:sz="0" w:space="0" w:color="auto"/>
                <w:left w:val="none" w:sz="0" w:space="0" w:color="auto"/>
                <w:bottom w:val="none" w:sz="0" w:space="0" w:color="auto"/>
                <w:right w:val="none" w:sz="0" w:space="0" w:color="auto"/>
              </w:divBdr>
            </w:div>
            <w:div w:id="1084061482">
              <w:marLeft w:val="0"/>
              <w:marRight w:val="0"/>
              <w:marTop w:val="0"/>
              <w:marBottom w:val="0"/>
              <w:divBdr>
                <w:top w:val="none" w:sz="0" w:space="0" w:color="auto"/>
                <w:left w:val="none" w:sz="0" w:space="0" w:color="auto"/>
                <w:bottom w:val="none" w:sz="0" w:space="0" w:color="auto"/>
                <w:right w:val="none" w:sz="0" w:space="0" w:color="auto"/>
              </w:divBdr>
            </w:div>
            <w:div w:id="1101297408">
              <w:marLeft w:val="0"/>
              <w:marRight w:val="0"/>
              <w:marTop w:val="0"/>
              <w:marBottom w:val="0"/>
              <w:divBdr>
                <w:top w:val="none" w:sz="0" w:space="0" w:color="auto"/>
                <w:left w:val="none" w:sz="0" w:space="0" w:color="auto"/>
                <w:bottom w:val="none" w:sz="0" w:space="0" w:color="auto"/>
                <w:right w:val="none" w:sz="0" w:space="0" w:color="auto"/>
              </w:divBdr>
            </w:div>
            <w:div w:id="1116949881">
              <w:marLeft w:val="0"/>
              <w:marRight w:val="0"/>
              <w:marTop w:val="0"/>
              <w:marBottom w:val="0"/>
              <w:divBdr>
                <w:top w:val="none" w:sz="0" w:space="0" w:color="auto"/>
                <w:left w:val="none" w:sz="0" w:space="0" w:color="auto"/>
                <w:bottom w:val="none" w:sz="0" w:space="0" w:color="auto"/>
                <w:right w:val="none" w:sz="0" w:space="0" w:color="auto"/>
              </w:divBdr>
            </w:div>
            <w:div w:id="1124226961">
              <w:marLeft w:val="0"/>
              <w:marRight w:val="0"/>
              <w:marTop w:val="0"/>
              <w:marBottom w:val="0"/>
              <w:divBdr>
                <w:top w:val="none" w:sz="0" w:space="0" w:color="auto"/>
                <w:left w:val="none" w:sz="0" w:space="0" w:color="auto"/>
                <w:bottom w:val="none" w:sz="0" w:space="0" w:color="auto"/>
                <w:right w:val="none" w:sz="0" w:space="0" w:color="auto"/>
              </w:divBdr>
            </w:div>
            <w:div w:id="1125276419">
              <w:marLeft w:val="0"/>
              <w:marRight w:val="0"/>
              <w:marTop w:val="0"/>
              <w:marBottom w:val="0"/>
              <w:divBdr>
                <w:top w:val="none" w:sz="0" w:space="0" w:color="auto"/>
                <w:left w:val="none" w:sz="0" w:space="0" w:color="auto"/>
                <w:bottom w:val="none" w:sz="0" w:space="0" w:color="auto"/>
                <w:right w:val="none" w:sz="0" w:space="0" w:color="auto"/>
              </w:divBdr>
            </w:div>
            <w:div w:id="1126659501">
              <w:marLeft w:val="0"/>
              <w:marRight w:val="0"/>
              <w:marTop w:val="0"/>
              <w:marBottom w:val="0"/>
              <w:divBdr>
                <w:top w:val="none" w:sz="0" w:space="0" w:color="auto"/>
                <w:left w:val="none" w:sz="0" w:space="0" w:color="auto"/>
                <w:bottom w:val="none" w:sz="0" w:space="0" w:color="auto"/>
                <w:right w:val="none" w:sz="0" w:space="0" w:color="auto"/>
              </w:divBdr>
            </w:div>
            <w:div w:id="1134059840">
              <w:marLeft w:val="0"/>
              <w:marRight w:val="0"/>
              <w:marTop w:val="0"/>
              <w:marBottom w:val="0"/>
              <w:divBdr>
                <w:top w:val="none" w:sz="0" w:space="0" w:color="auto"/>
                <w:left w:val="none" w:sz="0" w:space="0" w:color="auto"/>
                <w:bottom w:val="none" w:sz="0" w:space="0" w:color="auto"/>
                <w:right w:val="none" w:sz="0" w:space="0" w:color="auto"/>
              </w:divBdr>
            </w:div>
            <w:div w:id="1134833885">
              <w:marLeft w:val="0"/>
              <w:marRight w:val="0"/>
              <w:marTop w:val="0"/>
              <w:marBottom w:val="0"/>
              <w:divBdr>
                <w:top w:val="none" w:sz="0" w:space="0" w:color="auto"/>
                <w:left w:val="none" w:sz="0" w:space="0" w:color="auto"/>
                <w:bottom w:val="none" w:sz="0" w:space="0" w:color="auto"/>
                <w:right w:val="none" w:sz="0" w:space="0" w:color="auto"/>
              </w:divBdr>
            </w:div>
            <w:div w:id="1138035964">
              <w:marLeft w:val="0"/>
              <w:marRight w:val="0"/>
              <w:marTop w:val="0"/>
              <w:marBottom w:val="0"/>
              <w:divBdr>
                <w:top w:val="none" w:sz="0" w:space="0" w:color="auto"/>
                <w:left w:val="none" w:sz="0" w:space="0" w:color="auto"/>
                <w:bottom w:val="none" w:sz="0" w:space="0" w:color="auto"/>
                <w:right w:val="none" w:sz="0" w:space="0" w:color="auto"/>
              </w:divBdr>
            </w:div>
            <w:div w:id="1141312866">
              <w:marLeft w:val="0"/>
              <w:marRight w:val="0"/>
              <w:marTop w:val="0"/>
              <w:marBottom w:val="0"/>
              <w:divBdr>
                <w:top w:val="none" w:sz="0" w:space="0" w:color="auto"/>
                <w:left w:val="none" w:sz="0" w:space="0" w:color="auto"/>
                <w:bottom w:val="none" w:sz="0" w:space="0" w:color="auto"/>
                <w:right w:val="none" w:sz="0" w:space="0" w:color="auto"/>
              </w:divBdr>
            </w:div>
            <w:div w:id="1187253786">
              <w:marLeft w:val="0"/>
              <w:marRight w:val="0"/>
              <w:marTop w:val="0"/>
              <w:marBottom w:val="0"/>
              <w:divBdr>
                <w:top w:val="none" w:sz="0" w:space="0" w:color="auto"/>
                <w:left w:val="none" w:sz="0" w:space="0" w:color="auto"/>
                <w:bottom w:val="none" w:sz="0" w:space="0" w:color="auto"/>
                <w:right w:val="none" w:sz="0" w:space="0" w:color="auto"/>
              </w:divBdr>
            </w:div>
            <w:div w:id="1189368093">
              <w:marLeft w:val="0"/>
              <w:marRight w:val="0"/>
              <w:marTop w:val="0"/>
              <w:marBottom w:val="0"/>
              <w:divBdr>
                <w:top w:val="none" w:sz="0" w:space="0" w:color="auto"/>
                <w:left w:val="none" w:sz="0" w:space="0" w:color="auto"/>
                <w:bottom w:val="none" w:sz="0" w:space="0" w:color="auto"/>
                <w:right w:val="none" w:sz="0" w:space="0" w:color="auto"/>
              </w:divBdr>
            </w:div>
            <w:div w:id="1190946902">
              <w:marLeft w:val="0"/>
              <w:marRight w:val="0"/>
              <w:marTop w:val="0"/>
              <w:marBottom w:val="0"/>
              <w:divBdr>
                <w:top w:val="none" w:sz="0" w:space="0" w:color="auto"/>
                <w:left w:val="none" w:sz="0" w:space="0" w:color="auto"/>
                <w:bottom w:val="none" w:sz="0" w:space="0" w:color="auto"/>
                <w:right w:val="none" w:sz="0" w:space="0" w:color="auto"/>
              </w:divBdr>
            </w:div>
            <w:div w:id="1192111913">
              <w:marLeft w:val="0"/>
              <w:marRight w:val="0"/>
              <w:marTop w:val="0"/>
              <w:marBottom w:val="0"/>
              <w:divBdr>
                <w:top w:val="none" w:sz="0" w:space="0" w:color="auto"/>
                <w:left w:val="none" w:sz="0" w:space="0" w:color="auto"/>
                <w:bottom w:val="none" w:sz="0" w:space="0" w:color="auto"/>
                <w:right w:val="none" w:sz="0" w:space="0" w:color="auto"/>
              </w:divBdr>
            </w:div>
            <w:div w:id="1211575096">
              <w:marLeft w:val="0"/>
              <w:marRight w:val="0"/>
              <w:marTop w:val="0"/>
              <w:marBottom w:val="0"/>
              <w:divBdr>
                <w:top w:val="none" w:sz="0" w:space="0" w:color="auto"/>
                <w:left w:val="none" w:sz="0" w:space="0" w:color="auto"/>
                <w:bottom w:val="none" w:sz="0" w:space="0" w:color="auto"/>
                <w:right w:val="none" w:sz="0" w:space="0" w:color="auto"/>
              </w:divBdr>
            </w:div>
            <w:div w:id="1216702672">
              <w:marLeft w:val="0"/>
              <w:marRight w:val="0"/>
              <w:marTop w:val="0"/>
              <w:marBottom w:val="0"/>
              <w:divBdr>
                <w:top w:val="none" w:sz="0" w:space="0" w:color="auto"/>
                <w:left w:val="none" w:sz="0" w:space="0" w:color="auto"/>
                <w:bottom w:val="none" w:sz="0" w:space="0" w:color="auto"/>
                <w:right w:val="none" w:sz="0" w:space="0" w:color="auto"/>
              </w:divBdr>
            </w:div>
            <w:div w:id="1223255946">
              <w:marLeft w:val="0"/>
              <w:marRight w:val="0"/>
              <w:marTop w:val="0"/>
              <w:marBottom w:val="0"/>
              <w:divBdr>
                <w:top w:val="none" w:sz="0" w:space="0" w:color="auto"/>
                <w:left w:val="none" w:sz="0" w:space="0" w:color="auto"/>
                <w:bottom w:val="none" w:sz="0" w:space="0" w:color="auto"/>
                <w:right w:val="none" w:sz="0" w:space="0" w:color="auto"/>
              </w:divBdr>
            </w:div>
            <w:div w:id="1226798948">
              <w:marLeft w:val="0"/>
              <w:marRight w:val="0"/>
              <w:marTop w:val="0"/>
              <w:marBottom w:val="0"/>
              <w:divBdr>
                <w:top w:val="none" w:sz="0" w:space="0" w:color="auto"/>
                <w:left w:val="none" w:sz="0" w:space="0" w:color="auto"/>
                <w:bottom w:val="none" w:sz="0" w:space="0" w:color="auto"/>
                <w:right w:val="none" w:sz="0" w:space="0" w:color="auto"/>
              </w:divBdr>
            </w:div>
            <w:div w:id="1231380026">
              <w:marLeft w:val="0"/>
              <w:marRight w:val="0"/>
              <w:marTop w:val="0"/>
              <w:marBottom w:val="0"/>
              <w:divBdr>
                <w:top w:val="none" w:sz="0" w:space="0" w:color="auto"/>
                <w:left w:val="none" w:sz="0" w:space="0" w:color="auto"/>
                <w:bottom w:val="none" w:sz="0" w:space="0" w:color="auto"/>
                <w:right w:val="none" w:sz="0" w:space="0" w:color="auto"/>
              </w:divBdr>
            </w:div>
            <w:div w:id="1236814414">
              <w:marLeft w:val="0"/>
              <w:marRight w:val="0"/>
              <w:marTop w:val="0"/>
              <w:marBottom w:val="0"/>
              <w:divBdr>
                <w:top w:val="none" w:sz="0" w:space="0" w:color="auto"/>
                <w:left w:val="none" w:sz="0" w:space="0" w:color="auto"/>
                <w:bottom w:val="none" w:sz="0" w:space="0" w:color="auto"/>
                <w:right w:val="none" w:sz="0" w:space="0" w:color="auto"/>
              </w:divBdr>
            </w:div>
            <w:div w:id="1238975604">
              <w:marLeft w:val="0"/>
              <w:marRight w:val="0"/>
              <w:marTop w:val="0"/>
              <w:marBottom w:val="0"/>
              <w:divBdr>
                <w:top w:val="none" w:sz="0" w:space="0" w:color="auto"/>
                <w:left w:val="none" w:sz="0" w:space="0" w:color="auto"/>
                <w:bottom w:val="none" w:sz="0" w:space="0" w:color="auto"/>
                <w:right w:val="none" w:sz="0" w:space="0" w:color="auto"/>
              </w:divBdr>
            </w:div>
            <w:div w:id="1243640686">
              <w:marLeft w:val="0"/>
              <w:marRight w:val="0"/>
              <w:marTop w:val="0"/>
              <w:marBottom w:val="0"/>
              <w:divBdr>
                <w:top w:val="none" w:sz="0" w:space="0" w:color="auto"/>
                <w:left w:val="none" w:sz="0" w:space="0" w:color="auto"/>
                <w:bottom w:val="none" w:sz="0" w:space="0" w:color="auto"/>
                <w:right w:val="none" w:sz="0" w:space="0" w:color="auto"/>
              </w:divBdr>
            </w:div>
            <w:div w:id="1258906334">
              <w:marLeft w:val="0"/>
              <w:marRight w:val="0"/>
              <w:marTop w:val="0"/>
              <w:marBottom w:val="0"/>
              <w:divBdr>
                <w:top w:val="none" w:sz="0" w:space="0" w:color="auto"/>
                <w:left w:val="none" w:sz="0" w:space="0" w:color="auto"/>
                <w:bottom w:val="none" w:sz="0" w:space="0" w:color="auto"/>
                <w:right w:val="none" w:sz="0" w:space="0" w:color="auto"/>
              </w:divBdr>
            </w:div>
            <w:div w:id="1266381907">
              <w:marLeft w:val="0"/>
              <w:marRight w:val="0"/>
              <w:marTop w:val="0"/>
              <w:marBottom w:val="0"/>
              <w:divBdr>
                <w:top w:val="none" w:sz="0" w:space="0" w:color="auto"/>
                <w:left w:val="none" w:sz="0" w:space="0" w:color="auto"/>
                <w:bottom w:val="none" w:sz="0" w:space="0" w:color="auto"/>
                <w:right w:val="none" w:sz="0" w:space="0" w:color="auto"/>
              </w:divBdr>
            </w:div>
            <w:div w:id="1267229555">
              <w:marLeft w:val="0"/>
              <w:marRight w:val="0"/>
              <w:marTop w:val="0"/>
              <w:marBottom w:val="0"/>
              <w:divBdr>
                <w:top w:val="none" w:sz="0" w:space="0" w:color="auto"/>
                <w:left w:val="none" w:sz="0" w:space="0" w:color="auto"/>
                <w:bottom w:val="none" w:sz="0" w:space="0" w:color="auto"/>
                <w:right w:val="none" w:sz="0" w:space="0" w:color="auto"/>
              </w:divBdr>
            </w:div>
            <w:div w:id="1271089546">
              <w:marLeft w:val="0"/>
              <w:marRight w:val="0"/>
              <w:marTop w:val="0"/>
              <w:marBottom w:val="0"/>
              <w:divBdr>
                <w:top w:val="none" w:sz="0" w:space="0" w:color="auto"/>
                <w:left w:val="none" w:sz="0" w:space="0" w:color="auto"/>
                <w:bottom w:val="none" w:sz="0" w:space="0" w:color="auto"/>
                <w:right w:val="none" w:sz="0" w:space="0" w:color="auto"/>
              </w:divBdr>
            </w:div>
            <w:div w:id="1273705461">
              <w:marLeft w:val="0"/>
              <w:marRight w:val="0"/>
              <w:marTop w:val="0"/>
              <w:marBottom w:val="0"/>
              <w:divBdr>
                <w:top w:val="none" w:sz="0" w:space="0" w:color="auto"/>
                <w:left w:val="none" w:sz="0" w:space="0" w:color="auto"/>
                <w:bottom w:val="none" w:sz="0" w:space="0" w:color="auto"/>
                <w:right w:val="none" w:sz="0" w:space="0" w:color="auto"/>
              </w:divBdr>
            </w:div>
            <w:div w:id="1276715639">
              <w:marLeft w:val="0"/>
              <w:marRight w:val="0"/>
              <w:marTop w:val="0"/>
              <w:marBottom w:val="0"/>
              <w:divBdr>
                <w:top w:val="none" w:sz="0" w:space="0" w:color="auto"/>
                <w:left w:val="none" w:sz="0" w:space="0" w:color="auto"/>
                <w:bottom w:val="none" w:sz="0" w:space="0" w:color="auto"/>
                <w:right w:val="none" w:sz="0" w:space="0" w:color="auto"/>
              </w:divBdr>
            </w:div>
            <w:div w:id="1283071503">
              <w:marLeft w:val="0"/>
              <w:marRight w:val="0"/>
              <w:marTop w:val="0"/>
              <w:marBottom w:val="0"/>
              <w:divBdr>
                <w:top w:val="none" w:sz="0" w:space="0" w:color="auto"/>
                <w:left w:val="none" w:sz="0" w:space="0" w:color="auto"/>
                <w:bottom w:val="none" w:sz="0" w:space="0" w:color="auto"/>
                <w:right w:val="none" w:sz="0" w:space="0" w:color="auto"/>
              </w:divBdr>
            </w:div>
            <w:div w:id="1284266774">
              <w:marLeft w:val="0"/>
              <w:marRight w:val="0"/>
              <w:marTop w:val="0"/>
              <w:marBottom w:val="0"/>
              <w:divBdr>
                <w:top w:val="none" w:sz="0" w:space="0" w:color="auto"/>
                <w:left w:val="none" w:sz="0" w:space="0" w:color="auto"/>
                <w:bottom w:val="none" w:sz="0" w:space="0" w:color="auto"/>
                <w:right w:val="none" w:sz="0" w:space="0" w:color="auto"/>
              </w:divBdr>
            </w:div>
            <w:div w:id="1304853566">
              <w:marLeft w:val="0"/>
              <w:marRight w:val="0"/>
              <w:marTop w:val="0"/>
              <w:marBottom w:val="0"/>
              <w:divBdr>
                <w:top w:val="none" w:sz="0" w:space="0" w:color="auto"/>
                <w:left w:val="none" w:sz="0" w:space="0" w:color="auto"/>
                <w:bottom w:val="none" w:sz="0" w:space="0" w:color="auto"/>
                <w:right w:val="none" w:sz="0" w:space="0" w:color="auto"/>
              </w:divBdr>
            </w:div>
            <w:div w:id="1307513710">
              <w:marLeft w:val="0"/>
              <w:marRight w:val="0"/>
              <w:marTop w:val="0"/>
              <w:marBottom w:val="0"/>
              <w:divBdr>
                <w:top w:val="none" w:sz="0" w:space="0" w:color="auto"/>
                <w:left w:val="none" w:sz="0" w:space="0" w:color="auto"/>
                <w:bottom w:val="none" w:sz="0" w:space="0" w:color="auto"/>
                <w:right w:val="none" w:sz="0" w:space="0" w:color="auto"/>
              </w:divBdr>
            </w:div>
            <w:div w:id="1314720356">
              <w:marLeft w:val="0"/>
              <w:marRight w:val="0"/>
              <w:marTop w:val="0"/>
              <w:marBottom w:val="0"/>
              <w:divBdr>
                <w:top w:val="none" w:sz="0" w:space="0" w:color="auto"/>
                <w:left w:val="none" w:sz="0" w:space="0" w:color="auto"/>
                <w:bottom w:val="none" w:sz="0" w:space="0" w:color="auto"/>
                <w:right w:val="none" w:sz="0" w:space="0" w:color="auto"/>
              </w:divBdr>
            </w:div>
            <w:div w:id="1329745515">
              <w:marLeft w:val="0"/>
              <w:marRight w:val="0"/>
              <w:marTop w:val="0"/>
              <w:marBottom w:val="0"/>
              <w:divBdr>
                <w:top w:val="none" w:sz="0" w:space="0" w:color="auto"/>
                <w:left w:val="none" w:sz="0" w:space="0" w:color="auto"/>
                <w:bottom w:val="none" w:sz="0" w:space="0" w:color="auto"/>
                <w:right w:val="none" w:sz="0" w:space="0" w:color="auto"/>
              </w:divBdr>
            </w:div>
            <w:div w:id="1332830097">
              <w:marLeft w:val="0"/>
              <w:marRight w:val="0"/>
              <w:marTop w:val="0"/>
              <w:marBottom w:val="0"/>
              <w:divBdr>
                <w:top w:val="none" w:sz="0" w:space="0" w:color="auto"/>
                <w:left w:val="none" w:sz="0" w:space="0" w:color="auto"/>
                <w:bottom w:val="none" w:sz="0" w:space="0" w:color="auto"/>
                <w:right w:val="none" w:sz="0" w:space="0" w:color="auto"/>
              </w:divBdr>
            </w:div>
            <w:div w:id="1337610745">
              <w:marLeft w:val="0"/>
              <w:marRight w:val="0"/>
              <w:marTop w:val="0"/>
              <w:marBottom w:val="0"/>
              <w:divBdr>
                <w:top w:val="none" w:sz="0" w:space="0" w:color="auto"/>
                <w:left w:val="none" w:sz="0" w:space="0" w:color="auto"/>
                <w:bottom w:val="none" w:sz="0" w:space="0" w:color="auto"/>
                <w:right w:val="none" w:sz="0" w:space="0" w:color="auto"/>
              </w:divBdr>
            </w:div>
            <w:div w:id="1342508050">
              <w:marLeft w:val="0"/>
              <w:marRight w:val="0"/>
              <w:marTop w:val="0"/>
              <w:marBottom w:val="0"/>
              <w:divBdr>
                <w:top w:val="none" w:sz="0" w:space="0" w:color="auto"/>
                <w:left w:val="none" w:sz="0" w:space="0" w:color="auto"/>
                <w:bottom w:val="none" w:sz="0" w:space="0" w:color="auto"/>
                <w:right w:val="none" w:sz="0" w:space="0" w:color="auto"/>
              </w:divBdr>
            </w:div>
            <w:div w:id="1343360340">
              <w:marLeft w:val="0"/>
              <w:marRight w:val="0"/>
              <w:marTop w:val="0"/>
              <w:marBottom w:val="0"/>
              <w:divBdr>
                <w:top w:val="none" w:sz="0" w:space="0" w:color="auto"/>
                <w:left w:val="none" w:sz="0" w:space="0" w:color="auto"/>
                <w:bottom w:val="none" w:sz="0" w:space="0" w:color="auto"/>
                <w:right w:val="none" w:sz="0" w:space="0" w:color="auto"/>
              </w:divBdr>
            </w:div>
            <w:div w:id="1350252777">
              <w:marLeft w:val="0"/>
              <w:marRight w:val="0"/>
              <w:marTop w:val="0"/>
              <w:marBottom w:val="0"/>
              <w:divBdr>
                <w:top w:val="none" w:sz="0" w:space="0" w:color="auto"/>
                <w:left w:val="none" w:sz="0" w:space="0" w:color="auto"/>
                <w:bottom w:val="none" w:sz="0" w:space="0" w:color="auto"/>
                <w:right w:val="none" w:sz="0" w:space="0" w:color="auto"/>
              </w:divBdr>
            </w:div>
            <w:div w:id="1352418927">
              <w:marLeft w:val="0"/>
              <w:marRight w:val="0"/>
              <w:marTop w:val="0"/>
              <w:marBottom w:val="0"/>
              <w:divBdr>
                <w:top w:val="none" w:sz="0" w:space="0" w:color="auto"/>
                <w:left w:val="none" w:sz="0" w:space="0" w:color="auto"/>
                <w:bottom w:val="none" w:sz="0" w:space="0" w:color="auto"/>
                <w:right w:val="none" w:sz="0" w:space="0" w:color="auto"/>
              </w:divBdr>
            </w:div>
            <w:div w:id="1354577343">
              <w:marLeft w:val="0"/>
              <w:marRight w:val="0"/>
              <w:marTop w:val="0"/>
              <w:marBottom w:val="0"/>
              <w:divBdr>
                <w:top w:val="none" w:sz="0" w:space="0" w:color="auto"/>
                <w:left w:val="none" w:sz="0" w:space="0" w:color="auto"/>
                <w:bottom w:val="none" w:sz="0" w:space="0" w:color="auto"/>
                <w:right w:val="none" w:sz="0" w:space="0" w:color="auto"/>
              </w:divBdr>
            </w:div>
            <w:div w:id="1358195900">
              <w:marLeft w:val="0"/>
              <w:marRight w:val="0"/>
              <w:marTop w:val="0"/>
              <w:marBottom w:val="0"/>
              <w:divBdr>
                <w:top w:val="none" w:sz="0" w:space="0" w:color="auto"/>
                <w:left w:val="none" w:sz="0" w:space="0" w:color="auto"/>
                <w:bottom w:val="none" w:sz="0" w:space="0" w:color="auto"/>
                <w:right w:val="none" w:sz="0" w:space="0" w:color="auto"/>
              </w:divBdr>
            </w:div>
            <w:div w:id="1358778033">
              <w:marLeft w:val="0"/>
              <w:marRight w:val="0"/>
              <w:marTop w:val="0"/>
              <w:marBottom w:val="0"/>
              <w:divBdr>
                <w:top w:val="none" w:sz="0" w:space="0" w:color="auto"/>
                <w:left w:val="none" w:sz="0" w:space="0" w:color="auto"/>
                <w:bottom w:val="none" w:sz="0" w:space="0" w:color="auto"/>
                <w:right w:val="none" w:sz="0" w:space="0" w:color="auto"/>
              </w:divBdr>
            </w:div>
            <w:div w:id="1368412878">
              <w:marLeft w:val="0"/>
              <w:marRight w:val="0"/>
              <w:marTop w:val="0"/>
              <w:marBottom w:val="0"/>
              <w:divBdr>
                <w:top w:val="none" w:sz="0" w:space="0" w:color="auto"/>
                <w:left w:val="none" w:sz="0" w:space="0" w:color="auto"/>
                <w:bottom w:val="none" w:sz="0" w:space="0" w:color="auto"/>
                <w:right w:val="none" w:sz="0" w:space="0" w:color="auto"/>
              </w:divBdr>
            </w:div>
            <w:div w:id="1389260506">
              <w:marLeft w:val="0"/>
              <w:marRight w:val="0"/>
              <w:marTop w:val="0"/>
              <w:marBottom w:val="0"/>
              <w:divBdr>
                <w:top w:val="none" w:sz="0" w:space="0" w:color="auto"/>
                <w:left w:val="none" w:sz="0" w:space="0" w:color="auto"/>
                <w:bottom w:val="none" w:sz="0" w:space="0" w:color="auto"/>
                <w:right w:val="none" w:sz="0" w:space="0" w:color="auto"/>
              </w:divBdr>
            </w:div>
            <w:div w:id="1389841389">
              <w:marLeft w:val="0"/>
              <w:marRight w:val="0"/>
              <w:marTop w:val="0"/>
              <w:marBottom w:val="0"/>
              <w:divBdr>
                <w:top w:val="none" w:sz="0" w:space="0" w:color="auto"/>
                <w:left w:val="none" w:sz="0" w:space="0" w:color="auto"/>
                <w:bottom w:val="none" w:sz="0" w:space="0" w:color="auto"/>
                <w:right w:val="none" w:sz="0" w:space="0" w:color="auto"/>
              </w:divBdr>
            </w:div>
            <w:div w:id="1389955713">
              <w:marLeft w:val="0"/>
              <w:marRight w:val="0"/>
              <w:marTop w:val="0"/>
              <w:marBottom w:val="0"/>
              <w:divBdr>
                <w:top w:val="none" w:sz="0" w:space="0" w:color="auto"/>
                <w:left w:val="none" w:sz="0" w:space="0" w:color="auto"/>
                <w:bottom w:val="none" w:sz="0" w:space="0" w:color="auto"/>
                <w:right w:val="none" w:sz="0" w:space="0" w:color="auto"/>
              </w:divBdr>
            </w:div>
            <w:div w:id="1391029276">
              <w:marLeft w:val="0"/>
              <w:marRight w:val="0"/>
              <w:marTop w:val="0"/>
              <w:marBottom w:val="0"/>
              <w:divBdr>
                <w:top w:val="none" w:sz="0" w:space="0" w:color="auto"/>
                <w:left w:val="none" w:sz="0" w:space="0" w:color="auto"/>
                <w:bottom w:val="none" w:sz="0" w:space="0" w:color="auto"/>
                <w:right w:val="none" w:sz="0" w:space="0" w:color="auto"/>
              </w:divBdr>
            </w:div>
            <w:div w:id="1399981557">
              <w:marLeft w:val="0"/>
              <w:marRight w:val="0"/>
              <w:marTop w:val="0"/>
              <w:marBottom w:val="0"/>
              <w:divBdr>
                <w:top w:val="none" w:sz="0" w:space="0" w:color="auto"/>
                <w:left w:val="none" w:sz="0" w:space="0" w:color="auto"/>
                <w:bottom w:val="none" w:sz="0" w:space="0" w:color="auto"/>
                <w:right w:val="none" w:sz="0" w:space="0" w:color="auto"/>
              </w:divBdr>
            </w:div>
            <w:div w:id="1401438075">
              <w:marLeft w:val="0"/>
              <w:marRight w:val="0"/>
              <w:marTop w:val="0"/>
              <w:marBottom w:val="0"/>
              <w:divBdr>
                <w:top w:val="none" w:sz="0" w:space="0" w:color="auto"/>
                <w:left w:val="none" w:sz="0" w:space="0" w:color="auto"/>
                <w:bottom w:val="none" w:sz="0" w:space="0" w:color="auto"/>
                <w:right w:val="none" w:sz="0" w:space="0" w:color="auto"/>
              </w:divBdr>
            </w:div>
            <w:div w:id="1402171118">
              <w:marLeft w:val="0"/>
              <w:marRight w:val="0"/>
              <w:marTop w:val="0"/>
              <w:marBottom w:val="0"/>
              <w:divBdr>
                <w:top w:val="none" w:sz="0" w:space="0" w:color="auto"/>
                <w:left w:val="none" w:sz="0" w:space="0" w:color="auto"/>
                <w:bottom w:val="none" w:sz="0" w:space="0" w:color="auto"/>
                <w:right w:val="none" w:sz="0" w:space="0" w:color="auto"/>
              </w:divBdr>
            </w:div>
            <w:div w:id="1408072151">
              <w:marLeft w:val="0"/>
              <w:marRight w:val="0"/>
              <w:marTop w:val="0"/>
              <w:marBottom w:val="0"/>
              <w:divBdr>
                <w:top w:val="none" w:sz="0" w:space="0" w:color="auto"/>
                <w:left w:val="none" w:sz="0" w:space="0" w:color="auto"/>
                <w:bottom w:val="none" w:sz="0" w:space="0" w:color="auto"/>
                <w:right w:val="none" w:sz="0" w:space="0" w:color="auto"/>
              </w:divBdr>
            </w:div>
            <w:div w:id="1409696451">
              <w:marLeft w:val="0"/>
              <w:marRight w:val="0"/>
              <w:marTop w:val="0"/>
              <w:marBottom w:val="0"/>
              <w:divBdr>
                <w:top w:val="none" w:sz="0" w:space="0" w:color="auto"/>
                <w:left w:val="none" w:sz="0" w:space="0" w:color="auto"/>
                <w:bottom w:val="none" w:sz="0" w:space="0" w:color="auto"/>
                <w:right w:val="none" w:sz="0" w:space="0" w:color="auto"/>
              </w:divBdr>
            </w:div>
            <w:div w:id="1417246912">
              <w:marLeft w:val="0"/>
              <w:marRight w:val="0"/>
              <w:marTop w:val="0"/>
              <w:marBottom w:val="0"/>
              <w:divBdr>
                <w:top w:val="none" w:sz="0" w:space="0" w:color="auto"/>
                <w:left w:val="none" w:sz="0" w:space="0" w:color="auto"/>
                <w:bottom w:val="none" w:sz="0" w:space="0" w:color="auto"/>
                <w:right w:val="none" w:sz="0" w:space="0" w:color="auto"/>
              </w:divBdr>
            </w:div>
            <w:div w:id="1424838288">
              <w:marLeft w:val="0"/>
              <w:marRight w:val="0"/>
              <w:marTop w:val="0"/>
              <w:marBottom w:val="0"/>
              <w:divBdr>
                <w:top w:val="none" w:sz="0" w:space="0" w:color="auto"/>
                <w:left w:val="none" w:sz="0" w:space="0" w:color="auto"/>
                <w:bottom w:val="none" w:sz="0" w:space="0" w:color="auto"/>
                <w:right w:val="none" w:sz="0" w:space="0" w:color="auto"/>
              </w:divBdr>
            </w:div>
            <w:div w:id="1429078899">
              <w:marLeft w:val="0"/>
              <w:marRight w:val="0"/>
              <w:marTop w:val="0"/>
              <w:marBottom w:val="0"/>
              <w:divBdr>
                <w:top w:val="none" w:sz="0" w:space="0" w:color="auto"/>
                <w:left w:val="none" w:sz="0" w:space="0" w:color="auto"/>
                <w:bottom w:val="none" w:sz="0" w:space="0" w:color="auto"/>
                <w:right w:val="none" w:sz="0" w:space="0" w:color="auto"/>
              </w:divBdr>
            </w:div>
            <w:div w:id="1437021499">
              <w:marLeft w:val="0"/>
              <w:marRight w:val="0"/>
              <w:marTop w:val="0"/>
              <w:marBottom w:val="0"/>
              <w:divBdr>
                <w:top w:val="none" w:sz="0" w:space="0" w:color="auto"/>
                <w:left w:val="none" w:sz="0" w:space="0" w:color="auto"/>
                <w:bottom w:val="none" w:sz="0" w:space="0" w:color="auto"/>
                <w:right w:val="none" w:sz="0" w:space="0" w:color="auto"/>
              </w:divBdr>
            </w:div>
            <w:div w:id="1438521908">
              <w:marLeft w:val="0"/>
              <w:marRight w:val="0"/>
              <w:marTop w:val="0"/>
              <w:marBottom w:val="0"/>
              <w:divBdr>
                <w:top w:val="none" w:sz="0" w:space="0" w:color="auto"/>
                <w:left w:val="none" w:sz="0" w:space="0" w:color="auto"/>
                <w:bottom w:val="none" w:sz="0" w:space="0" w:color="auto"/>
                <w:right w:val="none" w:sz="0" w:space="0" w:color="auto"/>
              </w:divBdr>
            </w:div>
            <w:div w:id="1439711752">
              <w:marLeft w:val="0"/>
              <w:marRight w:val="0"/>
              <w:marTop w:val="0"/>
              <w:marBottom w:val="0"/>
              <w:divBdr>
                <w:top w:val="none" w:sz="0" w:space="0" w:color="auto"/>
                <w:left w:val="none" w:sz="0" w:space="0" w:color="auto"/>
                <w:bottom w:val="none" w:sz="0" w:space="0" w:color="auto"/>
                <w:right w:val="none" w:sz="0" w:space="0" w:color="auto"/>
              </w:divBdr>
            </w:div>
            <w:div w:id="1442798467">
              <w:marLeft w:val="0"/>
              <w:marRight w:val="0"/>
              <w:marTop w:val="0"/>
              <w:marBottom w:val="0"/>
              <w:divBdr>
                <w:top w:val="none" w:sz="0" w:space="0" w:color="auto"/>
                <w:left w:val="none" w:sz="0" w:space="0" w:color="auto"/>
                <w:bottom w:val="none" w:sz="0" w:space="0" w:color="auto"/>
                <w:right w:val="none" w:sz="0" w:space="0" w:color="auto"/>
              </w:divBdr>
            </w:div>
            <w:div w:id="1443768557">
              <w:marLeft w:val="0"/>
              <w:marRight w:val="0"/>
              <w:marTop w:val="0"/>
              <w:marBottom w:val="0"/>
              <w:divBdr>
                <w:top w:val="none" w:sz="0" w:space="0" w:color="auto"/>
                <w:left w:val="none" w:sz="0" w:space="0" w:color="auto"/>
                <w:bottom w:val="none" w:sz="0" w:space="0" w:color="auto"/>
                <w:right w:val="none" w:sz="0" w:space="0" w:color="auto"/>
              </w:divBdr>
            </w:div>
            <w:div w:id="1446385842">
              <w:marLeft w:val="0"/>
              <w:marRight w:val="0"/>
              <w:marTop w:val="0"/>
              <w:marBottom w:val="0"/>
              <w:divBdr>
                <w:top w:val="none" w:sz="0" w:space="0" w:color="auto"/>
                <w:left w:val="none" w:sz="0" w:space="0" w:color="auto"/>
                <w:bottom w:val="none" w:sz="0" w:space="0" w:color="auto"/>
                <w:right w:val="none" w:sz="0" w:space="0" w:color="auto"/>
              </w:divBdr>
            </w:div>
            <w:div w:id="1448770536">
              <w:marLeft w:val="0"/>
              <w:marRight w:val="0"/>
              <w:marTop w:val="0"/>
              <w:marBottom w:val="0"/>
              <w:divBdr>
                <w:top w:val="none" w:sz="0" w:space="0" w:color="auto"/>
                <w:left w:val="none" w:sz="0" w:space="0" w:color="auto"/>
                <w:bottom w:val="none" w:sz="0" w:space="0" w:color="auto"/>
                <w:right w:val="none" w:sz="0" w:space="0" w:color="auto"/>
              </w:divBdr>
            </w:div>
            <w:div w:id="1448812274">
              <w:marLeft w:val="0"/>
              <w:marRight w:val="0"/>
              <w:marTop w:val="0"/>
              <w:marBottom w:val="0"/>
              <w:divBdr>
                <w:top w:val="none" w:sz="0" w:space="0" w:color="auto"/>
                <w:left w:val="none" w:sz="0" w:space="0" w:color="auto"/>
                <w:bottom w:val="none" w:sz="0" w:space="0" w:color="auto"/>
                <w:right w:val="none" w:sz="0" w:space="0" w:color="auto"/>
              </w:divBdr>
            </w:div>
            <w:div w:id="1449542710">
              <w:marLeft w:val="0"/>
              <w:marRight w:val="0"/>
              <w:marTop w:val="0"/>
              <w:marBottom w:val="0"/>
              <w:divBdr>
                <w:top w:val="none" w:sz="0" w:space="0" w:color="auto"/>
                <w:left w:val="none" w:sz="0" w:space="0" w:color="auto"/>
                <w:bottom w:val="none" w:sz="0" w:space="0" w:color="auto"/>
                <w:right w:val="none" w:sz="0" w:space="0" w:color="auto"/>
              </w:divBdr>
            </w:div>
            <w:div w:id="1450274722">
              <w:marLeft w:val="0"/>
              <w:marRight w:val="0"/>
              <w:marTop w:val="0"/>
              <w:marBottom w:val="0"/>
              <w:divBdr>
                <w:top w:val="none" w:sz="0" w:space="0" w:color="auto"/>
                <w:left w:val="none" w:sz="0" w:space="0" w:color="auto"/>
                <w:bottom w:val="none" w:sz="0" w:space="0" w:color="auto"/>
                <w:right w:val="none" w:sz="0" w:space="0" w:color="auto"/>
              </w:divBdr>
            </w:div>
            <w:div w:id="1450780638">
              <w:marLeft w:val="0"/>
              <w:marRight w:val="0"/>
              <w:marTop w:val="0"/>
              <w:marBottom w:val="0"/>
              <w:divBdr>
                <w:top w:val="none" w:sz="0" w:space="0" w:color="auto"/>
                <w:left w:val="none" w:sz="0" w:space="0" w:color="auto"/>
                <w:bottom w:val="none" w:sz="0" w:space="0" w:color="auto"/>
                <w:right w:val="none" w:sz="0" w:space="0" w:color="auto"/>
              </w:divBdr>
            </w:div>
            <w:div w:id="1454905084">
              <w:marLeft w:val="0"/>
              <w:marRight w:val="0"/>
              <w:marTop w:val="0"/>
              <w:marBottom w:val="0"/>
              <w:divBdr>
                <w:top w:val="none" w:sz="0" w:space="0" w:color="auto"/>
                <w:left w:val="none" w:sz="0" w:space="0" w:color="auto"/>
                <w:bottom w:val="none" w:sz="0" w:space="0" w:color="auto"/>
                <w:right w:val="none" w:sz="0" w:space="0" w:color="auto"/>
              </w:divBdr>
            </w:div>
            <w:div w:id="1455756787">
              <w:marLeft w:val="0"/>
              <w:marRight w:val="0"/>
              <w:marTop w:val="0"/>
              <w:marBottom w:val="0"/>
              <w:divBdr>
                <w:top w:val="none" w:sz="0" w:space="0" w:color="auto"/>
                <w:left w:val="none" w:sz="0" w:space="0" w:color="auto"/>
                <w:bottom w:val="none" w:sz="0" w:space="0" w:color="auto"/>
                <w:right w:val="none" w:sz="0" w:space="0" w:color="auto"/>
              </w:divBdr>
            </w:div>
            <w:div w:id="1469322241">
              <w:marLeft w:val="0"/>
              <w:marRight w:val="0"/>
              <w:marTop w:val="0"/>
              <w:marBottom w:val="0"/>
              <w:divBdr>
                <w:top w:val="none" w:sz="0" w:space="0" w:color="auto"/>
                <w:left w:val="none" w:sz="0" w:space="0" w:color="auto"/>
                <w:bottom w:val="none" w:sz="0" w:space="0" w:color="auto"/>
                <w:right w:val="none" w:sz="0" w:space="0" w:color="auto"/>
              </w:divBdr>
            </w:div>
            <w:div w:id="1476950636">
              <w:marLeft w:val="0"/>
              <w:marRight w:val="0"/>
              <w:marTop w:val="0"/>
              <w:marBottom w:val="0"/>
              <w:divBdr>
                <w:top w:val="none" w:sz="0" w:space="0" w:color="auto"/>
                <w:left w:val="none" w:sz="0" w:space="0" w:color="auto"/>
                <w:bottom w:val="none" w:sz="0" w:space="0" w:color="auto"/>
                <w:right w:val="none" w:sz="0" w:space="0" w:color="auto"/>
              </w:divBdr>
            </w:div>
            <w:div w:id="1477648577">
              <w:marLeft w:val="0"/>
              <w:marRight w:val="0"/>
              <w:marTop w:val="0"/>
              <w:marBottom w:val="0"/>
              <w:divBdr>
                <w:top w:val="none" w:sz="0" w:space="0" w:color="auto"/>
                <w:left w:val="none" w:sz="0" w:space="0" w:color="auto"/>
                <w:bottom w:val="none" w:sz="0" w:space="0" w:color="auto"/>
                <w:right w:val="none" w:sz="0" w:space="0" w:color="auto"/>
              </w:divBdr>
            </w:div>
            <w:div w:id="1479834034">
              <w:marLeft w:val="0"/>
              <w:marRight w:val="0"/>
              <w:marTop w:val="0"/>
              <w:marBottom w:val="0"/>
              <w:divBdr>
                <w:top w:val="none" w:sz="0" w:space="0" w:color="auto"/>
                <w:left w:val="none" w:sz="0" w:space="0" w:color="auto"/>
                <w:bottom w:val="none" w:sz="0" w:space="0" w:color="auto"/>
                <w:right w:val="none" w:sz="0" w:space="0" w:color="auto"/>
              </w:divBdr>
            </w:div>
            <w:div w:id="1482695607">
              <w:marLeft w:val="0"/>
              <w:marRight w:val="0"/>
              <w:marTop w:val="0"/>
              <w:marBottom w:val="0"/>
              <w:divBdr>
                <w:top w:val="none" w:sz="0" w:space="0" w:color="auto"/>
                <w:left w:val="none" w:sz="0" w:space="0" w:color="auto"/>
                <w:bottom w:val="none" w:sz="0" w:space="0" w:color="auto"/>
                <w:right w:val="none" w:sz="0" w:space="0" w:color="auto"/>
              </w:divBdr>
            </w:div>
            <w:div w:id="1483617225">
              <w:marLeft w:val="0"/>
              <w:marRight w:val="0"/>
              <w:marTop w:val="0"/>
              <w:marBottom w:val="0"/>
              <w:divBdr>
                <w:top w:val="none" w:sz="0" w:space="0" w:color="auto"/>
                <w:left w:val="none" w:sz="0" w:space="0" w:color="auto"/>
                <w:bottom w:val="none" w:sz="0" w:space="0" w:color="auto"/>
                <w:right w:val="none" w:sz="0" w:space="0" w:color="auto"/>
              </w:divBdr>
            </w:div>
            <w:div w:id="1485776103">
              <w:marLeft w:val="0"/>
              <w:marRight w:val="0"/>
              <w:marTop w:val="0"/>
              <w:marBottom w:val="0"/>
              <w:divBdr>
                <w:top w:val="none" w:sz="0" w:space="0" w:color="auto"/>
                <w:left w:val="none" w:sz="0" w:space="0" w:color="auto"/>
                <w:bottom w:val="none" w:sz="0" w:space="0" w:color="auto"/>
                <w:right w:val="none" w:sz="0" w:space="0" w:color="auto"/>
              </w:divBdr>
            </w:div>
            <w:div w:id="1495336602">
              <w:marLeft w:val="0"/>
              <w:marRight w:val="0"/>
              <w:marTop w:val="0"/>
              <w:marBottom w:val="0"/>
              <w:divBdr>
                <w:top w:val="none" w:sz="0" w:space="0" w:color="auto"/>
                <w:left w:val="none" w:sz="0" w:space="0" w:color="auto"/>
                <w:bottom w:val="none" w:sz="0" w:space="0" w:color="auto"/>
                <w:right w:val="none" w:sz="0" w:space="0" w:color="auto"/>
              </w:divBdr>
            </w:div>
            <w:div w:id="1495803939">
              <w:marLeft w:val="0"/>
              <w:marRight w:val="0"/>
              <w:marTop w:val="0"/>
              <w:marBottom w:val="0"/>
              <w:divBdr>
                <w:top w:val="none" w:sz="0" w:space="0" w:color="auto"/>
                <w:left w:val="none" w:sz="0" w:space="0" w:color="auto"/>
                <w:bottom w:val="none" w:sz="0" w:space="0" w:color="auto"/>
                <w:right w:val="none" w:sz="0" w:space="0" w:color="auto"/>
              </w:divBdr>
            </w:div>
            <w:div w:id="1496455447">
              <w:marLeft w:val="0"/>
              <w:marRight w:val="0"/>
              <w:marTop w:val="0"/>
              <w:marBottom w:val="0"/>
              <w:divBdr>
                <w:top w:val="none" w:sz="0" w:space="0" w:color="auto"/>
                <w:left w:val="none" w:sz="0" w:space="0" w:color="auto"/>
                <w:bottom w:val="none" w:sz="0" w:space="0" w:color="auto"/>
                <w:right w:val="none" w:sz="0" w:space="0" w:color="auto"/>
              </w:divBdr>
            </w:div>
            <w:div w:id="1512447751">
              <w:marLeft w:val="0"/>
              <w:marRight w:val="0"/>
              <w:marTop w:val="0"/>
              <w:marBottom w:val="0"/>
              <w:divBdr>
                <w:top w:val="none" w:sz="0" w:space="0" w:color="auto"/>
                <w:left w:val="none" w:sz="0" w:space="0" w:color="auto"/>
                <w:bottom w:val="none" w:sz="0" w:space="0" w:color="auto"/>
                <w:right w:val="none" w:sz="0" w:space="0" w:color="auto"/>
              </w:divBdr>
            </w:div>
            <w:div w:id="1525443114">
              <w:marLeft w:val="0"/>
              <w:marRight w:val="0"/>
              <w:marTop w:val="0"/>
              <w:marBottom w:val="0"/>
              <w:divBdr>
                <w:top w:val="none" w:sz="0" w:space="0" w:color="auto"/>
                <w:left w:val="none" w:sz="0" w:space="0" w:color="auto"/>
                <w:bottom w:val="none" w:sz="0" w:space="0" w:color="auto"/>
                <w:right w:val="none" w:sz="0" w:space="0" w:color="auto"/>
              </w:divBdr>
            </w:div>
            <w:div w:id="1533300395">
              <w:marLeft w:val="0"/>
              <w:marRight w:val="0"/>
              <w:marTop w:val="0"/>
              <w:marBottom w:val="0"/>
              <w:divBdr>
                <w:top w:val="none" w:sz="0" w:space="0" w:color="auto"/>
                <w:left w:val="none" w:sz="0" w:space="0" w:color="auto"/>
                <w:bottom w:val="none" w:sz="0" w:space="0" w:color="auto"/>
                <w:right w:val="none" w:sz="0" w:space="0" w:color="auto"/>
              </w:divBdr>
            </w:div>
            <w:div w:id="1536431438">
              <w:marLeft w:val="0"/>
              <w:marRight w:val="0"/>
              <w:marTop w:val="0"/>
              <w:marBottom w:val="0"/>
              <w:divBdr>
                <w:top w:val="none" w:sz="0" w:space="0" w:color="auto"/>
                <w:left w:val="none" w:sz="0" w:space="0" w:color="auto"/>
                <w:bottom w:val="none" w:sz="0" w:space="0" w:color="auto"/>
                <w:right w:val="none" w:sz="0" w:space="0" w:color="auto"/>
              </w:divBdr>
            </w:div>
            <w:div w:id="1558978159">
              <w:marLeft w:val="0"/>
              <w:marRight w:val="0"/>
              <w:marTop w:val="0"/>
              <w:marBottom w:val="0"/>
              <w:divBdr>
                <w:top w:val="none" w:sz="0" w:space="0" w:color="auto"/>
                <w:left w:val="none" w:sz="0" w:space="0" w:color="auto"/>
                <w:bottom w:val="none" w:sz="0" w:space="0" w:color="auto"/>
                <w:right w:val="none" w:sz="0" w:space="0" w:color="auto"/>
              </w:divBdr>
            </w:div>
            <w:div w:id="1563835325">
              <w:marLeft w:val="0"/>
              <w:marRight w:val="0"/>
              <w:marTop w:val="0"/>
              <w:marBottom w:val="0"/>
              <w:divBdr>
                <w:top w:val="none" w:sz="0" w:space="0" w:color="auto"/>
                <w:left w:val="none" w:sz="0" w:space="0" w:color="auto"/>
                <w:bottom w:val="none" w:sz="0" w:space="0" w:color="auto"/>
                <w:right w:val="none" w:sz="0" w:space="0" w:color="auto"/>
              </w:divBdr>
            </w:div>
            <w:div w:id="1564410247">
              <w:marLeft w:val="0"/>
              <w:marRight w:val="0"/>
              <w:marTop w:val="0"/>
              <w:marBottom w:val="0"/>
              <w:divBdr>
                <w:top w:val="none" w:sz="0" w:space="0" w:color="auto"/>
                <w:left w:val="none" w:sz="0" w:space="0" w:color="auto"/>
                <w:bottom w:val="none" w:sz="0" w:space="0" w:color="auto"/>
                <w:right w:val="none" w:sz="0" w:space="0" w:color="auto"/>
              </w:divBdr>
            </w:div>
            <w:div w:id="1572808081">
              <w:marLeft w:val="0"/>
              <w:marRight w:val="0"/>
              <w:marTop w:val="0"/>
              <w:marBottom w:val="0"/>
              <w:divBdr>
                <w:top w:val="none" w:sz="0" w:space="0" w:color="auto"/>
                <w:left w:val="none" w:sz="0" w:space="0" w:color="auto"/>
                <w:bottom w:val="none" w:sz="0" w:space="0" w:color="auto"/>
                <w:right w:val="none" w:sz="0" w:space="0" w:color="auto"/>
              </w:divBdr>
            </w:div>
            <w:div w:id="1574241551">
              <w:marLeft w:val="0"/>
              <w:marRight w:val="0"/>
              <w:marTop w:val="0"/>
              <w:marBottom w:val="0"/>
              <w:divBdr>
                <w:top w:val="none" w:sz="0" w:space="0" w:color="auto"/>
                <w:left w:val="none" w:sz="0" w:space="0" w:color="auto"/>
                <w:bottom w:val="none" w:sz="0" w:space="0" w:color="auto"/>
                <w:right w:val="none" w:sz="0" w:space="0" w:color="auto"/>
              </w:divBdr>
            </w:div>
            <w:div w:id="1583107141">
              <w:marLeft w:val="0"/>
              <w:marRight w:val="0"/>
              <w:marTop w:val="0"/>
              <w:marBottom w:val="0"/>
              <w:divBdr>
                <w:top w:val="none" w:sz="0" w:space="0" w:color="auto"/>
                <w:left w:val="none" w:sz="0" w:space="0" w:color="auto"/>
                <w:bottom w:val="none" w:sz="0" w:space="0" w:color="auto"/>
                <w:right w:val="none" w:sz="0" w:space="0" w:color="auto"/>
              </w:divBdr>
            </w:div>
            <w:div w:id="1584485967">
              <w:marLeft w:val="0"/>
              <w:marRight w:val="0"/>
              <w:marTop w:val="0"/>
              <w:marBottom w:val="0"/>
              <w:divBdr>
                <w:top w:val="none" w:sz="0" w:space="0" w:color="auto"/>
                <w:left w:val="none" w:sz="0" w:space="0" w:color="auto"/>
                <w:bottom w:val="none" w:sz="0" w:space="0" w:color="auto"/>
                <w:right w:val="none" w:sz="0" w:space="0" w:color="auto"/>
              </w:divBdr>
            </w:div>
            <w:div w:id="1589078461">
              <w:marLeft w:val="0"/>
              <w:marRight w:val="0"/>
              <w:marTop w:val="0"/>
              <w:marBottom w:val="0"/>
              <w:divBdr>
                <w:top w:val="none" w:sz="0" w:space="0" w:color="auto"/>
                <w:left w:val="none" w:sz="0" w:space="0" w:color="auto"/>
                <w:bottom w:val="none" w:sz="0" w:space="0" w:color="auto"/>
                <w:right w:val="none" w:sz="0" w:space="0" w:color="auto"/>
              </w:divBdr>
            </w:div>
            <w:div w:id="1614482689">
              <w:marLeft w:val="0"/>
              <w:marRight w:val="0"/>
              <w:marTop w:val="0"/>
              <w:marBottom w:val="0"/>
              <w:divBdr>
                <w:top w:val="none" w:sz="0" w:space="0" w:color="auto"/>
                <w:left w:val="none" w:sz="0" w:space="0" w:color="auto"/>
                <w:bottom w:val="none" w:sz="0" w:space="0" w:color="auto"/>
                <w:right w:val="none" w:sz="0" w:space="0" w:color="auto"/>
              </w:divBdr>
            </w:div>
            <w:div w:id="1629120557">
              <w:marLeft w:val="0"/>
              <w:marRight w:val="0"/>
              <w:marTop w:val="0"/>
              <w:marBottom w:val="0"/>
              <w:divBdr>
                <w:top w:val="none" w:sz="0" w:space="0" w:color="auto"/>
                <w:left w:val="none" w:sz="0" w:space="0" w:color="auto"/>
                <w:bottom w:val="none" w:sz="0" w:space="0" w:color="auto"/>
                <w:right w:val="none" w:sz="0" w:space="0" w:color="auto"/>
              </w:divBdr>
            </w:div>
            <w:div w:id="1633631177">
              <w:marLeft w:val="0"/>
              <w:marRight w:val="0"/>
              <w:marTop w:val="0"/>
              <w:marBottom w:val="0"/>
              <w:divBdr>
                <w:top w:val="none" w:sz="0" w:space="0" w:color="auto"/>
                <w:left w:val="none" w:sz="0" w:space="0" w:color="auto"/>
                <w:bottom w:val="none" w:sz="0" w:space="0" w:color="auto"/>
                <w:right w:val="none" w:sz="0" w:space="0" w:color="auto"/>
              </w:divBdr>
            </w:div>
            <w:div w:id="1636907229">
              <w:marLeft w:val="0"/>
              <w:marRight w:val="0"/>
              <w:marTop w:val="0"/>
              <w:marBottom w:val="0"/>
              <w:divBdr>
                <w:top w:val="none" w:sz="0" w:space="0" w:color="auto"/>
                <w:left w:val="none" w:sz="0" w:space="0" w:color="auto"/>
                <w:bottom w:val="none" w:sz="0" w:space="0" w:color="auto"/>
                <w:right w:val="none" w:sz="0" w:space="0" w:color="auto"/>
              </w:divBdr>
            </w:div>
            <w:div w:id="1640525846">
              <w:marLeft w:val="0"/>
              <w:marRight w:val="0"/>
              <w:marTop w:val="0"/>
              <w:marBottom w:val="0"/>
              <w:divBdr>
                <w:top w:val="none" w:sz="0" w:space="0" w:color="auto"/>
                <w:left w:val="none" w:sz="0" w:space="0" w:color="auto"/>
                <w:bottom w:val="none" w:sz="0" w:space="0" w:color="auto"/>
                <w:right w:val="none" w:sz="0" w:space="0" w:color="auto"/>
              </w:divBdr>
            </w:div>
            <w:div w:id="1643462715">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648976440">
              <w:marLeft w:val="0"/>
              <w:marRight w:val="0"/>
              <w:marTop w:val="0"/>
              <w:marBottom w:val="0"/>
              <w:divBdr>
                <w:top w:val="none" w:sz="0" w:space="0" w:color="auto"/>
                <w:left w:val="none" w:sz="0" w:space="0" w:color="auto"/>
                <w:bottom w:val="none" w:sz="0" w:space="0" w:color="auto"/>
                <w:right w:val="none" w:sz="0" w:space="0" w:color="auto"/>
              </w:divBdr>
            </w:div>
            <w:div w:id="1651596171">
              <w:marLeft w:val="0"/>
              <w:marRight w:val="0"/>
              <w:marTop w:val="0"/>
              <w:marBottom w:val="0"/>
              <w:divBdr>
                <w:top w:val="none" w:sz="0" w:space="0" w:color="auto"/>
                <w:left w:val="none" w:sz="0" w:space="0" w:color="auto"/>
                <w:bottom w:val="none" w:sz="0" w:space="0" w:color="auto"/>
                <w:right w:val="none" w:sz="0" w:space="0" w:color="auto"/>
              </w:divBdr>
            </w:div>
            <w:div w:id="1651908938">
              <w:marLeft w:val="0"/>
              <w:marRight w:val="0"/>
              <w:marTop w:val="0"/>
              <w:marBottom w:val="0"/>
              <w:divBdr>
                <w:top w:val="none" w:sz="0" w:space="0" w:color="auto"/>
                <w:left w:val="none" w:sz="0" w:space="0" w:color="auto"/>
                <w:bottom w:val="none" w:sz="0" w:space="0" w:color="auto"/>
                <w:right w:val="none" w:sz="0" w:space="0" w:color="auto"/>
              </w:divBdr>
            </w:div>
            <w:div w:id="1656684849">
              <w:marLeft w:val="0"/>
              <w:marRight w:val="0"/>
              <w:marTop w:val="0"/>
              <w:marBottom w:val="0"/>
              <w:divBdr>
                <w:top w:val="none" w:sz="0" w:space="0" w:color="auto"/>
                <w:left w:val="none" w:sz="0" w:space="0" w:color="auto"/>
                <w:bottom w:val="none" w:sz="0" w:space="0" w:color="auto"/>
                <w:right w:val="none" w:sz="0" w:space="0" w:color="auto"/>
              </w:divBdr>
            </w:div>
            <w:div w:id="1670132931">
              <w:marLeft w:val="0"/>
              <w:marRight w:val="0"/>
              <w:marTop w:val="0"/>
              <w:marBottom w:val="0"/>
              <w:divBdr>
                <w:top w:val="none" w:sz="0" w:space="0" w:color="auto"/>
                <w:left w:val="none" w:sz="0" w:space="0" w:color="auto"/>
                <w:bottom w:val="none" w:sz="0" w:space="0" w:color="auto"/>
                <w:right w:val="none" w:sz="0" w:space="0" w:color="auto"/>
              </w:divBdr>
            </w:div>
            <w:div w:id="1681156628">
              <w:marLeft w:val="0"/>
              <w:marRight w:val="0"/>
              <w:marTop w:val="0"/>
              <w:marBottom w:val="0"/>
              <w:divBdr>
                <w:top w:val="none" w:sz="0" w:space="0" w:color="auto"/>
                <w:left w:val="none" w:sz="0" w:space="0" w:color="auto"/>
                <w:bottom w:val="none" w:sz="0" w:space="0" w:color="auto"/>
                <w:right w:val="none" w:sz="0" w:space="0" w:color="auto"/>
              </w:divBdr>
            </w:div>
            <w:div w:id="1687364475">
              <w:marLeft w:val="0"/>
              <w:marRight w:val="0"/>
              <w:marTop w:val="0"/>
              <w:marBottom w:val="0"/>
              <w:divBdr>
                <w:top w:val="none" w:sz="0" w:space="0" w:color="auto"/>
                <w:left w:val="none" w:sz="0" w:space="0" w:color="auto"/>
                <w:bottom w:val="none" w:sz="0" w:space="0" w:color="auto"/>
                <w:right w:val="none" w:sz="0" w:space="0" w:color="auto"/>
              </w:divBdr>
            </w:div>
            <w:div w:id="1687512881">
              <w:marLeft w:val="0"/>
              <w:marRight w:val="0"/>
              <w:marTop w:val="0"/>
              <w:marBottom w:val="0"/>
              <w:divBdr>
                <w:top w:val="none" w:sz="0" w:space="0" w:color="auto"/>
                <w:left w:val="none" w:sz="0" w:space="0" w:color="auto"/>
                <w:bottom w:val="none" w:sz="0" w:space="0" w:color="auto"/>
                <w:right w:val="none" w:sz="0" w:space="0" w:color="auto"/>
              </w:divBdr>
            </w:div>
            <w:div w:id="1697804142">
              <w:marLeft w:val="0"/>
              <w:marRight w:val="0"/>
              <w:marTop w:val="0"/>
              <w:marBottom w:val="0"/>
              <w:divBdr>
                <w:top w:val="none" w:sz="0" w:space="0" w:color="auto"/>
                <w:left w:val="none" w:sz="0" w:space="0" w:color="auto"/>
                <w:bottom w:val="none" w:sz="0" w:space="0" w:color="auto"/>
                <w:right w:val="none" w:sz="0" w:space="0" w:color="auto"/>
              </w:divBdr>
            </w:div>
            <w:div w:id="1700012773">
              <w:marLeft w:val="0"/>
              <w:marRight w:val="0"/>
              <w:marTop w:val="0"/>
              <w:marBottom w:val="0"/>
              <w:divBdr>
                <w:top w:val="none" w:sz="0" w:space="0" w:color="auto"/>
                <w:left w:val="none" w:sz="0" w:space="0" w:color="auto"/>
                <w:bottom w:val="none" w:sz="0" w:space="0" w:color="auto"/>
                <w:right w:val="none" w:sz="0" w:space="0" w:color="auto"/>
              </w:divBdr>
            </w:div>
            <w:div w:id="1703433735">
              <w:marLeft w:val="0"/>
              <w:marRight w:val="0"/>
              <w:marTop w:val="0"/>
              <w:marBottom w:val="0"/>
              <w:divBdr>
                <w:top w:val="none" w:sz="0" w:space="0" w:color="auto"/>
                <w:left w:val="none" w:sz="0" w:space="0" w:color="auto"/>
                <w:bottom w:val="none" w:sz="0" w:space="0" w:color="auto"/>
                <w:right w:val="none" w:sz="0" w:space="0" w:color="auto"/>
              </w:divBdr>
            </w:div>
            <w:div w:id="1707486120">
              <w:marLeft w:val="0"/>
              <w:marRight w:val="0"/>
              <w:marTop w:val="0"/>
              <w:marBottom w:val="0"/>
              <w:divBdr>
                <w:top w:val="none" w:sz="0" w:space="0" w:color="auto"/>
                <w:left w:val="none" w:sz="0" w:space="0" w:color="auto"/>
                <w:bottom w:val="none" w:sz="0" w:space="0" w:color="auto"/>
                <w:right w:val="none" w:sz="0" w:space="0" w:color="auto"/>
              </w:divBdr>
            </w:div>
            <w:div w:id="1715887339">
              <w:marLeft w:val="0"/>
              <w:marRight w:val="0"/>
              <w:marTop w:val="0"/>
              <w:marBottom w:val="0"/>
              <w:divBdr>
                <w:top w:val="none" w:sz="0" w:space="0" w:color="auto"/>
                <w:left w:val="none" w:sz="0" w:space="0" w:color="auto"/>
                <w:bottom w:val="none" w:sz="0" w:space="0" w:color="auto"/>
                <w:right w:val="none" w:sz="0" w:space="0" w:color="auto"/>
              </w:divBdr>
            </w:div>
            <w:div w:id="1736051198">
              <w:marLeft w:val="0"/>
              <w:marRight w:val="0"/>
              <w:marTop w:val="0"/>
              <w:marBottom w:val="0"/>
              <w:divBdr>
                <w:top w:val="none" w:sz="0" w:space="0" w:color="auto"/>
                <w:left w:val="none" w:sz="0" w:space="0" w:color="auto"/>
                <w:bottom w:val="none" w:sz="0" w:space="0" w:color="auto"/>
                <w:right w:val="none" w:sz="0" w:space="0" w:color="auto"/>
              </w:divBdr>
            </w:div>
            <w:div w:id="1741630320">
              <w:marLeft w:val="0"/>
              <w:marRight w:val="0"/>
              <w:marTop w:val="0"/>
              <w:marBottom w:val="0"/>
              <w:divBdr>
                <w:top w:val="none" w:sz="0" w:space="0" w:color="auto"/>
                <w:left w:val="none" w:sz="0" w:space="0" w:color="auto"/>
                <w:bottom w:val="none" w:sz="0" w:space="0" w:color="auto"/>
                <w:right w:val="none" w:sz="0" w:space="0" w:color="auto"/>
              </w:divBdr>
            </w:div>
            <w:div w:id="1743522710">
              <w:marLeft w:val="0"/>
              <w:marRight w:val="0"/>
              <w:marTop w:val="0"/>
              <w:marBottom w:val="0"/>
              <w:divBdr>
                <w:top w:val="none" w:sz="0" w:space="0" w:color="auto"/>
                <w:left w:val="none" w:sz="0" w:space="0" w:color="auto"/>
                <w:bottom w:val="none" w:sz="0" w:space="0" w:color="auto"/>
                <w:right w:val="none" w:sz="0" w:space="0" w:color="auto"/>
              </w:divBdr>
            </w:div>
            <w:div w:id="1776822015">
              <w:marLeft w:val="0"/>
              <w:marRight w:val="0"/>
              <w:marTop w:val="0"/>
              <w:marBottom w:val="0"/>
              <w:divBdr>
                <w:top w:val="none" w:sz="0" w:space="0" w:color="auto"/>
                <w:left w:val="none" w:sz="0" w:space="0" w:color="auto"/>
                <w:bottom w:val="none" w:sz="0" w:space="0" w:color="auto"/>
                <w:right w:val="none" w:sz="0" w:space="0" w:color="auto"/>
              </w:divBdr>
            </w:div>
            <w:div w:id="1807166229">
              <w:marLeft w:val="0"/>
              <w:marRight w:val="0"/>
              <w:marTop w:val="0"/>
              <w:marBottom w:val="0"/>
              <w:divBdr>
                <w:top w:val="none" w:sz="0" w:space="0" w:color="auto"/>
                <w:left w:val="none" w:sz="0" w:space="0" w:color="auto"/>
                <w:bottom w:val="none" w:sz="0" w:space="0" w:color="auto"/>
                <w:right w:val="none" w:sz="0" w:space="0" w:color="auto"/>
              </w:divBdr>
            </w:div>
            <w:div w:id="1809281866">
              <w:marLeft w:val="0"/>
              <w:marRight w:val="0"/>
              <w:marTop w:val="0"/>
              <w:marBottom w:val="0"/>
              <w:divBdr>
                <w:top w:val="none" w:sz="0" w:space="0" w:color="auto"/>
                <w:left w:val="none" w:sz="0" w:space="0" w:color="auto"/>
                <w:bottom w:val="none" w:sz="0" w:space="0" w:color="auto"/>
                <w:right w:val="none" w:sz="0" w:space="0" w:color="auto"/>
              </w:divBdr>
            </w:div>
            <w:div w:id="1809932301">
              <w:marLeft w:val="0"/>
              <w:marRight w:val="0"/>
              <w:marTop w:val="0"/>
              <w:marBottom w:val="0"/>
              <w:divBdr>
                <w:top w:val="none" w:sz="0" w:space="0" w:color="auto"/>
                <w:left w:val="none" w:sz="0" w:space="0" w:color="auto"/>
                <w:bottom w:val="none" w:sz="0" w:space="0" w:color="auto"/>
                <w:right w:val="none" w:sz="0" w:space="0" w:color="auto"/>
              </w:divBdr>
            </w:div>
            <w:div w:id="1818105451">
              <w:marLeft w:val="0"/>
              <w:marRight w:val="0"/>
              <w:marTop w:val="0"/>
              <w:marBottom w:val="0"/>
              <w:divBdr>
                <w:top w:val="none" w:sz="0" w:space="0" w:color="auto"/>
                <w:left w:val="none" w:sz="0" w:space="0" w:color="auto"/>
                <w:bottom w:val="none" w:sz="0" w:space="0" w:color="auto"/>
                <w:right w:val="none" w:sz="0" w:space="0" w:color="auto"/>
              </w:divBdr>
            </w:div>
            <w:div w:id="1818841192">
              <w:marLeft w:val="0"/>
              <w:marRight w:val="0"/>
              <w:marTop w:val="0"/>
              <w:marBottom w:val="0"/>
              <w:divBdr>
                <w:top w:val="none" w:sz="0" w:space="0" w:color="auto"/>
                <w:left w:val="none" w:sz="0" w:space="0" w:color="auto"/>
                <w:bottom w:val="none" w:sz="0" w:space="0" w:color="auto"/>
                <w:right w:val="none" w:sz="0" w:space="0" w:color="auto"/>
              </w:divBdr>
            </w:div>
            <w:div w:id="1839418092">
              <w:marLeft w:val="0"/>
              <w:marRight w:val="0"/>
              <w:marTop w:val="0"/>
              <w:marBottom w:val="0"/>
              <w:divBdr>
                <w:top w:val="none" w:sz="0" w:space="0" w:color="auto"/>
                <w:left w:val="none" w:sz="0" w:space="0" w:color="auto"/>
                <w:bottom w:val="none" w:sz="0" w:space="0" w:color="auto"/>
                <w:right w:val="none" w:sz="0" w:space="0" w:color="auto"/>
              </w:divBdr>
            </w:div>
            <w:div w:id="1839997375">
              <w:marLeft w:val="0"/>
              <w:marRight w:val="0"/>
              <w:marTop w:val="0"/>
              <w:marBottom w:val="0"/>
              <w:divBdr>
                <w:top w:val="none" w:sz="0" w:space="0" w:color="auto"/>
                <w:left w:val="none" w:sz="0" w:space="0" w:color="auto"/>
                <w:bottom w:val="none" w:sz="0" w:space="0" w:color="auto"/>
                <w:right w:val="none" w:sz="0" w:space="0" w:color="auto"/>
              </w:divBdr>
            </w:div>
            <w:div w:id="1842086605">
              <w:marLeft w:val="0"/>
              <w:marRight w:val="0"/>
              <w:marTop w:val="0"/>
              <w:marBottom w:val="0"/>
              <w:divBdr>
                <w:top w:val="none" w:sz="0" w:space="0" w:color="auto"/>
                <w:left w:val="none" w:sz="0" w:space="0" w:color="auto"/>
                <w:bottom w:val="none" w:sz="0" w:space="0" w:color="auto"/>
                <w:right w:val="none" w:sz="0" w:space="0" w:color="auto"/>
              </w:divBdr>
            </w:div>
            <w:div w:id="1863086394">
              <w:marLeft w:val="0"/>
              <w:marRight w:val="0"/>
              <w:marTop w:val="0"/>
              <w:marBottom w:val="0"/>
              <w:divBdr>
                <w:top w:val="none" w:sz="0" w:space="0" w:color="auto"/>
                <w:left w:val="none" w:sz="0" w:space="0" w:color="auto"/>
                <w:bottom w:val="none" w:sz="0" w:space="0" w:color="auto"/>
                <w:right w:val="none" w:sz="0" w:space="0" w:color="auto"/>
              </w:divBdr>
            </w:div>
            <w:div w:id="1867015685">
              <w:marLeft w:val="0"/>
              <w:marRight w:val="0"/>
              <w:marTop w:val="0"/>
              <w:marBottom w:val="0"/>
              <w:divBdr>
                <w:top w:val="none" w:sz="0" w:space="0" w:color="auto"/>
                <w:left w:val="none" w:sz="0" w:space="0" w:color="auto"/>
                <w:bottom w:val="none" w:sz="0" w:space="0" w:color="auto"/>
                <w:right w:val="none" w:sz="0" w:space="0" w:color="auto"/>
              </w:divBdr>
            </w:div>
            <w:div w:id="1869757060">
              <w:marLeft w:val="0"/>
              <w:marRight w:val="0"/>
              <w:marTop w:val="0"/>
              <w:marBottom w:val="0"/>
              <w:divBdr>
                <w:top w:val="none" w:sz="0" w:space="0" w:color="auto"/>
                <w:left w:val="none" w:sz="0" w:space="0" w:color="auto"/>
                <w:bottom w:val="none" w:sz="0" w:space="0" w:color="auto"/>
                <w:right w:val="none" w:sz="0" w:space="0" w:color="auto"/>
              </w:divBdr>
            </w:div>
            <w:div w:id="1872455626">
              <w:marLeft w:val="0"/>
              <w:marRight w:val="0"/>
              <w:marTop w:val="0"/>
              <w:marBottom w:val="0"/>
              <w:divBdr>
                <w:top w:val="none" w:sz="0" w:space="0" w:color="auto"/>
                <w:left w:val="none" w:sz="0" w:space="0" w:color="auto"/>
                <w:bottom w:val="none" w:sz="0" w:space="0" w:color="auto"/>
                <w:right w:val="none" w:sz="0" w:space="0" w:color="auto"/>
              </w:divBdr>
            </w:div>
            <w:div w:id="1880431876">
              <w:marLeft w:val="0"/>
              <w:marRight w:val="0"/>
              <w:marTop w:val="0"/>
              <w:marBottom w:val="0"/>
              <w:divBdr>
                <w:top w:val="none" w:sz="0" w:space="0" w:color="auto"/>
                <w:left w:val="none" w:sz="0" w:space="0" w:color="auto"/>
                <w:bottom w:val="none" w:sz="0" w:space="0" w:color="auto"/>
                <w:right w:val="none" w:sz="0" w:space="0" w:color="auto"/>
              </w:divBdr>
            </w:div>
            <w:div w:id="1881503893">
              <w:marLeft w:val="0"/>
              <w:marRight w:val="0"/>
              <w:marTop w:val="0"/>
              <w:marBottom w:val="0"/>
              <w:divBdr>
                <w:top w:val="none" w:sz="0" w:space="0" w:color="auto"/>
                <w:left w:val="none" w:sz="0" w:space="0" w:color="auto"/>
                <w:bottom w:val="none" w:sz="0" w:space="0" w:color="auto"/>
                <w:right w:val="none" w:sz="0" w:space="0" w:color="auto"/>
              </w:divBdr>
            </w:div>
            <w:div w:id="1886873375">
              <w:marLeft w:val="0"/>
              <w:marRight w:val="0"/>
              <w:marTop w:val="0"/>
              <w:marBottom w:val="0"/>
              <w:divBdr>
                <w:top w:val="none" w:sz="0" w:space="0" w:color="auto"/>
                <w:left w:val="none" w:sz="0" w:space="0" w:color="auto"/>
                <w:bottom w:val="none" w:sz="0" w:space="0" w:color="auto"/>
                <w:right w:val="none" w:sz="0" w:space="0" w:color="auto"/>
              </w:divBdr>
            </w:div>
            <w:div w:id="1892576246">
              <w:marLeft w:val="0"/>
              <w:marRight w:val="0"/>
              <w:marTop w:val="0"/>
              <w:marBottom w:val="0"/>
              <w:divBdr>
                <w:top w:val="none" w:sz="0" w:space="0" w:color="auto"/>
                <w:left w:val="none" w:sz="0" w:space="0" w:color="auto"/>
                <w:bottom w:val="none" w:sz="0" w:space="0" w:color="auto"/>
                <w:right w:val="none" w:sz="0" w:space="0" w:color="auto"/>
              </w:divBdr>
            </w:div>
            <w:div w:id="1893929286">
              <w:marLeft w:val="0"/>
              <w:marRight w:val="0"/>
              <w:marTop w:val="0"/>
              <w:marBottom w:val="0"/>
              <w:divBdr>
                <w:top w:val="none" w:sz="0" w:space="0" w:color="auto"/>
                <w:left w:val="none" w:sz="0" w:space="0" w:color="auto"/>
                <w:bottom w:val="none" w:sz="0" w:space="0" w:color="auto"/>
                <w:right w:val="none" w:sz="0" w:space="0" w:color="auto"/>
              </w:divBdr>
            </w:div>
            <w:div w:id="1894388231">
              <w:marLeft w:val="0"/>
              <w:marRight w:val="0"/>
              <w:marTop w:val="0"/>
              <w:marBottom w:val="0"/>
              <w:divBdr>
                <w:top w:val="none" w:sz="0" w:space="0" w:color="auto"/>
                <w:left w:val="none" w:sz="0" w:space="0" w:color="auto"/>
                <w:bottom w:val="none" w:sz="0" w:space="0" w:color="auto"/>
                <w:right w:val="none" w:sz="0" w:space="0" w:color="auto"/>
              </w:divBdr>
            </w:div>
            <w:div w:id="1894391347">
              <w:marLeft w:val="0"/>
              <w:marRight w:val="0"/>
              <w:marTop w:val="0"/>
              <w:marBottom w:val="0"/>
              <w:divBdr>
                <w:top w:val="none" w:sz="0" w:space="0" w:color="auto"/>
                <w:left w:val="none" w:sz="0" w:space="0" w:color="auto"/>
                <w:bottom w:val="none" w:sz="0" w:space="0" w:color="auto"/>
                <w:right w:val="none" w:sz="0" w:space="0" w:color="auto"/>
              </w:divBdr>
            </w:div>
            <w:div w:id="1902475399">
              <w:marLeft w:val="0"/>
              <w:marRight w:val="0"/>
              <w:marTop w:val="0"/>
              <w:marBottom w:val="0"/>
              <w:divBdr>
                <w:top w:val="none" w:sz="0" w:space="0" w:color="auto"/>
                <w:left w:val="none" w:sz="0" w:space="0" w:color="auto"/>
                <w:bottom w:val="none" w:sz="0" w:space="0" w:color="auto"/>
                <w:right w:val="none" w:sz="0" w:space="0" w:color="auto"/>
              </w:divBdr>
            </w:div>
            <w:div w:id="1907910638">
              <w:marLeft w:val="0"/>
              <w:marRight w:val="0"/>
              <w:marTop w:val="0"/>
              <w:marBottom w:val="0"/>
              <w:divBdr>
                <w:top w:val="none" w:sz="0" w:space="0" w:color="auto"/>
                <w:left w:val="none" w:sz="0" w:space="0" w:color="auto"/>
                <w:bottom w:val="none" w:sz="0" w:space="0" w:color="auto"/>
                <w:right w:val="none" w:sz="0" w:space="0" w:color="auto"/>
              </w:divBdr>
            </w:div>
            <w:div w:id="1915309912">
              <w:marLeft w:val="0"/>
              <w:marRight w:val="0"/>
              <w:marTop w:val="0"/>
              <w:marBottom w:val="0"/>
              <w:divBdr>
                <w:top w:val="none" w:sz="0" w:space="0" w:color="auto"/>
                <w:left w:val="none" w:sz="0" w:space="0" w:color="auto"/>
                <w:bottom w:val="none" w:sz="0" w:space="0" w:color="auto"/>
                <w:right w:val="none" w:sz="0" w:space="0" w:color="auto"/>
              </w:divBdr>
            </w:div>
            <w:div w:id="1921406855">
              <w:marLeft w:val="0"/>
              <w:marRight w:val="0"/>
              <w:marTop w:val="0"/>
              <w:marBottom w:val="0"/>
              <w:divBdr>
                <w:top w:val="none" w:sz="0" w:space="0" w:color="auto"/>
                <w:left w:val="none" w:sz="0" w:space="0" w:color="auto"/>
                <w:bottom w:val="none" w:sz="0" w:space="0" w:color="auto"/>
                <w:right w:val="none" w:sz="0" w:space="0" w:color="auto"/>
              </w:divBdr>
            </w:div>
            <w:div w:id="1923297964">
              <w:marLeft w:val="0"/>
              <w:marRight w:val="0"/>
              <w:marTop w:val="0"/>
              <w:marBottom w:val="0"/>
              <w:divBdr>
                <w:top w:val="none" w:sz="0" w:space="0" w:color="auto"/>
                <w:left w:val="none" w:sz="0" w:space="0" w:color="auto"/>
                <w:bottom w:val="none" w:sz="0" w:space="0" w:color="auto"/>
                <w:right w:val="none" w:sz="0" w:space="0" w:color="auto"/>
              </w:divBdr>
            </w:div>
            <w:div w:id="1926524674">
              <w:marLeft w:val="0"/>
              <w:marRight w:val="0"/>
              <w:marTop w:val="0"/>
              <w:marBottom w:val="0"/>
              <w:divBdr>
                <w:top w:val="none" w:sz="0" w:space="0" w:color="auto"/>
                <w:left w:val="none" w:sz="0" w:space="0" w:color="auto"/>
                <w:bottom w:val="none" w:sz="0" w:space="0" w:color="auto"/>
                <w:right w:val="none" w:sz="0" w:space="0" w:color="auto"/>
              </w:divBdr>
            </w:div>
            <w:div w:id="1940333619">
              <w:marLeft w:val="0"/>
              <w:marRight w:val="0"/>
              <w:marTop w:val="0"/>
              <w:marBottom w:val="0"/>
              <w:divBdr>
                <w:top w:val="none" w:sz="0" w:space="0" w:color="auto"/>
                <w:left w:val="none" w:sz="0" w:space="0" w:color="auto"/>
                <w:bottom w:val="none" w:sz="0" w:space="0" w:color="auto"/>
                <w:right w:val="none" w:sz="0" w:space="0" w:color="auto"/>
              </w:divBdr>
            </w:div>
            <w:div w:id="1940404646">
              <w:marLeft w:val="0"/>
              <w:marRight w:val="0"/>
              <w:marTop w:val="0"/>
              <w:marBottom w:val="0"/>
              <w:divBdr>
                <w:top w:val="none" w:sz="0" w:space="0" w:color="auto"/>
                <w:left w:val="none" w:sz="0" w:space="0" w:color="auto"/>
                <w:bottom w:val="none" w:sz="0" w:space="0" w:color="auto"/>
                <w:right w:val="none" w:sz="0" w:space="0" w:color="auto"/>
              </w:divBdr>
            </w:div>
            <w:div w:id="1940870114">
              <w:marLeft w:val="0"/>
              <w:marRight w:val="0"/>
              <w:marTop w:val="0"/>
              <w:marBottom w:val="0"/>
              <w:divBdr>
                <w:top w:val="none" w:sz="0" w:space="0" w:color="auto"/>
                <w:left w:val="none" w:sz="0" w:space="0" w:color="auto"/>
                <w:bottom w:val="none" w:sz="0" w:space="0" w:color="auto"/>
                <w:right w:val="none" w:sz="0" w:space="0" w:color="auto"/>
              </w:divBdr>
            </w:div>
            <w:div w:id="1946425390">
              <w:marLeft w:val="0"/>
              <w:marRight w:val="0"/>
              <w:marTop w:val="0"/>
              <w:marBottom w:val="0"/>
              <w:divBdr>
                <w:top w:val="none" w:sz="0" w:space="0" w:color="auto"/>
                <w:left w:val="none" w:sz="0" w:space="0" w:color="auto"/>
                <w:bottom w:val="none" w:sz="0" w:space="0" w:color="auto"/>
                <w:right w:val="none" w:sz="0" w:space="0" w:color="auto"/>
              </w:divBdr>
            </w:div>
            <w:div w:id="1948078688">
              <w:marLeft w:val="0"/>
              <w:marRight w:val="0"/>
              <w:marTop w:val="0"/>
              <w:marBottom w:val="0"/>
              <w:divBdr>
                <w:top w:val="none" w:sz="0" w:space="0" w:color="auto"/>
                <w:left w:val="none" w:sz="0" w:space="0" w:color="auto"/>
                <w:bottom w:val="none" w:sz="0" w:space="0" w:color="auto"/>
                <w:right w:val="none" w:sz="0" w:space="0" w:color="auto"/>
              </w:divBdr>
            </w:div>
            <w:div w:id="1951551418">
              <w:marLeft w:val="0"/>
              <w:marRight w:val="0"/>
              <w:marTop w:val="0"/>
              <w:marBottom w:val="0"/>
              <w:divBdr>
                <w:top w:val="none" w:sz="0" w:space="0" w:color="auto"/>
                <w:left w:val="none" w:sz="0" w:space="0" w:color="auto"/>
                <w:bottom w:val="none" w:sz="0" w:space="0" w:color="auto"/>
                <w:right w:val="none" w:sz="0" w:space="0" w:color="auto"/>
              </w:divBdr>
            </w:div>
            <w:div w:id="1957982831">
              <w:marLeft w:val="0"/>
              <w:marRight w:val="0"/>
              <w:marTop w:val="0"/>
              <w:marBottom w:val="0"/>
              <w:divBdr>
                <w:top w:val="none" w:sz="0" w:space="0" w:color="auto"/>
                <w:left w:val="none" w:sz="0" w:space="0" w:color="auto"/>
                <w:bottom w:val="none" w:sz="0" w:space="0" w:color="auto"/>
                <w:right w:val="none" w:sz="0" w:space="0" w:color="auto"/>
              </w:divBdr>
            </w:div>
            <w:div w:id="1966932630">
              <w:marLeft w:val="0"/>
              <w:marRight w:val="0"/>
              <w:marTop w:val="0"/>
              <w:marBottom w:val="0"/>
              <w:divBdr>
                <w:top w:val="none" w:sz="0" w:space="0" w:color="auto"/>
                <w:left w:val="none" w:sz="0" w:space="0" w:color="auto"/>
                <w:bottom w:val="none" w:sz="0" w:space="0" w:color="auto"/>
                <w:right w:val="none" w:sz="0" w:space="0" w:color="auto"/>
              </w:divBdr>
            </w:div>
            <w:div w:id="1968927839">
              <w:marLeft w:val="0"/>
              <w:marRight w:val="0"/>
              <w:marTop w:val="0"/>
              <w:marBottom w:val="0"/>
              <w:divBdr>
                <w:top w:val="none" w:sz="0" w:space="0" w:color="auto"/>
                <w:left w:val="none" w:sz="0" w:space="0" w:color="auto"/>
                <w:bottom w:val="none" w:sz="0" w:space="0" w:color="auto"/>
                <w:right w:val="none" w:sz="0" w:space="0" w:color="auto"/>
              </w:divBdr>
            </w:div>
            <w:div w:id="1975986977">
              <w:marLeft w:val="0"/>
              <w:marRight w:val="0"/>
              <w:marTop w:val="0"/>
              <w:marBottom w:val="0"/>
              <w:divBdr>
                <w:top w:val="none" w:sz="0" w:space="0" w:color="auto"/>
                <w:left w:val="none" w:sz="0" w:space="0" w:color="auto"/>
                <w:bottom w:val="none" w:sz="0" w:space="0" w:color="auto"/>
                <w:right w:val="none" w:sz="0" w:space="0" w:color="auto"/>
              </w:divBdr>
            </w:div>
            <w:div w:id="1983149433">
              <w:marLeft w:val="0"/>
              <w:marRight w:val="0"/>
              <w:marTop w:val="0"/>
              <w:marBottom w:val="0"/>
              <w:divBdr>
                <w:top w:val="none" w:sz="0" w:space="0" w:color="auto"/>
                <w:left w:val="none" w:sz="0" w:space="0" w:color="auto"/>
                <w:bottom w:val="none" w:sz="0" w:space="0" w:color="auto"/>
                <w:right w:val="none" w:sz="0" w:space="0" w:color="auto"/>
              </w:divBdr>
            </w:div>
            <w:div w:id="1997802169">
              <w:marLeft w:val="0"/>
              <w:marRight w:val="0"/>
              <w:marTop w:val="0"/>
              <w:marBottom w:val="0"/>
              <w:divBdr>
                <w:top w:val="none" w:sz="0" w:space="0" w:color="auto"/>
                <w:left w:val="none" w:sz="0" w:space="0" w:color="auto"/>
                <w:bottom w:val="none" w:sz="0" w:space="0" w:color="auto"/>
                <w:right w:val="none" w:sz="0" w:space="0" w:color="auto"/>
              </w:divBdr>
            </w:div>
            <w:div w:id="2003195911">
              <w:marLeft w:val="0"/>
              <w:marRight w:val="0"/>
              <w:marTop w:val="0"/>
              <w:marBottom w:val="0"/>
              <w:divBdr>
                <w:top w:val="none" w:sz="0" w:space="0" w:color="auto"/>
                <w:left w:val="none" w:sz="0" w:space="0" w:color="auto"/>
                <w:bottom w:val="none" w:sz="0" w:space="0" w:color="auto"/>
                <w:right w:val="none" w:sz="0" w:space="0" w:color="auto"/>
              </w:divBdr>
            </w:div>
            <w:div w:id="2008895319">
              <w:marLeft w:val="0"/>
              <w:marRight w:val="0"/>
              <w:marTop w:val="0"/>
              <w:marBottom w:val="0"/>
              <w:divBdr>
                <w:top w:val="none" w:sz="0" w:space="0" w:color="auto"/>
                <w:left w:val="none" w:sz="0" w:space="0" w:color="auto"/>
                <w:bottom w:val="none" w:sz="0" w:space="0" w:color="auto"/>
                <w:right w:val="none" w:sz="0" w:space="0" w:color="auto"/>
              </w:divBdr>
            </w:div>
            <w:div w:id="2012222385">
              <w:marLeft w:val="0"/>
              <w:marRight w:val="0"/>
              <w:marTop w:val="0"/>
              <w:marBottom w:val="0"/>
              <w:divBdr>
                <w:top w:val="none" w:sz="0" w:space="0" w:color="auto"/>
                <w:left w:val="none" w:sz="0" w:space="0" w:color="auto"/>
                <w:bottom w:val="none" w:sz="0" w:space="0" w:color="auto"/>
                <w:right w:val="none" w:sz="0" w:space="0" w:color="auto"/>
              </w:divBdr>
            </w:div>
            <w:div w:id="2012415414">
              <w:marLeft w:val="0"/>
              <w:marRight w:val="0"/>
              <w:marTop w:val="0"/>
              <w:marBottom w:val="0"/>
              <w:divBdr>
                <w:top w:val="none" w:sz="0" w:space="0" w:color="auto"/>
                <w:left w:val="none" w:sz="0" w:space="0" w:color="auto"/>
                <w:bottom w:val="none" w:sz="0" w:space="0" w:color="auto"/>
                <w:right w:val="none" w:sz="0" w:space="0" w:color="auto"/>
              </w:divBdr>
            </w:div>
            <w:div w:id="2012949686">
              <w:marLeft w:val="0"/>
              <w:marRight w:val="0"/>
              <w:marTop w:val="0"/>
              <w:marBottom w:val="0"/>
              <w:divBdr>
                <w:top w:val="none" w:sz="0" w:space="0" w:color="auto"/>
                <w:left w:val="none" w:sz="0" w:space="0" w:color="auto"/>
                <w:bottom w:val="none" w:sz="0" w:space="0" w:color="auto"/>
                <w:right w:val="none" w:sz="0" w:space="0" w:color="auto"/>
              </w:divBdr>
            </w:div>
            <w:div w:id="2019502351">
              <w:marLeft w:val="0"/>
              <w:marRight w:val="0"/>
              <w:marTop w:val="0"/>
              <w:marBottom w:val="0"/>
              <w:divBdr>
                <w:top w:val="none" w:sz="0" w:space="0" w:color="auto"/>
                <w:left w:val="none" w:sz="0" w:space="0" w:color="auto"/>
                <w:bottom w:val="none" w:sz="0" w:space="0" w:color="auto"/>
                <w:right w:val="none" w:sz="0" w:space="0" w:color="auto"/>
              </w:divBdr>
            </w:div>
            <w:div w:id="2020039841">
              <w:marLeft w:val="0"/>
              <w:marRight w:val="0"/>
              <w:marTop w:val="0"/>
              <w:marBottom w:val="0"/>
              <w:divBdr>
                <w:top w:val="none" w:sz="0" w:space="0" w:color="auto"/>
                <w:left w:val="none" w:sz="0" w:space="0" w:color="auto"/>
                <w:bottom w:val="none" w:sz="0" w:space="0" w:color="auto"/>
                <w:right w:val="none" w:sz="0" w:space="0" w:color="auto"/>
              </w:divBdr>
            </w:div>
            <w:div w:id="2025858661">
              <w:marLeft w:val="0"/>
              <w:marRight w:val="0"/>
              <w:marTop w:val="0"/>
              <w:marBottom w:val="0"/>
              <w:divBdr>
                <w:top w:val="none" w:sz="0" w:space="0" w:color="auto"/>
                <w:left w:val="none" w:sz="0" w:space="0" w:color="auto"/>
                <w:bottom w:val="none" w:sz="0" w:space="0" w:color="auto"/>
                <w:right w:val="none" w:sz="0" w:space="0" w:color="auto"/>
              </w:divBdr>
            </w:div>
            <w:div w:id="2043285291">
              <w:marLeft w:val="0"/>
              <w:marRight w:val="0"/>
              <w:marTop w:val="0"/>
              <w:marBottom w:val="0"/>
              <w:divBdr>
                <w:top w:val="none" w:sz="0" w:space="0" w:color="auto"/>
                <w:left w:val="none" w:sz="0" w:space="0" w:color="auto"/>
                <w:bottom w:val="none" w:sz="0" w:space="0" w:color="auto"/>
                <w:right w:val="none" w:sz="0" w:space="0" w:color="auto"/>
              </w:divBdr>
            </w:div>
            <w:div w:id="2052806296">
              <w:marLeft w:val="0"/>
              <w:marRight w:val="0"/>
              <w:marTop w:val="0"/>
              <w:marBottom w:val="0"/>
              <w:divBdr>
                <w:top w:val="none" w:sz="0" w:space="0" w:color="auto"/>
                <w:left w:val="none" w:sz="0" w:space="0" w:color="auto"/>
                <w:bottom w:val="none" w:sz="0" w:space="0" w:color="auto"/>
                <w:right w:val="none" w:sz="0" w:space="0" w:color="auto"/>
              </w:divBdr>
            </w:div>
            <w:div w:id="2058359468">
              <w:marLeft w:val="0"/>
              <w:marRight w:val="0"/>
              <w:marTop w:val="0"/>
              <w:marBottom w:val="0"/>
              <w:divBdr>
                <w:top w:val="none" w:sz="0" w:space="0" w:color="auto"/>
                <w:left w:val="none" w:sz="0" w:space="0" w:color="auto"/>
                <w:bottom w:val="none" w:sz="0" w:space="0" w:color="auto"/>
                <w:right w:val="none" w:sz="0" w:space="0" w:color="auto"/>
              </w:divBdr>
            </w:div>
            <w:div w:id="2064985624">
              <w:marLeft w:val="0"/>
              <w:marRight w:val="0"/>
              <w:marTop w:val="0"/>
              <w:marBottom w:val="0"/>
              <w:divBdr>
                <w:top w:val="none" w:sz="0" w:space="0" w:color="auto"/>
                <w:left w:val="none" w:sz="0" w:space="0" w:color="auto"/>
                <w:bottom w:val="none" w:sz="0" w:space="0" w:color="auto"/>
                <w:right w:val="none" w:sz="0" w:space="0" w:color="auto"/>
              </w:divBdr>
            </w:div>
            <w:div w:id="2069566829">
              <w:marLeft w:val="0"/>
              <w:marRight w:val="0"/>
              <w:marTop w:val="0"/>
              <w:marBottom w:val="0"/>
              <w:divBdr>
                <w:top w:val="none" w:sz="0" w:space="0" w:color="auto"/>
                <w:left w:val="none" w:sz="0" w:space="0" w:color="auto"/>
                <w:bottom w:val="none" w:sz="0" w:space="0" w:color="auto"/>
                <w:right w:val="none" w:sz="0" w:space="0" w:color="auto"/>
              </w:divBdr>
            </w:div>
            <w:div w:id="2092655320">
              <w:marLeft w:val="0"/>
              <w:marRight w:val="0"/>
              <w:marTop w:val="0"/>
              <w:marBottom w:val="0"/>
              <w:divBdr>
                <w:top w:val="none" w:sz="0" w:space="0" w:color="auto"/>
                <w:left w:val="none" w:sz="0" w:space="0" w:color="auto"/>
                <w:bottom w:val="none" w:sz="0" w:space="0" w:color="auto"/>
                <w:right w:val="none" w:sz="0" w:space="0" w:color="auto"/>
              </w:divBdr>
            </w:div>
            <w:div w:id="2098011614">
              <w:marLeft w:val="0"/>
              <w:marRight w:val="0"/>
              <w:marTop w:val="0"/>
              <w:marBottom w:val="0"/>
              <w:divBdr>
                <w:top w:val="none" w:sz="0" w:space="0" w:color="auto"/>
                <w:left w:val="none" w:sz="0" w:space="0" w:color="auto"/>
                <w:bottom w:val="none" w:sz="0" w:space="0" w:color="auto"/>
                <w:right w:val="none" w:sz="0" w:space="0" w:color="auto"/>
              </w:divBdr>
            </w:div>
            <w:div w:id="2116946890">
              <w:marLeft w:val="0"/>
              <w:marRight w:val="0"/>
              <w:marTop w:val="0"/>
              <w:marBottom w:val="0"/>
              <w:divBdr>
                <w:top w:val="none" w:sz="0" w:space="0" w:color="auto"/>
                <w:left w:val="none" w:sz="0" w:space="0" w:color="auto"/>
                <w:bottom w:val="none" w:sz="0" w:space="0" w:color="auto"/>
                <w:right w:val="none" w:sz="0" w:space="0" w:color="auto"/>
              </w:divBdr>
            </w:div>
            <w:div w:id="2118400384">
              <w:marLeft w:val="0"/>
              <w:marRight w:val="0"/>
              <w:marTop w:val="0"/>
              <w:marBottom w:val="0"/>
              <w:divBdr>
                <w:top w:val="none" w:sz="0" w:space="0" w:color="auto"/>
                <w:left w:val="none" w:sz="0" w:space="0" w:color="auto"/>
                <w:bottom w:val="none" w:sz="0" w:space="0" w:color="auto"/>
                <w:right w:val="none" w:sz="0" w:space="0" w:color="auto"/>
              </w:divBdr>
            </w:div>
            <w:div w:id="2120098680">
              <w:marLeft w:val="0"/>
              <w:marRight w:val="0"/>
              <w:marTop w:val="0"/>
              <w:marBottom w:val="0"/>
              <w:divBdr>
                <w:top w:val="none" w:sz="0" w:space="0" w:color="auto"/>
                <w:left w:val="none" w:sz="0" w:space="0" w:color="auto"/>
                <w:bottom w:val="none" w:sz="0" w:space="0" w:color="auto"/>
                <w:right w:val="none" w:sz="0" w:space="0" w:color="auto"/>
              </w:divBdr>
            </w:div>
            <w:div w:id="2123449011">
              <w:marLeft w:val="0"/>
              <w:marRight w:val="0"/>
              <w:marTop w:val="0"/>
              <w:marBottom w:val="0"/>
              <w:divBdr>
                <w:top w:val="none" w:sz="0" w:space="0" w:color="auto"/>
                <w:left w:val="none" w:sz="0" w:space="0" w:color="auto"/>
                <w:bottom w:val="none" w:sz="0" w:space="0" w:color="auto"/>
                <w:right w:val="none" w:sz="0" w:space="0" w:color="auto"/>
              </w:divBdr>
            </w:div>
            <w:div w:id="2124615067">
              <w:marLeft w:val="0"/>
              <w:marRight w:val="0"/>
              <w:marTop w:val="0"/>
              <w:marBottom w:val="0"/>
              <w:divBdr>
                <w:top w:val="none" w:sz="0" w:space="0" w:color="auto"/>
                <w:left w:val="none" w:sz="0" w:space="0" w:color="auto"/>
                <w:bottom w:val="none" w:sz="0" w:space="0" w:color="auto"/>
                <w:right w:val="none" w:sz="0" w:space="0" w:color="auto"/>
              </w:divBdr>
            </w:div>
            <w:div w:id="21379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2860">
      <w:bodyDiv w:val="1"/>
      <w:marLeft w:val="0"/>
      <w:marRight w:val="0"/>
      <w:marTop w:val="0"/>
      <w:marBottom w:val="0"/>
      <w:divBdr>
        <w:top w:val="none" w:sz="0" w:space="0" w:color="auto"/>
        <w:left w:val="none" w:sz="0" w:space="0" w:color="auto"/>
        <w:bottom w:val="none" w:sz="0" w:space="0" w:color="auto"/>
        <w:right w:val="none" w:sz="0" w:space="0" w:color="auto"/>
      </w:divBdr>
      <w:divsChild>
        <w:div w:id="491027036">
          <w:marLeft w:val="0"/>
          <w:marRight w:val="0"/>
          <w:marTop w:val="0"/>
          <w:marBottom w:val="0"/>
          <w:divBdr>
            <w:top w:val="none" w:sz="0" w:space="0" w:color="auto"/>
            <w:left w:val="none" w:sz="0" w:space="0" w:color="auto"/>
            <w:bottom w:val="none" w:sz="0" w:space="0" w:color="auto"/>
            <w:right w:val="none" w:sz="0" w:space="0" w:color="auto"/>
          </w:divBdr>
          <w:divsChild>
            <w:div w:id="7021685">
              <w:marLeft w:val="0"/>
              <w:marRight w:val="0"/>
              <w:marTop w:val="0"/>
              <w:marBottom w:val="0"/>
              <w:divBdr>
                <w:top w:val="none" w:sz="0" w:space="0" w:color="auto"/>
                <w:left w:val="none" w:sz="0" w:space="0" w:color="auto"/>
                <w:bottom w:val="none" w:sz="0" w:space="0" w:color="auto"/>
                <w:right w:val="none" w:sz="0" w:space="0" w:color="auto"/>
              </w:divBdr>
            </w:div>
            <w:div w:id="33427030">
              <w:marLeft w:val="0"/>
              <w:marRight w:val="0"/>
              <w:marTop w:val="0"/>
              <w:marBottom w:val="0"/>
              <w:divBdr>
                <w:top w:val="none" w:sz="0" w:space="0" w:color="auto"/>
                <w:left w:val="none" w:sz="0" w:space="0" w:color="auto"/>
                <w:bottom w:val="none" w:sz="0" w:space="0" w:color="auto"/>
                <w:right w:val="none" w:sz="0" w:space="0" w:color="auto"/>
              </w:divBdr>
            </w:div>
            <w:div w:id="44254659">
              <w:marLeft w:val="0"/>
              <w:marRight w:val="0"/>
              <w:marTop w:val="0"/>
              <w:marBottom w:val="0"/>
              <w:divBdr>
                <w:top w:val="none" w:sz="0" w:space="0" w:color="auto"/>
                <w:left w:val="none" w:sz="0" w:space="0" w:color="auto"/>
                <w:bottom w:val="none" w:sz="0" w:space="0" w:color="auto"/>
                <w:right w:val="none" w:sz="0" w:space="0" w:color="auto"/>
              </w:divBdr>
            </w:div>
            <w:div w:id="47843402">
              <w:marLeft w:val="0"/>
              <w:marRight w:val="0"/>
              <w:marTop w:val="0"/>
              <w:marBottom w:val="0"/>
              <w:divBdr>
                <w:top w:val="none" w:sz="0" w:space="0" w:color="auto"/>
                <w:left w:val="none" w:sz="0" w:space="0" w:color="auto"/>
                <w:bottom w:val="none" w:sz="0" w:space="0" w:color="auto"/>
                <w:right w:val="none" w:sz="0" w:space="0" w:color="auto"/>
              </w:divBdr>
            </w:div>
            <w:div w:id="48918161">
              <w:marLeft w:val="0"/>
              <w:marRight w:val="0"/>
              <w:marTop w:val="0"/>
              <w:marBottom w:val="0"/>
              <w:divBdr>
                <w:top w:val="none" w:sz="0" w:space="0" w:color="auto"/>
                <w:left w:val="none" w:sz="0" w:space="0" w:color="auto"/>
                <w:bottom w:val="none" w:sz="0" w:space="0" w:color="auto"/>
                <w:right w:val="none" w:sz="0" w:space="0" w:color="auto"/>
              </w:divBdr>
            </w:div>
            <w:div w:id="56705606">
              <w:marLeft w:val="0"/>
              <w:marRight w:val="0"/>
              <w:marTop w:val="0"/>
              <w:marBottom w:val="0"/>
              <w:divBdr>
                <w:top w:val="none" w:sz="0" w:space="0" w:color="auto"/>
                <w:left w:val="none" w:sz="0" w:space="0" w:color="auto"/>
                <w:bottom w:val="none" w:sz="0" w:space="0" w:color="auto"/>
                <w:right w:val="none" w:sz="0" w:space="0" w:color="auto"/>
              </w:divBdr>
            </w:div>
            <w:div w:id="62215648">
              <w:marLeft w:val="0"/>
              <w:marRight w:val="0"/>
              <w:marTop w:val="0"/>
              <w:marBottom w:val="0"/>
              <w:divBdr>
                <w:top w:val="none" w:sz="0" w:space="0" w:color="auto"/>
                <w:left w:val="none" w:sz="0" w:space="0" w:color="auto"/>
                <w:bottom w:val="none" w:sz="0" w:space="0" w:color="auto"/>
                <w:right w:val="none" w:sz="0" w:space="0" w:color="auto"/>
              </w:divBdr>
            </w:div>
            <w:div w:id="75057432">
              <w:marLeft w:val="0"/>
              <w:marRight w:val="0"/>
              <w:marTop w:val="0"/>
              <w:marBottom w:val="0"/>
              <w:divBdr>
                <w:top w:val="none" w:sz="0" w:space="0" w:color="auto"/>
                <w:left w:val="none" w:sz="0" w:space="0" w:color="auto"/>
                <w:bottom w:val="none" w:sz="0" w:space="0" w:color="auto"/>
                <w:right w:val="none" w:sz="0" w:space="0" w:color="auto"/>
              </w:divBdr>
            </w:div>
            <w:div w:id="78524911">
              <w:marLeft w:val="0"/>
              <w:marRight w:val="0"/>
              <w:marTop w:val="0"/>
              <w:marBottom w:val="0"/>
              <w:divBdr>
                <w:top w:val="none" w:sz="0" w:space="0" w:color="auto"/>
                <w:left w:val="none" w:sz="0" w:space="0" w:color="auto"/>
                <w:bottom w:val="none" w:sz="0" w:space="0" w:color="auto"/>
                <w:right w:val="none" w:sz="0" w:space="0" w:color="auto"/>
              </w:divBdr>
            </w:div>
            <w:div w:id="84114769">
              <w:marLeft w:val="0"/>
              <w:marRight w:val="0"/>
              <w:marTop w:val="0"/>
              <w:marBottom w:val="0"/>
              <w:divBdr>
                <w:top w:val="none" w:sz="0" w:space="0" w:color="auto"/>
                <w:left w:val="none" w:sz="0" w:space="0" w:color="auto"/>
                <w:bottom w:val="none" w:sz="0" w:space="0" w:color="auto"/>
                <w:right w:val="none" w:sz="0" w:space="0" w:color="auto"/>
              </w:divBdr>
            </w:div>
            <w:div w:id="95948479">
              <w:marLeft w:val="0"/>
              <w:marRight w:val="0"/>
              <w:marTop w:val="0"/>
              <w:marBottom w:val="0"/>
              <w:divBdr>
                <w:top w:val="none" w:sz="0" w:space="0" w:color="auto"/>
                <w:left w:val="none" w:sz="0" w:space="0" w:color="auto"/>
                <w:bottom w:val="none" w:sz="0" w:space="0" w:color="auto"/>
                <w:right w:val="none" w:sz="0" w:space="0" w:color="auto"/>
              </w:divBdr>
            </w:div>
            <w:div w:id="103817583">
              <w:marLeft w:val="0"/>
              <w:marRight w:val="0"/>
              <w:marTop w:val="0"/>
              <w:marBottom w:val="0"/>
              <w:divBdr>
                <w:top w:val="none" w:sz="0" w:space="0" w:color="auto"/>
                <w:left w:val="none" w:sz="0" w:space="0" w:color="auto"/>
                <w:bottom w:val="none" w:sz="0" w:space="0" w:color="auto"/>
                <w:right w:val="none" w:sz="0" w:space="0" w:color="auto"/>
              </w:divBdr>
            </w:div>
            <w:div w:id="103890744">
              <w:marLeft w:val="0"/>
              <w:marRight w:val="0"/>
              <w:marTop w:val="0"/>
              <w:marBottom w:val="0"/>
              <w:divBdr>
                <w:top w:val="none" w:sz="0" w:space="0" w:color="auto"/>
                <w:left w:val="none" w:sz="0" w:space="0" w:color="auto"/>
                <w:bottom w:val="none" w:sz="0" w:space="0" w:color="auto"/>
                <w:right w:val="none" w:sz="0" w:space="0" w:color="auto"/>
              </w:divBdr>
            </w:div>
            <w:div w:id="115804717">
              <w:marLeft w:val="0"/>
              <w:marRight w:val="0"/>
              <w:marTop w:val="0"/>
              <w:marBottom w:val="0"/>
              <w:divBdr>
                <w:top w:val="none" w:sz="0" w:space="0" w:color="auto"/>
                <w:left w:val="none" w:sz="0" w:space="0" w:color="auto"/>
                <w:bottom w:val="none" w:sz="0" w:space="0" w:color="auto"/>
                <w:right w:val="none" w:sz="0" w:space="0" w:color="auto"/>
              </w:divBdr>
            </w:div>
            <w:div w:id="126048902">
              <w:marLeft w:val="0"/>
              <w:marRight w:val="0"/>
              <w:marTop w:val="0"/>
              <w:marBottom w:val="0"/>
              <w:divBdr>
                <w:top w:val="none" w:sz="0" w:space="0" w:color="auto"/>
                <w:left w:val="none" w:sz="0" w:space="0" w:color="auto"/>
                <w:bottom w:val="none" w:sz="0" w:space="0" w:color="auto"/>
                <w:right w:val="none" w:sz="0" w:space="0" w:color="auto"/>
              </w:divBdr>
            </w:div>
            <w:div w:id="131288737">
              <w:marLeft w:val="0"/>
              <w:marRight w:val="0"/>
              <w:marTop w:val="0"/>
              <w:marBottom w:val="0"/>
              <w:divBdr>
                <w:top w:val="none" w:sz="0" w:space="0" w:color="auto"/>
                <w:left w:val="none" w:sz="0" w:space="0" w:color="auto"/>
                <w:bottom w:val="none" w:sz="0" w:space="0" w:color="auto"/>
                <w:right w:val="none" w:sz="0" w:space="0" w:color="auto"/>
              </w:divBdr>
            </w:div>
            <w:div w:id="138811155">
              <w:marLeft w:val="0"/>
              <w:marRight w:val="0"/>
              <w:marTop w:val="0"/>
              <w:marBottom w:val="0"/>
              <w:divBdr>
                <w:top w:val="none" w:sz="0" w:space="0" w:color="auto"/>
                <w:left w:val="none" w:sz="0" w:space="0" w:color="auto"/>
                <w:bottom w:val="none" w:sz="0" w:space="0" w:color="auto"/>
                <w:right w:val="none" w:sz="0" w:space="0" w:color="auto"/>
              </w:divBdr>
            </w:div>
            <w:div w:id="163667450">
              <w:marLeft w:val="0"/>
              <w:marRight w:val="0"/>
              <w:marTop w:val="0"/>
              <w:marBottom w:val="0"/>
              <w:divBdr>
                <w:top w:val="none" w:sz="0" w:space="0" w:color="auto"/>
                <w:left w:val="none" w:sz="0" w:space="0" w:color="auto"/>
                <w:bottom w:val="none" w:sz="0" w:space="0" w:color="auto"/>
                <w:right w:val="none" w:sz="0" w:space="0" w:color="auto"/>
              </w:divBdr>
            </w:div>
            <w:div w:id="170726820">
              <w:marLeft w:val="0"/>
              <w:marRight w:val="0"/>
              <w:marTop w:val="0"/>
              <w:marBottom w:val="0"/>
              <w:divBdr>
                <w:top w:val="none" w:sz="0" w:space="0" w:color="auto"/>
                <w:left w:val="none" w:sz="0" w:space="0" w:color="auto"/>
                <w:bottom w:val="none" w:sz="0" w:space="0" w:color="auto"/>
                <w:right w:val="none" w:sz="0" w:space="0" w:color="auto"/>
              </w:divBdr>
            </w:div>
            <w:div w:id="179664052">
              <w:marLeft w:val="0"/>
              <w:marRight w:val="0"/>
              <w:marTop w:val="0"/>
              <w:marBottom w:val="0"/>
              <w:divBdr>
                <w:top w:val="none" w:sz="0" w:space="0" w:color="auto"/>
                <w:left w:val="none" w:sz="0" w:space="0" w:color="auto"/>
                <w:bottom w:val="none" w:sz="0" w:space="0" w:color="auto"/>
                <w:right w:val="none" w:sz="0" w:space="0" w:color="auto"/>
              </w:divBdr>
            </w:div>
            <w:div w:id="182550174">
              <w:marLeft w:val="0"/>
              <w:marRight w:val="0"/>
              <w:marTop w:val="0"/>
              <w:marBottom w:val="0"/>
              <w:divBdr>
                <w:top w:val="none" w:sz="0" w:space="0" w:color="auto"/>
                <w:left w:val="none" w:sz="0" w:space="0" w:color="auto"/>
                <w:bottom w:val="none" w:sz="0" w:space="0" w:color="auto"/>
                <w:right w:val="none" w:sz="0" w:space="0" w:color="auto"/>
              </w:divBdr>
            </w:div>
            <w:div w:id="204175376">
              <w:marLeft w:val="0"/>
              <w:marRight w:val="0"/>
              <w:marTop w:val="0"/>
              <w:marBottom w:val="0"/>
              <w:divBdr>
                <w:top w:val="none" w:sz="0" w:space="0" w:color="auto"/>
                <w:left w:val="none" w:sz="0" w:space="0" w:color="auto"/>
                <w:bottom w:val="none" w:sz="0" w:space="0" w:color="auto"/>
                <w:right w:val="none" w:sz="0" w:space="0" w:color="auto"/>
              </w:divBdr>
            </w:div>
            <w:div w:id="206068422">
              <w:marLeft w:val="0"/>
              <w:marRight w:val="0"/>
              <w:marTop w:val="0"/>
              <w:marBottom w:val="0"/>
              <w:divBdr>
                <w:top w:val="none" w:sz="0" w:space="0" w:color="auto"/>
                <w:left w:val="none" w:sz="0" w:space="0" w:color="auto"/>
                <w:bottom w:val="none" w:sz="0" w:space="0" w:color="auto"/>
                <w:right w:val="none" w:sz="0" w:space="0" w:color="auto"/>
              </w:divBdr>
            </w:div>
            <w:div w:id="231475069">
              <w:marLeft w:val="0"/>
              <w:marRight w:val="0"/>
              <w:marTop w:val="0"/>
              <w:marBottom w:val="0"/>
              <w:divBdr>
                <w:top w:val="none" w:sz="0" w:space="0" w:color="auto"/>
                <w:left w:val="none" w:sz="0" w:space="0" w:color="auto"/>
                <w:bottom w:val="none" w:sz="0" w:space="0" w:color="auto"/>
                <w:right w:val="none" w:sz="0" w:space="0" w:color="auto"/>
              </w:divBdr>
            </w:div>
            <w:div w:id="237712846">
              <w:marLeft w:val="0"/>
              <w:marRight w:val="0"/>
              <w:marTop w:val="0"/>
              <w:marBottom w:val="0"/>
              <w:divBdr>
                <w:top w:val="none" w:sz="0" w:space="0" w:color="auto"/>
                <w:left w:val="none" w:sz="0" w:space="0" w:color="auto"/>
                <w:bottom w:val="none" w:sz="0" w:space="0" w:color="auto"/>
                <w:right w:val="none" w:sz="0" w:space="0" w:color="auto"/>
              </w:divBdr>
            </w:div>
            <w:div w:id="240405743">
              <w:marLeft w:val="0"/>
              <w:marRight w:val="0"/>
              <w:marTop w:val="0"/>
              <w:marBottom w:val="0"/>
              <w:divBdr>
                <w:top w:val="none" w:sz="0" w:space="0" w:color="auto"/>
                <w:left w:val="none" w:sz="0" w:space="0" w:color="auto"/>
                <w:bottom w:val="none" w:sz="0" w:space="0" w:color="auto"/>
                <w:right w:val="none" w:sz="0" w:space="0" w:color="auto"/>
              </w:divBdr>
            </w:div>
            <w:div w:id="258954404">
              <w:marLeft w:val="0"/>
              <w:marRight w:val="0"/>
              <w:marTop w:val="0"/>
              <w:marBottom w:val="0"/>
              <w:divBdr>
                <w:top w:val="none" w:sz="0" w:space="0" w:color="auto"/>
                <w:left w:val="none" w:sz="0" w:space="0" w:color="auto"/>
                <w:bottom w:val="none" w:sz="0" w:space="0" w:color="auto"/>
                <w:right w:val="none" w:sz="0" w:space="0" w:color="auto"/>
              </w:divBdr>
            </w:div>
            <w:div w:id="266885173">
              <w:marLeft w:val="0"/>
              <w:marRight w:val="0"/>
              <w:marTop w:val="0"/>
              <w:marBottom w:val="0"/>
              <w:divBdr>
                <w:top w:val="none" w:sz="0" w:space="0" w:color="auto"/>
                <w:left w:val="none" w:sz="0" w:space="0" w:color="auto"/>
                <w:bottom w:val="none" w:sz="0" w:space="0" w:color="auto"/>
                <w:right w:val="none" w:sz="0" w:space="0" w:color="auto"/>
              </w:divBdr>
            </w:div>
            <w:div w:id="274798847">
              <w:marLeft w:val="0"/>
              <w:marRight w:val="0"/>
              <w:marTop w:val="0"/>
              <w:marBottom w:val="0"/>
              <w:divBdr>
                <w:top w:val="none" w:sz="0" w:space="0" w:color="auto"/>
                <w:left w:val="none" w:sz="0" w:space="0" w:color="auto"/>
                <w:bottom w:val="none" w:sz="0" w:space="0" w:color="auto"/>
                <w:right w:val="none" w:sz="0" w:space="0" w:color="auto"/>
              </w:divBdr>
            </w:div>
            <w:div w:id="275791185">
              <w:marLeft w:val="0"/>
              <w:marRight w:val="0"/>
              <w:marTop w:val="0"/>
              <w:marBottom w:val="0"/>
              <w:divBdr>
                <w:top w:val="none" w:sz="0" w:space="0" w:color="auto"/>
                <w:left w:val="none" w:sz="0" w:space="0" w:color="auto"/>
                <w:bottom w:val="none" w:sz="0" w:space="0" w:color="auto"/>
                <w:right w:val="none" w:sz="0" w:space="0" w:color="auto"/>
              </w:divBdr>
            </w:div>
            <w:div w:id="278923153">
              <w:marLeft w:val="0"/>
              <w:marRight w:val="0"/>
              <w:marTop w:val="0"/>
              <w:marBottom w:val="0"/>
              <w:divBdr>
                <w:top w:val="none" w:sz="0" w:space="0" w:color="auto"/>
                <w:left w:val="none" w:sz="0" w:space="0" w:color="auto"/>
                <w:bottom w:val="none" w:sz="0" w:space="0" w:color="auto"/>
                <w:right w:val="none" w:sz="0" w:space="0" w:color="auto"/>
              </w:divBdr>
            </w:div>
            <w:div w:id="308750939">
              <w:marLeft w:val="0"/>
              <w:marRight w:val="0"/>
              <w:marTop w:val="0"/>
              <w:marBottom w:val="0"/>
              <w:divBdr>
                <w:top w:val="none" w:sz="0" w:space="0" w:color="auto"/>
                <w:left w:val="none" w:sz="0" w:space="0" w:color="auto"/>
                <w:bottom w:val="none" w:sz="0" w:space="0" w:color="auto"/>
                <w:right w:val="none" w:sz="0" w:space="0" w:color="auto"/>
              </w:divBdr>
            </w:div>
            <w:div w:id="312173827">
              <w:marLeft w:val="0"/>
              <w:marRight w:val="0"/>
              <w:marTop w:val="0"/>
              <w:marBottom w:val="0"/>
              <w:divBdr>
                <w:top w:val="none" w:sz="0" w:space="0" w:color="auto"/>
                <w:left w:val="none" w:sz="0" w:space="0" w:color="auto"/>
                <w:bottom w:val="none" w:sz="0" w:space="0" w:color="auto"/>
                <w:right w:val="none" w:sz="0" w:space="0" w:color="auto"/>
              </w:divBdr>
            </w:div>
            <w:div w:id="318660832">
              <w:marLeft w:val="0"/>
              <w:marRight w:val="0"/>
              <w:marTop w:val="0"/>
              <w:marBottom w:val="0"/>
              <w:divBdr>
                <w:top w:val="none" w:sz="0" w:space="0" w:color="auto"/>
                <w:left w:val="none" w:sz="0" w:space="0" w:color="auto"/>
                <w:bottom w:val="none" w:sz="0" w:space="0" w:color="auto"/>
                <w:right w:val="none" w:sz="0" w:space="0" w:color="auto"/>
              </w:divBdr>
            </w:div>
            <w:div w:id="328605710">
              <w:marLeft w:val="0"/>
              <w:marRight w:val="0"/>
              <w:marTop w:val="0"/>
              <w:marBottom w:val="0"/>
              <w:divBdr>
                <w:top w:val="none" w:sz="0" w:space="0" w:color="auto"/>
                <w:left w:val="none" w:sz="0" w:space="0" w:color="auto"/>
                <w:bottom w:val="none" w:sz="0" w:space="0" w:color="auto"/>
                <w:right w:val="none" w:sz="0" w:space="0" w:color="auto"/>
              </w:divBdr>
            </w:div>
            <w:div w:id="347097073">
              <w:marLeft w:val="0"/>
              <w:marRight w:val="0"/>
              <w:marTop w:val="0"/>
              <w:marBottom w:val="0"/>
              <w:divBdr>
                <w:top w:val="none" w:sz="0" w:space="0" w:color="auto"/>
                <w:left w:val="none" w:sz="0" w:space="0" w:color="auto"/>
                <w:bottom w:val="none" w:sz="0" w:space="0" w:color="auto"/>
                <w:right w:val="none" w:sz="0" w:space="0" w:color="auto"/>
              </w:divBdr>
            </w:div>
            <w:div w:id="348259814">
              <w:marLeft w:val="0"/>
              <w:marRight w:val="0"/>
              <w:marTop w:val="0"/>
              <w:marBottom w:val="0"/>
              <w:divBdr>
                <w:top w:val="none" w:sz="0" w:space="0" w:color="auto"/>
                <w:left w:val="none" w:sz="0" w:space="0" w:color="auto"/>
                <w:bottom w:val="none" w:sz="0" w:space="0" w:color="auto"/>
                <w:right w:val="none" w:sz="0" w:space="0" w:color="auto"/>
              </w:divBdr>
            </w:div>
            <w:div w:id="351347146">
              <w:marLeft w:val="0"/>
              <w:marRight w:val="0"/>
              <w:marTop w:val="0"/>
              <w:marBottom w:val="0"/>
              <w:divBdr>
                <w:top w:val="none" w:sz="0" w:space="0" w:color="auto"/>
                <w:left w:val="none" w:sz="0" w:space="0" w:color="auto"/>
                <w:bottom w:val="none" w:sz="0" w:space="0" w:color="auto"/>
                <w:right w:val="none" w:sz="0" w:space="0" w:color="auto"/>
              </w:divBdr>
            </w:div>
            <w:div w:id="351490932">
              <w:marLeft w:val="0"/>
              <w:marRight w:val="0"/>
              <w:marTop w:val="0"/>
              <w:marBottom w:val="0"/>
              <w:divBdr>
                <w:top w:val="none" w:sz="0" w:space="0" w:color="auto"/>
                <w:left w:val="none" w:sz="0" w:space="0" w:color="auto"/>
                <w:bottom w:val="none" w:sz="0" w:space="0" w:color="auto"/>
                <w:right w:val="none" w:sz="0" w:space="0" w:color="auto"/>
              </w:divBdr>
            </w:div>
            <w:div w:id="351881660">
              <w:marLeft w:val="0"/>
              <w:marRight w:val="0"/>
              <w:marTop w:val="0"/>
              <w:marBottom w:val="0"/>
              <w:divBdr>
                <w:top w:val="none" w:sz="0" w:space="0" w:color="auto"/>
                <w:left w:val="none" w:sz="0" w:space="0" w:color="auto"/>
                <w:bottom w:val="none" w:sz="0" w:space="0" w:color="auto"/>
                <w:right w:val="none" w:sz="0" w:space="0" w:color="auto"/>
              </w:divBdr>
            </w:div>
            <w:div w:id="364133678">
              <w:marLeft w:val="0"/>
              <w:marRight w:val="0"/>
              <w:marTop w:val="0"/>
              <w:marBottom w:val="0"/>
              <w:divBdr>
                <w:top w:val="none" w:sz="0" w:space="0" w:color="auto"/>
                <w:left w:val="none" w:sz="0" w:space="0" w:color="auto"/>
                <w:bottom w:val="none" w:sz="0" w:space="0" w:color="auto"/>
                <w:right w:val="none" w:sz="0" w:space="0" w:color="auto"/>
              </w:divBdr>
            </w:div>
            <w:div w:id="367535616">
              <w:marLeft w:val="0"/>
              <w:marRight w:val="0"/>
              <w:marTop w:val="0"/>
              <w:marBottom w:val="0"/>
              <w:divBdr>
                <w:top w:val="none" w:sz="0" w:space="0" w:color="auto"/>
                <w:left w:val="none" w:sz="0" w:space="0" w:color="auto"/>
                <w:bottom w:val="none" w:sz="0" w:space="0" w:color="auto"/>
                <w:right w:val="none" w:sz="0" w:space="0" w:color="auto"/>
              </w:divBdr>
            </w:div>
            <w:div w:id="379787471">
              <w:marLeft w:val="0"/>
              <w:marRight w:val="0"/>
              <w:marTop w:val="0"/>
              <w:marBottom w:val="0"/>
              <w:divBdr>
                <w:top w:val="none" w:sz="0" w:space="0" w:color="auto"/>
                <w:left w:val="none" w:sz="0" w:space="0" w:color="auto"/>
                <w:bottom w:val="none" w:sz="0" w:space="0" w:color="auto"/>
                <w:right w:val="none" w:sz="0" w:space="0" w:color="auto"/>
              </w:divBdr>
            </w:div>
            <w:div w:id="380597293">
              <w:marLeft w:val="0"/>
              <w:marRight w:val="0"/>
              <w:marTop w:val="0"/>
              <w:marBottom w:val="0"/>
              <w:divBdr>
                <w:top w:val="none" w:sz="0" w:space="0" w:color="auto"/>
                <w:left w:val="none" w:sz="0" w:space="0" w:color="auto"/>
                <w:bottom w:val="none" w:sz="0" w:space="0" w:color="auto"/>
                <w:right w:val="none" w:sz="0" w:space="0" w:color="auto"/>
              </w:divBdr>
            </w:div>
            <w:div w:id="413743593">
              <w:marLeft w:val="0"/>
              <w:marRight w:val="0"/>
              <w:marTop w:val="0"/>
              <w:marBottom w:val="0"/>
              <w:divBdr>
                <w:top w:val="none" w:sz="0" w:space="0" w:color="auto"/>
                <w:left w:val="none" w:sz="0" w:space="0" w:color="auto"/>
                <w:bottom w:val="none" w:sz="0" w:space="0" w:color="auto"/>
                <w:right w:val="none" w:sz="0" w:space="0" w:color="auto"/>
              </w:divBdr>
            </w:div>
            <w:div w:id="422066582">
              <w:marLeft w:val="0"/>
              <w:marRight w:val="0"/>
              <w:marTop w:val="0"/>
              <w:marBottom w:val="0"/>
              <w:divBdr>
                <w:top w:val="none" w:sz="0" w:space="0" w:color="auto"/>
                <w:left w:val="none" w:sz="0" w:space="0" w:color="auto"/>
                <w:bottom w:val="none" w:sz="0" w:space="0" w:color="auto"/>
                <w:right w:val="none" w:sz="0" w:space="0" w:color="auto"/>
              </w:divBdr>
            </w:div>
            <w:div w:id="426266760">
              <w:marLeft w:val="0"/>
              <w:marRight w:val="0"/>
              <w:marTop w:val="0"/>
              <w:marBottom w:val="0"/>
              <w:divBdr>
                <w:top w:val="none" w:sz="0" w:space="0" w:color="auto"/>
                <w:left w:val="none" w:sz="0" w:space="0" w:color="auto"/>
                <w:bottom w:val="none" w:sz="0" w:space="0" w:color="auto"/>
                <w:right w:val="none" w:sz="0" w:space="0" w:color="auto"/>
              </w:divBdr>
            </w:div>
            <w:div w:id="432868244">
              <w:marLeft w:val="0"/>
              <w:marRight w:val="0"/>
              <w:marTop w:val="0"/>
              <w:marBottom w:val="0"/>
              <w:divBdr>
                <w:top w:val="none" w:sz="0" w:space="0" w:color="auto"/>
                <w:left w:val="none" w:sz="0" w:space="0" w:color="auto"/>
                <w:bottom w:val="none" w:sz="0" w:space="0" w:color="auto"/>
                <w:right w:val="none" w:sz="0" w:space="0" w:color="auto"/>
              </w:divBdr>
            </w:div>
            <w:div w:id="433090386">
              <w:marLeft w:val="0"/>
              <w:marRight w:val="0"/>
              <w:marTop w:val="0"/>
              <w:marBottom w:val="0"/>
              <w:divBdr>
                <w:top w:val="none" w:sz="0" w:space="0" w:color="auto"/>
                <w:left w:val="none" w:sz="0" w:space="0" w:color="auto"/>
                <w:bottom w:val="none" w:sz="0" w:space="0" w:color="auto"/>
                <w:right w:val="none" w:sz="0" w:space="0" w:color="auto"/>
              </w:divBdr>
            </w:div>
            <w:div w:id="440611224">
              <w:marLeft w:val="0"/>
              <w:marRight w:val="0"/>
              <w:marTop w:val="0"/>
              <w:marBottom w:val="0"/>
              <w:divBdr>
                <w:top w:val="none" w:sz="0" w:space="0" w:color="auto"/>
                <w:left w:val="none" w:sz="0" w:space="0" w:color="auto"/>
                <w:bottom w:val="none" w:sz="0" w:space="0" w:color="auto"/>
                <w:right w:val="none" w:sz="0" w:space="0" w:color="auto"/>
              </w:divBdr>
            </w:div>
            <w:div w:id="448547392">
              <w:marLeft w:val="0"/>
              <w:marRight w:val="0"/>
              <w:marTop w:val="0"/>
              <w:marBottom w:val="0"/>
              <w:divBdr>
                <w:top w:val="none" w:sz="0" w:space="0" w:color="auto"/>
                <w:left w:val="none" w:sz="0" w:space="0" w:color="auto"/>
                <w:bottom w:val="none" w:sz="0" w:space="0" w:color="auto"/>
                <w:right w:val="none" w:sz="0" w:space="0" w:color="auto"/>
              </w:divBdr>
            </w:div>
            <w:div w:id="448933865">
              <w:marLeft w:val="0"/>
              <w:marRight w:val="0"/>
              <w:marTop w:val="0"/>
              <w:marBottom w:val="0"/>
              <w:divBdr>
                <w:top w:val="none" w:sz="0" w:space="0" w:color="auto"/>
                <w:left w:val="none" w:sz="0" w:space="0" w:color="auto"/>
                <w:bottom w:val="none" w:sz="0" w:space="0" w:color="auto"/>
                <w:right w:val="none" w:sz="0" w:space="0" w:color="auto"/>
              </w:divBdr>
            </w:div>
            <w:div w:id="462113410">
              <w:marLeft w:val="0"/>
              <w:marRight w:val="0"/>
              <w:marTop w:val="0"/>
              <w:marBottom w:val="0"/>
              <w:divBdr>
                <w:top w:val="none" w:sz="0" w:space="0" w:color="auto"/>
                <w:left w:val="none" w:sz="0" w:space="0" w:color="auto"/>
                <w:bottom w:val="none" w:sz="0" w:space="0" w:color="auto"/>
                <w:right w:val="none" w:sz="0" w:space="0" w:color="auto"/>
              </w:divBdr>
            </w:div>
            <w:div w:id="462118707">
              <w:marLeft w:val="0"/>
              <w:marRight w:val="0"/>
              <w:marTop w:val="0"/>
              <w:marBottom w:val="0"/>
              <w:divBdr>
                <w:top w:val="none" w:sz="0" w:space="0" w:color="auto"/>
                <w:left w:val="none" w:sz="0" w:space="0" w:color="auto"/>
                <w:bottom w:val="none" w:sz="0" w:space="0" w:color="auto"/>
                <w:right w:val="none" w:sz="0" w:space="0" w:color="auto"/>
              </w:divBdr>
            </w:div>
            <w:div w:id="464548390">
              <w:marLeft w:val="0"/>
              <w:marRight w:val="0"/>
              <w:marTop w:val="0"/>
              <w:marBottom w:val="0"/>
              <w:divBdr>
                <w:top w:val="none" w:sz="0" w:space="0" w:color="auto"/>
                <w:left w:val="none" w:sz="0" w:space="0" w:color="auto"/>
                <w:bottom w:val="none" w:sz="0" w:space="0" w:color="auto"/>
                <w:right w:val="none" w:sz="0" w:space="0" w:color="auto"/>
              </w:divBdr>
            </w:div>
            <w:div w:id="477190089">
              <w:marLeft w:val="0"/>
              <w:marRight w:val="0"/>
              <w:marTop w:val="0"/>
              <w:marBottom w:val="0"/>
              <w:divBdr>
                <w:top w:val="none" w:sz="0" w:space="0" w:color="auto"/>
                <w:left w:val="none" w:sz="0" w:space="0" w:color="auto"/>
                <w:bottom w:val="none" w:sz="0" w:space="0" w:color="auto"/>
                <w:right w:val="none" w:sz="0" w:space="0" w:color="auto"/>
              </w:divBdr>
            </w:div>
            <w:div w:id="477765677">
              <w:marLeft w:val="0"/>
              <w:marRight w:val="0"/>
              <w:marTop w:val="0"/>
              <w:marBottom w:val="0"/>
              <w:divBdr>
                <w:top w:val="none" w:sz="0" w:space="0" w:color="auto"/>
                <w:left w:val="none" w:sz="0" w:space="0" w:color="auto"/>
                <w:bottom w:val="none" w:sz="0" w:space="0" w:color="auto"/>
                <w:right w:val="none" w:sz="0" w:space="0" w:color="auto"/>
              </w:divBdr>
            </w:div>
            <w:div w:id="479151832">
              <w:marLeft w:val="0"/>
              <w:marRight w:val="0"/>
              <w:marTop w:val="0"/>
              <w:marBottom w:val="0"/>
              <w:divBdr>
                <w:top w:val="none" w:sz="0" w:space="0" w:color="auto"/>
                <w:left w:val="none" w:sz="0" w:space="0" w:color="auto"/>
                <w:bottom w:val="none" w:sz="0" w:space="0" w:color="auto"/>
                <w:right w:val="none" w:sz="0" w:space="0" w:color="auto"/>
              </w:divBdr>
            </w:div>
            <w:div w:id="481190917">
              <w:marLeft w:val="0"/>
              <w:marRight w:val="0"/>
              <w:marTop w:val="0"/>
              <w:marBottom w:val="0"/>
              <w:divBdr>
                <w:top w:val="none" w:sz="0" w:space="0" w:color="auto"/>
                <w:left w:val="none" w:sz="0" w:space="0" w:color="auto"/>
                <w:bottom w:val="none" w:sz="0" w:space="0" w:color="auto"/>
                <w:right w:val="none" w:sz="0" w:space="0" w:color="auto"/>
              </w:divBdr>
            </w:div>
            <w:div w:id="481192718">
              <w:marLeft w:val="0"/>
              <w:marRight w:val="0"/>
              <w:marTop w:val="0"/>
              <w:marBottom w:val="0"/>
              <w:divBdr>
                <w:top w:val="none" w:sz="0" w:space="0" w:color="auto"/>
                <w:left w:val="none" w:sz="0" w:space="0" w:color="auto"/>
                <w:bottom w:val="none" w:sz="0" w:space="0" w:color="auto"/>
                <w:right w:val="none" w:sz="0" w:space="0" w:color="auto"/>
              </w:divBdr>
            </w:div>
            <w:div w:id="493954382">
              <w:marLeft w:val="0"/>
              <w:marRight w:val="0"/>
              <w:marTop w:val="0"/>
              <w:marBottom w:val="0"/>
              <w:divBdr>
                <w:top w:val="none" w:sz="0" w:space="0" w:color="auto"/>
                <w:left w:val="none" w:sz="0" w:space="0" w:color="auto"/>
                <w:bottom w:val="none" w:sz="0" w:space="0" w:color="auto"/>
                <w:right w:val="none" w:sz="0" w:space="0" w:color="auto"/>
              </w:divBdr>
            </w:div>
            <w:div w:id="494347742">
              <w:marLeft w:val="0"/>
              <w:marRight w:val="0"/>
              <w:marTop w:val="0"/>
              <w:marBottom w:val="0"/>
              <w:divBdr>
                <w:top w:val="none" w:sz="0" w:space="0" w:color="auto"/>
                <w:left w:val="none" w:sz="0" w:space="0" w:color="auto"/>
                <w:bottom w:val="none" w:sz="0" w:space="0" w:color="auto"/>
                <w:right w:val="none" w:sz="0" w:space="0" w:color="auto"/>
              </w:divBdr>
            </w:div>
            <w:div w:id="498234541">
              <w:marLeft w:val="0"/>
              <w:marRight w:val="0"/>
              <w:marTop w:val="0"/>
              <w:marBottom w:val="0"/>
              <w:divBdr>
                <w:top w:val="none" w:sz="0" w:space="0" w:color="auto"/>
                <w:left w:val="none" w:sz="0" w:space="0" w:color="auto"/>
                <w:bottom w:val="none" w:sz="0" w:space="0" w:color="auto"/>
                <w:right w:val="none" w:sz="0" w:space="0" w:color="auto"/>
              </w:divBdr>
            </w:div>
            <w:div w:id="499927183">
              <w:marLeft w:val="0"/>
              <w:marRight w:val="0"/>
              <w:marTop w:val="0"/>
              <w:marBottom w:val="0"/>
              <w:divBdr>
                <w:top w:val="none" w:sz="0" w:space="0" w:color="auto"/>
                <w:left w:val="none" w:sz="0" w:space="0" w:color="auto"/>
                <w:bottom w:val="none" w:sz="0" w:space="0" w:color="auto"/>
                <w:right w:val="none" w:sz="0" w:space="0" w:color="auto"/>
              </w:divBdr>
            </w:div>
            <w:div w:id="524908615">
              <w:marLeft w:val="0"/>
              <w:marRight w:val="0"/>
              <w:marTop w:val="0"/>
              <w:marBottom w:val="0"/>
              <w:divBdr>
                <w:top w:val="none" w:sz="0" w:space="0" w:color="auto"/>
                <w:left w:val="none" w:sz="0" w:space="0" w:color="auto"/>
                <w:bottom w:val="none" w:sz="0" w:space="0" w:color="auto"/>
                <w:right w:val="none" w:sz="0" w:space="0" w:color="auto"/>
              </w:divBdr>
            </w:div>
            <w:div w:id="531917513">
              <w:marLeft w:val="0"/>
              <w:marRight w:val="0"/>
              <w:marTop w:val="0"/>
              <w:marBottom w:val="0"/>
              <w:divBdr>
                <w:top w:val="none" w:sz="0" w:space="0" w:color="auto"/>
                <w:left w:val="none" w:sz="0" w:space="0" w:color="auto"/>
                <w:bottom w:val="none" w:sz="0" w:space="0" w:color="auto"/>
                <w:right w:val="none" w:sz="0" w:space="0" w:color="auto"/>
              </w:divBdr>
            </w:div>
            <w:div w:id="533736634">
              <w:marLeft w:val="0"/>
              <w:marRight w:val="0"/>
              <w:marTop w:val="0"/>
              <w:marBottom w:val="0"/>
              <w:divBdr>
                <w:top w:val="none" w:sz="0" w:space="0" w:color="auto"/>
                <w:left w:val="none" w:sz="0" w:space="0" w:color="auto"/>
                <w:bottom w:val="none" w:sz="0" w:space="0" w:color="auto"/>
                <w:right w:val="none" w:sz="0" w:space="0" w:color="auto"/>
              </w:divBdr>
            </w:div>
            <w:div w:id="535580477">
              <w:marLeft w:val="0"/>
              <w:marRight w:val="0"/>
              <w:marTop w:val="0"/>
              <w:marBottom w:val="0"/>
              <w:divBdr>
                <w:top w:val="none" w:sz="0" w:space="0" w:color="auto"/>
                <w:left w:val="none" w:sz="0" w:space="0" w:color="auto"/>
                <w:bottom w:val="none" w:sz="0" w:space="0" w:color="auto"/>
                <w:right w:val="none" w:sz="0" w:space="0" w:color="auto"/>
              </w:divBdr>
            </w:div>
            <w:div w:id="536936668">
              <w:marLeft w:val="0"/>
              <w:marRight w:val="0"/>
              <w:marTop w:val="0"/>
              <w:marBottom w:val="0"/>
              <w:divBdr>
                <w:top w:val="none" w:sz="0" w:space="0" w:color="auto"/>
                <w:left w:val="none" w:sz="0" w:space="0" w:color="auto"/>
                <w:bottom w:val="none" w:sz="0" w:space="0" w:color="auto"/>
                <w:right w:val="none" w:sz="0" w:space="0" w:color="auto"/>
              </w:divBdr>
            </w:div>
            <w:div w:id="546335277">
              <w:marLeft w:val="0"/>
              <w:marRight w:val="0"/>
              <w:marTop w:val="0"/>
              <w:marBottom w:val="0"/>
              <w:divBdr>
                <w:top w:val="none" w:sz="0" w:space="0" w:color="auto"/>
                <w:left w:val="none" w:sz="0" w:space="0" w:color="auto"/>
                <w:bottom w:val="none" w:sz="0" w:space="0" w:color="auto"/>
                <w:right w:val="none" w:sz="0" w:space="0" w:color="auto"/>
              </w:divBdr>
            </w:div>
            <w:div w:id="557908979">
              <w:marLeft w:val="0"/>
              <w:marRight w:val="0"/>
              <w:marTop w:val="0"/>
              <w:marBottom w:val="0"/>
              <w:divBdr>
                <w:top w:val="none" w:sz="0" w:space="0" w:color="auto"/>
                <w:left w:val="none" w:sz="0" w:space="0" w:color="auto"/>
                <w:bottom w:val="none" w:sz="0" w:space="0" w:color="auto"/>
                <w:right w:val="none" w:sz="0" w:space="0" w:color="auto"/>
              </w:divBdr>
            </w:div>
            <w:div w:id="562254518">
              <w:marLeft w:val="0"/>
              <w:marRight w:val="0"/>
              <w:marTop w:val="0"/>
              <w:marBottom w:val="0"/>
              <w:divBdr>
                <w:top w:val="none" w:sz="0" w:space="0" w:color="auto"/>
                <w:left w:val="none" w:sz="0" w:space="0" w:color="auto"/>
                <w:bottom w:val="none" w:sz="0" w:space="0" w:color="auto"/>
                <w:right w:val="none" w:sz="0" w:space="0" w:color="auto"/>
              </w:divBdr>
            </w:div>
            <w:div w:id="574632392">
              <w:marLeft w:val="0"/>
              <w:marRight w:val="0"/>
              <w:marTop w:val="0"/>
              <w:marBottom w:val="0"/>
              <w:divBdr>
                <w:top w:val="none" w:sz="0" w:space="0" w:color="auto"/>
                <w:left w:val="none" w:sz="0" w:space="0" w:color="auto"/>
                <w:bottom w:val="none" w:sz="0" w:space="0" w:color="auto"/>
                <w:right w:val="none" w:sz="0" w:space="0" w:color="auto"/>
              </w:divBdr>
            </w:div>
            <w:div w:id="578293247">
              <w:marLeft w:val="0"/>
              <w:marRight w:val="0"/>
              <w:marTop w:val="0"/>
              <w:marBottom w:val="0"/>
              <w:divBdr>
                <w:top w:val="none" w:sz="0" w:space="0" w:color="auto"/>
                <w:left w:val="none" w:sz="0" w:space="0" w:color="auto"/>
                <w:bottom w:val="none" w:sz="0" w:space="0" w:color="auto"/>
                <w:right w:val="none" w:sz="0" w:space="0" w:color="auto"/>
              </w:divBdr>
            </w:div>
            <w:div w:id="585043472">
              <w:marLeft w:val="0"/>
              <w:marRight w:val="0"/>
              <w:marTop w:val="0"/>
              <w:marBottom w:val="0"/>
              <w:divBdr>
                <w:top w:val="none" w:sz="0" w:space="0" w:color="auto"/>
                <w:left w:val="none" w:sz="0" w:space="0" w:color="auto"/>
                <w:bottom w:val="none" w:sz="0" w:space="0" w:color="auto"/>
                <w:right w:val="none" w:sz="0" w:space="0" w:color="auto"/>
              </w:divBdr>
            </w:div>
            <w:div w:id="603270345">
              <w:marLeft w:val="0"/>
              <w:marRight w:val="0"/>
              <w:marTop w:val="0"/>
              <w:marBottom w:val="0"/>
              <w:divBdr>
                <w:top w:val="none" w:sz="0" w:space="0" w:color="auto"/>
                <w:left w:val="none" w:sz="0" w:space="0" w:color="auto"/>
                <w:bottom w:val="none" w:sz="0" w:space="0" w:color="auto"/>
                <w:right w:val="none" w:sz="0" w:space="0" w:color="auto"/>
              </w:divBdr>
            </w:div>
            <w:div w:id="603465856">
              <w:marLeft w:val="0"/>
              <w:marRight w:val="0"/>
              <w:marTop w:val="0"/>
              <w:marBottom w:val="0"/>
              <w:divBdr>
                <w:top w:val="none" w:sz="0" w:space="0" w:color="auto"/>
                <w:left w:val="none" w:sz="0" w:space="0" w:color="auto"/>
                <w:bottom w:val="none" w:sz="0" w:space="0" w:color="auto"/>
                <w:right w:val="none" w:sz="0" w:space="0" w:color="auto"/>
              </w:divBdr>
            </w:div>
            <w:div w:id="606928990">
              <w:marLeft w:val="0"/>
              <w:marRight w:val="0"/>
              <w:marTop w:val="0"/>
              <w:marBottom w:val="0"/>
              <w:divBdr>
                <w:top w:val="none" w:sz="0" w:space="0" w:color="auto"/>
                <w:left w:val="none" w:sz="0" w:space="0" w:color="auto"/>
                <w:bottom w:val="none" w:sz="0" w:space="0" w:color="auto"/>
                <w:right w:val="none" w:sz="0" w:space="0" w:color="auto"/>
              </w:divBdr>
            </w:div>
            <w:div w:id="607204102">
              <w:marLeft w:val="0"/>
              <w:marRight w:val="0"/>
              <w:marTop w:val="0"/>
              <w:marBottom w:val="0"/>
              <w:divBdr>
                <w:top w:val="none" w:sz="0" w:space="0" w:color="auto"/>
                <w:left w:val="none" w:sz="0" w:space="0" w:color="auto"/>
                <w:bottom w:val="none" w:sz="0" w:space="0" w:color="auto"/>
                <w:right w:val="none" w:sz="0" w:space="0" w:color="auto"/>
              </w:divBdr>
            </w:div>
            <w:div w:id="614217096">
              <w:marLeft w:val="0"/>
              <w:marRight w:val="0"/>
              <w:marTop w:val="0"/>
              <w:marBottom w:val="0"/>
              <w:divBdr>
                <w:top w:val="none" w:sz="0" w:space="0" w:color="auto"/>
                <w:left w:val="none" w:sz="0" w:space="0" w:color="auto"/>
                <w:bottom w:val="none" w:sz="0" w:space="0" w:color="auto"/>
                <w:right w:val="none" w:sz="0" w:space="0" w:color="auto"/>
              </w:divBdr>
            </w:div>
            <w:div w:id="617301875">
              <w:marLeft w:val="0"/>
              <w:marRight w:val="0"/>
              <w:marTop w:val="0"/>
              <w:marBottom w:val="0"/>
              <w:divBdr>
                <w:top w:val="none" w:sz="0" w:space="0" w:color="auto"/>
                <w:left w:val="none" w:sz="0" w:space="0" w:color="auto"/>
                <w:bottom w:val="none" w:sz="0" w:space="0" w:color="auto"/>
                <w:right w:val="none" w:sz="0" w:space="0" w:color="auto"/>
              </w:divBdr>
            </w:div>
            <w:div w:id="640303530">
              <w:marLeft w:val="0"/>
              <w:marRight w:val="0"/>
              <w:marTop w:val="0"/>
              <w:marBottom w:val="0"/>
              <w:divBdr>
                <w:top w:val="none" w:sz="0" w:space="0" w:color="auto"/>
                <w:left w:val="none" w:sz="0" w:space="0" w:color="auto"/>
                <w:bottom w:val="none" w:sz="0" w:space="0" w:color="auto"/>
                <w:right w:val="none" w:sz="0" w:space="0" w:color="auto"/>
              </w:divBdr>
            </w:div>
            <w:div w:id="654341744">
              <w:marLeft w:val="0"/>
              <w:marRight w:val="0"/>
              <w:marTop w:val="0"/>
              <w:marBottom w:val="0"/>
              <w:divBdr>
                <w:top w:val="none" w:sz="0" w:space="0" w:color="auto"/>
                <w:left w:val="none" w:sz="0" w:space="0" w:color="auto"/>
                <w:bottom w:val="none" w:sz="0" w:space="0" w:color="auto"/>
                <w:right w:val="none" w:sz="0" w:space="0" w:color="auto"/>
              </w:divBdr>
            </w:div>
            <w:div w:id="661157436">
              <w:marLeft w:val="0"/>
              <w:marRight w:val="0"/>
              <w:marTop w:val="0"/>
              <w:marBottom w:val="0"/>
              <w:divBdr>
                <w:top w:val="none" w:sz="0" w:space="0" w:color="auto"/>
                <w:left w:val="none" w:sz="0" w:space="0" w:color="auto"/>
                <w:bottom w:val="none" w:sz="0" w:space="0" w:color="auto"/>
                <w:right w:val="none" w:sz="0" w:space="0" w:color="auto"/>
              </w:divBdr>
            </w:div>
            <w:div w:id="674190333">
              <w:marLeft w:val="0"/>
              <w:marRight w:val="0"/>
              <w:marTop w:val="0"/>
              <w:marBottom w:val="0"/>
              <w:divBdr>
                <w:top w:val="none" w:sz="0" w:space="0" w:color="auto"/>
                <w:left w:val="none" w:sz="0" w:space="0" w:color="auto"/>
                <w:bottom w:val="none" w:sz="0" w:space="0" w:color="auto"/>
                <w:right w:val="none" w:sz="0" w:space="0" w:color="auto"/>
              </w:divBdr>
            </w:div>
            <w:div w:id="680549619">
              <w:marLeft w:val="0"/>
              <w:marRight w:val="0"/>
              <w:marTop w:val="0"/>
              <w:marBottom w:val="0"/>
              <w:divBdr>
                <w:top w:val="none" w:sz="0" w:space="0" w:color="auto"/>
                <w:left w:val="none" w:sz="0" w:space="0" w:color="auto"/>
                <w:bottom w:val="none" w:sz="0" w:space="0" w:color="auto"/>
                <w:right w:val="none" w:sz="0" w:space="0" w:color="auto"/>
              </w:divBdr>
            </w:div>
            <w:div w:id="685644160">
              <w:marLeft w:val="0"/>
              <w:marRight w:val="0"/>
              <w:marTop w:val="0"/>
              <w:marBottom w:val="0"/>
              <w:divBdr>
                <w:top w:val="none" w:sz="0" w:space="0" w:color="auto"/>
                <w:left w:val="none" w:sz="0" w:space="0" w:color="auto"/>
                <w:bottom w:val="none" w:sz="0" w:space="0" w:color="auto"/>
                <w:right w:val="none" w:sz="0" w:space="0" w:color="auto"/>
              </w:divBdr>
            </w:div>
            <w:div w:id="686367141">
              <w:marLeft w:val="0"/>
              <w:marRight w:val="0"/>
              <w:marTop w:val="0"/>
              <w:marBottom w:val="0"/>
              <w:divBdr>
                <w:top w:val="none" w:sz="0" w:space="0" w:color="auto"/>
                <w:left w:val="none" w:sz="0" w:space="0" w:color="auto"/>
                <w:bottom w:val="none" w:sz="0" w:space="0" w:color="auto"/>
                <w:right w:val="none" w:sz="0" w:space="0" w:color="auto"/>
              </w:divBdr>
            </w:div>
            <w:div w:id="694617187">
              <w:marLeft w:val="0"/>
              <w:marRight w:val="0"/>
              <w:marTop w:val="0"/>
              <w:marBottom w:val="0"/>
              <w:divBdr>
                <w:top w:val="none" w:sz="0" w:space="0" w:color="auto"/>
                <w:left w:val="none" w:sz="0" w:space="0" w:color="auto"/>
                <w:bottom w:val="none" w:sz="0" w:space="0" w:color="auto"/>
                <w:right w:val="none" w:sz="0" w:space="0" w:color="auto"/>
              </w:divBdr>
            </w:div>
            <w:div w:id="695231383">
              <w:marLeft w:val="0"/>
              <w:marRight w:val="0"/>
              <w:marTop w:val="0"/>
              <w:marBottom w:val="0"/>
              <w:divBdr>
                <w:top w:val="none" w:sz="0" w:space="0" w:color="auto"/>
                <w:left w:val="none" w:sz="0" w:space="0" w:color="auto"/>
                <w:bottom w:val="none" w:sz="0" w:space="0" w:color="auto"/>
                <w:right w:val="none" w:sz="0" w:space="0" w:color="auto"/>
              </w:divBdr>
            </w:div>
            <w:div w:id="712314344">
              <w:marLeft w:val="0"/>
              <w:marRight w:val="0"/>
              <w:marTop w:val="0"/>
              <w:marBottom w:val="0"/>
              <w:divBdr>
                <w:top w:val="none" w:sz="0" w:space="0" w:color="auto"/>
                <w:left w:val="none" w:sz="0" w:space="0" w:color="auto"/>
                <w:bottom w:val="none" w:sz="0" w:space="0" w:color="auto"/>
                <w:right w:val="none" w:sz="0" w:space="0" w:color="auto"/>
              </w:divBdr>
            </w:div>
            <w:div w:id="720010137">
              <w:marLeft w:val="0"/>
              <w:marRight w:val="0"/>
              <w:marTop w:val="0"/>
              <w:marBottom w:val="0"/>
              <w:divBdr>
                <w:top w:val="none" w:sz="0" w:space="0" w:color="auto"/>
                <w:left w:val="none" w:sz="0" w:space="0" w:color="auto"/>
                <w:bottom w:val="none" w:sz="0" w:space="0" w:color="auto"/>
                <w:right w:val="none" w:sz="0" w:space="0" w:color="auto"/>
              </w:divBdr>
            </w:div>
            <w:div w:id="728040036">
              <w:marLeft w:val="0"/>
              <w:marRight w:val="0"/>
              <w:marTop w:val="0"/>
              <w:marBottom w:val="0"/>
              <w:divBdr>
                <w:top w:val="none" w:sz="0" w:space="0" w:color="auto"/>
                <w:left w:val="none" w:sz="0" w:space="0" w:color="auto"/>
                <w:bottom w:val="none" w:sz="0" w:space="0" w:color="auto"/>
                <w:right w:val="none" w:sz="0" w:space="0" w:color="auto"/>
              </w:divBdr>
            </w:div>
            <w:div w:id="728769661">
              <w:marLeft w:val="0"/>
              <w:marRight w:val="0"/>
              <w:marTop w:val="0"/>
              <w:marBottom w:val="0"/>
              <w:divBdr>
                <w:top w:val="none" w:sz="0" w:space="0" w:color="auto"/>
                <w:left w:val="none" w:sz="0" w:space="0" w:color="auto"/>
                <w:bottom w:val="none" w:sz="0" w:space="0" w:color="auto"/>
                <w:right w:val="none" w:sz="0" w:space="0" w:color="auto"/>
              </w:divBdr>
            </w:div>
            <w:div w:id="733352733">
              <w:marLeft w:val="0"/>
              <w:marRight w:val="0"/>
              <w:marTop w:val="0"/>
              <w:marBottom w:val="0"/>
              <w:divBdr>
                <w:top w:val="none" w:sz="0" w:space="0" w:color="auto"/>
                <w:left w:val="none" w:sz="0" w:space="0" w:color="auto"/>
                <w:bottom w:val="none" w:sz="0" w:space="0" w:color="auto"/>
                <w:right w:val="none" w:sz="0" w:space="0" w:color="auto"/>
              </w:divBdr>
            </w:div>
            <w:div w:id="736172350">
              <w:marLeft w:val="0"/>
              <w:marRight w:val="0"/>
              <w:marTop w:val="0"/>
              <w:marBottom w:val="0"/>
              <w:divBdr>
                <w:top w:val="none" w:sz="0" w:space="0" w:color="auto"/>
                <w:left w:val="none" w:sz="0" w:space="0" w:color="auto"/>
                <w:bottom w:val="none" w:sz="0" w:space="0" w:color="auto"/>
                <w:right w:val="none" w:sz="0" w:space="0" w:color="auto"/>
              </w:divBdr>
            </w:div>
            <w:div w:id="753555846">
              <w:marLeft w:val="0"/>
              <w:marRight w:val="0"/>
              <w:marTop w:val="0"/>
              <w:marBottom w:val="0"/>
              <w:divBdr>
                <w:top w:val="none" w:sz="0" w:space="0" w:color="auto"/>
                <w:left w:val="none" w:sz="0" w:space="0" w:color="auto"/>
                <w:bottom w:val="none" w:sz="0" w:space="0" w:color="auto"/>
                <w:right w:val="none" w:sz="0" w:space="0" w:color="auto"/>
              </w:divBdr>
            </w:div>
            <w:div w:id="761146937">
              <w:marLeft w:val="0"/>
              <w:marRight w:val="0"/>
              <w:marTop w:val="0"/>
              <w:marBottom w:val="0"/>
              <w:divBdr>
                <w:top w:val="none" w:sz="0" w:space="0" w:color="auto"/>
                <w:left w:val="none" w:sz="0" w:space="0" w:color="auto"/>
                <w:bottom w:val="none" w:sz="0" w:space="0" w:color="auto"/>
                <w:right w:val="none" w:sz="0" w:space="0" w:color="auto"/>
              </w:divBdr>
            </w:div>
            <w:div w:id="766340895">
              <w:marLeft w:val="0"/>
              <w:marRight w:val="0"/>
              <w:marTop w:val="0"/>
              <w:marBottom w:val="0"/>
              <w:divBdr>
                <w:top w:val="none" w:sz="0" w:space="0" w:color="auto"/>
                <w:left w:val="none" w:sz="0" w:space="0" w:color="auto"/>
                <w:bottom w:val="none" w:sz="0" w:space="0" w:color="auto"/>
                <w:right w:val="none" w:sz="0" w:space="0" w:color="auto"/>
              </w:divBdr>
            </w:div>
            <w:div w:id="771626341">
              <w:marLeft w:val="0"/>
              <w:marRight w:val="0"/>
              <w:marTop w:val="0"/>
              <w:marBottom w:val="0"/>
              <w:divBdr>
                <w:top w:val="none" w:sz="0" w:space="0" w:color="auto"/>
                <w:left w:val="none" w:sz="0" w:space="0" w:color="auto"/>
                <w:bottom w:val="none" w:sz="0" w:space="0" w:color="auto"/>
                <w:right w:val="none" w:sz="0" w:space="0" w:color="auto"/>
              </w:divBdr>
            </w:div>
            <w:div w:id="774133277">
              <w:marLeft w:val="0"/>
              <w:marRight w:val="0"/>
              <w:marTop w:val="0"/>
              <w:marBottom w:val="0"/>
              <w:divBdr>
                <w:top w:val="none" w:sz="0" w:space="0" w:color="auto"/>
                <w:left w:val="none" w:sz="0" w:space="0" w:color="auto"/>
                <w:bottom w:val="none" w:sz="0" w:space="0" w:color="auto"/>
                <w:right w:val="none" w:sz="0" w:space="0" w:color="auto"/>
              </w:divBdr>
            </w:div>
            <w:div w:id="779448362">
              <w:marLeft w:val="0"/>
              <w:marRight w:val="0"/>
              <w:marTop w:val="0"/>
              <w:marBottom w:val="0"/>
              <w:divBdr>
                <w:top w:val="none" w:sz="0" w:space="0" w:color="auto"/>
                <w:left w:val="none" w:sz="0" w:space="0" w:color="auto"/>
                <w:bottom w:val="none" w:sz="0" w:space="0" w:color="auto"/>
                <w:right w:val="none" w:sz="0" w:space="0" w:color="auto"/>
              </w:divBdr>
            </w:div>
            <w:div w:id="791898290">
              <w:marLeft w:val="0"/>
              <w:marRight w:val="0"/>
              <w:marTop w:val="0"/>
              <w:marBottom w:val="0"/>
              <w:divBdr>
                <w:top w:val="none" w:sz="0" w:space="0" w:color="auto"/>
                <w:left w:val="none" w:sz="0" w:space="0" w:color="auto"/>
                <w:bottom w:val="none" w:sz="0" w:space="0" w:color="auto"/>
                <w:right w:val="none" w:sz="0" w:space="0" w:color="auto"/>
              </w:divBdr>
            </w:div>
            <w:div w:id="799300068">
              <w:marLeft w:val="0"/>
              <w:marRight w:val="0"/>
              <w:marTop w:val="0"/>
              <w:marBottom w:val="0"/>
              <w:divBdr>
                <w:top w:val="none" w:sz="0" w:space="0" w:color="auto"/>
                <w:left w:val="none" w:sz="0" w:space="0" w:color="auto"/>
                <w:bottom w:val="none" w:sz="0" w:space="0" w:color="auto"/>
                <w:right w:val="none" w:sz="0" w:space="0" w:color="auto"/>
              </w:divBdr>
            </w:div>
            <w:div w:id="806053138">
              <w:marLeft w:val="0"/>
              <w:marRight w:val="0"/>
              <w:marTop w:val="0"/>
              <w:marBottom w:val="0"/>
              <w:divBdr>
                <w:top w:val="none" w:sz="0" w:space="0" w:color="auto"/>
                <w:left w:val="none" w:sz="0" w:space="0" w:color="auto"/>
                <w:bottom w:val="none" w:sz="0" w:space="0" w:color="auto"/>
                <w:right w:val="none" w:sz="0" w:space="0" w:color="auto"/>
              </w:divBdr>
            </w:div>
            <w:div w:id="810027204">
              <w:marLeft w:val="0"/>
              <w:marRight w:val="0"/>
              <w:marTop w:val="0"/>
              <w:marBottom w:val="0"/>
              <w:divBdr>
                <w:top w:val="none" w:sz="0" w:space="0" w:color="auto"/>
                <w:left w:val="none" w:sz="0" w:space="0" w:color="auto"/>
                <w:bottom w:val="none" w:sz="0" w:space="0" w:color="auto"/>
                <w:right w:val="none" w:sz="0" w:space="0" w:color="auto"/>
              </w:divBdr>
            </w:div>
            <w:div w:id="819157687">
              <w:marLeft w:val="0"/>
              <w:marRight w:val="0"/>
              <w:marTop w:val="0"/>
              <w:marBottom w:val="0"/>
              <w:divBdr>
                <w:top w:val="none" w:sz="0" w:space="0" w:color="auto"/>
                <w:left w:val="none" w:sz="0" w:space="0" w:color="auto"/>
                <w:bottom w:val="none" w:sz="0" w:space="0" w:color="auto"/>
                <w:right w:val="none" w:sz="0" w:space="0" w:color="auto"/>
              </w:divBdr>
            </w:div>
            <w:div w:id="821888938">
              <w:marLeft w:val="0"/>
              <w:marRight w:val="0"/>
              <w:marTop w:val="0"/>
              <w:marBottom w:val="0"/>
              <w:divBdr>
                <w:top w:val="none" w:sz="0" w:space="0" w:color="auto"/>
                <w:left w:val="none" w:sz="0" w:space="0" w:color="auto"/>
                <w:bottom w:val="none" w:sz="0" w:space="0" w:color="auto"/>
                <w:right w:val="none" w:sz="0" w:space="0" w:color="auto"/>
              </w:divBdr>
            </w:div>
            <w:div w:id="826550295">
              <w:marLeft w:val="0"/>
              <w:marRight w:val="0"/>
              <w:marTop w:val="0"/>
              <w:marBottom w:val="0"/>
              <w:divBdr>
                <w:top w:val="none" w:sz="0" w:space="0" w:color="auto"/>
                <w:left w:val="none" w:sz="0" w:space="0" w:color="auto"/>
                <w:bottom w:val="none" w:sz="0" w:space="0" w:color="auto"/>
                <w:right w:val="none" w:sz="0" w:space="0" w:color="auto"/>
              </w:divBdr>
            </w:div>
            <w:div w:id="844975455">
              <w:marLeft w:val="0"/>
              <w:marRight w:val="0"/>
              <w:marTop w:val="0"/>
              <w:marBottom w:val="0"/>
              <w:divBdr>
                <w:top w:val="none" w:sz="0" w:space="0" w:color="auto"/>
                <w:left w:val="none" w:sz="0" w:space="0" w:color="auto"/>
                <w:bottom w:val="none" w:sz="0" w:space="0" w:color="auto"/>
                <w:right w:val="none" w:sz="0" w:space="0" w:color="auto"/>
              </w:divBdr>
            </w:div>
            <w:div w:id="852836509">
              <w:marLeft w:val="0"/>
              <w:marRight w:val="0"/>
              <w:marTop w:val="0"/>
              <w:marBottom w:val="0"/>
              <w:divBdr>
                <w:top w:val="none" w:sz="0" w:space="0" w:color="auto"/>
                <w:left w:val="none" w:sz="0" w:space="0" w:color="auto"/>
                <w:bottom w:val="none" w:sz="0" w:space="0" w:color="auto"/>
                <w:right w:val="none" w:sz="0" w:space="0" w:color="auto"/>
              </w:divBdr>
            </w:div>
            <w:div w:id="866793115">
              <w:marLeft w:val="0"/>
              <w:marRight w:val="0"/>
              <w:marTop w:val="0"/>
              <w:marBottom w:val="0"/>
              <w:divBdr>
                <w:top w:val="none" w:sz="0" w:space="0" w:color="auto"/>
                <w:left w:val="none" w:sz="0" w:space="0" w:color="auto"/>
                <w:bottom w:val="none" w:sz="0" w:space="0" w:color="auto"/>
                <w:right w:val="none" w:sz="0" w:space="0" w:color="auto"/>
              </w:divBdr>
            </w:div>
            <w:div w:id="881215017">
              <w:marLeft w:val="0"/>
              <w:marRight w:val="0"/>
              <w:marTop w:val="0"/>
              <w:marBottom w:val="0"/>
              <w:divBdr>
                <w:top w:val="none" w:sz="0" w:space="0" w:color="auto"/>
                <w:left w:val="none" w:sz="0" w:space="0" w:color="auto"/>
                <w:bottom w:val="none" w:sz="0" w:space="0" w:color="auto"/>
                <w:right w:val="none" w:sz="0" w:space="0" w:color="auto"/>
              </w:divBdr>
            </w:div>
            <w:div w:id="884028979">
              <w:marLeft w:val="0"/>
              <w:marRight w:val="0"/>
              <w:marTop w:val="0"/>
              <w:marBottom w:val="0"/>
              <w:divBdr>
                <w:top w:val="none" w:sz="0" w:space="0" w:color="auto"/>
                <w:left w:val="none" w:sz="0" w:space="0" w:color="auto"/>
                <w:bottom w:val="none" w:sz="0" w:space="0" w:color="auto"/>
                <w:right w:val="none" w:sz="0" w:space="0" w:color="auto"/>
              </w:divBdr>
            </w:div>
            <w:div w:id="890337810">
              <w:marLeft w:val="0"/>
              <w:marRight w:val="0"/>
              <w:marTop w:val="0"/>
              <w:marBottom w:val="0"/>
              <w:divBdr>
                <w:top w:val="none" w:sz="0" w:space="0" w:color="auto"/>
                <w:left w:val="none" w:sz="0" w:space="0" w:color="auto"/>
                <w:bottom w:val="none" w:sz="0" w:space="0" w:color="auto"/>
                <w:right w:val="none" w:sz="0" w:space="0" w:color="auto"/>
              </w:divBdr>
            </w:div>
            <w:div w:id="895043644">
              <w:marLeft w:val="0"/>
              <w:marRight w:val="0"/>
              <w:marTop w:val="0"/>
              <w:marBottom w:val="0"/>
              <w:divBdr>
                <w:top w:val="none" w:sz="0" w:space="0" w:color="auto"/>
                <w:left w:val="none" w:sz="0" w:space="0" w:color="auto"/>
                <w:bottom w:val="none" w:sz="0" w:space="0" w:color="auto"/>
                <w:right w:val="none" w:sz="0" w:space="0" w:color="auto"/>
              </w:divBdr>
            </w:div>
            <w:div w:id="898520577">
              <w:marLeft w:val="0"/>
              <w:marRight w:val="0"/>
              <w:marTop w:val="0"/>
              <w:marBottom w:val="0"/>
              <w:divBdr>
                <w:top w:val="none" w:sz="0" w:space="0" w:color="auto"/>
                <w:left w:val="none" w:sz="0" w:space="0" w:color="auto"/>
                <w:bottom w:val="none" w:sz="0" w:space="0" w:color="auto"/>
                <w:right w:val="none" w:sz="0" w:space="0" w:color="auto"/>
              </w:divBdr>
            </w:div>
            <w:div w:id="898713395">
              <w:marLeft w:val="0"/>
              <w:marRight w:val="0"/>
              <w:marTop w:val="0"/>
              <w:marBottom w:val="0"/>
              <w:divBdr>
                <w:top w:val="none" w:sz="0" w:space="0" w:color="auto"/>
                <w:left w:val="none" w:sz="0" w:space="0" w:color="auto"/>
                <w:bottom w:val="none" w:sz="0" w:space="0" w:color="auto"/>
                <w:right w:val="none" w:sz="0" w:space="0" w:color="auto"/>
              </w:divBdr>
            </w:div>
            <w:div w:id="899633216">
              <w:marLeft w:val="0"/>
              <w:marRight w:val="0"/>
              <w:marTop w:val="0"/>
              <w:marBottom w:val="0"/>
              <w:divBdr>
                <w:top w:val="none" w:sz="0" w:space="0" w:color="auto"/>
                <w:left w:val="none" w:sz="0" w:space="0" w:color="auto"/>
                <w:bottom w:val="none" w:sz="0" w:space="0" w:color="auto"/>
                <w:right w:val="none" w:sz="0" w:space="0" w:color="auto"/>
              </w:divBdr>
            </w:div>
            <w:div w:id="921335384">
              <w:marLeft w:val="0"/>
              <w:marRight w:val="0"/>
              <w:marTop w:val="0"/>
              <w:marBottom w:val="0"/>
              <w:divBdr>
                <w:top w:val="none" w:sz="0" w:space="0" w:color="auto"/>
                <w:left w:val="none" w:sz="0" w:space="0" w:color="auto"/>
                <w:bottom w:val="none" w:sz="0" w:space="0" w:color="auto"/>
                <w:right w:val="none" w:sz="0" w:space="0" w:color="auto"/>
              </w:divBdr>
            </w:div>
            <w:div w:id="927543424">
              <w:marLeft w:val="0"/>
              <w:marRight w:val="0"/>
              <w:marTop w:val="0"/>
              <w:marBottom w:val="0"/>
              <w:divBdr>
                <w:top w:val="none" w:sz="0" w:space="0" w:color="auto"/>
                <w:left w:val="none" w:sz="0" w:space="0" w:color="auto"/>
                <w:bottom w:val="none" w:sz="0" w:space="0" w:color="auto"/>
                <w:right w:val="none" w:sz="0" w:space="0" w:color="auto"/>
              </w:divBdr>
            </w:div>
            <w:div w:id="934365271">
              <w:marLeft w:val="0"/>
              <w:marRight w:val="0"/>
              <w:marTop w:val="0"/>
              <w:marBottom w:val="0"/>
              <w:divBdr>
                <w:top w:val="none" w:sz="0" w:space="0" w:color="auto"/>
                <w:left w:val="none" w:sz="0" w:space="0" w:color="auto"/>
                <w:bottom w:val="none" w:sz="0" w:space="0" w:color="auto"/>
                <w:right w:val="none" w:sz="0" w:space="0" w:color="auto"/>
              </w:divBdr>
            </w:div>
            <w:div w:id="935674751">
              <w:marLeft w:val="0"/>
              <w:marRight w:val="0"/>
              <w:marTop w:val="0"/>
              <w:marBottom w:val="0"/>
              <w:divBdr>
                <w:top w:val="none" w:sz="0" w:space="0" w:color="auto"/>
                <w:left w:val="none" w:sz="0" w:space="0" w:color="auto"/>
                <w:bottom w:val="none" w:sz="0" w:space="0" w:color="auto"/>
                <w:right w:val="none" w:sz="0" w:space="0" w:color="auto"/>
              </w:divBdr>
            </w:div>
            <w:div w:id="938373017">
              <w:marLeft w:val="0"/>
              <w:marRight w:val="0"/>
              <w:marTop w:val="0"/>
              <w:marBottom w:val="0"/>
              <w:divBdr>
                <w:top w:val="none" w:sz="0" w:space="0" w:color="auto"/>
                <w:left w:val="none" w:sz="0" w:space="0" w:color="auto"/>
                <w:bottom w:val="none" w:sz="0" w:space="0" w:color="auto"/>
                <w:right w:val="none" w:sz="0" w:space="0" w:color="auto"/>
              </w:divBdr>
            </w:div>
            <w:div w:id="940264057">
              <w:marLeft w:val="0"/>
              <w:marRight w:val="0"/>
              <w:marTop w:val="0"/>
              <w:marBottom w:val="0"/>
              <w:divBdr>
                <w:top w:val="none" w:sz="0" w:space="0" w:color="auto"/>
                <w:left w:val="none" w:sz="0" w:space="0" w:color="auto"/>
                <w:bottom w:val="none" w:sz="0" w:space="0" w:color="auto"/>
                <w:right w:val="none" w:sz="0" w:space="0" w:color="auto"/>
              </w:divBdr>
            </w:div>
            <w:div w:id="960569438">
              <w:marLeft w:val="0"/>
              <w:marRight w:val="0"/>
              <w:marTop w:val="0"/>
              <w:marBottom w:val="0"/>
              <w:divBdr>
                <w:top w:val="none" w:sz="0" w:space="0" w:color="auto"/>
                <w:left w:val="none" w:sz="0" w:space="0" w:color="auto"/>
                <w:bottom w:val="none" w:sz="0" w:space="0" w:color="auto"/>
                <w:right w:val="none" w:sz="0" w:space="0" w:color="auto"/>
              </w:divBdr>
            </w:div>
            <w:div w:id="963313825">
              <w:marLeft w:val="0"/>
              <w:marRight w:val="0"/>
              <w:marTop w:val="0"/>
              <w:marBottom w:val="0"/>
              <w:divBdr>
                <w:top w:val="none" w:sz="0" w:space="0" w:color="auto"/>
                <w:left w:val="none" w:sz="0" w:space="0" w:color="auto"/>
                <w:bottom w:val="none" w:sz="0" w:space="0" w:color="auto"/>
                <w:right w:val="none" w:sz="0" w:space="0" w:color="auto"/>
              </w:divBdr>
            </w:div>
            <w:div w:id="966618883">
              <w:marLeft w:val="0"/>
              <w:marRight w:val="0"/>
              <w:marTop w:val="0"/>
              <w:marBottom w:val="0"/>
              <w:divBdr>
                <w:top w:val="none" w:sz="0" w:space="0" w:color="auto"/>
                <w:left w:val="none" w:sz="0" w:space="0" w:color="auto"/>
                <w:bottom w:val="none" w:sz="0" w:space="0" w:color="auto"/>
                <w:right w:val="none" w:sz="0" w:space="0" w:color="auto"/>
              </w:divBdr>
            </w:div>
            <w:div w:id="972516465">
              <w:marLeft w:val="0"/>
              <w:marRight w:val="0"/>
              <w:marTop w:val="0"/>
              <w:marBottom w:val="0"/>
              <w:divBdr>
                <w:top w:val="none" w:sz="0" w:space="0" w:color="auto"/>
                <w:left w:val="none" w:sz="0" w:space="0" w:color="auto"/>
                <w:bottom w:val="none" w:sz="0" w:space="0" w:color="auto"/>
                <w:right w:val="none" w:sz="0" w:space="0" w:color="auto"/>
              </w:divBdr>
            </w:div>
            <w:div w:id="974876045">
              <w:marLeft w:val="0"/>
              <w:marRight w:val="0"/>
              <w:marTop w:val="0"/>
              <w:marBottom w:val="0"/>
              <w:divBdr>
                <w:top w:val="none" w:sz="0" w:space="0" w:color="auto"/>
                <w:left w:val="none" w:sz="0" w:space="0" w:color="auto"/>
                <w:bottom w:val="none" w:sz="0" w:space="0" w:color="auto"/>
                <w:right w:val="none" w:sz="0" w:space="0" w:color="auto"/>
              </w:divBdr>
            </w:div>
            <w:div w:id="978657697">
              <w:marLeft w:val="0"/>
              <w:marRight w:val="0"/>
              <w:marTop w:val="0"/>
              <w:marBottom w:val="0"/>
              <w:divBdr>
                <w:top w:val="none" w:sz="0" w:space="0" w:color="auto"/>
                <w:left w:val="none" w:sz="0" w:space="0" w:color="auto"/>
                <w:bottom w:val="none" w:sz="0" w:space="0" w:color="auto"/>
                <w:right w:val="none" w:sz="0" w:space="0" w:color="auto"/>
              </w:divBdr>
            </w:div>
            <w:div w:id="990060219">
              <w:marLeft w:val="0"/>
              <w:marRight w:val="0"/>
              <w:marTop w:val="0"/>
              <w:marBottom w:val="0"/>
              <w:divBdr>
                <w:top w:val="none" w:sz="0" w:space="0" w:color="auto"/>
                <w:left w:val="none" w:sz="0" w:space="0" w:color="auto"/>
                <w:bottom w:val="none" w:sz="0" w:space="0" w:color="auto"/>
                <w:right w:val="none" w:sz="0" w:space="0" w:color="auto"/>
              </w:divBdr>
            </w:div>
            <w:div w:id="998727151">
              <w:marLeft w:val="0"/>
              <w:marRight w:val="0"/>
              <w:marTop w:val="0"/>
              <w:marBottom w:val="0"/>
              <w:divBdr>
                <w:top w:val="none" w:sz="0" w:space="0" w:color="auto"/>
                <w:left w:val="none" w:sz="0" w:space="0" w:color="auto"/>
                <w:bottom w:val="none" w:sz="0" w:space="0" w:color="auto"/>
                <w:right w:val="none" w:sz="0" w:space="0" w:color="auto"/>
              </w:divBdr>
            </w:div>
            <w:div w:id="1000698124">
              <w:marLeft w:val="0"/>
              <w:marRight w:val="0"/>
              <w:marTop w:val="0"/>
              <w:marBottom w:val="0"/>
              <w:divBdr>
                <w:top w:val="none" w:sz="0" w:space="0" w:color="auto"/>
                <w:left w:val="none" w:sz="0" w:space="0" w:color="auto"/>
                <w:bottom w:val="none" w:sz="0" w:space="0" w:color="auto"/>
                <w:right w:val="none" w:sz="0" w:space="0" w:color="auto"/>
              </w:divBdr>
            </w:div>
            <w:div w:id="1001784966">
              <w:marLeft w:val="0"/>
              <w:marRight w:val="0"/>
              <w:marTop w:val="0"/>
              <w:marBottom w:val="0"/>
              <w:divBdr>
                <w:top w:val="none" w:sz="0" w:space="0" w:color="auto"/>
                <w:left w:val="none" w:sz="0" w:space="0" w:color="auto"/>
                <w:bottom w:val="none" w:sz="0" w:space="0" w:color="auto"/>
                <w:right w:val="none" w:sz="0" w:space="0" w:color="auto"/>
              </w:divBdr>
            </w:div>
            <w:div w:id="1012492811">
              <w:marLeft w:val="0"/>
              <w:marRight w:val="0"/>
              <w:marTop w:val="0"/>
              <w:marBottom w:val="0"/>
              <w:divBdr>
                <w:top w:val="none" w:sz="0" w:space="0" w:color="auto"/>
                <w:left w:val="none" w:sz="0" w:space="0" w:color="auto"/>
                <w:bottom w:val="none" w:sz="0" w:space="0" w:color="auto"/>
                <w:right w:val="none" w:sz="0" w:space="0" w:color="auto"/>
              </w:divBdr>
            </w:div>
            <w:div w:id="1026443050">
              <w:marLeft w:val="0"/>
              <w:marRight w:val="0"/>
              <w:marTop w:val="0"/>
              <w:marBottom w:val="0"/>
              <w:divBdr>
                <w:top w:val="none" w:sz="0" w:space="0" w:color="auto"/>
                <w:left w:val="none" w:sz="0" w:space="0" w:color="auto"/>
                <w:bottom w:val="none" w:sz="0" w:space="0" w:color="auto"/>
                <w:right w:val="none" w:sz="0" w:space="0" w:color="auto"/>
              </w:divBdr>
            </w:div>
            <w:div w:id="1026903477">
              <w:marLeft w:val="0"/>
              <w:marRight w:val="0"/>
              <w:marTop w:val="0"/>
              <w:marBottom w:val="0"/>
              <w:divBdr>
                <w:top w:val="none" w:sz="0" w:space="0" w:color="auto"/>
                <w:left w:val="none" w:sz="0" w:space="0" w:color="auto"/>
                <w:bottom w:val="none" w:sz="0" w:space="0" w:color="auto"/>
                <w:right w:val="none" w:sz="0" w:space="0" w:color="auto"/>
              </w:divBdr>
            </w:div>
            <w:div w:id="1028141841">
              <w:marLeft w:val="0"/>
              <w:marRight w:val="0"/>
              <w:marTop w:val="0"/>
              <w:marBottom w:val="0"/>
              <w:divBdr>
                <w:top w:val="none" w:sz="0" w:space="0" w:color="auto"/>
                <w:left w:val="none" w:sz="0" w:space="0" w:color="auto"/>
                <w:bottom w:val="none" w:sz="0" w:space="0" w:color="auto"/>
                <w:right w:val="none" w:sz="0" w:space="0" w:color="auto"/>
              </w:divBdr>
            </w:div>
            <w:div w:id="1030766894">
              <w:marLeft w:val="0"/>
              <w:marRight w:val="0"/>
              <w:marTop w:val="0"/>
              <w:marBottom w:val="0"/>
              <w:divBdr>
                <w:top w:val="none" w:sz="0" w:space="0" w:color="auto"/>
                <w:left w:val="none" w:sz="0" w:space="0" w:color="auto"/>
                <w:bottom w:val="none" w:sz="0" w:space="0" w:color="auto"/>
                <w:right w:val="none" w:sz="0" w:space="0" w:color="auto"/>
              </w:divBdr>
            </w:div>
            <w:div w:id="1035159175">
              <w:marLeft w:val="0"/>
              <w:marRight w:val="0"/>
              <w:marTop w:val="0"/>
              <w:marBottom w:val="0"/>
              <w:divBdr>
                <w:top w:val="none" w:sz="0" w:space="0" w:color="auto"/>
                <w:left w:val="none" w:sz="0" w:space="0" w:color="auto"/>
                <w:bottom w:val="none" w:sz="0" w:space="0" w:color="auto"/>
                <w:right w:val="none" w:sz="0" w:space="0" w:color="auto"/>
              </w:divBdr>
            </w:div>
            <w:div w:id="1044865541">
              <w:marLeft w:val="0"/>
              <w:marRight w:val="0"/>
              <w:marTop w:val="0"/>
              <w:marBottom w:val="0"/>
              <w:divBdr>
                <w:top w:val="none" w:sz="0" w:space="0" w:color="auto"/>
                <w:left w:val="none" w:sz="0" w:space="0" w:color="auto"/>
                <w:bottom w:val="none" w:sz="0" w:space="0" w:color="auto"/>
                <w:right w:val="none" w:sz="0" w:space="0" w:color="auto"/>
              </w:divBdr>
            </w:div>
            <w:div w:id="1057361546">
              <w:marLeft w:val="0"/>
              <w:marRight w:val="0"/>
              <w:marTop w:val="0"/>
              <w:marBottom w:val="0"/>
              <w:divBdr>
                <w:top w:val="none" w:sz="0" w:space="0" w:color="auto"/>
                <w:left w:val="none" w:sz="0" w:space="0" w:color="auto"/>
                <w:bottom w:val="none" w:sz="0" w:space="0" w:color="auto"/>
                <w:right w:val="none" w:sz="0" w:space="0" w:color="auto"/>
              </w:divBdr>
            </w:div>
            <w:div w:id="1057700480">
              <w:marLeft w:val="0"/>
              <w:marRight w:val="0"/>
              <w:marTop w:val="0"/>
              <w:marBottom w:val="0"/>
              <w:divBdr>
                <w:top w:val="none" w:sz="0" w:space="0" w:color="auto"/>
                <w:left w:val="none" w:sz="0" w:space="0" w:color="auto"/>
                <w:bottom w:val="none" w:sz="0" w:space="0" w:color="auto"/>
                <w:right w:val="none" w:sz="0" w:space="0" w:color="auto"/>
              </w:divBdr>
            </w:div>
            <w:div w:id="1064259625">
              <w:marLeft w:val="0"/>
              <w:marRight w:val="0"/>
              <w:marTop w:val="0"/>
              <w:marBottom w:val="0"/>
              <w:divBdr>
                <w:top w:val="none" w:sz="0" w:space="0" w:color="auto"/>
                <w:left w:val="none" w:sz="0" w:space="0" w:color="auto"/>
                <w:bottom w:val="none" w:sz="0" w:space="0" w:color="auto"/>
                <w:right w:val="none" w:sz="0" w:space="0" w:color="auto"/>
              </w:divBdr>
            </w:div>
            <w:div w:id="1065567565">
              <w:marLeft w:val="0"/>
              <w:marRight w:val="0"/>
              <w:marTop w:val="0"/>
              <w:marBottom w:val="0"/>
              <w:divBdr>
                <w:top w:val="none" w:sz="0" w:space="0" w:color="auto"/>
                <w:left w:val="none" w:sz="0" w:space="0" w:color="auto"/>
                <w:bottom w:val="none" w:sz="0" w:space="0" w:color="auto"/>
                <w:right w:val="none" w:sz="0" w:space="0" w:color="auto"/>
              </w:divBdr>
            </w:div>
            <w:div w:id="1072504407">
              <w:marLeft w:val="0"/>
              <w:marRight w:val="0"/>
              <w:marTop w:val="0"/>
              <w:marBottom w:val="0"/>
              <w:divBdr>
                <w:top w:val="none" w:sz="0" w:space="0" w:color="auto"/>
                <w:left w:val="none" w:sz="0" w:space="0" w:color="auto"/>
                <w:bottom w:val="none" w:sz="0" w:space="0" w:color="auto"/>
                <w:right w:val="none" w:sz="0" w:space="0" w:color="auto"/>
              </w:divBdr>
            </w:div>
            <w:div w:id="1076823369">
              <w:marLeft w:val="0"/>
              <w:marRight w:val="0"/>
              <w:marTop w:val="0"/>
              <w:marBottom w:val="0"/>
              <w:divBdr>
                <w:top w:val="none" w:sz="0" w:space="0" w:color="auto"/>
                <w:left w:val="none" w:sz="0" w:space="0" w:color="auto"/>
                <w:bottom w:val="none" w:sz="0" w:space="0" w:color="auto"/>
                <w:right w:val="none" w:sz="0" w:space="0" w:color="auto"/>
              </w:divBdr>
            </w:div>
            <w:div w:id="1081945340">
              <w:marLeft w:val="0"/>
              <w:marRight w:val="0"/>
              <w:marTop w:val="0"/>
              <w:marBottom w:val="0"/>
              <w:divBdr>
                <w:top w:val="none" w:sz="0" w:space="0" w:color="auto"/>
                <w:left w:val="none" w:sz="0" w:space="0" w:color="auto"/>
                <w:bottom w:val="none" w:sz="0" w:space="0" w:color="auto"/>
                <w:right w:val="none" w:sz="0" w:space="0" w:color="auto"/>
              </w:divBdr>
            </w:div>
            <w:div w:id="1083912486">
              <w:marLeft w:val="0"/>
              <w:marRight w:val="0"/>
              <w:marTop w:val="0"/>
              <w:marBottom w:val="0"/>
              <w:divBdr>
                <w:top w:val="none" w:sz="0" w:space="0" w:color="auto"/>
                <w:left w:val="none" w:sz="0" w:space="0" w:color="auto"/>
                <w:bottom w:val="none" w:sz="0" w:space="0" w:color="auto"/>
                <w:right w:val="none" w:sz="0" w:space="0" w:color="auto"/>
              </w:divBdr>
            </w:div>
            <w:div w:id="1106003381">
              <w:marLeft w:val="0"/>
              <w:marRight w:val="0"/>
              <w:marTop w:val="0"/>
              <w:marBottom w:val="0"/>
              <w:divBdr>
                <w:top w:val="none" w:sz="0" w:space="0" w:color="auto"/>
                <w:left w:val="none" w:sz="0" w:space="0" w:color="auto"/>
                <w:bottom w:val="none" w:sz="0" w:space="0" w:color="auto"/>
                <w:right w:val="none" w:sz="0" w:space="0" w:color="auto"/>
              </w:divBdr>
            </w:div>
            <w:div w:id="1110248141">
              <w:marLeft w:val="0"/>
              <w:marRight w:val="0"/>
              <w:marTop w:val="0"/>
              <w:marBottom w:val="0"/>
              <w:divBdr>
                <w:top w:val="none" w:sz="0" w:space="0" w:color="auto"/>
                <w:left w:val="none" w:sz="0" w:space="0" w:color="auto"/>
                <w:bottom w:val="none" w:sz="0" w:space="0" w:color="auto"/>
                <w:right w:val="none" w:sz="0" w:space="0" w:color="auto"/>
              </w:divBdr>
            </w:div>
            <w:div w:id="1111390023">
              <w:marLeft w:val="0"/>
              <w:marRight w:val="0"/>
              <w:marTop w:val="0"/>
              <w:marBottom w:val="0"/>
              <w:divBdr>
                <w:top w:val="none" w:sz="0" w:space="0" w:color="auto"/>
                <w:left w:val="none" w:sz="0" w:space="0" w:color="auto"/>
                <w:bottom w:val="none" w:sz="0" w:space="0" w:color="auto"/>
                <w:right w:val="none" w:sz="0" w:space="0" w:color="auto"/>
              </w:divBdr>
            </w:div>
            <w:div w:id="1115489019">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1136802589">
              <w:marLeft w:val="0"/>
              <w:marRight w:val="0"/>
              <w:marTop w:val="0"/>
              <w:marBottom w:val="0"/>
              <w:divBdr>
                <w:top w:val="none" w:sz="0" w:space="0" w:color="auto"/>
                <w:left w:val="none" w:sz="0" w:space="0" w:color="auto"/>
                <w:bottom w:val="none" w:sz="0" w:space="0" w:color="auto"/>
                <w:right w:val="none" w:sz="0" w:space="0" w:color="auto"/>
              </w:divBdr>
            </w:div>
            <w:div w:id="1148087535">
              <w:marLeft w:val="0"/>
              <w:marRight w:val="0"/>
              <w:marTop w:val="0"/>
              <w:marBottom w:val="0"/>
              <w:divBdr>
                <w:top w:val="none" w:sz="0" w:space="0" w:color="auto"/>
                <w:left w:val="none" w:sz="0" w:space="0" w:color="auto"/>
                <w:bottom w:val="none" w:sz="0" w:space="0" w:color="auto"/>
                <w:right w:val="none" w:sz="0" w:space="0" w:color="auto"/>
              </w:divBdr>
            </w:div>
            <w:div w:id="1152021223">
              <w:marLeft w:val="0"/>
              <w:marRight w:val="0"/>
              <w:marTop w:val="0"/>
              <w:marBottom w:val="0"/>
              <w:divBdr>
                <w:top w:val="none" w:sz="0" w:space="0" w:color="auto"/>
                <w:left w:val="none" w:sz="0" w:space="0" w:color="auto"/>
                <w:bottom w:val="none" w:sz="0" w:space="0" w:color="auto"/>
                <w:right w:val="none" w:sz="0" w:space="0" w:color="auto"/>
              </w:divBdr>
            </w:div>
            <w:div w:id="1159469275">
              <w:marLeft w:val="0"/>
              <w:marRight w:val="0"/>
              <w:marTop w:val="0"/>
              <w:marBottom w:val="0"/>
              <w:divBdr>
                <w:top w:val="none" w:sz="0" w:space="0" w:color="auto"/>
                <w:left w:val="none" w:sz="0" w:space="0" w:color="auto"/>
                <w:bottom w:val="none" w:sz="0" w:space="0" w:color="auto"/>
                <w:right w:val="none" w:sz="0" w:space="0" w:color="auto"/>
              </w:divBdr>
            </w:div>
            <w:div w:id="1166165643">
              <w:marLeft w:val="0"/>
              <w:marRight w:val="0"/>
              <w:marTop w:val="0"/>
              <w:marBottom w:val="0"/>
              <w:divBdr>
                <w:top w:val="none" w:sz="0" w:space="0" w:color="auto"/>
                <w:left w:val="none" w:sz="0" w:space="0" w:color="auto"/>
                <w:bottom w:val="none" w:sz="0" w:space="0" w:color="auto"/>
                <w:right w:val="none" w:sz="0" w:space="0" w:color="auto"/>
              </w:divBdr>
            </w:div>
            <w:div w:id="1181891499">
              <w:marLeft w:val="0"/>
              <w:marRight w:val="0"/>
              <w:marTop w:val="0"/>
              <w:marBottom w:val="0"/>
              <w:divBdr>
                <w:top w:val="none" w:sz="0" w:space="0" w:color="auto"/>
                <w:left w:val="none" w:sz="0" w:space="0" w:color="auto"/>
                <w:bottom w:val="none" w:sz="0" w:space="0" w:color="auto"/>
                <w:right w:val="none" w:sz="0" w:space="0" w:color="auto"/>
              </w:divBdr>
            </w:div>
            <w:div w:id="1205873149">
              <w:marLeft w:val="0"/>
              <w:marRight w:val="0"/>
              <w:marTop w:val="0"/>
              <w:marBottom w:val="0"/>
              <w:divBdr>
                <w:top w:val="none" w:sz="0" w:space="0" w:color="auto"/>
                <w:left w:val="none" w:sz="0" w:space="0" w:color="auto"/>
                <w:bottom w:val="none" w:sz="0" w:space="0" w:color="auto"/>
                <w:right w:val="none" w:sz="0" w:space="0" w:color="auto"/>
              </w:divBdr>
            </w:div>
            <w:div w:id="1207598239">
              <w:marLeft w:val="0"/>
              <w:marRight w:val="0"/>
              <w:marTop w:val="0"/>
              <w:marBottom w:val="0"/>
              <w:divBdr>
                <w:top w:val="none" w:sz="0" w:space="0" w:color="auto"/>
                <w:left w:val="none" w:sz="0" w:space="0" w:color="auto"/>
                <w:bottom w:val="none" w:sz="0" w:space="0" w:color="auto"/>
                <w:right w:val="none" w:sz="0" w:space="0" w:color="auto"/>
              </w:divBdr>
            </w:div>
            <w:div w:id="1218739526">
              <w:marLeft w:val="0"/>
              <w:marRight w:val="0"/>
              <w:marTop w:val="0"/>
              <w:marBottom w:val="0"/>
              <w:divBdr>
                <w:top w:val="none" w:sz="0" w:space="0" w:color="auto"/>
                <w:left w:val="none" w:sz="0" w:space="0" w:color="auto"/>
                <w:bottom w:val="none" w:sz="0" w:space="0" w:color="auto"/>
                <w:right w:val="none" w:sz="0" w:space="0" w:color="auto"/>
              </w:divBdr>
            </w:div>
            <w:div w:id="1241789370">
              <w:marLeft w:val="0"/>
              <w:marRight w:val="0"/>
              <w:marTop w:val="0"/>
              <w:marBottom w:val="0"/>
              <w:divBdr>
                <w:top w:val="none" w:sz="0" w:space="0" w:color="auto"/>
                <w:left w:val="none" w:sz="0" w:space="0" w:color="auto"/>
                <w:bottom w:val="none" w:sz="0" w:space="0" w:color="auto"/>
                <w:right w:val="none" w:sz="0" w:space="0" w:color="auto"/>
              </w:divBdr>
            </w:div>
            <w:div w:id="1241869090">
              <w:marLeft w:val="0"/>
              <w:marRight w:val="0"/>
              <w:marTop w:val="0"/>
              <w:marBottom w:val="0"/>
              <w:divBdr>
                <w:top w:val="none" w:sz="0" w:space="0" w:color="auto"/>
                <w:left w:val="none" w:sz="0" w:space="0" w:color="auto"/>
                <w:bottom w:val="none" w:sz="0" w:space="0" w:color="auto"/>
                <w:right w:val="none" w:sz="0" w:space="0" w:color="auto"/>
              </w:divBdr>
            </w:div>
            <w:div w:id="1243490169">
              <w:marLeft w:val="0"/>
              <w:marRight w:val="0"/>
              <w:marTop w:val="0"/>
              <w:marBottom w:val="0"/>
              <w:divBdr>
                <w:top w:val="none" w:sz="0" w:space="0" w:color="auto"/>
                <w:left w:val="none" w:sz="0" w:space="0" w:color="auto"/>
                <w:bottom w:val="none" w:sz="0" w:space="0" w:color="auto"/>
                <w:right w:val="none" w:sz="0" w:space="0" w:color="auto"/>
              </w:divBdr>
            </w:div>
            <w:div w:id="1250116405">
              <w:marLeft w:val="0"/>
              <w:marRight w:val="0"/>
              <w:marTop w:val="0"/>
              <w:marBottom w:val="0"/>
              <w:divBdr>
                <w:top w:val="none" w:sz="0" w:space="0" w:color="auto"/>
                <w:left w:val="none" w:sz="0" w:space="0" w:color="auto"/>
                <w:bottom w:val="none" w:sz="0" w:space="0" w:color="auto"/>
                <w:right w:val="none" w:sz="0" w:space="0" w:color="auto"/>
              </w:divBdr>
            </w:div>
            <w:div w:id="1250584537">
              <w:marLeft w:val="0"/>
              <w:marRight w:val="0"/>
              <w:marTop w:val="0"/>
              <w:marBottom w:val="0"/>
              <w:divBdr>
                <w:top w:val="none" w:sz="0" w:space="0" w:color="auto"/>
                <w:left w:val="none" w:sz="0" w:space="0" w:color="auto"/>
                <w:bottom w:val="none" w:sz="0" w:space="0" w:color="auto"/>
                <w:right w:val="none" w:sz="0" w:space="0" w:color="auto"/>
              </w:divBdr>
            </w:div>
            <w:div w:id="1252280831">
              <w:marLeft w:val="0"/>
              <w:marRight w:val="0"/>
              <w:marTop w:val="0"/>
              <w:marBottom w:val="0"/>
              <w:divBdr>
                <w:top w:val="none" w:sz="0" w:space="0" w:color="auto"/>
                <w:left w:val="none" w:sz="0" w:space="0" w:color="auto"/>
                <w:bottom w:val="none" w:sz="0" w:space="0" w:color="auto"/>
                <w:right w:val="none" w:sz="0" w:space="0" w:color="auto"/>
              </w:divBdr>
            </w:div>
            <w:div w:id="1253466484">
              <w:marLeft w:val="0"/>
              <w:marRight w:val="0"/>
              <w:marTop w:val="0"/>
              <w:marBottom w:val="0"/>
              <w:divBdr>
                <w:top w:val="none" w:sz="0" w:space="0" w:color="auto"/>
                <w:left w:val="none" w:sz="0" w:space="0" w:color="auto"/>
                <w:bottom w:val="none" w:sz="0" w:space="0" w:color="auto"/>
                <w:right w:val="none" w:sz="0" w:space="0" w:color="auto"/>
              </w:divBdr>
            </w:div>
            <w:div w:id="1253854117">
              <w:marLeft w:val="0"/>
              <w:marRight w:val="0"/>
              <w:marTop w:val="0"/>
              <w:marBottom w:val="0"/>
              <w:divBdr>
                <w:top w:val="none" w:sz="0" w:space="0" w:color="auto"/>
                <w:left w:val="none" w:sz="0" w:space="0" w:color="auto"/>
                <w:bottom w:val="none" w:sz="0" w:space="0" w:color="auto"/>
                <w:right w:val="none" w:sz="0" w:space="0" w:color="auto"/>
              </w:divBdr>
            </w:div>
            <w:div w:id="1287784044">
              <w:marLeft w:val="0"/>
              <w:marRight w:val="0"/>
              <w:marTop w:val="0"/>
              <w:marBottom w:val="0"/>
              <w:divBdr>
                <w:top w:val="none" w:sz="0" w:space="0" w:color="auto"/>
                <w:left w:val="none" w:sz="0" w:space="0" w:color="auto"/>
                <w:bottom w:val="none" w:sz="0" w:space="0" w:color="auto"/>
                <w:right w:val="none" w:sz="0" w:space="0" w:color="auto"/>
              </w:divBdr>
            </w:div>
            <w:div w:id="1309749854">
              <w:marLeft w:val="0"/>
              <w:marRight w:val="0"/>
              <w:marTop w:val="0"/>
              <w:marBottom w:val="0"/>
              <w:divBdr>
                <w:top w:val="none" w:sz="0" w:space="0" w:color="auto"/>
                <w:left w:val="none" w:sz="0" w:space="0" w:color="auto"/>
                <w:bottom w:val="none" w:sz="0" w:space="0" w:color="auto"/>
                <w:right w:val="none" w:sz="0" w:space="0" w:color="auto"/>
              </w:divBdr>
            </w:div>
            <w:div w:id="1311640056">
              <w:marLeft w:val="0"/>
              <w:marRight w:val="0"/>
              <w:marTop w:val="0"/>
              <w:marBottom w:val="0"/>
              <w:divBdr>
                <w:top w:val="none" w:sz="0" w:space="0" w:color="auto"/>
                <w:left w:val="none" w:sz="0" w:space="0" w:color="auto"/>
                <w:bottom w:val="none" w:sz="0" w:space="0" w:color="auto"/>
                <w:right w:val="none" w:sz="0" w:space="0" w:color="auto"/>
              </w:divBdr>
            </w:div>
            <w:div w:id="1313027127">
              <w:marLeft w:val="0"/>
              <w:marRight w:val="0"/>
              <w:marTop w:val="0"/>
              <w:marBottom w:val="0"/>
              <w:divBdr>
                <w:top w:val="none" w:sz="0" w:space="0" w:color="auto"/>
                <w:left w:val="none" w:sz="0" w:space="0" w:color="auto"/>
                <w:bottom w:val="none" w:sz="0" w:space="0" w:color="auto"/>
                <w:right w:val="none" w:sz="0" w:space="0" w:color="auto"/>
              </w:divBdr>
            </w:div>
            <w:div w:id="1319308890">
              <w:marLeft w:val="0"/>
              <w:marRight w:val="0"/>
              <w:marTop w:val="0"/>
              <w:marBottom w:val="0"/>
              <w:divBdr>
                <w:top w:val="none" w:sz="0" w:space="0" w:color="auto"/>
                <w:left w:val="none" w:sz="0" w:space="0" w:color="auto"/>
                <w:bottom w:val="none" w:sz="0" w:space="0" w:color="auto"/>
                <w:right w:val="none" w:sz="0" w:space="0" w:color="auto"/>
              </w:divBdr>
            </w:div>
            <w:div w:id="1337879903">
              <w:marLeft w:val="0"/>
              <w:marRight w:val="0"/>
              <w:marTop w:val="0"/>
              <w:marBottom w:val="0"/>
              <w:divBdr>
                <w:top w:val="none" w:sz="0" w:space="0" w:color="auto"/>
                <w:left w:val="none" w:sz="0" w:space="0" w:color="auto"/>
                <w:bottom w:val="none" w:sz="0" w:space="0" w:color="auto"/>
                <w:right w:val="none" w:sz="0" w:space="0" w:color="auto"/>
              </w:divBdr>
            </w:div>
            <w:div w:id="1341350441">
              <w:marLeft w:val="0"/>
              <w:marRight w:val="0"/>
              <w:marTop w:val="0"/>
              <w:marBottom w:val="0"/>
              <w:divBdr>
                <w:top w:val="none" w:sz="0" w:space="0" w:color="auto"/>
                <w:left w:val="none" w:sz="0" w:space="0" w:color="auto"/>
                <w:bottom w:val="none" w:sz="0" w:space="0" w:color="auto"/>
                <w:right w:val="none" w:sz="0" w:space="0" w:color="auto"/>
              </w:divBdr>
            </w:div>
            <w:div w:id="1343387757">
              <w:marLeft w:val="0"/>
              <w:marRight w:val="0"/>
              <w:marTop w:val="0"/>
              <w:marBottom w:val="0"/>
              <w:divBdr>
                <w:top w:val="none" w:sz="0" w:space="0" w:color="auto"/>
                <w:left w:val="none" w:sz="0" w:space="0" w:color="auto"/>
                <w:bottom w:val="none" w:sz="0" w:space="0" w:color="auto"/>
                <w:right w:val="none" w:sz="0" w:space="0" w:color="auto"/>
              </w:divBdr>
            </w:div>
            <w:div w:id="1345087334">
              <w:marLeft w:val="0"/>
              <w:marRight w:val="0"/>
              <w:marTop w:val="0"/>
              <w:marBottom w:val="0"/>
              <w:divBdr>
                <w:top w:val="none" w:sz="0" w:space="0" w:color="auto"/>
                <w:left w:val="none" w:sz="0" w:space="0" w:color="auto"/>
                <w:bottom w:val="none" w:sz="0" w:space="0" w:color="auto"/>
                <w:right w:val="none" w:sz="0" w:space="0" w:color="auto"/>
              </w:divBdr>
            </w:div>
            <w:div w:id="1347370049">
              <w:marLeft w:val="0"/>
              <w:marRight w:val="0"/>
              <w:marTop w:val="0"/>
              <w:marBottom w:val="0"/>
              <w:divBdr>
                <w:top w:val="none" w:sz="0" w:space="0" w:color="auto"/>
                <w:left w:val="none" w:sz="0" w:space="0" w:color="auto"/>
                <w:bottom w:val="none" w:sz="0" w:space="0" w:color="auto"/>
                <w:right w:val="none" w:sz="0" w:space="0" w:color="auto"/>
              </w:divBdr>
            </w:div>
            <w:div w:id="1357586595">
              <w:marLeft w:val="0"/>
              <w:marRight w:val="0"/>
              <w:marTop w:val="0"/>
              <w:marBottom w:val="0"/>
              <w:divBdr>
                <w:top w:val="none" w:sz="0" w:space="0" w:color="auto"/>
                <w:left w:val="none" w:sz="0" w:space="0" w:color="auto"/>
                <w:bottom w:val="none" w:sz="0" w:space="0" w:color="auto"/>
                <w:right w:val="none" w:sz="0" w:space="0" w:color="auto"/>
              </w:divBdr>
            </w:div>
            <w:div w:id="1359621717">
              <w:marLeft w:val="0"/>
              <w:marRight w:val="0"/>
              <w:marTop w:val="0"/>
              <w:marBottom w:val="0"/>
              <w:divBdr>
                <w:top w:val="none" w:sz="0" w:space="0" w:color="auto"/>
                <w:left w:val="none" w:sz="0" w:space="0" w:color="auto"/>
                <w:bottom w:val="none" w:sz="0" w:space="0" w:color="auto"/>
                <w:right w:val="none" w:sz="0" w:space="0" w:color="auto"/>
              </w:divBdr>
            </w:div>
            <w:div w:id="1361904832">
              <w:marLeft w:val="0"/>
              <w:marRight w:val="0"/>
              <w:marTop w:val="0"/>
              <w:marBottom w:val="0"/>
              <w:divBdr>
                <w:top w:val="none" w:sz="0" w:space="0" w:color="auto"/>
                <w:left w:val="none" w:sz="0" w:space="0" w:color="auto"/>
                <w:bottom w:val="none" w:sz="0" w:space="0" w:color="auto"/>
                <w:right w:val="none" w:sz="0" w:space="0" w:color="auto"/>
              </w:divBdr>
            </w:div>
            <w:div w:id="1363819255">
              <w:marLeft w:val="0"/>
              <w:marRight w:val="0"/>
              <w:marTop w:val="0"/>
              <w:marBottom w:val="0"/>
              <w:divBdr>
                <w:top w:val="none" w:sz="0" w:space="0" w:color="auto"/>
                <w:left w:val="none" w:sz="0" w:space="0" w:color="auto"/>
                <w:bottom w:val="none" w:sz="0" w:space="0" w:color="auto"/>
                <w:right w:val="none" w:sz="0" w:space="0" w:color="auto"/>
              </w:divBdr>
            </w:div>
            <w:div w:id="1383552211">
              <w:marLeft w:val="0"/>
              <w:marRight w:val="0"/>
              <w:marTop w:val="0"/>
              <w:marBottom w:val="0"/>
              <w:divBdr>
                <w:top w:val="none" w:sz="0" w:space="0" w:color="auto"/>
                <w:left w:val="none" w:sz="0" w:space="0" w:color="auto"/>
                <w:bottom w:val="none" w:sz="0" w:space="0" w:color="auto"/>
                <w:right w:val="none" w:sz="0" w:space="0" w:color="auto"/>
              </w:divBdr>
            </w:div>
            <w:div w:id="1388341437">
              <w:marLeft w:val="0"/>
              <w:marRight w:val="0"/>
              <w:marTop w:val="0"/>
              <w:marBottom w:val="0"/>
              <w:divBdr>
                <w:top w:val="none" w:sz="0" w:space="0" w:color="auto"/>
                <w:left w:val="none" w:sz="0" w:space="0" w:color="auto"/>
                <w:bottom w:val="none" w:sz="0" w:space="0" w:color="auto"/>
                <w:right w:val="none" w:sz="0" w:space="0" w:color="auto"/>
              </w:divBdr>
            </w:div>
            <w:div w:id="1388650300">
              <w:marLeft w:val="0"/>
              <w:marRight w:val="0"/>
              <w:marTop w:val="0"/>
              <w:marBottom w:val="0"/>
              <w:divBdr>
                <w:top w:val="none" w:sz="0" w:space="0" w:color="auto"/>
                <w:left w:val="none" w:sz="0" w:space="0" w:color="auto"/>
                <w:bottom w:val="none" w:sz="0" w:space="0" w:color="auto"/>
                <w:right w:val="none" w:sz="0" w:space="0" w:color="auto"/>
              </w:divBdr>
            </w:div>
            <w:div w:id="1403210615">
              <w:marLeft w:val="0"/>
              <w:marRight w:val="0"/>
              <w:marTop w:val="0"/>
              <w:marBottom w:val="0"/>
              <w:divBdr>
                <w:top w:val="none" w:sz="0" w:space="0" w:color="auto"/>
                <w:left w:val="none" w:sz="0" w:space="0" w:color="auto"/>
                <w:bottom w:val="none" w:sz="0" w:space="0" w:color="auto"/>
                <w:right w:val="none" w:sz="0" w:space="0" w:color="auto"/>
              </w:divBdr>
            </w:div>
            <w:div w:id="1406565429">
              <w:marLeft w:val="0"/>
              <w:marRight w:val="0"/>
              <w:marTop w:val="0"/>
              <w:marBottom w:val="0"/>
              <w:divBdr>
                <w:top w:val="none" w:sz="0" w:space="0" w:color="auto"/>
                <w:left w:val="none" w:sz="0" w:space="0" w:color="auto"/>
                <w:bottom w:val="none" w:sz="0" w:space="0" w:color="auto"/>
                <w:right w:val="none" w:sz="0" w:space="0" w:color="auto"/>
              </w:divBdr>
            </w:div>
            <w:div w:id="1408959422">
              <w:marLeft w:val="0"/>
              <w:marRight w:val="0"/>
              <w:marTop w:val="0"/>
              <w:marBottom w:val="0"/>
              <w:divBdr>
                <w:top w:val="none" w:sz="0" w:space="0" w:color="auto"/>
                <w:left w:val="none" w:sz="0" w:space="0" w:color="auto"/>
                <w:bottom w:val="none" w:sz="0" w:space="0" w:color="auto"/>
                <w:right w:val="none" w:sz="0" w:space="0" w:color="auto"/>
              </w:divBdr>
            </w:div>
            <w:div w:id="1415080475">
              <w:marLeft w:val="0"/>
              <w:marRight w:val="0"/>
              <w:marTop w:val="0"/>
              <w:marBottom w:val="0"/>
              <w:divBdr>
                <w:top w:val="none" w:sz="0" w:space="0" w:color="auto"/>
                <w:left w:val="none" w:sz="0" w:space="0" w:color="auto"/>
                <w:bottom w:val="none" w:sz="0" w:space="0" w:color="auto"/>
                <w:right w:val="none" w:sz="0" w:space="0" w:color="auto"/>
              </w:divBdr>
            </w:div>
            <w:div w:id="1423067395">
              <w:marLeft w:val="0"/>
              <w:marRight w:val="0"/>
              <w:marTop w:val="0"/>
              <w:marBottom w:val="0"/>
              <w:divBdr>
                <w:top w:val="none" w:sz="0" w:space="0" w:color="auto"/>
                <w:left w:val="none" w:sz="0" w:space="0" w:color="auto"/>
                <w:bottom w:val="none" w:sz="0" w:space="0" w:color="auto"/>
                <w:right w:val="none" w:sz="0" w:space="0" w:color="auto"/>
              </w:divBdr>
            </w:div>
            <w:div w:id="1425567882">
              <w:marLeft w:val="0"/>
              <w:marRight w:val="0"/>
              <w:marTop w:val="0"/>
              <w:marBottom w:val="0"/>
              <w:divBdr>
                <w:top w:val="none" w:sz="0" w:space="0" w:color="auto"/>
                <w:left w:val="none" w:sz="0" w:space="0" w:color="auto"/>
                <w:bottom w:val="none" w:sz="0" w:space="0" w:color="auto"/>
                <w:right w:val="none" w:sz="0" w:space="0" w:color="auto"/>
              </w:divBdr>
            </w:div>
            <w:div w:id="1431008523">
              <w:marLeft w:val="0"/>
              <w:marRight w:val="0"/>
              <w:marTop w:val="0"/>
              <w:marBottom w:val="0"/>
              <w:divBdr>
                <w:top w:val="none" w:sz="0" w:space="0" w:color="auto"/>
                <w:left w:val="none" w:sz="0" w:space="0" w:color="auto"/>
                <w:bottom w:val="none" w:sz="0" w:space="0" w:color="auto"/>
                <w:right w:val="none" w:sz="0" w:space="0" w:color="auto"/>
              </w:divBdr>
            </w:div>
            <w:div w:id="1440682223">
              <w:marLeft w:val="0"/>
              <w:marRight w:val="0"/>
              <w:marTop w:val="0"/>
              <w:marBottom w:val="0"/>
              <w:divBdr>
                <w:top w:val="none" w:sz="0" w:space="0" w:color="auto"/>
                <w:left w:val="none" w:sz="0" w:space="0" w:color="auto"/>
                <w:bottom w:val="none" w:sz="0" w:space="0" w:color="auto"/>
                <w:right w:val="none" w:sz="0" w:space="0" w:color="auto"/>
              </w:divBdr>
            </w:div>
            <w:div w:id="1441217642">
              <w:marLeft w:val="0"/>
              <w:marRight w:val="0"/>
              <w:marTop w:val="0"/>
              <w:marBottom w:val="0"/>
              <w:divBdr>
                <w:top w:val="none" w:sz="0" w:space="0" w:color="auto"/>
                <w:left w:val="none" w:sz="0" w:space="0" w:color="auto"/>
                <w:bottom w:val="none" w:sz="0" w:space="0" w:color="auto"/>
                <w:right w:val="none" w:sz="0" w:space="0" w:color="auto"/>
              </w:divBdr>
            </w:div>
            <w:div w:id="1458992570">
              <w:marLeft w:val="0"/>
              <w:marRight w:val="0"/>
              <w:marTop w:val="0"/>
              <w:marBottom w:val="0"/>
              <w:divBdr>
                <w:top w:val="none" w:sz="0" w:space="0" w:color="auto"/>
                <w:left w:val="none" w:sz="0" w:space="0" w:color="auto"/>
                <w:bottom w:val="none" w:sz="0" w:space="0" w:color="auto"/>
                <w:right w:val="none" w:sz="0" w:space="0" w:color="auto"/>
              </w:divBdr>
            </w:div>
            <w:div w:id="1467814190">
              <w:marLeft w:val="0"/>
              <w:marRight w:val="0"/>
              <w:marTop w:val="0"/>
              <w:marBottom w:val="0"/>
              <w:divBdr>
                <w:top w:val="none" w:sz="0" w:space="0" w:color="auto"/>
                <w:left w:val="none" w:sz="0" w:space="0" w:color="auto"/>
                <w:bottom w:val="none" w:sz="0" w:space="0" w:color="auto"/>
                <w:right w:val="none" w:sz="0" w:space="0" w:color="auto"/>
              </w:divBdr>
            </w:div>
            <w:div w:id="1472596360">
              <w:marLeft w:val="0"/>
              <w:marRight w:val="0"/>
              <w:marTop w:val="0"/>
              <w:marBottom w:val="0"/>
              <w:divBdr>
                <w:top w:val="none" w:sz="0" w:space="0" w:color="auto"/>
                <w:left w:val="none" w:sz="0" w:space="0" w:color="auto"/>
                <w:bottom w:val="none" w:sz="0" w:space="0" w:color="auto"/>
                <w:right w:val="none" w:sz="0" w:space="0" w:color="auto"/>
              </w:divBdr>
            </w:div>
            <w:div w:id="1474831483">
              <w:marLeft w:val="0"/>
              <w:marRight w:val="0"/>
              <w:marTop w:val="0"/>
              <w:marBottom w:val="0"/>
              <w:divBdr>
                <w:top w:val="none" w:sz="0" w:space="0" w:color="auto"/>
                <w:left w:val="none" w:sz="0" w:space="0" w:color="auto"/>
                <w:bottom w:val="none" w:sz="0" w:space="0" w:color="auto"/>
                <w:right w:val="none" w:sz="0" w:space="0" w:color="auto"/>
              </w:divBdr>
            </w:div>
            <w:div w:id="1476413052">
              <w:marLeft w:val="0"/>
              <w:marRight w:val="0"/>
              <w:marTop w:val="0"/>
              <w:marBottom w:val="0"/>
              <w:divBdr>
                <w:top w:val="none" w:sz="0" w:space="0" w:color="auto"/>
                <w:left w:val="none" w:sz="0" w:space="0" w:color="auto"/>
                <w:bottom w:val="none" w:sz="0" w:space="0" w:color="auto"/>
                <w:right w:val="none" w:sz="0" w:space="0" w:color="auto"/>
              </w:divBdr>
            </w:div>
            <w:div w:id="1481114901">
              <w:marLeft w:val="0"/>
              <w:marRight w:val="0"/>
              <w:marTop w:val="0"/>
              <w:marBottom w:val="0"/>
              <w:divBdr>
                <w:top w:val="none" w:sz="0" w:space="0" w:color="auto"/>
                <w:left w:val="none" w:sz="0" w:space="0" w:color="auto"/>
                <w:bottom w:val="none" w:sz="0" w:space="0" w:color="auto"/>
                <w:right w:val="none" w:sz="0" w:space="0" w:color="auto"/>
              </w:divBdr>
            </w:div>
            <w:div w:id="1483303351">
              <w:marLeft w:val="0"/>
              <w:marRight w:val="0"/>
              <w:marTop w:val="0"/>
              <w:marBottom w:val="0"/>
              <w:divBdr>
                <w:top w:val="none" w:sz="0" w:space="0" w:color="auto"/>
                <w:left w:val="none" w:sz="0" w:space="0" w:color="auto"/>
                <w:bottom w:val="none" w:sz="0" w:space="0" w:color="auto"/>
                <w:right w:val="none" w:sz="0" w:space="0" w:color="auto"/>
              </w:divBdr>
            </w:div>
            <w:div w:id="1507590936">
              <w:marLeft w:val="0"/>
              <w:marRight w:val="0"/>
              <w:marTop w:val="0"/>
              <w:marBottom w:val="0"/>
              <w:divBdr>
                <w:top w:val="none" w:sz="0" w:space="0" w:color="auto"/>
                <w:left w:val="none" w:sz="0" w:space="0" w:color="auto"/>
                <w:bottom w:val="none" w:sz="0" w:space="0" w:color="auto"/>
                <w:right w:val="none" w:sz="0" w:space="0" w:color="auto"/>
              </w:divBdr>
            </w:div>
            <w:div w:id="1517843608">
              <w:marLeft w:val="0"/>
              <w:marRight w:val="0"/>
              <w:marTop w:val="0"/>
              <w:marBottom w:val="0"/>
              <w:divBdr>
                <w:top w:val="none" w:sz="0" w:space="0" w:color="auto"/>
                <w:left w:val="none" w:sz="0" w:space="0" w:color="auto"/>
                <w:bottom w:val="none" w:sz="0" w:space="0" w:color="auto"/>
                <w:right w:val="none" w:sz="0" w:space="0" w:color="auto"/>
              </w:divBdr>
            </w:div>
            <w:div w:id="1523935344">
              <w:marLeft w:val="0"/>
              <w:marRight w:val="0"/>
              <w:marTop w:val="0"/>
              <w:marBottom w:val="0"/>
              <w:divBdr>
                <w:top w:val="none" w:sz="0" w:space="0" w:color="auto"/>
                <w:left w:val="none" w:sz="0" w:space="0" w:color="auto"/>
                <w:bottom w:val="none" w:sz="0" w:space="0" w:color="auto"/>
                <w:right w:val="none" w:sz="0" w:space="0" w:color="auto"/>
              </w:divBdr>
            </w:div>
            <w:div w:id="1527939047">
              <w:marLeft w:val="0"/>
              <w:marRight w:val="0"/>
              <w:marTop w:val="0"/>
              <w:marBottom w:val="0"/>
              <w:divBdr>
                <w:top w:val="none" w:sz="0" w:space="0" w:color="auto"/>
                <w:left w:val="none" w:sz="0" w:space="0" w:color="auto"/>
                <w:bottom w:val="none" w:sz="0" w:space="0" w:color="auto"/>
                <w:right w:val="none" w:sz="0" w:space="0" w:color="auto"/>
              </w:divBdr>
            </w:div>
            <w:div w:id="1539391005">
              <w:marLeft w:val="0"/>
              <w:marRight w:val="0"/>
              <w:marTop w:val="0"/>
              <w:marBottom w:val="0"/>
              <w:divBdr>
                <w:top w:val="none" w:sz="0" w:space="0" w:color="auto"/>
                <w:left w:val="none" w:sz="0" w:space="0" w:color="auto"/>
                <w:bottom w:val="none" w:sz="0" w:space="0" w:color="auto"/>
                <w:right w:val="none" w:sz="0" w:space="0" w:color="auto"/>
              </w:divBdr>
            </w:div>
            <w:div w:id="1543248202">
              <w:marLeft w:val="0"/>
              <w:marRight w:val="0"/>
              <w:marTop w:val="0"/>
              <w:marBottom w:val="0"/>
              <w:divBdr>
                <w:top w:val="none" w:sz="0" w:space="0" w:color="auto"/>
                <w:left w:val="none" w:sz="0" w:space="0" w:color="auto"/>
                <w:bottom w:val="none" w:sz="0" w:space="0" w:color="auto"/>
                <w:right w:val="none" w:sz="0" w:space="0" w:color="auto"/>
              </w:divBdr>
            </w:div>
            <w:div w:id="1553497186">
              <w:marLeft w:val="0"/>
              <w:marRight w:val="0"/>
              <w:marTop w:val="0"/>
              <w:marBottom w:val="0"/>
              <w:divBdr>
                <w:top w:val="none" w:sz="0" w:space="0" w:color="auto"/>
                <w:left w:val="none" w:sz="0" w:space="0" w:color="auto"/>
                <w:bottom w:val="none" w:sz="0" w:space="0" w:color="auto"/>
                <w:right w:val="none" w:sz="0" w:space="0" w:color="auto"/>
              </w:divBdr>
            </w:div>
            <w:div w:id="1562596484">
              <w:marLeft w:val="0"/>
              <w:marRight w:val="0"/>
              <w:marTop w:val="0"/>
              <w:marBottom w:val="0"/>
              <w:divBdr>
                <w:top w:val="none" w:sz="0" w:space="0" w:color="auto"/>
                <w:left w:val="none" w:sz="0" w:space="0" w:color="auto"/>
                <w:bottom w:val="none" w:sz="0" w:space="0" w:color="auto"/>
                <w:right w:val="none" w:sz="0" w:space="0" w:color="auto"/>
              </w:divBdr>
            </w:div>
            <w:div w:id="1568297196">
              <w:marLeft w:val="0"/>
              <w:marRight w:val="0"/>
              <w:marTop w:val="0"/>
              <w:marBottom w:val="0"/>
              <w:divBdr>
                <w:top w:val="none" w:sz="0" w:space="0" w:color="auto"/>
                <w:left w:val="none" w:sz="0" w:space="0" w:color="auto"/>
                <w:bottom w:val="none" w:sz="0" w:space="0" w:color="auto"/>
                <w:right w:val="none" w:sz="0" w:space="0" w:color="auto"/>
              </w:divBdr>
            </w:div>
            <w:div w:id="1572421193">
              <w:marLeft w:val="0"/>
              <w:marRight w:val="0"/>
              <w:marTop w:val="0"/>
              <w:marBottom w:val="0"/>
              <w:divBdr>
                <w:top w:val="none" w:sz="0" w:space="0" w:color="auto"/>
                <w:left w:val="none" w:sz="0" w:space="0" w:color="auto"/>
                <w:bottom w:val="none" w:sz="0" w:space="0" w:color="auto"/>
                <w:right w:val="none" w:sz="0" w:space="0" w:color="auto"/>
              </w:divBdr>
            </w:div>
            <w:div w:id="1572471864">
              <w:marLeft w:val="0"/>
              <w:marRight w:val="0"/>
              <w:marTop w:val="0"/>
              <w:marBottom w:val="0"/>
              <w:divBdr>
                <w:top w:val="none" w:sz="0" w:space="0" w:color="auto"/>
                <w:left w:val="none" w:sz="0" w:space="0" w:color="auto"/>
                <w:bottom w:val="none" w:sz="0" w:space="0" w:color="auto"/>
                <w:right w:val="none" w:sz="0" w:space="0" w:color="auto"/>
              </w:divBdr>
            </w:div>
            <w:div w:id="1574318026">
              <w:marLeft w:val="0"/>
              <w:marRight w:val="0"/>
              <w:marTop w:val="0"/>
              <w:marBottom w:val="0"/>
              <w:divBdr>
                <w:top w:val="none" w:sz="0" w:space="0" w:color="auto"/>
                <w:left w:val="none" w:sz="0" w:space="0" w:color="auto"/>
                <w:bottom w:val="none" w:sz="0" w:space="0" w:color="auto"/>
                <w:right w:val="none" w:sz="0" w:space="0" w:color="auto"/>
              </w:divBdr>
            </w:div>
            <w:div w:id="1583103353">
              <w:marLeft w:val="0"/>
              <w:marRight w:val="0"/>
              <w:marTop w:val="0"/>
              <w:marBottom w:val="0"/>
              <w:divBdr>
                <w:top w:val="none" w:sz="0" w:space="0" w:color="auto"/>
                <w:left w:val="none" w:sz="0" w:space="0" w:color="auto"/>
                <w:bottom w:val="none" w:sz="0" w:space="0" w:color="auto"/>
                <w:right w:val="none" w:sz="0" w:space="0" w:color="auto"/>
              </w:divBdr>
            </w:div>
            <w:div w:id="1587617714">
              <w:marLeft w:val="0"/>
              <w:marRight w:val="0"/>
              <w:marTop w:val="0"/>
              <w:marBottom w:val="0"/>
              <w:divBdr>
                <w:top w:val="none" w:sz="0" w:space="0" w:color="auto"/>
                <w:left w:val="none" w:sz="0" w:space="0" w:color="auto"/>
                <w:bottom w:val="none" w:sz="0" w:space="0" w:color="auto"/>
                <w:right w:val="none" w:sz="0" w:space="0" w:color="auto"/>
              </w:divBdr>
            </w:div>
            <w:div w:id="1601453672">
              <w:marLeft w:val="0"/>
              <w:marRight w:val="0"/>
              <w:marTop w:val="0"/>
              <w:marBottom w:val="0"/>
              <w:divBdr>
                <w:top w:val="none" w:sz="0" w:space="0" w:color="auto"/>
                <w:left w:val="none" w:sz="0" w:space="0" w:color="auto"/>
                <w:bottom w:val="none" w:sz="0" w:space="0" w:color="auto"/>
                <w:right w:val="none" w:sz="0" w:space="0" w:color="auto"/>
              </w:divBdr>
            </w:div>
            <w:div w:id="1626307098">
              <w:marLeft w:val="0"/>
              <w:marRight w:val="0"/>
              <w:marTop w:val="0"/>
              <w:marBottom w:val="0"/>
              <w:divBdr>
                <w:top w:val="none" w:sz="0" w:space="0" w:color="auto"/>
                <w:left w:val="none" w:sz="0" w:space="0" w:color="auto"/>
                <w:bottom w:val="none" w:sz="0" w:space="0" w:color="auto"/>
                <w:right w:val="none" w:sz="0" w:space="0" w:color="auto"/>
              </w:divBdr>
            </w:div>
            <w:div w:id="1636912158">
              <w:marLeft w:val="0"/>
              <w:marRight w:val="0"/>
              <w:marTop w:val="0"/>
              <w:marBottom w:val="0"/>
              <w:divBdr>
                <w:top w:val="none" w:sz="0" w:space="0" w:color="auto"/>
                <w:left w:val="none" w:sz="0" w:space="0" w:color="auto"/>
                <w:bottom w:val="none" w:sz="0" w:space="0" w:color="auto"/>
                <w:right w:val="none" w:sz="0" w:space="0" w:color="auto"/>
              </w:divBdr>
            </w:div>
            <w:div w:id="1649699665">
              <w:marLeft w:val="0"/>
              <w:marRight w:val="0"/>
              <w:marTop w:val="0"/>
              <w:marBottom w:val="0"/>
              <w:divBdr>
                <w:top w:val="none" w:sz="0" w:space="0" w:color="auto"/>
                <w:left w:val="none" w:sz="0" w:space="0" w:color="auto"/>
                <w:bottom w:val="none" w:sz="0" w:space="0" w:color="auto"/>
                <w:right w:val="none" w:sz="0" w:space="0" w:color="auto"/>
              </w:divBdr>
            </w:div>
            <w:div w:id="1658145432">
              <w:marLeft w:val="0"/>
              <w:marRight w:val="0"/>
              <w:marTop w:val="0"/>
              <w:marBottom w:val="0"/>
              <w:divBdr>
                <w:top w:val="none" w:sz="0" w:space="0" w:color="auto"/>
                <w:left w:val="none" w:sz="0" w:space="0" w:color="auto"/>
                <w:bottom w:val="none" w:sz="0" w:space="0" w:color="auto"/>
                <w:right w:val="none" w:sz="0" w:space="0" w:color="auto"/>
              </w:divBdr>
            </w:div>
            <w:div w:id="1668292101">
              <w:marLeft w:val="0"/>
              <w:marRight w:val="0"/>
              <w:marTop w:val="0"/>
              <w:marBottom w:val="0"/>
              <w:divBdr>
                <w:top w:val="none" w:sz="0" w:space="0" w:color="auto"/>
                <w:left w:val="none" w:sz="0" w:space="0" w:color="auto"/>
                <w:bottom w:val="none" w:sz="0" w:space="0" w:color="auto"/>
                <w:right w:val="none" w:sz="0" w:space="0" w:color="auto"/>
              </w:divBdr>
            </w:div>
            <w:div w:id="1693796910">
              <w:marLeft w:val="0"/>
              <w:marRight w:val="0"/>
              <w:marTop w:val="0"/>
              <w:marBottom w:val="0"/>
              <w:divBdr>
                <w:top w:val="none" w:sz="0" w:space="0" w:color="auto"/>
                <w:left w:val="none" w:sz="0" w:space="0" w:color="auto"/>
                <w:bottom w:val="none" w:sz="0" w:space="0" w:color="auto"/>
                <w:right w:val="none" w:sz="0" w:space="0" w:color="auto"/>
              </w:divBdr>
            </w:div>
            <w:div w:id="1700620778">
              <w:marLeft w:val="0"/>
              <w:marRight w:val="0"/>
              <w:marTop w:val="0"/>
              <w:marBottom w:val="0"/>
              <w:divBdr>
                <w:top w:val="none" w:sz="0" w:space="0" w:color="auto"/>
                <w:left w:val="none" w:sz="0" w:space="0" w:color="auto"/>
                <w:bottom w:val="none" w:sz="0" w:space="0" w:color="auto"/>
                <w:right w:val="none" w:sz="0" w:space="0" w:color="auto"/>
              </w:divBdr>
            </w:div>
            <w:div w:id="1700936064">
              <w:marLeft w:val="0"/>
              <w:marRight w:val="0"/>
              <w:marTop w:val="0"/>
              <w:marBottom w:val="0"/>
              <w:divBdr>
                <w:top w:val="none" w:sz="0" w:space="0" w:color="auto"/>
                <w:left w:val="none" w:sz="0" w:space="0" w:color="auto"/>
                <w:bottom w:val="none" w:sz="0" w:space="0" w:color="auto"/>
                <w:right w:val="none" w:sz="0" w:space="0" w:color="auto"/>
              </w:divBdr>
            </w:div>
            <w:div w:id="1711341812">
              <w:marLeft w:val="0"/>
              <w:marRight w:val="0"/>
              <w:marTop w:val="0"/>
              <w:marBottom w:val="0"/>
              <w:divBdr>
                <w:top w:val="none" w:sz="0" w:space="0" w:color="auto"/>
                <w:left w:val="none" w:sz="0" w:space="0" w:color="auto"/>
                <w:bottom w:val="none" w:sz="0" w:space="0" w:color="auto"/>
                <w:right w:val="none" w:sz="0" w:space="0" w:color="auto"/>
              </w:divBdr>
            </w:div>
            <w:div w:id="1711370400">
              <w:marLeft w:val="0"/>
              <w:marRight w:val="0"/>
              <w:marTop w:val="0"/>
              <w:marBottom w:val="0"/>
              <w:divBdr>
                <w:top w:val="none" w:sz="0" w:space="0" w:color="auto"/>
                <w:left w:val="none" w:sz="0" w:space="0" w:color="auto"/>
                <w:bottom w:val="none" w:sz="0" w:space="0" w:color="auto"/>
                <w:right w:val="none" w:sz="0" w:space="0" w:color="auto"/>
              </w:divBdr>
            </w:div>
            <w:div w:id="1733306345">
              <w:marLeft w:val="0"/>
              <w:marRight w:val="0"/>
              <w:marTop w:val="0"/>
              <w:marBottom w:val="0"/>
              <w:divBdr>
                <w:top w:val="none" w:sz="0" w:space="0" w:color="auto"/>
                <w:left w:val="none" w:sz="0" w:space="0" w:color="auto"/>
                <w:bottom w:val="none" w:sz="0" w:space="0" w:color="auto"/>
                <w:right w:val="none" w:sz="0" w:space="0" w:color="auto"/>
              </w:divBdr>
            </w:div>
            <w:div w:id="1736312880">
              <w:marLeft w:val="0"/>
              <w:marRight w:val="0"/>
              <w:marTop w:val="0"/>
              <w:marBottom w:val="0"/>
              <w:divBdr>
                <w:top w:val="none" w:sz="0" w:space="0" w:color="auto"/>
                <w:left w:val="none" w:sz="0" w:space="0" w:color="auto"/>
                <w:bottom w:val="none" w:sz="0" w:space="0" w:color="auto"/>
                <w:right w:val="none" w:sz="0" w:space="0" w:color="auto"/>
              </w:divBdr>
            </w:div>
            <w:div w:id="1736389443">
              <w:marLeft w:val="0"/>
              <w:marRight w:val="0"/>
              <w:marTop w:val="0"/>
              <w:marBottom w:val="0"/>
              <w:divBdr>
                <w:top w:val="none" w:sz="0" w:space="0" w:color="auto"/>
                <w:left w:val="none" w:sz="0" w:space="0" w:color="auto"/>
                <w:bottom w:val="none" w:sz="0" w:space="0" w:color="auto"/>
                <w:right w:val="none" w:sz="0" w:space="0" w:color="auto"/>
              </w:divBdr>
            </w:div>
            <w:div w:id="1738479659">
              <w:marLeft w:val="0"/>
              <w:marRight w:val="0"/>
              <w:marTop w:val="0"/>
              <w:marBottom w:val="0"/>
              <w:divBdr>
                <w:top w:val="none" w:sz="0" w:space="0" w:color="auto"/>
                <w:left w:val="none" w:sz="0" w:space="0" w:color="auto"/>
                <w:bottom w:val="none" w:sz="0" w:space="0" w:color="auto"/>
                <w:right w:val="none" w:sz="0" w:space="0" w:color="auto"/>
              </w:divBdr>
            </w:div>
            <w:div w:id="1760834013">
              <w:marLeft w:val="0"/>
              <w:marRight w:val="0"/>
              <w:marTop w:val="0"/>
              <w:marBottom w:val="0"/>
              <w:divBdr>
                <w:top w:val="none" w:sz="0" w:space="0" w:color="auto"/>
                <w:left w:val="none" w:sz="0" w:space="0" w:color="auto"/>
                <w:bottom w:val="none" w:sz="0" w:space="0" w:color="auto"/>
                <w:right w:val="none" w:sz="0" w:space="0" w:color="auto"/>
              </w:divBdr>
            </w:div>
            <w:div w:id="1774591821">
              <w:marLeft w:val="0"/>
              <w:marRight w:val="0"/>
              <w:marTop w:val="0"/>
              <w:marBottom w:val="0"/>
              <w:divBdr>
                <w:top w:val="none" w:sz="0" w:space="0" w:color="auto"/>
                <w:left w:val="none" w:sz="0" w:space="0" w:color="auto"/>
                <w:bottom w:val="none" w:sz="0" w:space="0" w:color="auto"/>
                <w:right w:val="none" w:sz="0" w:space="0" w:color="auto"/>
              </w:divBdr>
            </w:div>
            <w:div w:id="1784811629">
              <w:marLeft w:val="0"/>
              <w:marRight w:val="0"/>
              <w:marTop w:val="0"/>
              <w:marBottom w:val="0"/>
              <w:divBdr>
                <w:top w:val="none" w:sz="0" w:space="0" w:color="auto"/>
                <w:left w:val="none" w:sz="0" w:space="0" w:color="auto"/>
                <w:bottom w:val="none" w:sz="0" w:space="0" w:color="auto"/>
                <w:right w:val="none" w:sz="0" w:space="0" w:color="auto"/>
              </w:divBdr>
            </w:div>
            <w:div w:id="1791246592">
              <w:marLeft w:val="0"/>
              <w:marRight w:val="0"/>
              <w:marTop w:val="0"/>
              <w:marBottom w:val="0"/>
              <w:divBdr>
                <w:top w:val="none" w:sz="0" w:space="0" w:color="auto"/>
                <w:left w:val="none" w:sz="0" w:space="0" w:color="auto"/>
                <w:bottom w:val="none" w:sz="0" w:space="0" w:color="auto"/>
                <w:right w:val="none" w:sz="0" w:space="0" w:color="auto"/>
              </w:divBdr>
            </w:div>
            <w:div w:id="1794250774">
              <w:marLeft w:val="0"/>
              <w:marRight w:val="0"/>
              <w:marTop w:val="0"/>
              <w:marBottom w:val="0"/>
              <w:divBdr>
                <w:top w:val="none" w:sz="0" w:space="0" w:color="auto"/>
                <w:left w:val="none" w:sz="0" w:space="0" w:color="auto"/>
                <w:bottom w:val="none" w:sz="0" w:space="0" w:color="auto"/>
                <w:right w:val="none" w:sz="0" w:space="0" w:color="auto"/>
              </w:divBdr>
            </w:div>
            <w:div w:id="1799447574">
              <w:marLeft w:val="0"/>
              <w:marRight w:val="0"/>
              <w:marTop w:val="0"/>
              <w:marBottom w:val="0"/>
              <w:divBdr>
                <w:top w:val="none" w:sz="0" w:space="0" w:color="auto"/>
                <w:left w:val="none" w:sz="0" w:space="0" w:color="auto"/>
                <w:bottom w:val="none" w:sz="0" w:space="0" w:color="auto"/>
                <w:right w:val="none" w:sz="0" w:space="0" w:color="auto"/>
              </w:divBdr>
            </w:div>
            <w:div w:id="1812211999">
              <w:marLeft w:val="0"/>
              <w:marRight w:val="0"/>
              <w:marTop w:val="0"/>
              <w:marBottom w:val="0"/>
              <w:divBdr>
                <w:top w:val="none" w:sz="0" w:space="0" w:color="auto"/>
                <w:left w:val="none" w:sz="0" w:space="0" w:color="auto"/>
                <w:bottom w:val="none" w:sz="0" w:space="0" w:color="auto"/>
                <w:right w:val="none" w:sz="0" w:space="0" w:color="auto"/>
              </w:divBdr>
            </w:div>
            <w:div w:id="1813015788">
              <w:marLeft w:val="0"/>
              <w:marRight w:val="0"/>
              <w:marTop w:val="0"/>
              <w:marBottom w:val="0"/>
              <w:divBdr>
                <w:top w:val="none" w:sz="0" w:space="0" w:color="auto"/>
                <w:left w:val="none" w:sz="0" w:space="0" w:color="auto"/>
                <w:bottom w:val="none" w:sz="0" w:space="0" w:color="auto"/>
                <w:right w:val="none" w:sz="0" w:space="0" w:color="auto"/>
              </w:divBdr>
            </w:div>
            <w:div w:id="1817213689">
              <w:marLeft w:val="0"/>
              <w:marRight w:val="0"/>
              <w:marTop w:val="0"/>
              <w:marBottom w:val="0"/>
              <w:divBdr>
                <w:top w:val="none" w:sz="0" w:space="0" w:color="auto"/>
                <w:left w:val="none" w:sz="0" w:space="0" w:color="auto"/>
                <w:bottom w:val="none" w:sz="0" w:space="0" w:color="auto"/>
                <w:right w:val="none" w:sz="0" w:space="0" w:color="auto"/>
              </w:divBdr>
            </w:div>
            <w:div w:id="1836804055">
              <w:marLeft w:val="0"/>
              <w:marRight w:val="0"/>
              <w:marTop w:val="0"/>
              <w:marBottom w:val="0"/>
              <w:divBdr>
                <w:top w:val="none" w:sz="0" w:space="0" w:color="auto"/>
                <w:left w:val="none" w:sz="0" w:space="0" w:color="auto"/>
                <w:bottom w:val="none" w:sz="0" w:space="0" w:color="auto"/>
                <w:right w:val="none" w:sz="0" w:space="0" w:color="auto"/>
              </w:divBdr>
            </w:div>
            <w:div w:id="1847212242">
              <w:marLeft w:val="0"/>
              <w:marRight w:val="0"/>
              <w:marTop w:val="0"/>
              <w:marBottom w:val="0"/>
              <w:divBdr>
                <w:top w:val="none" w:sz="0" w:space="0" w:color="auto"/>
                <w:left w:val="none" w:sz="0" w:space="0" w:color="auto"/>
                <w:bottom w:val="none" w:sz="0" w:space="0" w:color="auto"/>
                <w:right w:val="none" w:sz="0" w:space="0" w:color="auto"/>
              </w:divBdr>
            </w:div>
            <w:div w:id="1849640342">
              <w:marLeft w:val="0"/>
              <w:marRight w:val="0"/>
              <w:marTop w:val="0"/>
              <w:marBottom w:val="0"/>
              <w:divBdr>
                <w:top w:val="none" w:sz="0" w:space="0" w:color="auto"/>
                <w:left w:val="none" w:sz="0" w:space="0" w:color="auto"/>
                <w:bottom w:val="none" w:sz="0" w:space="0" w:color="auto"/>
                <w:right w:val="none" w:sz="0" w:space="0" w:color="auto"/>
              </w:divBdr>
            </w:div>
            <w:div w:id="1851943979">
              <w:marLeft w:val="0"/>
              <w:marRight w:val="0"/>
              <w:marTop w:val="0"/>
              <w:marBottom w:val="0"/>
              <w:divBdr>
                <w:top w:val="none" w:sz="0" w:space="0" w:color="auto"/>
                <w:left w:val="none" w:sz="0" w:space="0" w:color="auto"/>
                <w:bottom w:val="none" w:sz="0" w:space="0" w:color="auto"/>
                <w:right w:val="none" w:sz="0" w:space="0" w:color="auto"/>
              </w:divBdr>
            </w:div>
            <w:div w:id="1864325106">
              <w:marLeft w:val="0"/>
              <w:marRight w:val="0"/>
              <w:marTop w:val="0"/>
              <w:marBottom w:val="0"/>
              <w:divBdr>
                <w:top w:val="none" w:sz="0" w:space="0" w:color="auto"/>
                <w:left w:val="none" w:sz="0" w:space="0" w:color="auto"/>
                <w:bottom w:val="none" w:sz="0" w:space="0" w:color="auto"/>
                <w:right w:val="none" w:sz="0" w:space="0" w:color="auto"/>
              </w:divBdr>
            </w:div>
            <w:div w:id="1868831580">
              <w:marLeft w:val="0"/>
              <w:marRight w:val="0"/>
              <w:marTop w:val="0"/>
              <w:marBottom w:val="0"/>
              <w:divBdr>
                <w:top w:val="none" w:sz="0" w:space="0" w:color="auto"/>
                <w:left w:val="none" w:sz="0" w:space="0" w:color="auto"/>
                <w:bottom w:val="none" w:sz="0" w:space="0" w:color="auto"/>
                <w:right w:val="none" w:sz="0" w:space="0" w:color="auto"/>
              </w:divBdr>
            </w:div>
            <w:div w:id="1870989083">
              <w:marLeft w:val="0"/>
              <w:marRight w:val="0"/>
              <w:marTop w:val="0"/>
              <w:marBottom w:val="0"/>
              <w:divBdr>
                <w:top w:val="none" w:sz="0" w:space="0" w:color="auto"/>
                <w:left w:val="none" w:sz="0" w:space="0" w:color="auto"/>
                <w:bottom w:val="none" w:sz="0" w:space="0" w:color="auto"/>
                <w:right w:val="none" w:sz="0" w:space="0" w:color="auto"/>
              </w:divBdr>
            </w:div>
            <w:div w:id="1883594569">
              <w:marLeft w:val="0"/>
              <w:marRight w:val="0"/>
              <w:marTop w:val="0"/>
              <w:marBottom w:val="0"/>
              <w:divBdr>
                <w:top w:val="none" w:sz="0" w:space="0" w:color="auto"/>
                <w:left w:val="none" w:sz="0" w:space="0" w:color="auto"/>
                <w:bottom w:val="none" w:sz="0" w:space="0" w:color="auto"/>
                <w:right w:val="none" w:sz="0" w:space="0" w:color="auto"/>
              </w:divBdr>
            </w:div>
            <w:div w:id="1884252429">
              <w:marLeft w:val="0"/>
              <w:marRight w:val="0"/>
              <w:marTop w:val="0"/>
              <w:marBottom w:val="0"/>
              <w:divBdr>
                <w:top w:val="none" w:sz="0" w:space="0" w:color="auto"/>
                <w:left w:val="none" w:sz="0" w:space="0" w:color="auto"/>
                <w:bottom w:val="none" w:sz="0" w:space="0" w:color="auto"/>
                <w:right w:val="none" w:sz="0" w:space="0" w:color="auto"/>
              </w:divBdr>
            </w:div>
            <w:div w:id="1892693907">
              <w:marLeft w:val="0"/>
              <w:marRight w:val="0"/>
              <w:marTop w:val="0"/>
              <w:marBottom w:val="0"/>
              <w:divBdr>
                <w:top w:val="none" w:sz="0" w:space="0" w:color="auto"/>
                <w:left w:val="none" w:sz="0" w:space="0" w:color="auto"/>
                <w:bottom w:val="none" w:sz="0" w:space="0" w:color="auto"/>
                <w:right w:val="none" w:sz="0" w:space="0" w:color="auto"/>
              </w:divBdr>
            </w:div>
            <w:div w:id="1893418215">
              <w:marLeft w:val="0"/>
              <w:marRight w:val="0"/>
              <w:marTop w:val="0"/>
              <w:marBottom w:val="0"/>
              <w:divBdr>
                <w:top w:val="none" w:sz="0" w:space="0" w:color="auto"/>
                <w:left w:val="none" w:sz="0" w:space="0" w:color="auto"/>
                <w:bottom w:val="none" w:sz="0" w:space="0" w:color="auto"/>
                <w:right w:val="none" w:sz="0" w:space="0" w:color="auto"/>
              </w:divBdr>
            </w:div>
            <w:div w:id="1893418447">
              <w:marLeft w:val="0"/>
              <w:marRight w:val="0"/>
              <w:marTop w:val="0"/>
              <w:marBottom w:val="0"/>
              <w:divBdr>
                <w:top w:val="none" w:sz="0" w:space="0" w:color="auto"/>
                <w:left w:val="none" w:sz="0" w:space="0" w:color="auto"/>
                <w:bottom w:val="none" w:sz="0" w:space="0" w:color="auto"/>
                <w:right w:val="none" w:sz="0" w:space="0" w:color="auto"/>
              </w:divBdr>
            </w:div>
            <w:div w:id="1921206995">
              <w:marLeft w:val="0"/>
              <w:marRight w:val="0"/>
              <w:marTop w:val="0"/>
              <w:marBottom w:val="0"/>
              <w:divBdr>
                <w:top w:val="none" w:sz="0" w:space="0" w:color="auto"/>
                <w:left w:val="none" w:sz="0" w:space="0" w:color="auto"/>
                <w:bottom w:val="none" w:sz="0" w:space="0" w:color="auto"/>
                <w:right w:val="none" w:sz="0" w:space="0" w:color="auto"/>
              </w:divBdr>
            </w:div>
            <w:div w:id="1927957377">
              <w:marLeft w:val="0"/>
              <w:marRight w:val="0"/>
              <w:marTop w:val="0"/>
              <w:marBottom w:val="0"/>
              <w:divBdr>
                <w:top w:val="none" w:sz="0" w:space="0" w:color="auto"/>
                <w:left w:val="none" w:sz="0" w:space="0" w:color="auto"/>
                <w:bottom w:val="none" w:sz="0" w:space="0" w:color="auto"/>
                <w:right w:val="none" w:sz="0" w:space="0" w:color="auto"/>
              </w:divBdr>
            </w:div>
            <w:div w:id="1941791774">
              <w:marLeft w:val="0"/>
              <w:marRight w:val="0"/>
              <w:marTop w:val="0"/>
              <w:marBottom w:val="0"/>
              <w:divBdr>
                <w:top w:val="none" w:sz="0" w:space="0" w:color="auto"/>
                <w:left w:val="none" w:sz="0" w:space="0" w:color="auto"/>
                <w:bottom w:val="none" w:sz="0" w:space="0" w:color="auto"/>
                <w:right w:val="none" w:sz="0" w:space="0" w:color="auto"/>
              </w:divBdr>
            </w:div>
            <w:div w:id="1973708863">
              <w:marLeft w:val="0"/>
              <w:marRight w:val="0"/>
              <w:marTop w:val="0"/>
              <w:marBottom w:val="0"/>
              <w:divBdr>
                <w:top w:val="none" w:sz="0" w:space="0" w:color="auto"/>
                <w:left w:val="none" w:sz="0" w:space="0" w:color="auto"/>
                <w:bottom w:val="none" w:sz="0" w:space="0" w:color="auto"/>
                <w:right w:val="none" w:sz="0" w:space="0" w:color="auto"/>
              </w:divBdr>
            </w:div>
            <w:div w:id="1979189597">
              <w:marLeft w:val="0"/>
              <w:marRight w:val="0"/>
              <w:marTop w:val="0"/>
              <w:marBottom w:val="0"/>
              <w:divBdr>
                <w:top w:val="none" w:sz="0" w:space="0" w:color="auto"/>
                <w:left w:val="none" w:sz="0" w:space="0" w:color="auto"/>
                <w:bottom w:val="none" w:sz="0" w:space="0" w:color="auto"/>
                <w:right w:val="none" w:sz="0" w:space="0" w:color="auto"/>
              </w:divBdr>
            </w:div>
            <w:div w:id="1985771019">
              <w:marLeft w:val="0"/>
              <w:marRight w:val="0"/>
              <w:marTop w:val="0"/>
              <w:marBottom w:val="0"/>
              <w:divBdr>
                <w:top w:val="none" w:sz="0" w:space="0" w:color="auto"/>
                <w:left w:val="none" w:sz="0" w:space="0" w:color="auto"/>
                <w:bottom w:val="none" w:sz="0" w:space="0" w:color="auto"/>
                <w:right w:val="none" w:sz="0" w:space="0" w:color="auto"/>
              </w:divBdr>
            </w:div>
            <w:div w:id="2004625204">
              <w:marLeft w:val="0"/>
              <w:marRight w:val="0"/>
              <w:marTop w:val="0"/>
              <w:marBottom w:val="0"/>
              <w:divBdr>
                <w:top w:val="none" w:sz="0" w:space="0" w:color="auto"/>
                <w:left w:val="none" w:sz="0" w:space="0" w:color="auto"/>
                <w:bottom w:val="none" w:sz="0" w:space="0" w:color="auto"/>
                <w:right w:val="none" w:sz="0" w:space="0" w:color="auto"/>
              </w:divBdr>
            </w:div>
            <w:div w:id="2010253606">
              <w:marLeft w:val="0"/>
              <w:marRight w:val="0"/>
              <w:marTop w:val="0"/>
              <w:marBottom w:val="0"/>
              <w:divBdr>
                <w:top w:val="none" w:sz="0" w:space="0" w:color="auto"/>
                <w:left w:val="none" w:sz="0" w:space="0" w:color="auto"/>
                <w:bottom w:val="none" w:sz="0" w:space="0" w:color="auto"/>
                <w:right w:val="none" w:sz="0" w:space="0" w:color="auto"/>
              </w:divBdr>
            </w:div>
            <w:div w:id="2010326002">
              <w:marLeft w:val="0"/>
              <w:marRight w:val="0"/>
              <w:marTop w:val="0"/>
              <w:marBottom w:val="0"/>
              <w:divBdr>
                <w:top w:val="none" w:sz="0" w:space="0" w:color="auto"/>
                <w:left w:val="none" w:sz="0" w:space="0" w:color="auto"/>
                <w:bottom w:val="none" w:sz="0" w:space="0" w:color="auto"/>
                <w:right w:val="none" w:sz="0" w:space="0" w:color="auto"/>
              </w:divBdr>
            </w:div>
            <w:div w:id="2015068142">
              <w:marLeft w:val="0"/>
              <w:marRight w:val="0"/>
              <w:marTop w:val="0"/>
              <w:marBottom w:val="0"/>
              <w:divBdr>
                <w:top w:val="none" w:sz="0" w:space="0" w:color="auto"/>
                <w:left w:val="none" w:sz="0" w:space="0" w:color="auto"/>
                <w:bottom w:val="none" w:sz="0" w:space="0" w:color="auto"/>
                <w:right w:val="none" w:sz="0" w:space="0" w:color="auto"/>
              </w:divBdr>
            </w:div>
            <w:div w:id="2019379974">
              <w:marLeft w:val="0"/>
              <w:marRight w:val="0"/>
              <w:marTop w:val="0"/>
              <w:marBottom w:val="0"/>
              <w:divBdr>
                <w:top w:val="none" w:sz="0" w:space="0" w:color="auto"/>
                <w:left w:val="none" w:sz="0" w:space="0" w:color="auto"/>
                <w:bottom w:val="none" w:sz="0" w:space="0" w:color="auto"/>
                <w:right w:val="none" w:sz="0" w:space="0" w:color="auto"/>
              </w:divBdr>
            </w:div>
            <w:div w:id="2031564973">
              <w:marLeft w:val="0"/>
              <w:marRight w:val="0"/>
              <w:marTop w:val="0"/>
              <w:marBottom w:val="0"/>
              <w:divBdr>
                <w:top w:val="none" w:sz="0" w:space="0" w:color="auto"/>
                <w:left w:val="none" w:sz="0" w:space="0" w:color="auto"/>
                <w:bottom w:val="none" w:sz="0" w:space="0" w:color="auto"/>
                <w:right w:val="none" w:sz="0" w:space="0" w:color="auto"/>
              </w:divBdr>
            </w:div>
            <w:div w:id="2050958236">
              <w:marLeft w:val="0"/>
              <w:marRight w:val="0"/>
              <w:marTop w:val="0"/>
              <w:marBottom w:val="0"/>
              <w:divBdr>
                <w:top w:val="none" w:sz="0" w:space="0" w:color="auto"/>
                <w:left w:val="none" w:sz="0" w:space="0" w:color="auto"/>
                <w:bottom w:val="none" w:sz="0" w:space="0" w:color="auto"/>
                <w:right w:val="none" w:sz="0" w:space="0" w:color="auto"/>
              </w:divBdr>
            </w:div>
            <w:div w:id="2055932779">
              <w:marLeft w:val="0"/>
              <w:marRight w:val="0"/>
              <w:marTop w:val="0"/>
              <w:marBottom w:val="0"/>
              <w:divBdr>
                <w:top w:val="none" w:sz="0" w:space="0" w:color="auto"/>
                <w:left w:val="none" w:sz="0" w:space="0" w:color="auto"/>
                <w:bottom w:val="none" w:sz="0" w:space="0" w:color="auto"/>
                <w:right w:val="none" w:sz="0" w:space="0" w:color="auto"/>
              </w:divBdr>
            </w:div>
            <w:div w:id="2058316805">
              <w:marLeft w:val="0"/>
              <w:marRight w:val="0"/>
              <w:marTop w:val="0"/>
              <w:marBottom w:val="0"/>
              <w:divBdr>
                <w:top w:val="none" w:sz="0" w:space="0" w:color="auto"/>
                <w:left w:val="none" w:sz="0" w:space="0" w:color="auto"/>
                <w:bottom w:val="none" w:sz="0" w:space="0" w:color="auto"/>
                <w:right w:val="none" w:sz="0" w:space="0" w:color="auto"/>
              </w:divBdr>
            </w:div>
            <w:div w:id="2067727630">
              <w:marLeft w:val="0"/>
              <w:marRight w:val="0"/>
              <w:marTop w:val="0"/>
              <w:marBottom w:val="0"/>
              <w:divBdr>
                <w:top w:val="none" w:sz="0" w:space="0" w:color="auto"/>
                <w:left w:val="none" w:sz="0" w:space="0" w:color="auto"/>
                <w:bottom w:val="none" w:sz="0" w:space="0" w:color="auto"/>
                <w:right w:val="none" w:sz="0" w:space="0" w:color="auto"/>
              </w:divBdr>
            </w:div>
            <w:div w:id="2070036967">
              <w:marLeft w:val="0"/>
              <w:marRight w:val="0"/>
              <w:marTop w:val="0"/>
              <w:marBottom w:val="0"/>
              <w:divBdr>
                <w:top w:val="none" w:sz="0" w:space="0" w:color="auto"/>
                <w:left w:val="none" w:sz="0" w:space="0" w:color="auto"/>
                <w:bottom w:val="none" w:sz="0" w:space="0" w:color="auto"/>
                <w:right w:val="none" w:sz="0" w:space="0" w:color="auto"/>
              </w:divBdr>
            </w:div>
            <w:div w:id="2087723178">
              <w:marLeft w:val="0"/>
              <w:marRight w:val="0"/>
              <w:marTop w:val="0"/>
              <w:marBottom w:val="0"/>
              <w:divBdr>
                <w:top w:val="none" w:sz="0" w:space="0" w:color="auto"/>
                <w:left w:val="none" w:sz="0" w:space="0" w:color="auto"/>
                <w:bottom w:val="none" w:sz="0" w:space="0" w:color="auto"/>
                <w:right w:val="none" w:sz="0" w:space="0" w:color="auto"/>
              </w:divBdr>
            </w:div>
            <w:div w:id="2089036257">
              <w:marLeft w:val="0"/>
              <w:marRight w:val="0"/>
              <w:marTop w:val="0"/>
              <w:marBottom w:val="0"/>
              <w:divBdr>
                <w:top w:val="none" w:sz="0" w:space="0" w:color="auto"/>
                <w:left w:val="none" w:sz="0" w:space="0" w:color="auto"/>
                <w:bottom w:val="none" w:sz="0" w:space="0" w:color="auto"/>
                <w:right w:val="none" w:sz="0" w:space="0" w:color="auto"/>
              </w:divBdr>
            </w:div>
            <w:div w:id="2101559315">
              <w:marLeft w:val="0"/>
              <w:marRight w:val="0"/>
              <w:marTop w:val="0"/>
              <w:marBottom w:val="0"/>
              <w:divBdr>
                <w:top w:val="none" w:sz="0" w:space="0" w:color="auto"/>
                <w:left w:val="none" w:sz="0" w:space="0" w:color="auto"/>
                <w:bottom w:val="none" w:sz="0" w:space="0" w:color="auto"/>
                <w:right w:val="none" w:sz="0" w:space="0" w:color="auto"/>
              </w:divBdr>
            </w:div>
            <w:div w:id="2107842109">
              <w:marLeft w:val="0"/>
              <w:marRight w:val="0"/>
              <w:marTop w:val="0"/>
              <w:marBottom w:val="0"/>
              <w:divBdr>
                <w:top w:val="none" w:sz="0" w:space="0" w:color="auto"/>
                <w:left w:val="none" w:sz="0" w:space="0" w:color="auto"/>
                <w:bottom w:val="none" w:sz="0" w:space="0" w:color="auto"/>
                <w:right w:val="none" w:sz="0" w:space="0" w:color="auto"/>
              </w:divBdr>
            </w:div>
            <w:div w:id="21223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986">
      <w:bodyDiv w:val="1"/>
      <w:marLeft w:val="0"/>
      <w:marRight w:val="0"/>
      <w:marTop w:val="0"/>
      <w:marBottom w:val="0"/>
      <w:divBdr>
        <w:top w:val="none" w:sz="0" w:space="0" w:color="auto"/>
        <w:left w:val="none" w:sz="0" w:space="0" w:color="auto"/>
        <w:bottom w:val="none" w:sz="0" w:space="0" w:color="auto"/>
        <w:right w:val="none" w:sz="0" w:space="0" w:color="auto"/>
      </w:divBdr>
      <w:divsChild>
        <w:div w:id="602685206">
          <w:marLeft w:val="0"/>
          <w:marRight w:val="0"/>
          <w:marTop w:val="0"/>
          <w:marBottom w:val="0"/>
          <w:divBdr>
            <w:top w:val="none" w:sz="0" w:space="0" w:color="auto"/>
            <w:left w:val="none" w:sz="0" w:space="0" w:color="auto"/>
            <w:bottom w:val="none" w:sz="0" w:space="0" w:color="auto"/>
            <w:right w:val="none" w:sz="0" w:space="0" w:color="auto"/>
          </w:divBdr>
          <w:divsChild>
            <w:div w:id="3747848">
              <w:marLeft w:val="0"/>
              <w:marRight w:val="0"/>
              <w:marTop w:val="0"/>
              <w:marBottom w:val="0"/>
              <w:divBdr>
                <w:top w:val="none" w:sz="0" w:space="0" w:color="auto"/>
                <w:left w:val="none" w:sz="0" w:space="0" w:color="auto"/>
                <w:bottom w:val="none" w:sz="0" w:space="0" w:color="auto"/>
                <w:right w:val="none" w:sz="0" w:space="0" w:color="auto"/>
              </w:divBdr>
            </w:div>
            <w:div w:id="4485115">
              <w:marLeft w:val="0"/>
              <w:marRight w:val="0"/>
              <w:marTop w:val="0"/>
              <w:marBottom w:val="0"/>
              <w:divBdr>
                <w:top w:val="none" w:sz="0" w:space="0" w:color="auto"/>
                <w:left w:val="none" w:sz="0" w:space="0" w:color="auto"/>
                <w:bottom w:val="none" w:sz="0" w:space="0" w:color="auto"/>
                <w:right w:val="none" w:sz="0" w:space="0" w:color="auto"/>
              </w:divBdr>
            </w:div>
            <w:div w:id="5061230">
              <w:marLeft w:val="0"/>
              <w:marRight w:val="0"/>
              <w:marTop w:val="0"/>
              <w:marBottom w:val="0"/>
              <w:divBdr>
                <w:top w:val="none" w:sz="0" w:space="0" w:color="auto"/>
                <w:left w:val="none" w:sz="0" w:space="0" w:color="auto"/>
                <w:bottom w:val="none" w:sz="0" w:space="0" w:color="auto"/>
                <w:right w:val="none" w:sz="0" w:space="0" w:color="auto"/>
              </w:divBdr>
            </w:div>
            <w:div w:id="5910082">
              <w:marLeft w:val="0"/>
              <w:marRight w:val="0"/>
              <w:marTop w:val="0"/>
              <w:marBottom w:val="0"/>
              <w:divBdr>
                <w:top w:val="none" w:sz="0" w:space="0" w:color="auto"/>
                <w:left w:val="none" w:sz="0" w:space="0" w:color="auto"/>
                <w:bottom w:val="none" w:sz="0" w:space="0" w:color="auto"/>
                <w:right w:val="none" w:sz="0" w:space="0" w:color="auto"/>
              </w:divBdr>
            </w:div>
            <w:div w:id="11535808">
              <w:marLeft w:val="0"/>
              <w:marRight w:val="0"/>
              <w:marTop w:val="0"/>
              <w:marBottom w:val="0"/>
              <w:divBdr>
                <w:top w:val="none" w:sz="0" w:space="0" w:color="auto"/>
                <w:left w:val="none" w:sz="0" w:space="0" w:color="auto"/>
                <w:bottom w:val="none" w:sz="0" w:space="0" w:color="auto"/>
                <w:right w:val="none" w:sz="0" w:space="0" w:color="auto"/>
              </w:divBdr>
            </w:div>
            <w:div w:id="14159270">
              <w:marLeft w:val="0"/>
              <w:marRight w:val="0"/>
              <w:marTop w:val="0"/>
              <w:marBottom w:val="0"/>
              <w:divBdr>
                <w:top w:val="none" w:sz="0" w:space="0" w:color="auto"/>
                <w:left w:val="none" w:sz="0" w:space="0" w:color="auto"/>
                <w:bottom w:val="none" w:sz="0" w:space="0" w:color="auto"/>
                <w:right w:val="none" w:sz="0" w:space="0" w:color="auto"/>
              </w:divBdr>
            </w:div>
            <w:div w:id="26567603">
              <w:marLeft w:val="0"/>
              <w:marRight w:val="0"/>
              <w:marTop w:val="0"/>
              <w:marBottom w:val="0"/>
              <w:divBdr>
                <w:top w:val="none" w:sz="0" w:space="0" w:color="auto"/>
                <w:left w:val="none" w:sz="0" w:space="0" w:color="auto"/>
                <w:bottom w:val="none" w:sz="0" w:space="0" w:color="auto"/>
                <w:right w:val="none" w:sz="0" w:space="0" w:color="auto"/>
              </w:divBdr>
            </w:div>
            <w:div w:id="28146767">
              <w:marLeft w:val="0"/>
              <w:marRight w:val="0"/>
              <w:marTop w:val="0"/>
              <w:marBottom w:val="0"/>
              <w:divBdr>
                <w:top w:val="none" w:sz="0" w:space="0" w:color="auto"/>
                <w:left w:val="none" w:sz="0" w:space="0" w:color="auto"/>
                <w:bottom w:val="none" w:sz="0" w:space="0" w:color="auto"/>
                <w:right w:val="none" w:sz="0" w:space="0" w:color="auto"/>
              </w:divBdr>
            </w:div>
            <w:div w:id="29917143">
              <w:marLeft w:val="0"/>
              <w:marRight w:val="0"/>
              <w:marTop w:val="0"/>
              <w:marBottom w:val="0"/>
              <w:divBdr>
                <w:top w:val="none" w:sz="0" w:space="0" w:color="auto"/>
                <w:left w:val="none" w:sz="0" w:space="0" w:color="auto"/>
                <w:bottom w:val="none" w:sz="0" w:space="0" w:color="auto"/>
                <w:right w:val="none" w:sz="0" w:space="0" w:color="auto"/>
              </w:divBdr>
            </w:div>
            <w:div w:id="32578741">
              <w:marLeft w:val="0"/>
              <w:marRight w:val="0"/>
              <w:marTop w:val="0"/>
              <w:marBottom w:val="0"/>
              <w:divBdr>
                <w:top w:val="none" w:sz="0" w:space="0" w:color="auto"/>
                <w:left w:val="none" w:sz="0" w:space="0" w:color="auto"/>
                <w:bottom w:val="none" w:sz="0" w:space="0" w:color="auto"/>
                <w:right w:val="none" w:sz="0" w:space="0" w:color="auto"/>
              </w:divBdr>
            </w:div>
            <w:div w:id="39285846">
              <w:marLeft w:val="0"/>
              <w:marRight w:val="0"/>
              <w:marTop w:val="0"/>
              <w:marBottom w:val="0"/>
              <w:divBdr>
                <w:top w:val="none" w:sz="0" w:space="0" w:color="auto"/>
                <w:left w:val="none" w:sz="0" w:space="0" w:color="auto"/>
                <w:bottom w:val="none" w:sz="0" w:space="0" w:color="auto"/>
                <w:right w:val="none" w:sz="0" w:space="0" w:color="auto"/>
              </w:divBdr>
            </w:div>
            <w:div w:id="47189287">
              <w:marLeft w:val="0"/>
              <w:marRight w:val="0"/>
              <w:marTop w:val="0"/>
              <w:marBottom w:val="0"/>
              <w:divBdr>
                <w:top w:val="none" w:sz="0" w:space="0" w:color="auto"/>
                <w:left w:val="none" w:sz="0" w:space="0" w:color="auto"/>
                <w:bottom w:val="none" w:sz="0" w:space="0" w:color="auto"/>
                <w:right w:val="none" w:sz="0" w:space="0" w:color="auto"/>
              </w:divBdr>
            </w:div>
            <w:div w:id="59836884">
              <w:marLeft w:val="0"/>
              <w:marRight w:val="0"/>
              <w:marTop w:val="0"/>
              <w:marBottom w:val="0"/>
              <w:divBdr>
                <w:top w:val="none" w:sz="0" w:space="0" w:color="auto"/>
                <w:left w:val="none" w:sz="0" w:space="0" w:color="auto"/>
                <w:bottom w:val="none" w:sz="0" w:space="0" w:color="auto"/>
                <w:right w:val="none" w:sz="0" w:space="0" w:color="auto"/>
              </w:divBdr>
            </w:div>
            <w:div w:id="63113219">
              <w:marLeft w:val="0"/>
              <w:marRight w:val="0"/>
              <w:marTop w:val="0"/>
              <w:marBottom w:val="0"/>
              <w:divBdr>
                <w:top w:val="none" w:sz="0" w:space="0" w:color="auto"/>
                <w:left w:val="none" w:sz="0" w:space="0" w:color="auto"/>
                <w:bottom w:val="none" w:sz="0" w:space="0" w:color="auto"/>
                <w:right w:val="none" w:sz="0" w:space="0" w:color="auto"/>
              </w:divBdr>
            </w:div>
            <w:div w:id="67584443">
              <w:marLeft w:val="0"/>
              <w:marRight w:val="0"/>
              <w:marTop w:val="0"/>
              <w:marBottom w:val="0"/>
              <w:divBdr>
                <w:top w:val="none" w:sz="0" w:space="0" w:color="auto"/>
                <w:left w:val="none" w:sz="0" w:space="0" w:color="auto"/>
                <w:bottom w:val="none" w:sz="0" w:space="0" w:color="auto"/>
                <w:right w:val="none" w:sz="0" w:space="0" w:color="auto"/>
              </w:divBdr>
            </w:div>
            <w:div w:id="80176184">
              <w:marLeft w:val="0"/>
              <w:marRight w:val="0"/>
              <w:marTop w:val="0"/>
              <w:marBottom w:val="0"/>
              <w:divBdr>
                <w:top w:val="none" w:sz="0" w:space="0" w:color="auto"/>
                <w:left w:val="none" w:sz="0" w:space="0" w:color="auto"/>
                <w:bottom w:val="none" w:sz="0" w:space="0" w:color="auto"/>
                <w:right w:val="none" w:sz="0" w:space="0" w:color="auto"/>
              </w:divBdr>
            </w:div>
            <w:div w:id="88428121">
              <w:marLeft w:val="0"/>
              <w:marRight w:val="0"/>
              <w:marTop w:val="0"/>
              <w:marBottom w:val="0"/>
              <w:divBdr>
                <w:top w:val="none" w:sz="0" w:space="0" w:color="auto"/>
                <w:left w:val="none" w:sz="0" w:space="0" w:color="auto"/>
                <w:bottom w:val="none" w:sz="0" w:space="0" w:color="auto"/>
                <w:right w:val="none" w:sz="0" w:space="0" w:color="auto"/>
              </w:divBdr>
            </w:div>
            <w:div w:id="90057248">
              <w:marLeft w:val="0"/>
              <w:marRight w:val="0"/>
              <w:marTop w:val="0"/>
              <w:marBottom w:val="0"/>
              <w:divBdr>
                <w:top w:val="none" w:sz="0" w:space="0" w:color="auto"/>
                <w:left w:val="none" w:sz="0" w:space="0" w:color="auto"/>
                <w:bottom w:val="none" w:sz="0" w:space="0" w:color="auto"/>
                <w:right w:val="none" w:sz="0" w:space="0" w:color="auto"/>
              </w:divBdr>
            </w:div>
            <w:div w:id="99228396">
              <w:marLeft w:val="0"/>
              <w:marRight w:val="0"/>
              <w:marTop w:val="0"/>
              <w:marBottom w:val="0"/>
              <w:divBdr>
                <w:top w:val="none" w:sz="0" w:space="0" w:color="auto"/>
                <w:left w:val="none" w:sz="0" w:space="0" w:color="auto"/>
                <w:bottom w:val="none" w:sz="0" w:space="0" w:color="auto"/>
                <w:right w:val="none" w:sz="0" w:space="0" w:color="auto"/>
              </w:divBdr>
            </w:div>
            <w:div w:id="100342911">
              <w:marLeft w:val="0"/>
              <w:marRight w:val="0"/>
              <w:marTop w:val="0"/>
              <w:marBottom w:val="0"/>
              <w:divBdr>
                <w:top w:val="none" w:sz="0" w:space="0" w:color="auto"/>
                <w:left w:val="none" w:sz="0" w:space="0" w:color="auto"/>
                <w:bottom w:val="none" w:sz="0" w:space="0" w:color="auto"/>
                <w:right w:val="none" w:sz="0" w:space="0" w:color="auto"/>
              </w:divBdr>
            </w:div>
            <w:div w:id="106707472">
              <w:marLeft w:val="0"/>
              <w:marRight w:val="0"/>
              <w:marTop w:val="0"/>
              <w:marBottom w:val="0"/>
              <w:divBdr>
                <w:top w:val="none" w:sz="0" w:space="0" w:color="auto"/>
                <w:left w:val="none" w:sz="0" w:space="0" w:color="auto"/>
                <w:bottom w:val="none" w:sz="0" w:space="0" w:color="auto"/>
                <w:right w:val="none" w:sz="0" w:space="0" w:color="auto"/>
              </w:divBdr>
            </w:div>
            <w:div w:id="110591591">
              <w:marLeft w:val="0"/>
              <w:marRight w:val="0"/>
              <w:marTop w:val="0"/>
              <w:marBottom w:val="0"/>
              <w:divBdr>
                <w:top w:val="none" w:sz="0" w:space="0" w:color="auto"/>
                <w:left w:val="none" w:sz="0" w:space="0" w:color="auto"/>
                <w:bottom w:val="none" w:sz="0" w:space="0" w:color="auto"/>
                <w:right w:val="none" w:sz="0" w:space="0" w:color="auto"/>
              </w:divBdr>
            </w:div>
            <w:div w:id="134034829">
              <w:marLeft w:val="0"/>
              <w:marRight w:val="0"/>
              <w:marTop w:val="0"/>
              <w:marBottom w:val="0"/>
              <w:divBdr>
                <w:top w:val="none" w:sz="0" w:space="0" w:color="auto"/>
                <w:left w:val="none" w:sz="0" w:space="0" w:color="auto"/>
                <w:bottom w:val="none" w:sz="0" w:space="0" w:color="auto"/>
                <w:right w:val="none" w:sz="0" w:space="0" w:color="auto"/>
              </w:divBdr>
            </w:div>
            <w:div w:id="135030725">
              <w:marLeft w:val="0"/>
              <w:marRight w:val="0"/>
              <w:marTop w:val="0"/>
              <w:marBottom w:val="0"/>
              <w:divBdr>
                <w:top w:val="none" w:sz="0" w:space="0" w:color="auto"/>
                <w:left w:val="none" w:sz="0" w:space="0" w:color="auto"/>
                <w:bottom w:val="none" w:sz="0" w:space="0" w:color="auto"/>
                <w:right w:val="none" w:sz="0" w:space="0" w:color="auto"/>
              </w:divBdr>
            </w:div>
            <w:div w:id="142939142">
              <w:marLeft w:val="0"/>
              <w:marRight w:val="0"/>
              <w:marTop w:val="0"/>
              <w:marBottom w:val="0"/>
              <w:divBdr>
                <w:top w:val="none" w:sz="0" w:space="0" w:color="auto"/>
                <w:left w:val="none" w:sz="0" w:space="0" w:color="auto"/>
                <w:bottom w:val="none" w:sz="0" w:space="0" w:color="auto"/>
                <w:right w:val="none" w:sz="0" w:space="0" w:color="auto"/>
              </w:divBdr>
            </w:div>
            <w:div w:id="143471183">
              <w:marLeft w:val="0"/>
              <w:marRight w:val="0"/>
              <w:marTop w:val="0"/>
              <w:marBottom w:val="0"/>
              <w:divBdr>
                <w:top w:val="none" w:sz="0" w:space="0" w:color="auto"/>
                <w:left w:val="none" w:sz="0" w:space="0" w:color="auto"/>
                <w:bottom w:val="none" w:sz="0" w:space="0" w:color="auto"/>
                <w:right w:val="none" w:sz="0" w:space="0" w:color="auto"/>
              </w:divBdr>
            </w:div>
            <w:div w:id="155728393">
              <w:marLeft w:val="0"/>
              <w:marRight w:val="0"/>
              <w:marTop w:val="0"/>
              <w:marBottom w:val="0"/>
              <w:divBdr>
                <w:top w:val="none" w:sz="0" w:space="0" w:color="auto"/>
                <w:left w:val="none" w:sz="0" w:space="0" w:color="auto"/>
                <w:bottom w:val="none" w:sz="0" w:space="0" w:color="auto"/>
                <w:right w:val="none" w:sz="0" w:space="0" w:color="auto"/>
              </w:divBdr>
            </w:div>
            <w:div w:id="163017603">
              <w:marLeft w:val="0"/>
              <w:marRight w:val="0"/>
              <w:marTop w:val="0"/>
              <w:marBottom w:val="0"/>
              <w:divBdr>
                <w:top w:val="none" w:sz="0" w:space="0" w:color="auto"/>
                <w:left w:val="none" w:sz="0" w:space="0" w:color="auto"/>
                <w:bottom w:val="none" w:sz="0" w:space="0" w:color="auto"/>
                <w:right w:val="none" w:sz="0" w:space="0" w:color="auto"/>
              </w:divBdr>
            </w:div>
            <w:div w:id="164512422">
              <w:marLeft w:val="0"/>
              <w:marRight w:val="0"/>
              <w:marTop w:val="0"/>
              <w:marBottom w:val="0"/>
              <w:divBdr>
                <w:top w:val="none" w:sz="0" w:space="0" w:color="auto"/>
                <w:left w:val="none" w:sz="0" w:space="0" w:color="auto"/>
                <w:bottom w:val="none" w:sz="0" w:space="0" w:color="auto"/>
                <w:right w:val="none" w:sz="0" w:space="0" w:color="auto"/>
              </w:divBdr>
            </w:div>
            <w:div w:id="167720210">
              <w:marLeft w:val="0"/>
              <w:marRight w:val="0"/>
              <w:marTop w:val="0"/>
              <w:marBottom w:val="0"/>
              <w:divBdr>
                <w:top w:val="none" w:sz="0" w:space="0" w:color="auto"/>
                <w:left w:val="none" w:sz="0" w:space="0" w:color="auto"/>
                <w:bottom w:val="none" w:sz="0" w:space="0" w:color="auto"/>
                <w:right w:val="none" w:sz="0" w:space="0" w:color="auto"/>
              </w:divBdr>
            </w:div>
            <w:div w:id="168570792">
              <w:marLeft w:val="0"/>
              <w:marRight w:val="0"/>
              <w:marTop w:val="0"/>
              <w:marBottom w:val="0"/>
              <w:divBdr>
                <w:top w:val="none" w:sz="0" w:space="0" w:color="auto"/>
                <w:left w:val="none" w:sz="0" w:space="0" w:color="auto"/>
                <w:bottom w:val="none" w:sz="0" w:space="0" w:color="auto"/>
                <w:right w:val="none" w:sz="0" w:space="0" w:color="auto"/>
              </w:divBdr>
            </w:div>
            <w:div w:id="170947770">
              <w:marLeft w:val="0"/>
              <w:marRight w:val="0"/>
              <w:marTop w:val="0"/>
              <w:marBottom w:val="0"/>
              <w:divBdr>
                <w:top w:val="none" w:sz="0" w:space="0" w:color="auto"/>
                <w:left w:val="none" w:sz="0" w:space="0" w:color="auto"/>
                <w:bottom w:val="none" w:sz="0" w:space="0" w:color="auto"/>
                <w:right w:val="none" w:sz="0" w:space="0" w:color="auto"/>
              </w:divBdr>
            </w:div>
            <w:div w:id="173736648">
              <w:marLeft w:val="0"/>
              <w:marRight w:val="0"/>
              <w:marTop w:val="0"/>
              <w:marBottom w:val="0"/>
              <w:divBdr>
                <w:top w:val="none" w:sz="0" w:space="0" w:color="auto"/>
                <w:left w:val="none" w:sz="0" w:space="0" w:color="auto"/>
                <w:bottom w:val="none" w:sz="0" w:space="0" w:color="auto"/>
                <w:right w:val="none" w:sz="0" w:space="0" w:color="auto"/>
              </w:divBdr>
            </w:div>
            <w:div w:id="177933787">
              <w:marLeft w:val="0"/>
              <w:marRight w:val="0"/>
              <w:marTop w:val="0"/>
              <w:marBottom w:val="0"/>
              <w:divBdr>
                <w:top w:val="none" w:sz="0" w:space="0" w:color="auto"/>
                <w:left w:val="none" w:sz="0" w:space="0" w:color="auto"/>
                <w:bottom w:val="none" w:sz="0" w:space="0" w:color="auto"/>
                <w:right w:val="none" w:sz="0" w:space="0" w:color="auto"/>
              </w:divBdr>
            </w:div>
            <w:div w:id="184752033">
              <w:marLeft w:val="0"/>
              <w:marRight w:val="0"/>
              <w:marTop w:val="0"/>
              <w:marBottom w:val="0"/>
              <w:divBdr>
                <w:top w:val="none" w:sz="0" w:space="0" w:color="auto"/>
                <w:left w:val="none" w:sz="0" w:space="0" w:color="auto"/>
                <w:bottom w:val="none" w:sz="0" w:space="0" w:color="auto"/>
                <w:right w:val="none" w:sz="0" w:space="0" w:color="auto"/>
              </w:divBdr>
            </w:div>
            <w:div w:id="186716566">
              <w:marLeft w:val="0"/>
              <w:marRight w:val="0"/>
              <w:marTop w:val="0"/>
              <w:marBottom w:val="0"/>
              <w:divBdr>
                <w:top w:val="none" w:sz="0" w:space="0" w:color="auto"/>
                <w:left w:val="none" w:sz="0" w:space="0" w:color="auto"/>
                <w:bottom w:val="none" w:sz="0" w:space="0" w:color="auto"/>
                <w:right w:val="none" w:sz="0" w:space="0" w:color="auto"/>
              </w:divBdr>
            </w:div>
            <w:div w:id="191185782">
              <w:marLeft w:val="0"/>
              <w:marRight w:val="0"/>
              <w:marTop w:val="0"/>
              <w:marBottom w:val="0"/>
              <w:divBdr>
                <w:top w:val="none" w:sz="0" w:space="0" w:color="auto"/>
                <w:left w:val="none" w:sz="0" w:space="0" w:color="auto"/>
                <w:bottom w:val="none" w:sz="0" w:space="0" w:color="auto"/>
                <w:right w:val="none" w:sz="0" w:space="0" w:color="auto"/>
              </w:divBdr>
            </w:div>
            <w:div w:id="198399719">
              <w:marLeft w:val="0"/>
              <w:marRight w:val="0"/>
              <w:marTop w:val="0"/>
              <w:marBottom w:val="0"/>
              <w:divBdr>
                <w:top w:val="none" w:sz="0" w:space="0" w:color="auto"/>
                <w:left w:val="none" w:sz="0" w:space="0" w:color="auto"/>
                <w:bottom w:val="none" w:sz="0" w:space="0" w:color="auto"/>
                <w:right w:val="none" w:sz="0" w:space="0" w:color="auto"/>
              </w:divBdr>
            </w:div>
            <w:div w:id="199704617">
              <w:marLeft w:val="0"/>
              <w:marRight w:val="0"/>
              <w:marTop w:val="0"/>
              <w:marBottom w:val="0"/>
              <w:divBdr>
                <w:top w:val="none" w:sz="0" w:space="0" w:color="auto"/>
                <w:left w:val="none" w:sz="0" w:space="0" w:color="auto"/>
                <w:bottom w:val="none" w:sz="0" w:space="0" w:color="auto"/>
                <w:right w:val="none" w:sz="0" w:space="0" w:color="auto"/>
              </w:divBdr>
            </w:div>
            <w:div w:id="204022268">
              <w:marLeft w:val="0"/>
              <w:marRight w:val="0"/>
              <w:marTop w:val="0"/>
              <w:marBottom w:val="0"/>
              <w:divBdr>
                <w:top w:val="none" w:sz="0" w:space="0" w:color="auto"/>
                <w:left w:val="none" w:sz="0" w:space="0" w:color="auto"/>
                <w:bottom w:val="none" w:sz="0" w:space="0" w:color="auto"/>
                <w:right w:val="none" w:sz="0" w:space="0" w:color="auto"/>
              </w:divBdr>
            </w:div>
            <w:div w:id="219943616">
              <w:marLeft w:val="0"/>
              <w:marRight w:val="0"/>
              <w:marTop w:val="0"/>
              <w:marBottom w:val="0"/>
              <w:divBdr>
                <w:top w:val="none" w:sz="0" w:space="0" w:color="auto"/>
                <w:left w:val="none" w:sz="0" w:space="0" w:color="auto"/>
                <w:bottom w:val="none" w:sz="0" w:space="0" w:color="auto"/>
                <w:right w:val="none" w:sz="0" w:space="0" w:color="auto"/>
              </w:divBdr>
            </w:div>
            <w:div w:id="222983886">
              <w:marLeft w:val="0"/>
              <w:marRight w:val="0"/>
              <w:marTop w:val="0"/>
              <w:marBottom w:val="0"/>
              <w:divBdr>
                <w:top w:val="none" w:sz="0" w:space="0" w:color="auto"/>
                <w:left w:val="none" w:sz="0" w:space="0" w:color="auto"/>
                <w:bottom w:val="none" w:sz="0" w:space="0" w:color="auto"/>
                <w:right w:val="none" w:sz="0" w:space="0" w:color="auto"/>
              </w:divBdr>
            </w:div>
            <w:div w:id="239679739">
              <w:marLeft w:val="0"/>
              <w:marRight w:val="0"/>
              <w:marTop w:val="0"/>
              <w:marBottom w:val="0"/>
              <w:divBdr>
                <w:top w:val="none" w:sz="0" w:space="0" w:color="auto"/>
                <w:left w:val="none" w:sz="0" w:space="0" w:color="auto"/>
                <w:bottom w:val="none" w:sz="0" w:space="0" w:color="auto"/>
                <w:right w:val="none" w:sz="0" w:space="0" w:color="auto"/>
              </w:divBdr>
            </w:div>
            <w:div w:id="244925530">
              <w:marLeft w:val="0"/>
              <w:marRight w:val="0"/>
              <w:marTop w:val="0"/>
              <w:marBottom w:val="0"/>
              <w:divBdr>
                <w:top w:val="none" w:sz="0" w:space="0" w:color="auto"/>
                <w:left w:val="none" w:sz="0" w:space="0" w:color="auto"/>
                <w:bottom w:val="none" w:sz="0" w:space="0" w:color="auto"/>
                <w:right w:val="none" w:sz="0" w:space="0" w:color="auto"/>
              </w:divBdr>
            </w:div>
            <w:div w:id="244995707">
              <w:marLeft w:val="0"/>
              <w:marRight w:val="0"/>
              <w:marTop w:val="0"/>
              <w:marBottom w:val="0"/>
              <w:divBdr>
                <w:top w:val="none" w:sz="0" w:space="0" w:color="auto"/>
                <w:left w:val="none" w:sz="0" w:space="0" w:color="auto"/>
                <w:bottom w:val="none" w:sz="0" w:space="0" w:color="auto"/>
                <w:right w:val="none" w:sz="0" w:space="0" w:color="auto"/>
              </w:divBdr>
            </w:div>
            <w:div w:id="256329778">
              <w:marLeft w:val="0"/>
              <w:marRight w:val="0"/>
              <w:marTop w:val="0"/>
              <w:marBottom w:val="0"/>
              <w:divBdr>
                <w:top w:val="none" w:sz="0" w:space="0" w:color="auto"/>
                <w:left w:val="none" w:sz="0" w:space="0" w:color="auto"/>
                <w:bottom w:val="none" w:sz="0" w:space="0" w:color="auto"/>
                <w:right w:val="none" w:sz="0" w:space="0" w:color="auto"/>
              </w:divBdr>
            </w:div>
            <w:div w:id="256452339">
              <w:marLeft w:val="0"/>
              <w:marRight w:val="0"/>
              <w:marTop w:val="0"/>
              <w:marBottom w:val="0"/>
              <w:divBdr>
                <w:top w:val="none" w:sz="0" w:space="0" w:color="auto"/>
                <w:left w:val="none" w:sz="0" w:space="0" w:color="auto"/>
                <w:bottom w:val="none" w:sz="0" w:space="0" w:color="auto"/>
                <w:right w:val="none" w:sz="0" w:space="0" w:color="auto"/>
              </w:divBdr>
            </w:div>
            <w:div w:id="257951382">
              <w:marLeft w:val="0"/>
              <w:marRight w:val="0"/>
              <w:marTop w:val="0"/>
              <w:marBottom w:val="0"/>
              <w:divBdr>
                <w:top w:val="none" w:sz="0" w:space="0" w:color="auto"/>
                <w:left w:val="none" w:sz="0" w:space="0" w:color="auto"/>
                <w:bottom w:val="none" w:sz="0" w:space="0" w:color="auto"/>
                <w:right w:val="none" w:sz="0" w:space="0" w:color="auto"/>
              </w:divBdr>
            </w:div>
            <w:div w:id="259414731">
              <w:marLeft w:val="0"/>
              <w:marRight w:val="0"/>
              <w:marTop w:val="0"/>
              <w:marBottom w:val="0"/>
              <w:divBdr>
                <w:top w:val="none" w:sz="0" w:space="0" w:color="auto"/>
                <w:left w:val="none" w:sz="0" w:space="0" w:color="auto"/>
                <w:bottom w:val="none" w:sz="0" w:space="0" w:color="auto"/>
                <w:right w:val="none" w:sz="0" w:space="0" w:color="auto"/>
              </w:divBdr>
            </w:div>
            <w:div w:id="264848755">
              <w:marLeft w:val="0"/>
              <w:marRight w:val="0"/>
              <w:marTop w:val="0"/>
              <w:marBottom w:val="0"/>
              <w:divBdr>
                <w:top w:val="none" w:sz="0" w:space="0" w:color="auto"/>
                <w:left w:val="none" w:sz="0" w:space="0" w:color="auto"/>
                <w:bottom w:val="none" w:sz="0" w:space="0" w:color="auto"/>
                <w:right w:val="none" w:sz="0" w:space="0" w:color="auto"/>
              </w:divBdr>
            </w:div>
            <w:div w:id="267006697">
              <w:marLeft w:val="0"/>
              <w:marRight w:val="0"/>
              <w:marTop w:val="0"/>
              <w:marBottom w:val="0"/>
              <w:divBdr>
                <w:top w:val="none" w:sz="0" w:space="0" w:color="auto"/>
                <w:left w:val="none" w:sz="0" w:space="0" w:color="auto"/>
                <w:bottom w:val="none" w:sz="0" w:space="0" w:color="auto"/>
                <w:right w:val="none" w:sz="0" w:space="0" w:color="auto"/>
              </w:divBdr>
            </w:div>
            <w:div w:id="278604550">
              <w:marLeft w:val="0"/>
              <w:marRight w:val="0"/>
              <w:marTop w:val="0"/>
              <w:marBottom w:val="0"/>
              <w:divBdr>
                <w:top w:val="none" w:sz="0" w:space="0" w:color="auto"/>
                <w:left w:val="none" w:sz="0" w:space="0" w:color="auto"/>
                <w:bottom w:val="none" w:sz="0" w:space="0" w:color="auto"/>
                <w:right w:val="none" w:sz="0" w:space="0" w:color="auto"/>
              </w:divBdr>
            </w:div>
            <w:div w:id="278881191">
              <w:marLeft w:val="0"/>
              <w:marRight w:val="0"/>
              <w:marTop w:val="0"/>
              <w:marBottom w:val="0"/>
              <w:divBdr>
                <w:top w:val="none" w:sz="0" w:space="0" w:color="auto"/>
                <w:left w:val="none" w:sz="0" w:space="0" w:color="auto"/>
                <w:bottom w:val="none" w:sz="0" w:space="0" w:color="auto"/>
                <w:right w:val="none" w:sz="0" w:space="0" w:color="auto"/>
              </w:divBdr>
            </w:div>
            <w:div w:id="291592707">
              <w:marLeft w:val="0"/>
              <w:marRight w:val="0"/>
              <w:marTop w:val="0"/>
              <w:marBottom w:val="0"/>
              <w:divBdr>
                <w:top w:val="none" w:sz="0" w:space="0" w:color="auto"/>
                <w:left w:val="none" w:sz="0" w:space="0" w:color="auto"/>
                <w:bottom w:val="none" w:sz="0" w:space="0" w:color="auto"/>
                <w:right w:val="none" w:sz="0" w:space="0" w:color="auto"/>
              </w:divBdr>
            </w:div>
            <w:div w:id="295910950">
              <w:marLeft w:val="0"/>
              <w:marRight w:val="0"/>
              <w:marTop w:val="0"/>
              <w:marBottom w:val="0"/>
              <w:divBdr>
                <w:top w:val="none" w:sz="0" w:space="0" w:color="auto"/>
                <w:left w:val="none" w:sz="0" w:space="0" w:color="auto"/>
                <w:bottom w:val="none" w:sz="0" w:space="0" w:color="auto"/>
                <w:right w:val="none" w:sz="0" w:space="0" w:color="auto"/>
              </w:divBdr>
            </w:div>
            <w:div w:id="304702042">
              <w:marLeft w:val="0"/>
              <w:marRight w:val="0"/>
              <w:marTop w:val="0"/>
              <w:marBottom w:val="0"/>
              <w:divBdr>
                <w:top w:val="none" w:sz="0" w:space="0" w:color="auto"/>
                <w:left w:val="none" w:sz="0" w:space="0" w:color="auto"/>
                <w:bottom w:val="none" w:sz="0" w:space="0" w:color="auto"/>
                <w:right w:val="none" w:sz="0" w:space="0" w:color="auto"/>
              </w:divBdr>
            </w:div>
            <w:div w:id="319621230">
              <w:marLeft w:val="0"/>
              <w:marRight w:val="0"/>
              <w:marTop w:val="0"/>
              <w:marBottom w:val="0"/>
              <w:divBdr>
                <w:top w:val="none" w:sz="0" w:space="0" w:color="auto"/>
                <w:left w:val="none" w:sz="0" w:space="0" w:color="auto"/>
                <w:bottom w:val="none" w:sz="0" w:space="0" w:color="auto"/>
                <w:right w:val="none" w:sz="0" w:space="0" w:color="auto"/>
              </w:divBdr>
            </w:div>
            <w:div w:id="328605074">
              <w:marLeft w:val="0"/>
              <w:marRight w:val="0"/>
              <w:marTop w:val="0"/>
              <w:marBottom w:val="0"/>
              <w:divBdr>
                <w:top w:val="none" w:sz="0" w:space="0" w:color="auto"/>
                <w:left w:val="none" w:sz="0" w:space="0" w:color="auto"/>
                <w:bottom w:val="none" w:sz="0" w:space="0" w:color="auto"/>
                <w:right w:val="none" w:sz="0" w:space="0" w:color="auto"/>
              </w:divBdr>
            </w:div>
            <w:div w:id="332880535">
              <w:marLeft w:val="0"/>
              <w:marRight w:val="0"/>
              <w:marTop w:val="0"/>
              <w:marBottom w:val="0"/>
              <w:divBdr>
                <w:top w:val="none" w:sz="0" w:space="0" w:color="auto"/>
                <w:left w:val="none" w:sz="0" w:space="0" w:color="auto"/>
                <w:bottom w:val="none" w:sz="0" w:space="0" w:color="auto"/>
                <w:right w:val="none" w:sz="0" w:space="0" w:color="auto"/>
              </w:divBdr>
            </w:div>
            <w:div w:id="335034298">
              <w:marLeft w:val="0"/>
              <w:marRight w:val="0"/>
              <w:marTop w:val="0"/>
              <w:marBottom w:val="0"/>
              <w:divBdr>
                <w:top w:val="none" w:sz="0" w:space="0" w:color="auto"/>
                <w:left w:val="none" w:sz="0" w:space="0" w:color="auto"/>
                <w:bottom w:val="none" w:sz="0" w:space="0" w:color="auto"/>
                <w:right w:val="none" w:sz="0" w:space="0" w:color="auto"/>
              </w:divBdr>
            </w:div>
            <w:div w:id="340935781">
              <w:marLeft w:val="0"/>
              <w:marRight w:val="0"/>
              <w:marTop w:val="0"/>
              <w:marBottom w:val="0"/>
              <w:divBdr>
                <w:top w:val="none" w:sz="0" w:space="0" w:color="auto"/>
                <w:left w:val="none" w:sz="0" w:space="0" w:color="auto"/>
                <w:bottom w:val="none" w:sz="0" w:space="0" w:color="auto"/>
                <w:right w:val="none" w:sz="0" w:space="0" w:color="auto"/>
              </w:divBdr>
            </w:div>
            <w:div w:id="345057322">
              <w:marLeft w:val="0"/>
              <w:marRight w:val="0"/>
              <w:marTop w:val="0"/>
              <w:marBottom w:val="0"/>
              <w:divBdr>
                <w:top w:val="none" w:sz="0" w:space="0" w:color="auto"/>
                <w:left w:val="none" w:sz="0" w:space="0" w:color="auto"/>
                <w:bottom w:val="none" w:sz="0" w:space="0" w:color="auto"/>
                <w:right w:val="none" w:sz="0" w:space="0" w:color="auto"/>
              </w:divBdr>
            </w:div>
            <w:div w:id="345407420">
              <w:marLeft w:val="0"/>
              <w:marRight w:val="0"/>
              <w:marTop w:val="0"/>
              <w:marBottom w:val="0"/>
              <w:divBdr>
                <w:top w:val="none" w:sz="0" w:space="0" w:color="auto"/>
                <w:left w:val="none" w:sz="0" w:space="0" w:color="auto"/>
                <w:bottom w:val="none" w:sz="0" w:space="0" w:color="auto"/>
                <w:right w:val="none" w:sz="0" w:space="0" w:color="auto"/>
              </w:divBdr>
            </w:div>
            <w:div w:id="354622273">
              <w:marLeft w:val="0"/>
              <w:marRight w:val="0"/>
              <w:marTop w:val="0"/>
              <w:marBottom w:val="0"/>
              <w:divBdr>
                <w:top w:val="none" w:sz="0" w:space="0" w:color="auto"/>
                <w:left w:val="none" w:sz="0" w:space="0" w:color="auto"/>
                <w:bottom w:val="none" w:sz="0" w:space="0" w:color="auto"/>
                <w:right w:val="none" w:sz="0" w:space="0" w:color="auto"/>
              </w:divBdr>
            </w:div>
            <w:div w:id="368995615">
              <w:marLeft w:val="0"/>
              <w:marRight w:val="0"/>
              <w:marTop w:val="0"/>
              <w:marBottom w:val="0"/>
              <w:divBdr>
                <w:top w:val="none" w:sz="0" w:space="0" w:color="auto"/>
                <w:left w:val="none" w:sz="0" w:space="0" w:color="auto"/>
                <w:bottom w:val="none" w:sz="0" w:space="0" w:color="auto"/>
                <w:right w:val="none" w:sz="0" w:space="0" w:color="auto"/>
              </w:divBdr>
            </w:div>
            <w:div w:id="374236745">
              <w:marLeft w:val="0"/>
              <w:marRight w:val="0"/>
              <w:marTop w:val="0"/>
              <w:marBottom w:val="0"/>
              <w:divBdr>
                <w:top w:val="none" w:sz="0" w:space="0" w:color="auto"/>
                <w:left w:val="none" w:sz="0" w:space="0" w:color="auto"/>
                <w:bottom w:val="none" w:sz="0" w:space="0" w:color="auto"/>
                <w:right w:val="none" w:sz="0" w:space="0" w:color="auto"/>
              </w:divBdr>
            </w:div>
            <w:div w:id="381297063">
              <w:marLeft w:val="0"/>
              <w:marRight w:val="0"/>
              <w:marTop w:val="0"/>
              <w:marBottom w:val="0"/>
              <w:divBdr>
                <w:top w:val="none" w:sz="0" w:space="0" w:color="auto"/>
                <w:left w:val="none" w:sz="0" w:space="0" w:color="auto"/>
                <w:bottom w:val="none" w:sz="0" w:space="0" w:color="auto"/>
                <w:right w:val="none" w:sz="0" w:space="0" w:color="auto"/>
              </w:divBdr>
            </w:div>
            <w:div w:id="386538384">
              <w:marLeft w:val="0"/>
              <w:marRight w:val="0"/>
              <w:marTop w:val="0"/>
              <w:marBottom w:val="0"/>
              <w:divBdr>
                <w:top w:val="none" w:sz="0" w:space="0" w:color="auto"/>
                <w:left w:val="none" w:sz="0" w:space="0" w:color="auto"/>
                <w:bottom w:val="none" w:sz="0" w:space="0" w:color="auto"/>
                <w:right w:val="none" w:sz="0" w:space="0" w:color="auto"/>
              </w:divBdr>
            </w:div>
            <w:div w:id="402946364">
              <w:marLeft w:val="0"/>
              <w:marRight w:val="0"/>
              <w:marTop w:val="0"/>
              <w:marBottom w:val="0"/>
              <w:divBdr>
                <w:top w:val="none" w:sz="0" w:space="0" w:color="auto"/>
                <w:left w:val="none" w:sz="0" w:space="0" w:color="auto"/>
                <w:bottom w:val="none" w:sz="0" w:space="0" w:color="auto"/>
                <w:right w:val="none" w:sz="0" w:space="0" w:color="auto"/>
              </w:divBdr>
            </w:div>
            <w:div w:id="420757516">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31821952">
              <w:marLeft w:val="0"/>
              <w:marRight w:val="0"/>
              <w:marTop w:val="0"/>
              <w:marBottom w:val="0"/>
              <w:divBdr>
                <w:top w:val="none" w:sz="0" w:space="0" w:color="auto"/>
                <w:left w:val="none" w:sz="0" w:space="0" w:color="auto"/>
                <w:bottom w:val="none" w:sz="0" w:space="0" w:color="auto"/>
                <w:right w:val="none" w:sz="0" w:space="0" w:color="auto"/>
              </w:divBdr>
            </w:div>
            <w:div w:id="444154156">
              <w:marLeft w:val="0"/>
              <w:marRight w:val="0"/>
              <w:marTop w:val="0"/>
              <w:marBottom w:val="0"/>
              <w:divBdr>
                <w:top w:val="none" w:sz="0" w:space="0" w:color="auto"/>
                <w:left w:val="none" w:sz="0" w:space="0" w:color="auto"/>
                <w:bottom w:val="none" w:sz="0" w:space="0" w:color="auto"/>
                <w:right w:val="none" w:sz="0" w:space="0" w:color="auto"/>
              </w:divBdr>
            </w:div>
            <w:div w:id="448161296">
              <w:marLeft w:val="0"/>
              <w:marRight w:val="0"/>
              <w:marTop w:val="0"/>
              <w:marBottom w:val="0"/>
              <w:divBdr>
                <w:top w:val="none" w:sz="0" w:space="0" w:color="auto"/>
                <w:left w:val="none" w:sz="0" w:space="0" w:color="auto"/>
                <w:bottom w:val="none" w:sz="0" w:space="0" w:color="auto"/>
                <w:right w:val="none" w:sz="0" w:space="0" w:color="auto"/>
              </w:divBdr>
            </w:div>
            <w:div w:id="448672104">
              <w:marLeft w:val="0"/>
              <w:marRight w:val="0"/>
              <w:marTop w:val="0"/>
              <w:marBottom w:val="0"/>
              <w:divBdr>
                <w:top w:val="none" w:sz="0" w:space="0" w:color="auto"/>
                <w:left w:val="none" w:sz="0" w:space="0" w:color="auto"/>
                <w:bottom w:val="none" w:sz="0" w:space="0" w:color="auto"/>
                <w:right w:val="none" w:sz="0" w:space="0" w:color="auto"/>
              </w:divBdr>
            </w:div>
            <w:div w:id="454368423">
              <w:marLeft w:val="0"/>
              <w:marRight w:val="0"/>
              <w:marTop w:val="0"/>
              <w:marBottom w:val="0"/>
              <w:divBdr>
                <w:top w:val="none" w:sz="0" w:space="0" w:color="auto"/>
                <w:left w:val="none" w:sz="0" w:space="0" w:color="auto"/>
                <w:bottom w:val="none" w:sz="0" w:space="0" w:color="auto"/>
                <w:right w:val="none" w:sz="0" w:space="0" w:color="auto"/>
              </w:divBdr>
            </w:div>
            <w:div w:id="456487786">
              <w:marLeft w:val="0"/>
              <w:marRight w:val="0"/>
              <w:marTop w:val="0"/>
              <w:marBottom w:val="0"/>
              <w:divBdr>
                <w:top w:val="none" w:sz="0" w:space="0" w:color="auto"/>
                <w:left w:val="none" w:sz="0" w:space="0" w:color="auto"/>
                <w:bottom w:val="none" w:sz="0" w:space="0" w:color="auto"/>
                <w:right w:val="none" w:sz="0" w:space="0" w:color="auto"/>
              </w:divBdr>
            </w:div>
            <w:div w:id="467749586">
              <w:marLeft w:val="0"/>
              <w:marRight w:val="0"/>
              <w:marTop w:val="0"/>
              <w:marBottom w:val="0"/>
              <w:divBdr>
                <w:top w:val="none" w:sz="0" w:space="0" w:color="auto"/>
                <w:left w:val="none" w:sz="0" w:space="0" w:color="auto"/>
                <w:bottom w:val="none" w:sz="0" w:space="0" w:color="auto"/>
                <w:right w:val="none" w:sz="0" w:space="0" w:color="auto"/>
              </w:divBdr>
            </w:div>
            <w:div w:id="468473209">
              <w:marLeft w:val="0"/>
              <w:marRight w:val="0"/>
              <w:marTop w:val="0"/>
              <w:marBottom w:val="0"/>
              <w:divBdr>
                <w:top w:val="none" w:sz="0" w:space="0" w:color="auto"/>
                <w:left w:val="none" w:sz="0" w:space="0" w:color="auto"/>
                <w:bottom w:val="none" w:sz="0" w:space="0" w:color="auto"/>
                <w:right w:val="none" w:sz="0" w:space="0" w:color="auto"/>
              </w:divBdr>
            </w:div>
            <w:div w:id="480081130">
              <w:marLeft w:val="0"/>
              <w:marRight w:val="0"/>
              <w:marTop w:val="0"/>
              <w:marBottom w:val="0"/>
              <w:divBdr>
                <w:top w:val="none" w:sz="0" w:space="0" w:color="auto"/>
                <w:left w:val="none" w:sz="0" w:space="0" w:color="auto"/>
                <w:bottom w:val="none" w:sz="0" w:space="0" w:color="auto"/>
                <w:right w:val="none" w:sz="0" w:space="0" w:color="auto"/>
              </w:divBdr>
            </w:div>
            <w:div w:id="482546614">
              <w:marLeft w:val="0"/>
              <w:marRight w:val="0"/>
              <w:marTop w:val="0"/>
              <w:marBottom w:val="0"/>
              <w:divBdr>
                <w:top w:val="none" w:sz="0" w:space="0" w:color="auto"/>
                <w:left w:val="none" w:sz="0" w:space="0" w:color="auto"/>
                <w:bottom w:val="none" w:sz="0" w:space="0" w:color="auto"/>
                <w:right w:val="none" w:sz="0" w:space="0" w:color="auto"/>
              </w:divBdr>
            </w:div>
            <w:div w:id="483740088">
              <w:marLeft w:val="0"/>
              <w:marRight w:val="0"/>
              <w:marTop w:val="0"/>
              <w:marBottom w:val="0"/>
              <w:divBdr>
                <w:top w:val="none" w:sz="0" w:space="0" w:color="auto"/>
                <w:left w:val="none" w:sz="0" w:space="0" w:color="auto"/>
                <w:bottom w:val="none" w:sz="0" w:space="0" w:color="auto"/>
                <w:right w:val="none" w:sz="0" w:space="0" w:color="auto"/>
              </w:divBdr>
            </w:div>
            <w:div w:id="495728761">
              <w:marLeft w:val="0"/>
              <w:marRight w:val="0"/>
              <w:marTop w:val="0"/>
              <w:marBottom w:val="0"/>
              <w:divBdr>
                <w:top w:val="none" w:sz="0" w:space="0" w:color="auto"/>
                <w:left w:val="none" w:sz="0" w:space="0" w:color="auto"/>
                <w:bottom w:val="none" w:sz="0" w:space="0" w:color="auto"/>
                <w:right w:val="none" w:sz="0" w:space="0" w:color="auto"/>
              </w:divBdr>
            </w:div>
            <w:div w:id="497506610">
              <w:marLeft w:val="0"/>
              <w:marRight w:val="0"/>
              <w:marTop w:val="0"/>
              <w:marBottom w:val="0"/>
              <w:divBdr>
                <w:top w:val="none" w:sz="0" w:space="0" w:color="auto"/>
                <w:left w:val="none" w:sz="0" w:space="0" w:color="auto"/>
                <w:bottom w:val="none" w:sz="0" w:space="0" w:color="auto"/>
                <w:right w:val="none" w:sz="0" w:space="0" w:color="auto"/>
              </w:divBdr>
            </w:div>
            <w:div w:id="502209895">
              <w:marLeft w:val="0"/>
              <w:marRight w:val="0"/>
              <w:marTop w:val="0"/>
              <w:marBottom w:val="0"/>
              <w:divBdr>
                <w:top w:val="none" w:sz="0" w:space="0" w:color="auto"/>
                <w:left w:val="none" w:sz="0" w:space="0" w:color="auto"/>
                <w:bottom w:val="none" w:sz="0" w:space="0" w:color="auto"/>
                <w:right w:val="none" w:sz="0" w:space="0" w:color="auto"/>
              </w:divBdr>
            </w:div>
            <w:div w:id="505636042">
              <w:marLeft w:val="0"/>
              <w:marRight w:val="0"/>
              <w:marTop w:val="0"/>
              <w:marBottom w:val="0"/>
              <w:divBdr>
                <w:top w:val="none" w:sz="0" w:space="0" w:color="auto"/>
                <w:left w:val="none" w:sz="0" w:space="0" w:color="auto"/>
                <w:bottom w:val="none" w:sz="0" w:space="0" w:color="auto"/>
                <w:right w:val="none" w:sz="0" w:space="0" w:color="auto"/>
              </w:divBdr>
            </w:div>
            <w:div w:id="505831263">
              <w:marLeft w:val="0"/>
              <w:marRight w:val="0"/>
              <w:marTop w:val="0"/>
              <w:marBottom w:val="0"/>
              <w:divBdr>
                <w:top w:val="none" w:sz="0" w:space="0" w:color="auto"/>
                <w:left w:val="none" w:sz="0" w:space="0" w:color="auto"/>
                <w:bottom w:val="none" w:sz="0" w:space="0" w:color="auto"/>
                <w:right w:val="none" w:sz="0" w:space="0" w:color="auto"/>
              </w:divBdr>
            </w:div>
            <w:div w:id="508106402">
              <w:marLeft w:val="0"/>
              <w:marRight w:val="0"/>
              <w:marTop w:val="0"/>
              <w:marBottom w:val="0"/>
              <w:divBdr>
                <w:top w:val="none" w:sz="0" w:space="0" w:color="auto"/>
                <w:left w:val="none" w:sz="0" w:space="0" w:color="auto"/>
                <w:bottom w:val="none" w:sz="0" w:space="0" w:color="auto"/>
                <w:right w:val="none" w:sz="0" w:space="0" w:color="auto"/>
              </w:divBdr>
            </w:div>
            <w:div w:id="519701278">
              <w:marLeft w:val="0"/>
              <w:marRight w:val="0"/>
              <w:marTop w:val="0"/>
              <w:marBottom w:val="0"/>
              <w:divBdr>
                <w:top w:val="none" w:sz="0" w:space="0" w:color="auto"/>
                <w:left w:val="none" w:sz="0" w:space="0" w:color="auto"/>
                <w:bottom w:val="none" w:sz="0" w:space="0" w:color="auto"/>
                <w:right w:val="none" w:sz="0" w:space="0" w:color="auto"/>
              </w:divBdr>
            </w:div>
            <w:div w:id="520628693">
              <w:marLeft w:val="0"/>
              <w:marRight w:val="0"/>
              <w:marTop w:val="0"/>
              <w:marBottom w:val="0"/>
              <w:divBdr>
                <w:top w:val="none" w:sz="0" w:space="0" w:color="auto"/>
                <w:left w:val="none" w:sz="0" w:space="0" w:color="auto"/>
                <w:bottom w:val="none" w:sz="0" w:space="0" w:color="auto"/>
                <w:right w:val="none" w:sz="0" w:space="0" w:color="auto"/>
              </w:divBdr>
            </w:div>
            <w:div w:id="521942301">
              <w:marLeft w:val="0"/>
              <w:marRight w:val="0"/>
              <w:marTop w:val="0"/>
              <w:marBottom w:val="0"/>
              <w:divBdr>
                <w:top w:val="none" w:sz="0" w:space="0" w:color="auto"/>
                <w:left w:val="none" w:sz="0" w:space="0" w:color="auto"/>
                <w:bottom w:val="none" w:sz="0" w:space="0" w:color="auto"/>
                <w:right w:val="none" w:sz="0" w:space="0" w:color="auto"/>
              </w:divBdr>
            </w:div>
            <w:div w:id="522406861">
              <w:marLeft w:val="0"/>
              <w:marRight w:val="0"/>
              <w:marTop w:val="0"/>
              <w:marBottom w:val="0"/>
              <w:divBdr>
                <w:top w:val="none" w:sz="0" w:space="0" w:color="auto"/>
                <w:left w:val="none" w:sz="0" w:space="0" w:color="auto"/>
                <w:bottom w:val="none" w:sz="0" w:space="0" w:color="auto"/>
                <w:right w:val="none" w:sz="0" w:space="0" w:color="auto"/>
              </w:divBdr>
            </w:div>
            <w:div w:id="535704321">
              <w:marLeft w:val="0"/>
              <w:marRight w:val="0"/>
              <w:marTop w:val="0"/>
              <w:marBottom w:val="0"/>
              <w:divBdr>
                <w:top w:val="none" w:sz="0" w:space="0" w:color="auto"/>
                <w:left w:val="none" w:sz="0" w:space="0" w:color="auto"/>
                <w:bottom w:val="none" w:sz="0" w:space="0" w:color="auto"/>
                <w:right w:val="none" w:sz="0" w:space="0" w:color="auto"/>
              </w:divBdr>
            </w:div>
            <w:div w:id="548420635">
              <w:marLeft w:val="0"/>
              <w:marRight w:val="0"/>
              <w:marTop w:val="0"/>
              <w:marBottom w:val="0"/>
              <w:divBdr>
                <w:top w:val="none" w:sz="0" w:space="0" w:color="auto"/>
                <w:left w:val="none" w:sz="0" w:space="0" w:color="auto"/>
                <w:bottom w:val="none" w:sz="0" w:space="0" w:color="auto"/>
                <w:right w:val="none" w:sz="0" w:space="0" w:color="auto"/>
              </w:divBdr>
            </w:div>
            <w:div w:id="553348446">
              <w:marLeft w:val="0"/>
              <w:marRight w:val="0"/>
              <w:marTop w:val="0"/>
              <w:marBottom w:val="0"/>
              <w:divBdr>
                <w:top w:val="none" w:sz="0" w:space="0" w:color="auto"/>
                <w:left w:val="none" w:sz="0" w:space="0" w:color="auto"/>
                <w:bottom w:val="none" w:sz="0" w:space="0" w:color="auto"/>
                <w:right w:val="none" w:sz="0" w:space="0" w:color="auto"/>
              </w:divBdr>
            </w:div>
            <w:div w:id="556209047">
              <w:marLeft w:val="0"/>
              <w:marRight w:val="0"/>
              <w:marTop w:val="0"/>
              <w:marBottom w:val="0"/>
              <w:divBdr>
                <w:top w:val="none" w:sz="0" w:space="0" w:color="auto"/>
                <w:left w:val="none" w:sz="0" w:space="0" w:color="auto"/>
                <w:bottom w:val="none" w:sz="0" w:space="0" w:color="auto"/>
                <w:right w:val="none" w:sz="0" w:space="0" w:color="auto"/>
              </w:divBdr>
            </w:div>
            <w:div w:id="564728235">
              <w:marLeft w:val="0"/>
              <w:marRight w:val="0"/>
              <w:marTop w:val="0"/>
              <w:marBottom w:val="0"/>
              <w:divBdr>
                <w:top w:val="none" w:sz="0" w:space="0" w:color="auto"/>
                <w:left w:val="none" w:sz="0" w:space="0" w:color="auto"/>
                <w:bottom w:val="none" w:sz="0" w:space="0" w:color="auto"/>
                <w:right w:val="none" w:sz="0" w:space="0" w:color="auto"/>
              </w:divBdr>
            </w:div>
            <w:div w:id="566065053">
              <w:marLeft w:val="0"/>
              <w:marRight w:val="0"/>
              <w:marTop w:val="0"/>
              <w:marBottom w:val="0"/>
              <w:divBdr>
                <w:top w:val="none" w:sz="0" w:space="0" w:color="auto"/>
                <w:left w:val="none" w:sz="0" w:space="0" w:color="auto"/>
                <w:bottom w:val="none" w:sz="0" w:space="0" w:color="auto"/>
                <w:right w:val="none" w:sz="0" w:space="0" w:color="auto"/>
              </w:divBdr>
            </w:div>
            <w:div w:id="571043199">
              <w:marLeft w:val="0"/>
              <w:marRight w:val="0"/>
              <w:marTop w:val="0"/>
              <w:marBottom w:val="0"/>
              <w:divBdr>
                <w:top w:val="none" w:sz="0" w:space="0" w:color="auto"/>
                <w:left w:val="none" w:sz="0" w:space="0" w:color="auto"/>
                <w:bottom w:val="none" w:sz="0" w:space="0" w:color="auto"/>
                <w:right w:val="none" w:sz="0" w:space="0" w:color="auto"/>
              </w:divBdr>
            </w:div>
            <w:div w:id="572740464">
              <w:marLeft w:val="0"/>
              <w:marRight w:val="0"/>
              <w:marTop w:val="0"/>
              <w:marBottom w:val="0"/>
              <w:divBdr>
                <w:top w:val="none" w:sz="0" w:space="0" w:color="auto"/>
                <w:left w:val="none" w:sz="0" w:space="0" w:color="auto"/>
                <w:bottom w:val="none" w:sz="0" w:space="0" w:color="auto"/>
                <w:right w:val="none" w:sz="0" w:space="0" w:color="auto"/>
              </w:divBdr>
            </w:div>
            <w:div w:id="573051327">
              <w:marLeft w:val="0"/>
              <w:marRight w:val="0"/>
              <w:marTop w:val="0"/>
              <w:marBottom w:val="0"/>
              <w:divBdr>
                <w:top w:val="none" w:sz="0" w:space="0" w:color="auto"/>
                <w:left w:val="none" w:sz="0" w:space="0" w:color="auto"/>
                <w:bottom w:val="none" w:sz="0" w:space="0" w:color="auto"/>
                <w:right w:val="none" w:sz="0" w:space="0" w:color="auto"/>
              </w:divBdr>
            </w:div>
            <w:div w:id="576791135">
              <w:marLeft w:val="0"/>
              <w:marRight w:val="0"/>
              <w:marTop w:val="0"/>
              <w:marBottom w:val="0"/>
              <w:divBdr>
                <w:top w:val="none" w:sz="0" w:space="0" w:color="auto"/>
                <w:left w:val="none" w:sz="0" w:space="0" w:color="auto"/>
                <w:bottom w:val="none" w:sz="0" w:space="0" w:color="auto"/>
                <w:right w:val="none" w:sz="0" w:space="0" w:color="auto"/>
              </w:divBdr>
            </w:div>
            <w:div w:id="580261897">
              <w:marLeft w:val="0"/>
              <w:marRight w:val="0"/>
              <w:marTop w:val="0"/>
              <w:marBottom w:val="0"/>
              <w:divBdr>
                <w:top w:val="none" w:sz="0" w:space="0" w:color="auto"/>
                <w:left w:val="none" w:sz="0" w:space="0" w:color="auto"/>
                <w:bottom w:val="none" w:sz="0" w:space="0" w:color="auto"/>
                <w:right w:val="none" w:sz="0" w:space="0" w:color="auto"/>
              </w:divBdr>
            </w:div>
            <w:div w:id="580799494">
              <w:marLeft w:val="0"/>
              <w:marRight w:val="0"/>
              <w:marTop w:val="0"/>
              <w:marBottom w:val="0"/>
              <w:divBdr>
                <w:top w:val="none" w:sz="0" w:space="0" w:color="auto"/>
                <w:left w:val="none" w:sz="0" w:space="0" w:color="auto"/>
                <w:bottom w:val="none" w:sz="0" w:space="0" w:color="auto"/>
                <w:right w:val="none" w:sz="0" w:space="0" w:color="auto"/>
              </w:divBdr>
            </w:div>
            <w:div w:id="581835209">
              <w:marLeft w:val="0"/>
              <w:marRight w:val="0"/>
              <w:marTop w:val="0"/>
              <w:marBottom w:val="0"/>
              <w:divBdr>
                <w:top w:val="none" w:sz="0" w:space="0" w:color="auto"/>
                <w:left w:val="none" w:sz="0" w:space="0" w:color="auto"/>
                <w:bottom w:val="none" w:sz="0" w:space="0" w:color="auto"/>
                <w:right w:val="none" w:sz="0" w:space="0" w:color="auto"/>
              </w:divBdr>
            </w:div>
            <w:div w:id="583537910">
              <w:marLeft w:val="0"/>
              <w:marRight w:val="0"/>
              <w:marTop w:val="0"/>
              <w:marBottom w:val="0"/>
              <w:divBdr>
                <w:top w:val="none" w:sz="0" w:space="0" w:color="auto"/>
                <w:left w:val="none" w:sz="0" w:space="0" w:color="auto"/>
                <w:bottom w:val="none" w:sz="0" w:space="0" w:color="auto"/>
                <w:right w:val="none" w:sz="0" w:space="0" w:color="auto"/>
              </w:divBdr>
            </w:div>
            <w:div w:id="583804746">
              <w:marLeft w:val="0"/>
              <w:marRight w:val="0"/>
              <w:marTop w:val="0"/>
              <w:marBottom w:val="0"/>
              <w:divBdr>
                <w:top w:val="none" w:sz="0" w:space="0" w:color="auto"/>
                <w:left w:val="none" w:sz="0" w:space="0" w:color="auto"/>
                <w:bottom w:val="none" w:sz="0" w:space="0" w:color="auto"/>
                <w:right w:val="none" w:sz="0" w:space="0" w:color="auto"/>
              </w:divBdr>
            </w:div>
            <w:div w:id="599290908">
              <w:marLeft w:val="0"/>
              <w:marRight w:val="0"/>
              <w:marTop w:val="0"/>
              <w:marBottom w:val="0"/>
              <w:divBdr>
                <w:top w:val="none" w:sz="0" w:space="0" w:color="auto"/>
                <w:left w:val="none" w:sz="0" w:space="0" w:color="auto"/>
                <w:bottom w:val="none" w:sz="0" w:space="0" w:color="auto"/>
                <w:right w:val="none" w:sz="0" w:space="0" w:color="auto"/>
              </w:divBdr>
            </w:div>
            <w:div w:id="606431818">
              <w:marLeft w:val="0"/>
              <w:marRight w:val="0"/>
              <w:marTop w:val="0"/>
              <w:marBottom w:val="0"/>
              <w:divBdr>
                <w:top w:val="none" w:sz="0" w:space="0" w:color="auto"/>
                <w:left w:val="none" w:sz="0" w:space="0" w:color="auto"/>
                <w:bottom w:val="none" w:sz="0" w:space="0" w:color="auto"/>
                <w:right w:val="none" w:sz="0" w:space="0" w:color="auto"/>
              </w:divBdr>
            </w:div>
            <w:div w:id="623586819">
              <w:marLeft w:val="0"/>
              <w:marRight w:val="0"/>
              <w:marTop w:val="0"/>
              <w:marBottom w:val="0"/>
              <w:divBdr>
                <w:top w:val="none" w:sz="0" w:space="0" w:color="auto"/>
                <w:left w:val="none" w:sz="0" w:space="0" w:color="auto"/>
                <w:bottom w:val="none" w:sz="0" w:space="0" w:color="auto"/>
                <w:right w:val="none" w:sz="0" w:space="0" w:color="auto"/>
              </w:divBdr>
            </w:div>
            <w:div w:id="632246513">
              <w:marLeft w:val="0"/>
              <w:marRight w:val="0"/>
              <w:marTop w:val="0"/>
              <w:marBottom w:val="0"/>
              <w:divBdr>
                <w:top w:val="none" w:sz="0" w:space="0" w:color="auto"/>
                <w:left w:val="none" w:sz="0" w:space="0" w:color="auto"/>
                <w:bottom w:val="none" w:sz="0" w:space="0" w:color="auto"/>
                <w:right w:val="none" w:sz="0" w:space="0" w:color="auto"/>
              </w:divBdr>
            </w:div>
            <w:div w:id="633677644">
              <w:marLeft w:val="0"/>
              <w:marRight w:val="0"/>
              <w:marTop w:val="0"/>
              <w:marBottom w:val="0"/>
              <w:divBdr>
                <w:top w:val="none" w:sz="0" w:space="0" w:color="auto"/>
                <w:left w:val="none" w:sz="0" w:space="0" w:color="auto"/>
                <w:bottom w:val="none" w:sz="0" w:space="0" w:color="auto"/>
                <w:right w:val="none" w:sz="0" w:space="0" w:color="auto"/>
              </w:divBdr>
            </w:div>
            <w:div w:id="637800365">
              <w:marLeft w:val="0"/>
              <w:marRight w:val="0"/>
              <w:marTop w:val="0"/>
              <w:marBottom w:val="0"/>
              <w:divBdr>
                <w:top w:val="none" w:sz="0" w:space="0" w:color="auto"/>
                <w:left w:val="none" w:sz="0" w:space="0" w:color="auto"/>
                <w:bottom w:val="none" w:sz="0" w:space="0" w:color="auto"/>
                <w:right w:val="none" w:sz="0" w:space="0" w:color="auto"/>
              </w:divBdr>
            </w:div>
            <w:div w:id="641540522">
              <w:marLeft w:val="0"/>
              <w:marRight w:val="0"/>
              <w:marTop w:val="0"/>
              <w:marBottom w:val="0"/>
              <w:divBdr>
                <w:top w:val="none" w:sz="0" w:space="0" w:color="auto"/>
                <w:left w:val="none" w:sz="0" w:space="0" w:color="auto"/>
                <w:bottom w:val="none" w:sz="0" w:space="0" w:color="auto"/>
                <w:right w:val="none" w:sz="0" w:space="0" w:color="auto"/>
              </w:divBdr>
            </w:div>
            <w:div w:id="647781113">
              <w:marLeft w:val="0"/>
              <w:marRight w:val="0"/>
              <w:marTop w:val="0"/>
              <w:marBottom w:val="0"/>
              <w:divBdr>
                <w:top w:val="none" w:sz="0" w:space="0" w:color="auto"/>
                <w:left w:val="none" w:sz="0" w:space="0" w:color="auto"/>
                <w:bottom w:val="none" w:sz="0" w:space="0" w:color="auto"/>
                <w:right w:val="none" w:sz="0" w:space="0" w:color="auto"/>
              </w:divBdr>
            </w:div>
            <w:div w:id="649023994">
              <w:marLeft w:val="0"/>
              <w:marRight w:val="0"/>
              <w:marTop w:val="0"/>
              <w:marBottom w:val="0"/>
              <w:divBdr>
                <w:top w:val="none" w:sz="0" w:space="0" w:color="auto"/>
                <w:left w:val="none" w:sz="0" w:space="0" w:color="auto"/>
                <w:bottom w:val="none" w:sz="0" w:space="0" w:color="auto"/>
                <w:right w:val="none" w:sz="0" w:space="0" w:color="auto"/>
              </w:divBdr>
            </w:div>
            <w:div w:id="652484648">
              <w:marLeft w:val="0"/>
              <w:marRight w:val="0"/>
              <w:marTop w:val="0"/>
              <w:marBottom w:val="0"/>
              <w:divBdr>
                <w:top w:val="none" w:sz="0" w:space="0" w:color="auto"/>
                <w:left w:val="none" w:sz="0" w:space="0" w:color="auto"/>
                <w:bottom w:val="none" w:sz="0" w:space="0" w:color="auto"/>
                <w:right w:val="none" w:sz="0" w:space="0" w:color="auto"/>
              </w:divBdr>
            </w:div>
            <w:div w:id="656737132">
              <w:marLeft w:val="0"/>
              <w:marRight w:val="0"/>
              <w:marTop w:val="0"/>
              <w:marBottom w:val="0"/>
              <w:divBdr>
                <w:top w:val="none" w:sz="0" w:space="0" w:color="auto"/>
                <w:left w:val="none" w:sz="0" w:space="0" w:color="auto"/>
                <w:bottom w:val="none" w:sz="0" w:space="0" w:color="auto"/>
                <w:right w:val="none" w:sz="0" w:space="0" w:color="auto"/>
              </w:divBdr>
            </w:div>
            <w:div w:id="662318025">
              <w:marLeft w:val="0"/>
              <w:marRight w:val="0"/>
              <w:marTop w:val="0"/>
              <w:marBottom w:val="0"/>
              <w:divBdr>
                <w:top w:val="none" w:sz="0" w:space="0" w:color="auto"/>
                <w:left w:val="none" w:sz="0" w:space="0" w:color="auto"/>
                <w:bottom w:val="none" w:sz="0" w:space="0" w:color="auto"/>
                <w:right w:val="none" w:sz="0" w:space="0" w:color="auto"/>
              </w:divBdr>
            </w:div>
            <w:div w:id="667439715">
              <w:marLeft w:val="0"/>
              <w:marRight w:val="0"/>
              <w:marTop w:val="0"/>
              <w:marBottom w:val="0"/>
              <w:divBdr>
                <w:top w:val="none" w:sz="0" w:space="0" w:color="auto"/>
                <w:left w:val="none" w:sz="0" w:space="0" w:color="auto"/>
                <w:bottom w:val="none" w:sz="0" w:space="0" w:color="auto"/>
                <w:right w:val="none" w:sz="0" w:space="0" w:color="auto"/>
              </w:divBdr>
            </w:div>
            <w:div w:id="668488247">
              <w:marLeft w:val="0"/>
              <w:marRight w:val="0"/>
              <w:marTop w:val="0"/>
              <w:marBottom w:val="0"/>
              <w:divBdr>
                <w:top w:val="none" w:sz="0" w:space="0" w:color="auto"/>
                <w:left w:val="none" w:sz="0" w:space="0" w:color="auto"/>
                <w:bottom w:val="none" w:sz="0" w:space="0" w:color="auto"/>
                <w:right w:val="none" w:sz="0" w:space="0" w:color="auto"/>
              </w:divBdr>
            </w:div>
            <w:div w:id="670254740">
              <w:marLeft w:val="0"/>
              <w:marRight w:val="0"/>
              <w:marTop w:val="0"/>
              <w:marBottom w:val="0"/>
              <w:divBdr>
                <w:top w:val="none" w:sz="0" w:space="0" w:color="auto"/>
                <w:left w:val="none" w:sz="0" w:space="0" w:color="auto"/>
                <w:bottom w:val="none" w:sz="0" w:space="0" w:color="auto"/>
                <w:right w:val="none" w:sz="0" w:space="0" w:color="auto"/>
              </w:divBdr>
            </w:div>
            <w:div w:id="671689874">
              <w:marLeft w:val="0"/>
              <w:marRight w:val="0"/>
              <w:marTop w:val="0"/>
              <w:marBottom w:val="0"/>
              <w:divBdr>
                <w:top w:val="none" w:sz="0" w:space="0" w:color="auto"/>
                <w:left w:val="none" w:sz="0" w:space="0" w:color="auto"/>
                <w:bottom w:val="none" w:sz="0" w:space="0" w:color="auto"/>
                <w:right w:val="none" w:sz="0" w:space="0" w:color="auto"/>
              </w:divBdr>
            </w:div>
            <w:div w:id="679308883">
              <w:marLeft w:val="0"/>
              <w:marRight w:val="0"/>
              <w:marTop w:val="0"/>
              <w:marBottom w:val="0"/>
              <w:divBdr>
                <w:top w:val="none" w:sz="0" w:space="0" w:color="auto"/>
                <w:left w:val="none" w:sz="0" w:space="0" w:color="auto"/>
                <w:bottom w:val="none" w:sz="0" w:space="0" w:color="auto"/>
                <w:right w:val="none" w:sz="0" w:space="0" w:color="auto"/>
              </w:divBdr>
            </w:div>
            <w:div w:id="680394753">
              <w:marLeft w:val="0"/>
              <w:marRight w:val="0"/>
              <w:marTop w:val="0"/>
              <w:marBottom w:val="0"/>
              <w:divBdr>
                <w:top w:val="none" w:sz="0" w:space="0" w:color="auto"/>
                <w:left w:val="none" w:sz="0" w:space="0" w:color="auto"/>
                <w:bottom w:val="none" w:sz="0" w:space="0" w:color="auto"/>
                <w:right w:val="none" w:sz="0" w:space="0" w:color="auto"/>
              </w:divBdr>
            </w:div>
            <w:div w:id="689185596">
              <w:marLeft w:val="0"/>
              <w:marRight w:val="0"/>
              <w:marTop w:val="0"/>
              <w:marBottom w:val="0"/>
              <w:divBdr>
                <w:top w:val="none" w:sz="0" w:space="0" w:color="auto"/>
                <w:left w:val="none" w:sz="0" w:space="0" w:color="auto"/>
                <w:bottom w:val="none" w:sz="0" w:space="0" w:color="auto"/>
                <w:right w:val="none" w:sz="0" w:space="0" w:color="auto"/>
              </w:divBdr>
            </w:div>
            <w:div w:id="692535202">
              <w:marLeft w:val="0"/>
              <w:marRight w:val="0"/>
              <w:marTop w:val="0"/>
              <w:marBottom w:val="0"/>
              <w:divBdr>
                <w:top w:val="none" w:sz="0" w:space="0" w:color="auto"/>
                <w:left w:val="none" w:sz="0" w:space="0" w:color="auto"/>
                <w:bottom w:val="none" w:sz="0" w:space="0" w:color="auto"/>
                <w:right w:val="none" w:sz="0" w:space="0" w:color="auto"/>
              </w:divBdr>
            </w:div>
            <w:div w:id="708531809">
              <w:marLeft w:val="0"/>
              <w:marRight w:val="0"/>
              <w:marTop w:val="0"/>
              <w:marBottom w:val="0"/>
              <w:divBdr>
                <w:top w:val="none" w:sz="0" w:space="0" w:color="auto"/>
                <w:left w:val="none" w:sz="0" w:space="0" w:color="auto"/>
                <w:bottom w:val="none" w:sz="0" w:space="0" w:color="auto"/>
                <w:right w:val="none" w:sz="0" w:space="0" w:color="auto"/>
              </w:divBdr>
            </w:div>
            <w:div w:id="708647087">
              <w:marLeft w:val="0"/>
              <w:marRight w:val="0"/>
              <w:marTop w:val="0"/>
              <w:marBottom w:val="0"/>
              <w:divBdr>
                <w:top w:val="none" w:sz="0" w:space="0" w:color="auto"/>
                <w:left w:val="none" w:sz="0" w:space="0" w:color="auto"/>
                <w:bottom w:val="none" w:sz="0" w:space="0" w:color="auto"/>
                <w:right w:val="none" w:sz="0" w:space="0" w:color="auto"/>
              </w:divBdr>
            </w:div>
            <w:div w:id="721759169">
              <w:marLeft w:val="0"/>
              <w:marRight w:val="0"/>
              <w:marTop w:val="0"/>
              <w:marBottom w:val="0"/>
              <w:divBdr>
                <w:top w:val="none" w:sz="0" w:space="0" w:color="auto"/>
                <w:left w:val="none" w:sz="0" w:space="0" w:color="auto"/>
                <w:bottom w:val="none" w:sz="0" w:space="0" w:color="auto"/>
                <w:right w:val="none" w:sz="0" w:space="0" w:color="auto"/>
              </w:divBdr>
            </w:div>
            <w:div w:id="723649633">
              <w:marLeft w:val="0"/>
              <w:marRight w:val="0"/>
              <w:marTop w:val="0"/>
              <w:marBottom w:val="0"/>
              <w:divBdr>
                <w:top w:val="none" w:sz="0" w:space="0" w:color="auto"/>
                <w:left w:val="none" w:sz="0" w:space="0" w:color="auto"/>
                <w:bottom w:val="none" w:sz="0" w:space="0" w:color="auto"/>
                <w:right w:val="none" w:sz="0" w:space="0" w:color="auto"/>
              </w:divBdr>
            </w:div>
            <w:div w:id="727608004">
              <w:marLeft w:val="0"/>
              <w:marRight w:val="0"/>
              <w:marTop w:val="0"/>
              <w:marBottom w:val="0"/>
              <w:divBdr>
                <w:top w:val="none" w:sz="0" w:space="0" w:color="auto"/>
                <w:left w:val="none" w:sz="0" w:space="0" w:color="auto"/>
                <w:bottom w:val="none" w:sz="0" w:space="0" w:color="auto"/>
                <w:right w:val="none" w:sz="0" w:space="0" w:color="auto"/>
              </w:divBdr>
            </w:div>
            <w:div w:id="740366911">
              <w:marLeft w:val="0"/>
              <w:marRight w:val="0"/>
              <w:marTop w:val="0"/>
              <w:marBottom w:val="0"/>
              <w:divBdr>
                <w:top w:val="none" w:sz="0" w:space="0" w:color="auto"/>
                <w:left w:val="none" w:sz="0" w:space="0" w:color="auto"/>
                <w:bottom w:val="none" w:sz="0" w:space="0" w:color="auto"/>
                <w:right w:val="none" w:sz="0" w:space="0" w:color="auto"/>
              </w:divBdr>
            </w:div>
            <w:div w:id="748305183">
              <w:marLeft w:val="0"/>
              <w:marRight w:val="0"/>
              <w:marTop w:val="0"/>
              <w:marBottom w:val="0"/>
              <w:divBdr>
                <w:top w:val="none" w:sz="0" w:space="0" w:color="auto"/>
                <w:left w:val="none" w:sz="0" w:space="0" w:color="auto"/>
                <w:bottom w:val="none" w:sz="0" w:space="0" w:color="auto"/>
                <w:right w:val="none" w:sz="0" w:space="0" w:color="auto"/>
              </w:divBdr>
            </w:div>
            <w:div w:id="754324933">
              <w:marLeft w:val="0"/>
              <w:marRight w:val="0"/>
              <w:marTop w:val="0"/>
              <w:marBottom w:val="0"/>
              <w:divBdr>
                <w:top w:val="none" w:sz="0" w:space="0" w:color="auto"/>
                <w:left w:val="none" w:sz="0" w:space="0" w:color="auto"/>
                <w:bottom w:val="none" w:sz="0" w:space="0" w:color="auto"/>
                <w:right w:val="none" w:sz="0" w:space="0" w:color="auto"/>
              </w:divBdr>
            </w:div>
            <w:div w:id="755202341">
              <w:marLeft w:val="0"/>
              <w:marRight w:val="0"/>
              <w:marTop w:val="0"/>
              <w:marBottom w:val="0"/>
              <w:divBdr>
                <w:top w:val="none" w:sz="0" w:space="0" w:color="auto"/>
                <w:left w:val="none" w:sz="0" w:space="0" w:color="auto"/>
                <w:bottom w:val="none" w:sz="0" w:space="0" w:color="auto"/>
                <w:right w:val="none" w:sz="0" w:space="0" w:color="auto"/>
              </w:divBdr>
            </w:div>
            <w:div w:id="767502503">
              <w:marLeft w:val="0"/>
              <w:marRight w:val="0"/>
              <w:marTop w:val="0"/>
              <w:marBottom w:val="0"/>
              <w:divBdr>
                <w:top w:val="none" w:sz="0" w:space="0" w:color="auto"/>
                <w:left w:val="none" w:sz="0" w:space="0" w:color="auto"/>
                <w:bottom w:val="none" w:sz="0" w:space="0" w:color="auto"/>
                <w:right w:val="none" w:sz="0" w:space="0" w:color="auto"/>
              </w:divBdr>
            </w:div>
            <w:div w:id="768427524">
              <w:marLeft w:val="0"/>
              <w:marRight w:val="0"/>
              <w:marTop w:val="0"/>
              <w:marBottom w:val="0"/>
              <w:divBdr>
                <w:top w:val="none" w:sz="0" w:space="0" w:color="auto"/>
                <w:left w:val="none" w:sz="0" w:space="0" w:color="auto"/>
                <w:bottom w:val="none" w:sz="0" w:space="0" w:color="auto"/>
                <w:right w:val="none" w:sz="0" w:space="0" w:color="auto"/>
              </w:divBdr>
            </w:div>
            <w:div w:id="768963806">
              <w:marLeft w:val="0"/>
              <w:marRight w:val="0"/>
              <w:marTop w:val="0"/>
              <w:marBottom w:val="0"/>
              <w:divBdr>
                <w:top w:val="none" w:sz="0" w:space="0" w:color="auto"/>
                <w:left w:val="none" w:sz="0" w:space="0" w:color="auto"/>
                <w:bottom w:val="none" w:sz="0" w:space="0" w:color="auto"/>
                <w:right w:val="none" w:sz="0" w:space="0" w:color="auto"/>
              </w:divBdr>
            </w:div>
            <w:div w:id="782262440">
              <w:marLeft w:val="0"/>
              <w:marRight w:val="0"/>
              <w:marTop w:val="0"/>
              <w:marBottom w:val="0"/>
              <w:divBdr>
                <w:top w:val="none" w:sz="0" w:space="0" w:color="auto"/>
                <w:left w:val="none" w:sz="0" w:space="0" w:color="auto"/>
                <w:bottom w:val="none" w:sz="0" w:space="0" w:color="auto"/>
                <w:right w:val="none" w:sz="0" w:space="0" w:color="auto"/>
              </w:divBdr>
            </w:div>
            <w:div w:id="789976167">
              <w:marLeft w:val="0"/>
              <w:marRight w:val="0"/>
              <w:marTop w:val="0"/>
              <w:marBottom w:val="0"/>
              <w:divBdr>
                <w:top w:val="none" w:sz="0" w:space="0" w:color="auto"/>
                <w:left w:val="none" w:sz="0" w:space="0" w:color="auto"/>
                <w:bottom w:val="none" w:sz="0" w:space="0" w:color="auto"/>
                <w:right w:val="none" w:sz="0" w:space="0" w:color="auto"/>
              </w:divBdr>
            </w:div>
            <w:div w:id="790513046">
              <w:marLeft w:val="0"/>
              <w:marRight w:val="0"/>
              <w:marTop w:val="0"/>
              <w:marBottom w:val="0"/>
              <w:divBdr>
                <w:top w:val="none" w:sz="0" w:space="0" w:color="auto"/>
                <w:left w:val="none" w:sz="0" w:space="0" w:color="auto"/>
                <w:bottom w:val="none" w:sz="0" w:space="0" w:color="auto"/>
                <w:right w:val="none" w:sz="0" w:space="0" w:color="auto"/>
              </w:divBdr>
            </w:div>
            <w:div w:id="790633652">
              <w:marLeft w:val="0"/>
              <w:marRight w:val="0"/>
              <w:marTop w:val="0"/>
              <w:marBottom w:val="0"/>
              <w:divBdr>
                <w:top w:val="none" w:sz="0" w:space="0" w:color="auto"/>
                <w:left w:val="none" w:sz="0" w:space="0" w:color="auto"/>
                <w:bottom w:val="none" w:sz="0" w:space="0" w:color="auto"/>
                <w:right w:val="none" w:sz="0" w:space="0" w:color="auto"/>
              </w:divBdr>
            </w:div>
            <w:div w:id="797796458">
              <w:marLeft w:val="0"/>
              <w:marRight w:val="0"/>
              <w:marTop w:val="0"/>
              <w:marBottom w:val="0"/>
              <w:divBdr>
                <w:top w:val="none" w:sz="0" w:space="0" w:color="auto"/>
                <w:left w:val="none" w:sz="0" w:space="0" w:color="auto"/>
                <w:bottom w:val="none" w:sz="0" w:space="0" w:color="auto"/>
                <w:right w:val="none" w:sz="0" w:space="0" w:color="auto"/>
              </w:divBdr>
            </w:div>
            <w:div w:id="801197613">
              <w:marLeft w:val="0"/>
              <w:marRight w:val="0"/>
              <w:marTop w:val="0"/>
              <w:marBottom w:val="0"/>
              <w:divBdr>
                <w:top w:val="none" w:sz="0" w:space="0" w:color="auto"/>
                <w:left w:val="none" w:sz="0" w:space="0" w:color="auto"/>
                <w:bottom w:val="none" w:sz="0" w:space="0" w:color="auto"/>
                <w:right w:val="none" w:sz="0" w:space="0" w:color="auto"/>
              </w:divBdr>
            </w:div>
            <w:div w:id="808285797">
              <w:marLeft w:val="0"/>
              <w:marRight w:val="0"/>
              <w:marTop w:val="0"/>
              <w:marBottom w:val="0"/>
              <w:divBdr>
                <w:top w:val="none" w:sz="0" w:space="0" w:color="auto"/>
                <w:left w:val="none" w:sz="0" w:space="0" w:color="auto"/>
                <w:bottom w:val="none" w:sz="0" w:space="0" w:color="auto"/>
                <w:right w:val="none" w:sz="0" w:space="0" w:color="auto"/>
              </w:divBdr>
            </w:div>
            <w:div w:id="822159879">
              <w:marLeft w:val="0"/>
              <w:marRight w:val="0"/>
              <w:marTop w:val="0"/>
              <w:marBottom w:val="0"/>
              <w:divBdr>
                <w:top w:val="none" w:sz="0" w:space="0" w:color="auto"/>
                <w:left w:val="none" w:sz="0" w:space="0" w:color="auto"/>
                <w:bottom w:val="none" w:sz="0" w:space="0" w:color="auto"/>
                <w:right w:val="none" w:sz="0" w:space="0" w:color="auto"/>
              </w:divBdr>
            </w:div>
            <w:div w:id="838228065">
              <w:marLeft w:val="0"/>
              <w:marRight w:val="0"/>
              <w:marTop w:val="0"/>
              <w:marBottom w:val="0"/>
              <w:divBdr>
                <w:top w:val="none" w:sz="0" w:space="0" w:color="auto"/>
                <w:left w:val="none" w:sz="0" w:space="0" w:color="auto"/>
                <w:bottom w:val="none" w:sz="0" w:space="0" w:color="auto"/>
                <w:right w:val="none" w:sz="0" w:space="0" w:color="auto"/>
              </w:divBdr>
            </w:div>
            <w:div w:id="844176406">
              <w:marLeft w:val="0"/>
              <w:marRight w:val="0"/>
              <w:marTop w:val="0"/>
              <w:marBottom w:val="0"/>
              <w:divBdr>
                <w:top w:val="none" w:sz="0" w:space="0" w:color="auto"/>
                <w:left w:val="none" w:sz="0" w:space="0" w:color="auto"/>
                <w:bottom w:val="none" w:sz="0" w:space="0" w:color="auto"/>
                <w:right w:val="none" w:sz="0" w:space="0" w:color="auto"/>
              </w:divBdr>
            </w:div>
            <w:div w:id="844907334">
              <w:marLeft w:val="0"/>
              <w:marRight w:val="0"/>
              <w:marTop w:val="0"/>
              <w:marBottom w:val="0"/>
              <w:divBdr>
                <w:top w:val="none" w:sz="0" w:space="0" w:color="auto"/>
                <w:left w:val="none" w:sz="0" w:space="0" w:color="auto"/>
                <w:bottom w:val="none" w:sz="0" w:space="0" w:color="auto"/>
                <w:right w:val="none" w:sz="0" w:space="0" w:color="auto"/>
              </w:divBdr>
            </w:div>
            <w:div w:id="845482820">
              <w:marLeft w:val="0"/>
              <w:marRight w:val="0"/>
              <w:marTop w:val="0"/>
              <w:marBottom w:val="0"/>
              <w:divBdr>
                <w:top w:val="none" w:sz="0" w:space="0" w:color="auto"/>
                <w:left w:val="none" w:sz="0" w:space="0" w:color="auto"/>
                <w:bottom w:val="none" w:sz="0" w:space="0" w:color="auto"/>
                <w:right w:val="none" w:sz="0" w:space="0" w:color="auto"/>
              </w:divBdr>
            </w:div>
            <w:div w:id="847135007">
              <w:marLeft w:val="0"/>
              <w:marRight w:val="0"/>
              <w:marTop w:val="0"/>
              <w:marBottom w:val="0"/>
              <w:divBdr>
                <w:top w:val="none" w:sz="0" w:space="0" w:color="auto"/>
                <w:left w:val="none" w:sz="0" w:space="0" w:color="auto"/>
                <w:bottom w:val="none" w:sz="0" w:space="0" w:color="auto"/>
                <w:right w:val="none" w:sz="0" w:space="0" w:color="auto"/>
              </w:divBdr>
            </w:div>
            <w:div w:id="857349411">
              <w:marLeft w:val="0"/>
              <w:marRight w:val="0"/>
              <w:marTop w:val="0"/>
              <w:marBottom w:val="0"/>
              <w:divBdr>
                <w:top w:val="none" w:sz="0" w:space="0" w:color="auto"/>
                <w:left w:val="none" w:sz="0" w:space="0" w:color="auto"/>
                <w:bottom w:val="none" w:sz="0" w:space="0" w:color="auto"/>
                <w:right w:val="none" w:sz="0" w:space="0" w:color="auto"/>
              </w:divBdr>
            </w:div>
            <w:div w:id="860124395">
              <w:marLeft w:val="0"/>
              <w:marRight w:val="0"/>
              <w:marTop w:val="0"/>
              <w:marBottom w:val="0"/>
              <w:divBdr>
                <w:top w:val="none" w:sz="0" w:space="0" w:color="auto"/>
                <w:left w:val="none" w:sz="0" w:space="0" w:color="auto"/>
                <w:bottom w:val="none" w:sz="0" w:space="0" w:color="auto"/>
                <w:right w:val="none" w:sz="0" w:space="0" w:color="auto"/>
              </w:divBdr>
            </w:div>
            <w:div w:id="865947384">
              <w:marLeft w:val="0"/>
              <w:marRight w:val="0"/>
              <w:marTop w:val="0"/>
              <w:marBottom w:val="0"/>
              <w:divBdr>
                <w:top w:val="none" w:sz="0" w:space="0" w:color="auto"/>
                <w:left w:val="none" w:sz="0" w:space="0" w:color="auto"/>
                <w:bottom w:val="none" w:sz="0" w:space="0" w:color="auto"/>
                <w:right w:val="none" w:sz="0" w:space="0" w:color="auto"/>
              </w:divBdr>
            </w:div>
            <w:div w:id="870799979">
              <w:marLeft w:val="0"/>
              <w:marRight w:val="0"/>
              <w:marTop w:val="0"/>
              <w:marBottom w:val="0"/>
              <w:divBdr>
                <w:top w:val="none" w:sz="0" w:space="0" w:color="auto"/>
                <w:left w:val="none" w:sz="0" w:space="0" w:color="auto"/>
                <w:bottom w:val="none" w:sz="0" w:space="0" w:color="auto"/>
                <w:right w:val="none" w:sz="0" w:space="0" w:color="auto"/>
              </w:divBdr>
            </w:div>
            <w:div w:id="878205498">
              <w:marLeft w:val="0"/>
              <w:marRight w:val="0"/>
              <w:marTop w:val="0"/>
              <w:marBottom w:val="0"/>
              <w:divBdr>
                <w:top w:val="none" w:sz="0" w:space="0" w:color="auto"/>
                <w:left w:val="none" w:sz="0" w:space="0" w:color="auto"/>
                <w:bottom w:val="none" w:sz="0" w:space="0" w:color="auto"/>
                <w:right w:val="none" w:sz="0" w:space="0" w:color="auto"/>
              </w:divBdr>
            </w:div>
            <w:div w:id="879512995">
              <w:marLeft w:val="0"/>
              <w:marRight w:val="0"/>
              <w:marTop w:val="0"/>
              <w:marBottom w:val="0"/>
              <w:divBdr>
                <w:top w:val="none" w:sz="0" w:space="0" w:color="auto"/>
                <w:left w:val="none" w:sz="0" w:space="0" w:color="auto"/>
                <w:bottom w:val="none" w:sz="0" w:space="0" w:color="auto"/>
                <w:right w:val="none" w:sz="0" w:space="0" w:color="auto"/>
              </w:divBdr>
            </w:div>
            <w:div w:id="891573237">
              <w:marLeft w:val="0"/>
              <w:marRight w:val="0"/>
              <w:marTop w:val="0"/>
              <w:marBottom w:val="0"/>
              <w:divBdr>
                <w:top w:val="none" w:sz="0" w:space="0" w:color="auto"/>
                <w:left w:val="none" w:sz="0" w:space="0" w:color="auto"/>
                <w:bottom w:val="none" w:sz="0" w:space="0" w:color="auto"/>
                <w:right w:val="none" w:sz="0" w:space="0" w:color="auto"/>
              </w:divBdr>
            </w:div>
            <w:div w:id="896935366">
              <w:marLeft w:val="0"/>
              <w:marRight w:val="0"/>
              <w:marTop w:val="0"/>
              <w:marBottom w:val="0"/>
              <w:divBdr>
                <w:top w:val="none" w:sz="0" w:space="0" w:color="auto"/>
                <w:left w:val="none" w:sz="0" w:space="0" w:color="auto"/>
                <w:bottom w:val="none" w:sz="0" w:space="0" w:color="auto"/>
                <w:right w:val="none" w:sz="0" w:space="0" w:color="auto"/>
              </w:divBdr>
            </w:div>
            <w:div w:id="899172322">
              <w:marLeft w:val="0"/>
              <w:marRight w:val="0"/>
              <w:marTop w:val="0"/>
              <w:marBottom w:val="0"/>
              <w:divBdr>
                <w:top w:val="none" w:sz="0" w:space="0" w:color="auto"/>
                <w:left w:val="none" w:sz="0" w:space="0" w:color="auto"/>
                <w:bottom w:val="none" w:sz="0" w:space="0" w:color="auto"/>
                <w:right w:val="none" w:sz="0" w:space="0" w:color="auto"/>
              </w:divBdr>
            </w:div>
            <w:div w:id="900747186">
              <w:marLeft w:val="0"/>
              <w:marRight w:val="0"/>
              <w:marTop w:val="0"/>
              <w:marBottom w:val="0"/>
              <w:divBdr>
                <w:top w:val="none" w:sz="0" w:space="0" w:color="auto"/>
                <w:left w:val="none" w:sz="0" w:space="0" w:color="auto"/>
                <w:bottom w:val="none" w:sz="0" w:space="0" w:color="auto"/>
                <w:right w:val="none" w:sz="0" w:space="0" w:color="auto"/>
              </w:divBdr>
            </w:div>
            <w:div w:id="910046214">
              <w:marLeft w:val="0"/>
              <w:marRight w:val="0"/>
              <w:marTop w:val="0"/>
              <w:marBottom w:val="0"/>
              <w:divBdr>
                <w:top w:val="none" w:sz="0" w:space="0" w:color="auto"/>
                <w:left w:val="none" w:sz="0" w:space="0" w:color="auto"/>
                <w:bottom w:val="none" w:sz="0" w:space="0" w:color="auto"/>
                <w:right w:val="none" w:sz="0" w:space="0" w:color="auto"/>
              </w:divBdr>
            </w:div>
            <w:div w:id="913590498">
              <w:marLeft w:val="0"/>
              <w:marRight w:val="0"/>
              <w:marTop w:val="0"/>
              <w:marBottom w:val="0"/>
              <w:divBdr>
                <w:top w:val="none" w:sz="0" w:space="0" w:color="auto"/>
                <w:left w:val="none" w:sz="0" w:space="0" w:color="auto"/>
                <w:bottom w:val="none" w:sz="0" w:space="0" w:color="auto"/>
                <w:right w:val="none" w:sz="0" w:space="0" w:color="auto"/>
              </w:divBdr>
            </w:div>
            <w:div w:id="915558600">
              <w:marLeft w:val="0"/>
              <w:marRight w:val="0"/>
              <w:marTop w:val="0"/>
              <w:marBottom w:val="0"/>
              <w:divBdr>
                <w:top w:val="none" w:sz="0" w:space="0" w:color="auto"/>
                <w:left w:val="none" w:sz="0" w:space="0" w:color="auto"/>
                <w:bottom w:val="none" w:sz="0" w:space="0" w:color="auto"/>
                <w:right w:val="none" w:sz="0" w:space="0" w:color="auto"/>
              </w:divBdr>
            </w:div>
            <w:div w:id="938949172">
              <w:marLeft w:val="0"/>
              <w:marRight w:val="0"/>
              <w:marTop w:val="0"/>
              <w:marBottom w:val="0"/>
              <w:divBdr>
                <w:top w:val="none" w:sz="0" w:space="0" w:color="auto"/>
                <w:left w:val="none" w:sz="0" w:space="0" w:color="auto"/>
                <w:bottom w:val="none" w:sz="0" w:space="0" w:color="auto"/>
                <w:right w:val="none" w:sz="0" w:space="0" w:color="auto"/>
              </w:divBdr>
            </w:div>
            <w:div w:id="939485477">
              <w:marLeft w:val="0"/>
              <w:marRight w:val="0"/>
              <w:marTop w:val="0"/>
              <w:marBottom w:val="0"/>
              <w:divBdr>
                <w:top w:val="none" w:sz="0" w:space="0" w:color="auto"/>
                <w:left w:val="none" w:sz="0" w:space="0" w:color="auto"/>
                <w:bottom w:val="none" w:sz="0" w:space="0" w:color="auto"/>
                <w:right w:val="none" w:sz="0" w:space="0" w:color="auto"/>
              </w:divBdr>
            </w:div>
            <w:div w:id="955873583">
              <w:marLeft w:val="0"/>
              <w:marRight w:val="0"/>
              <w:marTop w:val="0"/>
              <w:marBottom w:val="0"/>
              <w:divBdr>
                <w:top w:val="none" w:sz="0" w:space="0" w:color="auto"/>
                <w:left w:val="none" w:sz="0" w:space="0" w:color="auto"/>
                <w:bottom w:val="none" w:sz="0" w:space="0" w:color="auto"/>
                <w:right w:val="none" w:sz="0" w:space="0" w:color="auto"/>
              </w:divBdr>
            </w:div>
            <w:div w:id="958150071">
              <w:marLeft w:val="0"/>
              <w:marRight w:val="0"/>
              <w:marTop w:val="0"/>
              <w:marBottom w:val="0"/>
              <w:divBdr>
                <w:top w:val="none" w:sz="0" w:space="0" w:color="auto"/>
                <w:left w:val="none" w:sz="0" w:space="0" w:color="auto"/>
                <w:bottom w:val="none" w:sz="0" w:space="0" w:color="auto"/>
                <w:right w:val="none" w:sz="0" w:space="0" w:color="auto"/>
              </w:divBdr>
            </w:div>
            <w:div w:id="969898336">
              <w:marLeft w:val="0"/>
              <w:marRight w:val="0"/>
              <w:marTop w:val="0"/>
              <w:marBottom w:val="0"/>
              <w:divBdr>
                <w:top w:val="none" w:sz="0" w:space="0" w:color="auto"/>
                <w:left w:val="none" w:sz="0" w:space="0" w:color="auto"/>
                <w:bottom w:val="none" w:sz="0" w:space="0" w:color="auto"/>
                <w:right w:val="none" w:sz="0" w:space="0" w:color="auto"/>
              </w:divBdr>
            </w:div>
            <w:div w:id="970674012">
              <w:marLeft w:val="0"/>
              <w:marRight w:val="0"/>
              <w:marTop w:val="0"/>
              <w:marBottom w:val="0"/>
              <w:divBdr>
                <w:top w:val="none" w:sz="0" w:space="0" w:color="auto"/>
                <w:left w:val="none" w:sz="0" w:space="0" w:color="auto"/>
                <w:bottom w:val="none" w:sz="0" w:space="0" w:color="auto"/>
                <w:right w:val="none" w:sz="0" w:space="0" w:color="auto"/>
              </w:divBdr>
            </w:div>
            <w:div w:id="973407597">
              <w:marLeft w:val="0"/>
              <w:marRight w:val="0"/>
              <w:marTop w:val="0"/>
              <w:marBottom w:val="0"/>
              <w:divBdr>
                <w:top w:val="none" w:sz="0" w:space="0" w:color="auto"/>
                <w:left w:val="none" w:sz="0" w:space="0" w:color="auto"/>
                <w:bottom w:val="none" w:sz="0" w:space="0" w:color="auto"/>
                <w:right w:val="none" w:sz="0" w:space="0" w:color="auto"/>
              </w:divBdr>
            </w:div>
            <w:div w:id="973679794">
              <w:marLeft w:val="0"/>
              <w:marRight w:val="0"/>
              <w:marTop w:val="0"/>
              <w:marBottom w:val="0"/>
              <w:divBdr>
                <w:top w:val="none" w:sz="0" w:space="0" w:color="auto"/>
                <w:left w:val="none" w:sz="0" w:space="0" w:color="auto"/>
                <w:bottom w:val="none" w:sz="0" w:space="0" w:color="auto"/>
                <w:right w:val="none" w:sz="0" w:space="0" w:color="auto"/>
              </w:divBdr>
            </w:div>
            <w:div w:id="975910581">
              <w:marLeft w:val="0"/>
              <w:marRight w:val="0"/>
              <w:marTop w:val="0"/>
              <w:marBottom w:val="0"/>
              <w:divBdr>
                <w:top w:val="none" w:sz="0" w:space="0" w:color="auto"/>
                <w:left w:val="none" w:sz="0" w:space="0" w:color="auto"/>
                <w:bottom w:val="none" w:sz="0" w:space="0" w:color="auto"/>
                <w:right w:val="none" w:sz="0" w:space="0" w:color="auto"/>
              </w:divBdr>
            </w:div>
            <w:div w:id="977687362">
              <w:marLeft w:val="0"/>
              <w:marRight w:val="0"/>
              <w:marTop w:val="0"/>
              <w:marBottom w:val="0"/>
              <w:divBdr>
                <w:top w:val="none" w:sz="0" w:space="0" w:color="auto"/>
                <w:left w:val="none" w:sz="0" w:space="0" w:color="auto"/>
                <w:bottom w:val="none" w:sz="0" w:space="0" w:color="auto"/>
                <w:right w:val="none" w:sz="0" w:space="0" w:color="auto"/>
              </w:divBdr>
            </w:div>
            <w:div w:id="977953962">
              <w:marLeft w:val="0"/>
              <w:marRight w:val="0"/>
              <w:marTop w:val="0"/>
              <w:marBottom w:val="0"/>
              <w:divBdr>
                <w:top w:val="none" w:sz="0" w:space="0" w:color="auto"/>
                <w:left w:val="none" w:sz="0" w:space="0" w:color="auto"/>
                <w:bottom w:val="none" w:sz="0" w:space="0" w:color="auto"/>
                <w:right w:val="none" w:sz="0" w:space="0" w:color="auto"/>
              </w:divBdr>
            </w:div>
            <w:div w:id="989097933">
              <w:marLeft w:val="0"/>
              <w:marRight w:val="0"/>
              <w:marTop w:val="0"/>
              <w:marBottom w:val="0"/>
              <w:divBdr>
                <w:top w:val="none" w:sz="0" w:space="0" w:color="auto"/>
                <w:left w:val="none" w:sz="0" w:space="0" w:color="auto"/>
                <w:bottom w:val="none" w:sz="0" w:space="0" w:color="auto"/>
                <w:right w:val="none" w:sz="0" w:space="0" w:color="auto"/>
              </w:divBdr>
            </w:div>
            <w:div w:id="1004673899">
              <w:marLeft w:val="0"/>
              <w:marRight w:val="0"/>
              <w:marTop w:val="0"/>
              <w:marBottom w:val="0"/>
              <w:divBdr>
                <w:top w:val="none" w:sz="0" w:space="0" w:color="auto"/>
                <w:left w:val="none" w:sz="0" w:space="0" w:color="auto"/>
                <w:bottom w:val="none" w:sz="0" w:space="0" w:color="auto"/>
                <w:right w:val="none" w:sz="0" w:space="0" w:color="auto"/>
              </w:divBdr>
            </w:div>
            <w:div w:id="1005985572">
              <w:marLeft w:val="0"/>
              <w:marRight w:val="0"/>
              <w:marTop w:val="0"/>
              <w:marBottom w:val="0"/>
              <w:divBdr>
                <w:top w:val="none" w:sz="0" w:space="0" w:color="auto"/>
                <w:left w:val="none" w:sz="0" w:space="0" w:color="auto"/>
                <w:bottom w:val="none" w:sz="0" w:space="0" w:color="auto"/>
                <w:right w:val="none" w:sz="0" w:space="0" w:color="auto"/>
              </w:divBdr>
            </w:div>
            <w:div w:id="1009061199">
              <w:marLeft w:val="0"/>
              <w:marRight w:val="0"/>
              <w:marTop w:val="0"/>
              <w:marBottom w:val="0"/>
              <w:divBdr>
                <w:top w:val="none" w:sz="0" w:space="0" w:color="auto"/>
                <w:left w:val="none" w:sz="0" w:space="0" w:color="auto"/>
                <w:bottom w:val="none" w:sz="0" w:space="0" w:color="auto"/>
                <w:right w:val="none" w:sz="0" w:space="0" w:color="auto"/>
              </w:divBdr>
            </w:div>
            <w:div w:id="1019359217">
              <w:marLeft w:val="0"/>
              <w:marRight w:val="0"/>
              <w:marTop w:val="0"/>
              <w:marBottom w:val="0"/>
              <w:divBdr>
                <w:top w:val="none" w:sz="0" w:space="0" w:color="auto"/>
                <w:left w:val="none" w:sz="0" w:space="0" w:color="auto"/>
                <w:bottom w:val="none" w:sz="0" w:space="0" w:color="auto"/>
                <w:right w:val="none" w:sz="0" w:space="0" w:color="auto"/>
              </w:divBdr>
            </w:div>
            <w:div w:id="1021518614">
              <w:marLeft w:val="0"/>
              <w:marRight w:val="0"/>
              <w:marTop w:val="0"/>
              <w:marBottom w:val="0"/>
              <w:divBdr>
                <w:top w:val="none" w:sz="0" w:space="0" w:color="auto"/>
                <w:left w:val="none" w:sz="0" w:space="0" w:color="auto"/>
                <w:bottom w:val="none" w:sz="0" w:space="0" w:color="auto"/>
                <w:right w:val="none" w:sz="0" w:space="0" w:color="auto"/>
              </w:divBdr>
            </w:div>
            <w:div w:id="1031413909">
              <w:marLeft w:val="0"/>
              <w:marRight w:val="0"/>
              <w:marTop w:val="0"/>
              <w:marBottom w:val="0"/>
              <w:divBdr>
                <w:top w:val="none" w:sz="0" w:space="0" w:color="auto"/>
                <w:left w:val="none" w:sz="0" w:space="0" w:color="auto"/>
                <w:bottom w:val="none" w:sz="0" w:space="0" w:color="auto"/>
                <w:right w:val="none" w:sz="0" w:space="0" w:color="auto"/>
              </w:divBdr>
            </w:div>
            <w:div w:id="1031950977">
              <w:marLeft w:val="0"/>
              <w:marRight w:val="0"/>
              <w:marTop w:val="0"/>
              <w:marBottom w:val="0"/>
              <w:divBdr>
                <w:top w:val="none" w:sz="0" w:space="0" w:color="auto"/>
                <w:left w:val="none" w:sz="0" w:space="0" w:color="auto"/>
                <w:bottom w:val="none" w:sz="0" w:space="0" w:color="auto"/>
                <w:right w:val="none" w:sz="0" w:space="0" w:color="auto"/>
              </w:divBdr>
            </w:div>
            <w:div w:id="1038747293">
              <w:marLeft w:val="0"/>
              <w:marRight w:val="0"/>
              <w:marTop w:val="0"/>
              <w:marBottom w:val="0"/>
              <w:divBdr>
                <w:top w:val="none" w:sz="0" w:space="0" w:color="auto"/>
                <w:left w:val="none" w:sz="0" w:space="0" w:color="auto"/>
                <w:bottom w:val="none" w:sz="0" w:space="0" w:color="auto"/>
                <w:right w:val="none" w:sz="0" w:space="0" w:color="auto"/>
              </w:divBdr>
            </w:div>
            <w:div w:id="1039281557">
              <w:marLeft w:val="0"/>
              <w:marRight w:val="0"/>
              <w:marTop w:val="0"/>
              <w:marBottom w:val="0"/>
              <w:divBdr>
                <w:top w:val="none" w:sz="0" w:space="0" w:color="auto"/>
                <w:left w:val="none" w:sz="0" w:space="0" w:color="auto"/>
                <w:bottom w:val="none" w:sz="0" w:space="0" w:color="auto"/>
                <w:right w:val="none" w:sz="0" w:space="0" w:color="auto"/>
              </w:divBdr>
            </w:div>
            <w:div w:id="1045982675">
              <w:marLeft w:val="0"/>
              <w:marRight w:val="0"/>
              <w:marTop w:val="0"/>
              <w:marBottom w:val="0"/>
              <w:divBdr>
                <w:top w:val="none" w:sz="0" w:space="0" w:color="auto"/>
                <w:left w:val="none" w:sz="0" w:space="0" w:color="auto"/>
                <w:bottom w:val="none" w:sz="0" w:space="0" w:color="auto"/>
                <w:right w:val="none" w:sz="0" w:space="0" w:color="auto"/>
              </w:divBdr>
            </w:div>
            <w:div w:id="1048260432">
              <w:marLeft w:val="0"/>
              <w:marRight w:val="0"/>
              <w:marTop w:val="0"/>
              <w:marBottom w:val="0"/>
              <w:divBdr>
                <w:top w:val="none" w:sz="0" w:space="0" w:color="auto"/>
                <w:left w:val="none" w:sz="0" w:space="0" w:color="auto"/>
                <w:bottom w:val="none" w:sz="0" w:space="0" w:color="auto"/>
                <w:right w:val="none" w:sz="0" w:space="0" w:color="auto"/>
              </w:divBdr>
            </w:div>
            <w:div w:id="1057898477">
              <w:marLeft w:val="0"/>
              <w:marRight w:val="0"/>
              <w:marTop w:val="0"/>
              <w:marBottom w:val="0"/>
              <w:divBdr>
                <w:top w:val="none" w:sz="0" w:space="0" w:color="auto"/>
                <w:left w:val="none" w:sz="0" w:space="0" w:color="auto"/>
                <w:bottom w:val="none" w:sz="0" w:space="0" w:color="auto"/>
                <w:right w:val="none" w:sz="0" w:space="0" w:color="auto"/>
              </w:divBdr>
            </w:div>
            <w:div w:id="1079139434">
              <w:marLeft w:val="0"/>
              <w:marRight w:val="0"/>
              <w:marTop w:val="0"/>
              <w:marBottom w:val="0"/>
              <w:divBdr>
                <w:top w:val="none" w:sz="0" w:space="0" w:color="auto"/>
                <w:left w:val="none" w:sz="0" w:space="0" w:color="auto"/>
                <w:bottom w:val="none" w:sz="0" w:space="0" w:color="auto"/>
                <w:right w:val="none" w:sz="0" w:space="0" w:color="auto"/>
              </w:divBdr>
            </w:div>
            <w:div w:id="1081411716">
              <w:marLeft w:val="0"/>
              <w:marRight w:val="0"/>
              <w:marTop w:val="0"/>
              <w:marBottom w:val="0"/>
              <w:divBdr>
                <w:top w:val="none" w:sz="0" w:space="0" w:color="auto"/>
                <w:left w:val="none" w:sz="0" w:space="0" w:color="auto"/>
                <w:bottom w:val="none" w:sz="0" w:space="0" w:color="auto"/>
                <w:right w:val="none" w:sz="0" w:space="0" w:color="auto"/>
              </w:divBdr>
            </w:div>
            <w:div w:id="1088968027">
              <w:marLeft w:val="0"/>
              <w:marRight w:val="0"/>
              <w:marTop w:val="0"/>
              <w:marBottom w:val="0"/>
              <w:divBdr>
                <w:top w:val="none" w:sz="0" w:space="0" w:color="auto"/>
                <w:left w:val="none" w:sz="0" w:space="0" w:color="auto"/>
                <w:bottom w:val="none" w:sz="0" w:space="0" w:color="auto"/>
                <w:right w:val="none" w:sz="0" w:space="0" w:color="auto"/>
              </w:divBdr>
            </w:div>
            <w:div w:id="1095592162">
              <w:marLeft w:val="0"/>
              <w:marRight w:val="0"/>
              <w:marTop w:val="0"/>
              <w:marBottom w:val="0"/>
              <w:divBdr>
                <w:top w:val="none" w:sz="0" w:space="0" w:color="auto"/>
                <w:left w:val="none" w:sz="0" w:space="0" w:color="auto"/>
                <w:bottom w:val="none" w:sz="0" w:space="0" w:color="auto"/>
                <w:right w:val="none" w:sz="0" w:space="0" w:color="auto"/>
              </w:divBdr>
            </w:div>
            <w:div w:id="1105225696">
              <w:marLeft w:val="0"/>
              <w:marRight w:val="0"/>
              <w:marTop w:val="0"/>
              <w:marBottom w:val="0"/>
              <w:divBdr>
                <w:top w:val="none" w:sz="0" w:space="0" w:color="auto"/>
                <w:left w:val="none" w:sz="0" w:space="0" w:color="auto"/>
                <w:bottom w:val="none" w:sz="0" w:space="0" w:color="auto"/>
                <w:right w:val="none" w:sz="0" w:space="0" w:color="auto"/>
              </w:divBdr>
            </w:div>
            <w:div w:id="1108424641">
              <w:marLeft w:val="0"/>
              <w:marRight w:val="0"/>
              <w:marTop w:val="0"/>
              <w:marBottom w:val="0"/>
              <w:divBdr>
                <w:top w:val="none" w:sz="0" w:space="0" w:color="auto"/>
                <w:left w:val="none" w:sz="0" w:space="0" w:color="auto"/>
                <w:bottom w:val="none" w:sz="0" w:space="0" w:color="auto"/>
                <w:right w:val="none" w:sz="0" w:space="0" w:color="auto"/>
              </w:divBdr>
            </w:div>
            <w:div w:id="1109088165">
              <w:marLeft w:val="0"/>
              <w:marRight w:val="0"/>
              <w:marTop w:val="0"/>
              <w:marBottom w:val="0"/>
              <w:divBdr>
                <w:top w:val="none" w:sz="0" w:space="0" w:color="auto"/>
                <w:left w:val="none" w:sz="0" w:space="0" w:color="auto"/>
                <w:bottom w:val="none" w:sz="0" w:space="0" w:color="auto"/>
                <w:right w:val="none" w:sz="0" w:space="0" w:color="auto"/>
              </w:divBdr>
            </w:div>
            <w:div w:id="1112939341">
              <w:marLeft w:val="0"/>
              <w:marRight w:val="0"/>
              <w:marTop w:val="0"/>
              <w:marBottom w:val="0"/>
              <w:divBdr>
                <w:top w:val="none" w:sz="0" w:space="0" w:color="auto"/>
                <w:left w:val="none" w:sz="0" w:space="0" w:color="auto"/>
                <w:bottom w:val="none" w:sz="0" w:space="0" w:color="auto"/>
                <w:right w:val="none" w:sz="0" w:space="0" w:color="auto"/>
              </w:divBdr>
            </w:div>
            <w:div w:id="1116753740">
              <w:marLeft w:val="0"/>
              <w:marRight w:val="0"/>
              <w:marTop w:val="0"/>
              <w:marBottom w:val="0"/>
              <w:divBdr>
                <w:top w:val="none" w:sz="0" w:space="0" w:color="auto"/>
                <w:left w:val="none" w:sz="0" w:space="0" w:color="auto"/>
                <w:bottom w:val="none" w:sz="0" w:space="0" w:color="auto"/>
                <w:right w:val="none" w:sz="0" w:space="0" w:color="auto"/>
              </w:divBdr>
            </w:div>
            <w:div w:id="1117796608">
              <w:marLeft w:val="0"/>
              <w:marRight w:val="0"/>
              <w:marTop w:val="0"/>
              <w:marBottom w:val="0"/>
              <w:divBdr>
                <w:top w:val="none" w:sz="0" w:space="0" w:color="auto"/>
                <w:left w:val="none" w:sz="0" w:space="0" w:color="auto"/>
                <w:bottom w:val="none" w:sz="0" w:space="0" w:color="auto"/>
                <w:right w:val="none" w:sz="0" w:space="0" w:color="auto"/>
              </w:divBdr>
            </w:div>
            <w:div w:id="1124274331">
              <w:marLeft w:val="0"/>
              <w:marRight w:val="0"/>
              <w:marTop w:val="0"/>
              <w:marBottom w:val="0"/>
              <w:divBdr>
                <w:top w:val="none" w:sz="0" w:space="0" w:color="auto"/>
                <w:left w:val="none" w:sz="0" w:space="0" w:color="auto"/>
                <w:bottom w:val="none" w:sz="0" w:space="0" w:color="auto"/>
                <w:right w:val="none" w:sz="0" w:space="0" w:color="auto"/>
              </w:divBdr>
            </w:div>
            <w:div w:id="1136415285">
              <w:marLeft w:val="0"/>
              <w:marRight w:val="0"/>
              <w:marTop w:val="0"/>
              <w:marBottom w:val="0"/>
              <w:divBdr>
                <w:top w:val="none" w:sz="0" w:space="0" w:color="auto"/>
                <w:left w:val="none" w:sz="0" w:space="0" w:color="auto"/>
                <w:bottom w:val="none" w:sz="0" w:space="0" w:color="auto"/>
                <w:right w:val="none" w:sz="0" w:space="0" w:color="auto"/>
              </w:divBdr>
            </w:div>
            <w:div w:id="1142501796">
              <w:marLeft w:val="0"/>
              <w:marRight w:val="0"/>
              <w:marTop w:val="0"/>
              <w:marBottom w:val="0"/>
              <w:divBdr>
                <w:top w:val="none" w:sz="0" w:space="0" w:color="auto"/>
                <w:left w:val="none" w:sz="0" w:space="0" w:color="auto"/>
                <w:bottom w:val="none" w:sz="0" w:space="0" w:color="auto"/>
                <w:right w:val="none" w:sz="0" w:space="0" w:color="auto"/>
              </w:divBdr>
            </w:div>
            <w:div w:id="1151404724">
              <w:marLeft w:val="0"/>
              <w:marRight w:val="0"/>
              <w:marTop w:val="0"/>
              <w:marBottom w:val="0"/>
              <w:divBdr>
                <w:top w:val="none" w:sz="0" w:space="0" w:color="auto"/>
                <w:left w:val="none" w:sz="0" w:space="0" w:color="auto"/>
                <w:bottom w:val="none" w:sz="0" w:space="0" w:color="auto"/>
                <w:right w:val="none" w:sz="0" w:space="0" w:color="auto"/>
              </w:divBdr>
            </w:div>
            <w:div w:id="1151486302">
              <w:marLeft w:val="0"/>
              <w:marRight w:val="0"/>
              <w:marTop w:val="0"/>
              <w:marBottom w:val="0"/>
              <w:divBdr>
                <w:top w:val="none" w:sz="0" w:space="0" w:color="auto"/>
                <w:left w:val="none" w:sz="0" w:space="0" w:color="auto"/>
                <w:bottom w:val="none" w:sz="0" w:space="0" w:color="auto"/>
                <w:right w:val="none" w:sz="0" w:space="0" w:color="auto"/>
              </w:divBdr>
            </w:div>
            <w:div w:id="1152913755">
              <w:marLeft w:val="0"/>
              <w:marRight w:val="0"/>
              <w:marTop w:val="0"/>
              <w:marBottom w:val="0"/>
              <w:divBdr>
                <w:top w:val="none" w:sz="0" w:space="0" w:color="auto"/>
                <w:left w:val="none" w:sz="0" w:space="0" w:color="auto"/>
                <w:bottom w:val="none" w:sz="0" w:space="0" w:color="auto"/>
                <w:right w:val="none" w:sz="0" w:space="0" w:color="auto"/>
              </w:divBdr>
            </w:div>
            <w:div w:id="1152942048">
              <w:marLeft w:val="0"/>
              <w:marRight w:val="0"/>
              <w:marTop w:val="0"/>
              <w:marBottom w:val="0"/>
              <w:divBdr>
                <w:top w:val="none" w:sz="0" w:space="0" w:color="auto"/>
                <w:left w:val="none" w:sz="0" w:space="0" w:color="auto"/>
                <w:bottom w:val="none" w:sz="0" w:space="0" w:color="auto"/>
                <w:right w:val="none" w:sz="0" w:space="0" w:color="auto"/>
              </w:divBdr>
            </w:div>
            <w:div w:id="1157261308">
              <w:marLeft w:val="0"/>
              <w:marRight w:val="0"/>
              <w:marTop w:val="0"/>
              <w:marBottom w:val="0"/>
              <w:divBdr>
                <w:top w:val="none" w:sz="0" w:space="0" w:color="auto"/>
                <w:left w:val="none" w:sz="0" w:space="0" w:color="auto"/>
                <w:bottom w:val="none" w:sz="0" w:space="0" w:color="auto"/>
                <w:right w:val="none" w:sz="0" w:space="0" w:color="auto"/>
              </w:divBdr>
            </w:div>
            <w:div w:id="1179391899">
              <w:marLeft w:val="0"/>
              <w:marRight w:val="0"/>
              <w:marTop w:val="0"/>
              <w:marBottom w:val="0"/>
              <w:divBdr>
                <w:top w:val="none" w:sz="0" w:space="0" w:color="auto"/>
                <w:left w:val="none" w:sz="0" w:space="0" w:color="auto"/>
                <w:bottom w:val="none" w:sz="0" w:space="0" w:color="auto"/>
                <w:right w:val="none" w:sz="0" w:space="0" w:color="auto"/>
              </w:divBdr>
            </w:div>
            <w:div w:id="1180704507">
              <w:marLeft w:val="0"/>
              <w:marRight w:val="0"/>
              <w:marTop w:val="0"/>
              <w:marBottom w:val="0"/>
              <w:divBdr>
                <w:top w:val="none" w:sz="0" w:space="0" w:color="auto"/>
                <w:left w:val="none" w:sz="0" w:space="0" w:color="auto"/>
                <w:bottom w:val="none" w:sz="0" w:space="0" w:color="auto"/>
                <w:right w:val="none" w:sz="0" w:space="0" w:color="auto"/>
              </w:divBdr>
            </w:div>
            <w:div w:id="1181361277">
              <w:marLeft w:val="0"/>
              <w:marRight w:val="0"/>
              <w:marTop w:val="0"/>
              <w:marBottom w:val="0"/>
              <w:divBdr>
                <w:top w:val="none" w:sz="0" w:space="0" w:color="auto"/>
                <w:left w:val="none" w:sz="0" w:space="0" w:color="auto"/>
                <w:bottom w:val="none" w:sz="0" w:space="0" w:color="auto"/>
                <w:right w:val="none" w:sz="0" w:space="0" w:color="auto"/>
              </w:divBdr>
            </w:div>
            <w:div w:id="1194735053">
              <w:marLeft w:val="0"/>
              <w:marRight w:val="0"/>
              <w:marTop w:val="0"/>
              <w:marBottom w:val="0"/>
              <w:divBdr>
                <w:top w:val="none" w:sz="0" w:space="0" w:color="auto"/>
                <w:left w:val="none" w:sz="0" w:space="0" w:color="auto"/>
                <w:bottom w:val="none" w:sz="0" w:space="0" w:color="auto"/>
                <w:right w:val="none" w:sz="0" w:space="0" w:color="auto"/>
              </w:divBdr>
            </w:div>
            <w:div w:id="1197742742">
              <w:marLeft w:val="0"/>
              <w:marRight w:val="0"/>
              <w:marTop w:val="0"/>
              <w:marBottom w:val="0"/>
              <w:divBdr>
                <w:top w:val="none" w:sz="0" w:space="0" w:color="auto"/>
                <w:left w:val="none" w:sz="0" w:space="0" w:color="auto"/>
                <w:bottom w:val="none" w:sz="0" w:space="0" w:color="auto"/>
                <w:right w:val="none" w:sz="0" w:space="0" w:color="auto"/>
              </w:divBdr>
            </w:div>
            <w:div w:id="1201549904">
              <w:marLeft w:val="0"/>
              <w:marRight w:val="0"/>
              <w:marTop w:val="0"/>
              <w:marBottom w:val="0"/>
              <w:divBdr>
                <w:top w:val="none" w:sz="0" w:space="0" w:color="auto"/>
                <w:left w:val="none" w:sz="0" w:space="0" w:color="auto"/>
                <w:bottom w:val="none" w:sz="0" w:space="0" w:color="auto"/>
                <w:right w:val="none" w:sz="0" w:space="0" w:color="auto"/>
              </w:divBdr>
            </w:div>
            <w:div w:id="1210921239">
              <w:marLeft w:val="0"/>
              <w:marRight w:val="0"/>
              <w:marTop w:val="0"/>
              <w:marBottom w:val="0"/>
              <w:divBdr>
                <w:top w:val="none" w:sz="0" w:space="0" w:color="auto"/>
                <w:left w:val="none" w:sz="0" w:space="0" w:color="auto"/>
                <w:bottom w:val="none" w:sz="0" w:space="0" w:color="auto"/>
                <w:right w:val="none" w:sz="0" w:space="0" w:color="auto"/>
              </w:divBdr>
            </w:div>
            <w:div w:id="1213541648">
              <w:marLeft w:val="0"/>
              <w:marRight w:val="0"/>
              <w:marTop w:val="0"/>
              <w:marBottom w:val="0"/>
              <w:divBdr>
                <w:top w:val="none" w:sz="0" w:space="0" w:color="auto"/>
                <w:left w:val="none" w:sz="0" w:space="0" w:color="auto"/>
                <w:bottom w:val="none" w:sz="0" w:space="0" w:color="auto"/>
                <w:right w:val="none" w:sz="0" w:space="0" w:color="auto"/>
              </w:divBdr>
            </w:div>
            <w:div w:id="1214731258">
              <w:marLeft w:val="0"/>
              <w:marRight w:val="0"/>
              <w:marTop w:val="0"/>
              <w:marBottom w:val="0"/>
              <w:divBdr>
                <w:top w:val="none" w:sz="0" w:space="0" w:color="auto"/>
                <w:left w:val="none" w:sz="0" w:space="0" w:color="auto"/>
                <w:bottom w:val="none" w:sz="0" w:space="0" w:color="auto"/>
                <w:right w:val="none" w:sz="0" w:space="0" w:color="auto"/>
              </w:divBdr>
            </w:div>
            <w:div w:id="1233079448">
              <w:marLeft w:val="0"/>
              <w:marRight w:val="0"/>
              <w:marTop w:val="0"/>
              <w:marBottom w:val="0"/>
              <w:divBdr>
                <w:top w:val="none" w:sz="0" w:space="0" w:color="auto"/>
                <w:left w:val="none" w:sz="0" w:space="0" w:color="auto"/>
                <w:bottom w:val="none" w:sz="0" w:space="0" w:color="auto"/>
                <w:right w:val="none" w:sz="0" w:space="0" w:color="auto"/>
              </w:divBdr>
            </w:div>
            <w:div w:id="1234512609">
              <w:marLeft w:val="0"/>
              <w:marRight w:val="0"/>
              <w:marTop w:val="0"/>
              <w:marBottom w:val="0"/>
              <w:divBdr>
                <w:top w:val="none" w:sz="0" w:space="0" w:color="auto"/>
                <w:left w:val="none" w:sz="0" w:space="0" w:color="auto"/>
                <w:bottom w:val="none" w:sz="0" w:space="0" w:color="auto"/>
                <w:right w:val="none" w:sz="0" w:space="0" w:color="auto"/>
              </w:divBdr>
            </w:div>
            <w:div w:id="1235046039">
              <w:marLeft w:val="0"/>
              <w:marRight w:val="0"/>
              <w:marTop w:val="0"/>
              <w:marBottom w:val="0"/>
              <w:divBdr>
                <w:top w:val="none" w:sz="0" w:space="0" w:color="auto"/>
                <w:left w:val="none" w:sz="0" w:space="0" w:color="auto"/>
                <w:bottom w:val="none" w:sz="0" w:space="0" w:color="auto"/>
                <w:right w:val="none" w:sz="0" w:space="0" w:color="auto"/>
              </w:divBdr>
            </w:div>
            <w:div w:id="1241407261">
              <w:marLeft w:val="0"/>
              <w:marRight w:val="0"/>
              <w:marTop w:val="0"/>
              <w:marBottom w:val="0"/>
              <w:divBdr>
                <w:top w:val="none" w:sz="0" w:space="0" w:color="auto"/>
                <w:left w:val="none" w:sz="0" w:space="0" w:color="auto"/>
                <w:bottom w:val="none" w:sz="0" w:space="0" w:color="auto"/>
                <w:right w:val="none" w:sz="0" w:space="0" w:color="auto"/>
              </w:divBdr>
            </w:div>
            <w:div w:id="1243298884">
              <w:marLeft w:val="0"/>
              <w:marRight w:val="0"/>
              <w:marTop w:val="0"/>
              <w:marBottom w:val="0"/>
              <w:divBdr>
                <w:top w:val="none" w:sz="0" w:space="0" w:color="auto"/>
                <w:left w:val="none" w:sz="0" w:space="0" w:color="auto"/>
                <w:bottom w:val="none" w:sz="0" w:space="0" w:color="auto"/>
                <w:right w:val="none" w:sz="0" w:space="0" w:color="auto"/>
              </w:divBdr>
            </w:div>
            <w:div w:id="1244994205">
              <w:marLeft w:val="0"/>
              <w:marRight w:val="0"/>
              <w:marTop w:val="0"/>
              <w:marBottom w:val="0"/>
              <w:divBdr>
                <w:top w:val="none" w:sz="0" w:space="0" w:color="auto"/>
                <w:left w:val="none" w:sz="0" w:space="0" w:color="auto"/>
                <w:bottom w:val="none" w:sz="0" w:space="0" w:color="auto"/>
                <w:right w:val="none" w:sz="0" w:space="0" w:color="auto"/>
              </w:divBdr>
            </w:div>
            <w:div w:id="1247685613">
              <w:marLeft w:val="0"/>
              <w:marRight w:val="0"/>
              <w:marTop w:val="0"/>
              <w:marBottom w:val="0"/>
              <w:divBdr>
                <w:top w:val="none" w:sz="0" w:space="0" w:color="auto"/>
                <w:left w:val="none" w:sz="0" w:space="0" w:color="auto"/>
                <w:bottom w:val="none" w:sz="0" w:space="0" w:color="auto"/>
                <w:right w:val="none" w:sz="0" w:space="0" w:color="auto"/>
              </w:divBdr>
            </w:div>
            <w:div w:id="1250459064">
              <w:marLeft w:val="0"/>
              <w:marRight w:val="0"/>
              <w:marTop w:val="0"/>
              <w:marBottom w:val="0"/>
              <w:divBdr>
                <w:top w:val="none" w:sz="0" w:space="0" w:color="auto"/>
                <w:left w:val="none" w:sz="0" w:space="0" w:color="auto"/>
                <w:bottom w:val="none" w:sz="0" w:space="0" w:color="auto"/>
                <w:right w:val="none" w:sz="0" w:space="0" w:color="auto"/>
              </w:divBdr>
            </w:div>
            <w:div w:id="1251549554">
              <w:marLeft w:val="0"/>
              <w:marRight w:val="0"/>
              <w:marTop w:val="0"/>
              <w:marBottom w:val="0"/>
              <w:divBdr>
                <w:top w:val="none" w:sz="0" w:space="0" w:color="auto"/>
                <w:left w:val="none" w:sz="0" w:space="0" w:color="auto"/>
                <w:bottom w:val="none" w:sz="0" w:space="0" w:color="auto"/>
                <w:right w:val="none" w:sz="0" w:space="0" w:color="auto"/>
              </w:divBdr>
            </w:div>
            <w:div w:id="1252157984">
              <w:marLeft w:val="0"/>
              <w:marRight w:val="0"/>
              <w:marTop w:val="0"/>
              <w:marBottom w:val="0"/>
              <w:divBdr>
                <w:top w:val="none" w:sz="0" w:space="0" w:color="auto"/>
                <w:left w:val="none" w:sz="0" w:space="0" w:color="auto"/>
                <w:bottom w:val="none" w:sz="0" w:space="0" w:color="auto"/>
                <w:right w:val="none" w:sz="0" w:space="0" w:color="auto"/>
              </w:divBdr>
            </w:div>
            <w:div w:id="1288854519">
              <w:marLeft w:val="0"/>
              <w:marRight w:val="0"/>
              <w:marTop w:val="0"/>
              <w:marBottom w:val="0"/>
              <w:divBdr>
                <w:top w:val="none" w:sz="0" w:space="0" w:color="auto"/>
                <w:left w:val="none" w:sz="0" w:space="0" w:color="auto"/>
                <w:bottom w:val="none" w:sz="0" w:space="0" w:color="auto"/>
                <w:right w:val="none" w:sz="0" w:space="0" w:color="auto"/>
              </w:divBdr>
            </w:div>
            <w:div w:id="1294366518">
              <w:marLeft w:val="0"/>
              <w:marRight w:val="0"/>
              <w:marTop w:val="0"/>
              <w:marBottom w:val="0"/>
              <w:divBdr>
                <w:top w:val="none" w:sz="0" w:space="0" w:color="auto"/>
                <w:left w:val="none" w:sz="0" w:space="0" w:color="auto"/>
                <w:bottom w:val="none" w:sz="0" w:space="0" w:color="auto"/>
                <w:right w:val="none" w:sz="0" w:space="0" w:color="auto"/>
              </w:divBdr>
            </w:div>
            <w:div w:id="1300770439">
              <w:marLeft w:val="0"/>
              <w:marRight w:val="0"/>
              <w:marTop w:val="0"/>
              <w:marBottom w:val="0"/>
              <w:divBdr>
                <w:top w:val="none" w:sz="0" w:space="0" w:color="auto"/>
                <w:left w:val="none" w:sz="0" w:space="0" w:color="auto"/>
                <w:bottom w:val="none" w:sz="0" w:space="0" w:color="auto"/>
                <w:right w:val="none" w:sz="0" w:space="0" w:color="auto"/>
              </w:divBdr>
            </w:div>
            <w:div w:id="1303274250">
              <w:marLeft w:val="0"/>
              <w:marRight w:val="0"/>
              <w:marTop w:val="0"/>
              <w:marBottom w:val="0"/>
              <w:divBdr>
                <w:top w:val="none" w:sz="0" w:space="0" w:color="auto"/>
                <w:left w:val="none" w:sz="0" w:space="0" w:color="auto"/>
                <w:bottom w:val="none" w:sz="0" w:space="0" w:color="auto"/>
                <w:right w:val="none" w:sz="0" w:space="0" w:color="auto"/>
              </w:divBdr>
            </w:div>
            <w:div w:id="1312102553">
              <w:marLeft w:val="0"/>
              <w:marRight w:val="0"/>
              <w:marTop w:val="0"/>
              <w:marBottom w:val="0"/>
              <w:divBdr>
                <w:top w:val="none" w:sz="0" w:space="0" w:color="auto"/>
                <w:left w:val="none" w:sz="0" w:space="0" w:color="auto"/>
                <w:bottom w:val="none" w:sz="0" w:space="0" w:color="auto"/>
                <w:right w:val="none" w:sz="0" w:space="0" w:color="auto"/>
              </w:divBdr>
            </w:div>
            <w:div w:id="1320228519">
              <w:marLeft w:val="0"/>
              <w:marRight w:val="0"/>
              <w:marTop w:val="0"/>
              <w:marBottom w:val="0"/>
              <w:divBdr>
                <w:top w:val="none" w:sz="0" w:space="0" w:color="auto"/>
                <w:left w:val="none" w:sz="0" w:space="0" w:color="auto"/>
                <w:bottom w:val="none" w:sz="0" w:space="0" w:color="auto"/>
                <w:right w:val="none" w:sz="0" w:space="0" w:color="auto"/>
              </w:divBdr>
            </w:div>
            <w:div w:id="1327201023">
              <w:marLeft w:val="0"/>
              <w:marRight w:val="0"/>
              <w:marTop w:val="0"/>
              <w:marBottom w:val="0"/>
              <w:divBdr>
                <w:top w:val="none" w:sz="0" w:space="0" w:color="auto"/>
                <w:left w:val="none" w:sz="0" w:space="0" w:color="auto"/>
                <w:bottom w:val="none" w:sz="0" w:space="0" w:color="auto"/>
                <w:right w:val="none" w:sz="0" w:space="0" w:color="auto"/>
              </w:divBdr>
            </w:div>
            <w:div w:id="1333802358">
              <w:marLeft w:val="0"/>
              <w:marRight w:val="0"/>
              <w:marTop w:val="0"/>
              <w:marBottom w:val="0"/>
              <w:divBdr>
                <w:top w:val="none" w:sz="0" w:space="0" w:color="auto"/>
                <w:left w:val="none" w:sz="0" w:space="0" w:color="auto"/>
                <w:bottom w:val="none" w:sz="0" w:space="0" w:color="auto"/>
                <w:right w:val="none" w:sz="0" w:space="0" w:color="auto"/>
              </w:divBdr>
            </w:div>
            <w:div w:id="1335717528">
              <w:marLeft w:val="0"/>
              <w:marRight w:val="0"/>
              <w:marTop w:val="0"/>
              <w:marBottom w:val="0"/>
              <w:divBdr>
                <w:top w:val="none" w:sz="0" w:space="0" w:color="auto"/>
                <w:left w:val="none" w:sz="0" w:space="0" w:color="auto"/>
                <w:bottom w:val="none" w:sz="0" w:space="0" w:color="auto"/>
                <w:right w:val="none" w:sz="0" w:space="0" w:color="auto"/>
              </w:divBdr>
            </w:div>
            <w:div w:id="1337922194">
              <w:marLeft w:val="0"/>
              <w:marRight w:val="0"/>
              <w:marTop w:val="0"/>
              <w:marBottom w:val="0"/>
              <w:divBdr>
                <w:top w:val="none" w:sz="0" w:space="0" w:color="auto"/>
                <w:left w:val="none" w:sz="0" w:space="0" w:color="auto"/>
                <w:bottom w:val="none" w:sz="0" w:space="0" w:color="auto"/>
                <w:right w:val="none" w:sz="0" w:space="0" w:color="auto"/>
              </w:divBdr>
            </w:div>
            <w:div w:id="1341272943">
              <w:marLeft w:val="0"/>
              <w:marRight w:val="0"/>
              <w:marTop w:val="0"/>
              <w:marBottom w:val="0"/>
              <w:divBdr>
                <w:top w:val="none" w:sz="0" w:space="0" w:color="auto"/>
                <w:left w:val="none" w:sz="0" w:space="0" w:color="auto"/>
                <w:bottom w:val="none" w:sz="0" w:space="0" w:color="auto"/>
                <w:right w:val="none" w:sz="0" w:space="0" w:color="auto"/>
              </w:divBdr>
            </w:div>
            <w:div w:id="1341808522">
              <w:marLeft w:val="0"/>
              <w:marRight w:val="0"/>
              <w:marTop w:val="0"/>
              <w:marBottom w:val="0"/>
              <w:divBdr>
                <w:top w:val="none" w:sz="0" w:space="0" w:color="auto"/>
                <w:left w:val="none" w:sz="0" w:space="0" w:color="auto"/>
                <w:bottom w:val="none" w:sz="0" w:space="0" w:color="auto"/>
                <w:right w:val="none" w:sz="0" w:space="0" w:color="auto"/>
              </w:divBdr>
            </w:div>
            <w:div w:id="1353603746">
              <w:marLeft w:val="0"/>
              <w:marRight w:val="0"/>
              <w:marTop w:val="0"/>
              <w:marBottom w:val="0"/>
              <w:divBdr>
                <w:top w:val="none" w:sz="0" w:space="0" w:color="auto"/>
                <w:left w:val="none" w:sz="0" w:space="0" w:color="auto"/>
                <w:bottom w:val="none" w:sz="0" w:space="0" w:color="auto"/>
                <w:right w:val="none" w:sz="0" w:space="0" w:color="auto"/>
              </w:divBdr>
            </w:div>
            <w:div w:id="1359086758">
              <w:marLeft w:val="0"/>
              <w:marRight w:val="0"/>
              <w:marTop w:val="0"/>
              <w:marBottom w:val="0"/>
              <w:divBdr>
                <w:top w:val="none" w:sz="0" w:space="0" w:color="auto"/>
                <w:left w:val="none" w:sz="0" w:space="0" w:color="auto"/>
                <w:bottom w:val="none" w:sz="0" w:space="0" w:color="auto"/>
                <w:right w:val="none" w:sz="0" w:space="0" w:color="auto"/>
              </w:divBdr>
            </w:div>
            <w:div w:id="1363019622">
              <w:marLeft w:val="0"/>
              <w:marRight w:val="0"/>
              <w:marTop w:val="0"/>
              <w:marBottom w:val="0"/>
              <w:divBdr>
                <w:top w:val="none" w:sz="0" w:space="0" w:color="auto"/>
                <w:left w:val="none" w:sz="0" w:space="0" w:color="auto"/>
                <w:bottom w:val="none" w:sz="0" w:space="0" w:color="auto"/>
                <w:right w:val="none" w:sz="0" w:space="0" w:color="auto"/>
              </w:divBdr>
            </w:div>
            <w:div w:id="1363677092">
              <w:marLeft w:val="0"/>
              <w:marRight w:val="0"/>
              <w:marTop w:val="0"/>
              <w:marBottom w:val="0"/>
              <w:divBdr>
                <w:top w:val="none" w:sz="0" w:space="0" w:color="auto"/>
                <w:left w:val="none" w:sz="0" w:space="0" w:color="auto"/>
                <w:bottom w:val="none" w:sz="0" w:space="0" w:color="auto"/>
                <w:right w:val="none" w:sz="0" w:space="0" w:color="auto"/>
              </w:divBdr>
            </w:div>
            <w:div w:id="1373263954">
              <w:marLeft w:val="0"/>
              <w:marRight w:val="0"/>
              <w:marTop w:val="0"/>
              <w:marBottom w:val="0"/>
              <w:divBdr>
                <w:top w:val="none" w:sz="0" w:space="0" w:color="auto"/>
                <w:left w:val="none" w:sz="0" w:space="0" w:color="auto"/>
                <w:bottom w:val="none" w:sz="0" w:space="0" w:color="auto"/>
                <w:right w:val="none" w:sz="0" w:space="0" w:color="auto"/>
              </w:divBdr>
            </w:div>
            <w:div w:id="1376080399">
              <w:marLeft w:val="0"/>
              <w:marRight w:val="0"/>
              <w:marTop w:val="0"/>
              <w:marBottom w:val="0"/>
              <w:divBdr>
                <w:top w:val="none" w:sz="0" w:space="0" w:color="auto"/>
                <w:left w:val="none" w:sz="0" w:space="0" w:color="auto"/>
                <w:bottom w:val="none" w:sz="0" w:space="0" w:color="auto"/>
                <w:right w:val="none" w:sz="0" w:space="0" w:color="auto"/>
              </w:divBdr>
            </w:div>
            <w:div w:id="1380277980">
              <w:marLeft w:val="0"/>
              <w:marRight w:val="0"/>
              <w:marTop w:val="0"/>
              <w:marBottom w:val="0"/>
              <w:divBdr>
                <w:top w:val="none" w:sz="0" w:space="0" w:color="auto"/>
                <w:left w:val="none" w:sz="0" w:space="0" w:color="auto"/>
                <w:bottom w:val="none" w:sz="0" w:space="0" w:color="auto"/>
                <w:right w:val="none" w:sz="0" w:space="0" w:color="auto"/>
              </w:divBdr>
            </w:div>
            <w:div w:id="1386637600">
              <w:marLeft w:val="0"/>
              <w:marRight w:val="0"/>
              <w:marTop w:val="0"/>
              <w:marBottom w:val="0"/>
              <w:divBdr>
                <w:top w:val="none" w:sz="0" w:space="0" w:color="auto"/>
                <w:left w:val="none" w:sz="0" w:space="0" w:color="auto"/>
                <w:bottom w:val="none" w:sz="0" w:space="0" w:color="auto"/>
                <w:right w:val="none" w:sz="0" w:space="0" w:color="auto"/>
              </w:divBdr>
            </w:div>
            <w:div w:id="1403716471">
              <w:marLeft w:val="0"/>
              <w:marRight w:val="0"/>
              <w:marTop w:val="0"/>
              <w:marBottom w:val="0"/>
              <w:divBdr>
                <w:top w:val="none" w:sz="0" w:space="0" w:color="auto"/>
                <w:left w:val="none" w:sz="0" w:space="0" w:color="auto"/>
                <w:bottom w:val="none" w:sz="0" w:space="0" w:color="auto"/>
                <w:right w:val="none" w:sz="0" w:space="0" w:color="auto"/>
              </w:divBdr>
            </w:div>
            <w:div w:id="1409110414">
              <w:marLeft w:val="0"/>
              <w:marRight w:val="0"/>
              <w:marTop w:val="0"/>
              <w:marBottom w:val="0"/>
              <w:divBdr>
                <w:top w:val="none" w:sz="0" w:space="0" w:color="auto"/>
                <w:left w:val="none" w:sz="0" w:space="0" w:color="auto"/>
                <w:bottom w:val="none" w:sz="0" w:space="0" w:color="auto"/>
                <w:right w:val="none" w:sz="0" w:space="0" w:color="auto"/>
              </w:divBdr>
            </w:div>
            <w:div w:id="1414624014">
              <w:marLeft w:val="0"/>
              <w:marRight w:val="0"/>
              <w:marTop w:val="0"/>
              <w:marBottom w:val="0"/>
              <w:divBdr>
                <w:top w:val="none" w:sz="0" w:space="0" w:color="auto"/>
                <w:left w:val="none" w:sz="0" w:space="0" w:color="auto"/>
                <w:bottom w:val="none" w:sz="0" w:space="0" w:color="auto"/>
                <w:right w:val="none" w:sz="0" w:space="0" w:color="auto"/>
              </w:divBdr>
            </w:div>
            <w:div w:id="1414929464">
              <w:marLeft w:val="0"/>
              <w:marRight w:val="0"/>
              <w:marTop w:val="0"/>
              <w:marBottom w:val="0"/>
              <w:divBdr>
                <w:top w:val="none" w:sz="0" w:space="0" w:color="auto"/>
                <w:left w:val="none" w:sz="0" w:space="0" w:color="auto"/>
                <w:bottom w:val="none" w:sz="0" w:space="0" w:color="auto"/>
                <w:right w:val="none" w:sz="0" w:space="0" w:color="auto"/>
              </w:divBdr>
            </w:div>
            <w:div w:id="1415592388">
              <w:marLeft w:val="0"/>
              <w:marRight w:val="0"/>
              <w:marTop w:val="0"/>
              <w:marBottom w:val="0"/>
              <w:divBdr>
                <w:top w:val="none" w:sz="0" w:space="0" w:color="auto"/>
                <w:left w:val="none" w:sz="0" w:space="0" w:color="auto"/>
                <w:bottom w:val="none" w:sz="0" w:space="0" w:color="auto"/>
                <w:right w:val="none" w:sz="0" w:space="0" w:color="auto"/>
              </w:divBdr>
            </w:div>
            <w:div w:id="1419212450">
              <w:marLeft w:val="0"/>
              <w:marRight w:val="0"/>
              <w:marTop w:val="0"/>
              <w:marBottom w:val="0"/>
              <w:divBdr>
                <w:top w:val="none" w:sz="0" w:space="0" w:color="auto"/>
                <w:left w:val="none" w:sz="0" w:space="0" w:color="auto"/>
                <w:bottom w:val="none" w:sz="0" w:space="0" w:color="auto"/>
                <w:right w:val="none" w:sz="0" w:space="0" w:color="auto"/>
              </w:divBdr>
            </w:div>
            <w:div w:id="1438064480">
              <w:marLeft w:val="0"/>
              <w:marRight w:val="0"/>
              <w:marTop w:val="0"/>
              <w:marBottom w:val="0"/>
              <w:divBdr>
                <w:top w:val="none" w:sz="0" w:space="0" w:color="auto"/>
                <w:left w:val="none" w:sz="0" w:space="0" w:color="auto"/>
                <w:bottom w:val="none" w:sz="0" w:space="0" w:color="auto"/>
                <w:right w:val="none" w:sz="0" w:space="0" w:color="auto"/>
              </w:divBdr>
            </w:div>
            <w:div w:id="1446196034">
              <w:marLeft w:val="0"/>
              <w:marRight w:val="0"/>
              <w:marTop w:val="0"/>
              <w:marBottom w:val="0"/>
              <w:divBdr>
                <w:top w:val="none" w:sz="0" w:space="0" w:color="auto"/>
                <w:left w:val="none" w:sz="0" w:space="0" w:color="auto"/>
                <w:bottom w:val="none" w:sz="0" w:space="0" w:color="auto"/>
                <w:right w:val="none" w:sz="0" w:space="0" w:color="auto"/>
              </w:divBdr>
            </w:div>
            <w:div w:id="1453203699">
              <w:marLeft w:val="0"/>
              <w:marRight w:val="0"/>
              <w:marTop w:val="0"/>
              <w:marBottom w:val="0"/>
              <w:divBdr>
                <w:top w:val="none" w:sz="0" w:space="0" w:color="auto"/>
                <w:left w:val="none" w:sz="0" w:space="0" w:color="auto"/>
                <w:bottom w:val="none" w:sz="0" w:space="0" w:color="auto"/>
                <w:right w:val="none" w:sz="0" w:space="0" w:color="auto"/>
              </w:divBdr>
            </w:div>
            <w:div w:id="1458063463">
              <w:marLeft w:val="0"/>
              <w:marRight w:val="0"/>
              <w:marTop w:val="0"/>
              <w:marBottom w:val="0"/>
              <w:divBdr>
                <w:top w:val="none" w:sz="0" w:space="0" w:color="auto"/>
                <w:left w:val="none" w:sz="0" w:space="0" w:color="auto"/>
                <w:bottom w:val="none" w:sz="0" w:space="0" w:color="auto"/>
                <w:right w:val="none" w:sz="0" w:space="0" w:color="auto"/>
              </w:divBdr>
            </w:div>
            <w:div w:id="1458522671">
              <w:marLeft w:val="0"/>
              <w:marRight w:val="0"/>
              <w:marTop w:val="0"/>
              <w:marBottom w:val="0"/>
              <w:divBdr>
                <w:top w:val="none" w:sz="0" w:space="0" w:color="auto"/>
                <w:left w:val="none" w:sz="0" w:space="0" w:color="auto"/>
                <w:bottom w:val="none" w:sz="0" w:space="0" w:color="auto"/>
                <w:right w:val="none" w:sz="0" w:space="0" w:color="auto"/>
              </w:divBdr>
            </w:div>
            <w:div w:id="1469325712">
              <w:marLeft w:val="0"/>
              <w:marRight w:val="0"/>
              <w:marTop w:val="0"/>
              <w:marBottom w:val="0"/>
              <w:divBdr>
                <w:top w:val="none" w:sz="0" w:space="0" w:color="auto"/>
                <w:left w:val="none" w:sz="0" w:space="0" w:color="auto"/>
                <w:bottom w:val="none" w:sz="0" w:space="0" w:color="auto"/>
                <w:right w:val="none" w:sz="0" w:space="0" w:color="auto"/>
              </w:divBdr>
            </w:div>
            <w:div w:id="1476798416">
              <w:marLeft w:val="0"/>
              <w:marRight w:val="0"/>
              <w:marTop w:val="0"/>
              <w:marBottom w:val="0"/>
              <w:divBdr>
                <w:top w:val="none" w:sz="0" w:space="0" w:color="auto"/>
                <w:left w:val="none" w:sz="0" w:space="0" w:color="auto"/>
                <w:bottom w:val="none" w:sz="0" w:space="0" w:color="auto"/>
                <w:right w:val="none" w:sz="0" w:space="0" w:color="auto"/>
              </w:divBdr>
            </w:div>
            <w:div w:id="1492526499">
              <w:marLeft w:val="0"/>
              <w:marRight w:val="0"/>
              <w:marTop w:val="0"/>
              <w:marBottom w:val="0"/>
              <w:divBdr>
                <w:top w:val="none" w:sz="0" w:space="0" w:color="auto"/>
                <w:left w:val="none" w:sz="0" w:space="0" w:color="auto"/>
                <w:bottom w:val="none" w:sz="0" w:space="0" w:color="auto"/>
                <w:right w:val="none" w:sz="0" w:space="0" w:color="auto"/>
              </w:divBdr>
            </w:div>
            <w:div w:id="1493109139">
              <w:marLeft w:val="0"/>
              <w:marRight w:val="0"/>
              <w:marTop w:val="0"/>
              <w:marBottom w:val="0"/>
              <w:divBdr>
                <w:top w:val="none" w:sz="0" w:space="0" w:color="auto"/>
                <w:left w:val="none" w:sz="0" w:space="0" w:color="auto"/>
                <w:bottom w:val="none" w:sz="0" w:space="0" w:color="auto"/>
                <w:right w:val="none" w:sz="0" w:space="0" w:color="auto"/>
              </w:divBdr>
            </w:div>
            <w:div w:id="1499686575">
              <w:marLeft w:val="0"/>
              <w:marRight w:val="0"/>
              <w:marTop w:val="0"/>
              <w:marBottom w:val="0"/>
              <w:divBdr>
                <w:top w:val="none" w:sz="0" w:space="0" w:color="auto"/>
                <w:left w:val="none" w:sz="0" w:space="0" w:color="auto"/>
                <w:bottom w:val="none" w:sz="0" w:space="0" w:color="auto"/>
                <w:right w:val="none" w:sz="0" w:space="0" w:color="auto"/>
              </w:divBdr>
            </w:div>
            <w:div w:id="1500972172">
              <w:marLeft w:val="0"/>
              <w:marRight w:val="0"/>
              <w:marTop w:val="0"/>
              <w:marBottom w:val="0"/>
              <w:divBdr>
                <w:top w:val="none" w:sz="0" w:space="0" w:color="auto"/>
                <w:left w:val="none" w:sz="0" w:space="0" w:color="auto"/>
                <w:bottom w:val="none" w:sz="0" w:space="0" w:color="auto"/>
                <w:right w:val="none" w:sz="0" w:space="0" w:color="auto"/>
              </w:divBdr>
            </w:div>
            <w:div w:id="1506631676">
              <w:marLeft w:val="0"/>
              <w:marRight w:val="0"/>
              <w:marTop w:val="0"/>
              <w:marBottom w:val="0"/>
              <w:divBdr>
                <w:top w:val="none" w:sz="0" w:space="0" w:color="auto"/>
                <w:left w:val="none" w:sz="0" w:space="0" w:color="auto"/>
                <w:bottom w:val="none" w:sz="0" w:space="0" w:color="auto"/>
                <w:right w:val="none" w:sz="0" w:space="0" w:color="auto"/>
              </w:divBdr>
            </w:div>
            <w:div w:id="1507935979">
              <w:marLeft w:val="0"/>
              <w:marRight w:val="0"/>
              <w:marTop w:val="0"/>
              <w:marBottom w:val="0"/>
              <w:divBdr>
                <w:top w:val="none" w:sz="0" w:space="0" w:color="auto"/>
                <w:left w:val="none" w:sz="0" w:space="0" w:color="auto"/>
                <w:bottom w:val="none" w:sz="0" w:space="0" w:color="auto"/>
                <w:right w:val="none" w:sz="0" w:space="0" w:color="auto"/>
              </w:divBdr>
            </w:div>
            <w:div w:id="1552231141">
              <w:marLeft w:val="0"/>
              <w:marRight w:val="0"/>
              <w:marTop w:val="0"/>
              <w:marBottom w:val="0"/>
              <w:divBdr>
                <w:top w:val="none" w:sz="0" w:space="0" w:color="auto"/>
                <w:left w:val="none" w:sz="0" w:space="0" w:color="auto"/>
                <w:bottom w:val="none" w:sz="0" w:space="0" w:color="auto"/>
                <w:right w:val="none" w:sz="0" w:space="0" w:color="auto"/>
              </w:divBdr>
            </w:div>
            <w:div w:id="1557542444">
              <w:marLeft w:val="0"/>
              <w:marRight w:val="0"/>
              <w:marTop w:val="0"/>
              <w:marBottom w:val="0"/>
              <w:divBdr>
                <w:top w:val="none" w:sz="0" w:space="0" w:color="auto"/>
                <w:left w:val="none" w:sz="0" w:space="0" w:color="auto"/>
                <w:bottom w:val="none" w:sz="0" w:space="0" w:color="auto"/>
                <w:right w:val="none" w:sz="0" w:space="0" w:color="auto"/>
              </w:divBdr>
            </w:div>
            <w:div w:id="1562131556">
              <w:marLeft w:val="0"/>
              <w:marRight w:val="0"/>
              <w:marTop w:val="0"/>
              <w:marBottom w:val="0"/>
              <w:divBdr>
                <w:top w:val="none" w:sz="0" w:space="0" w:color="auto"/>
                <w:left w:val="none" w:sz="0" w:space="0" w:color="auto"/>
                <w:bottom w:val="none" w:sz="0" w:space="0" w:color="auto"/>
                <w:right w:val="none" w:sz="0" w:space="0" w:color="auto"/>
              </w:divBdr>
            </w:div>
            <w:div w:id="1566599554">
              <w:marLeft w:val="0"/>
              <w:marRight w:val="0"/>
              <w:marTop w:val="0"/>
              <w:marBottom w:val="0"/>
              <w:divBdr>
                <w:top w:val="none" w:sz="0" w:space="0" w:color="auto"/>
                <w:left w:val="none" w:sz="0" w:space="0" w:color="auto"/>
                <w:bottom w:val="none" w:sz="0" w:space="0" w:color="auto"/>
                <w:right w:val="none" w:sz="0" w:space="0" w:color="auto"/>
              </w:divBdr>
            </w:div>
            <w:div w:id="1570188314">
              <w:marLeft w:val="0"/>
              <w:marRight w:val="0"/>
              <w:marTop w:val="0"/>
              <w:marBottom w:val="0"/>
              <w:divBdr>
                <w:top w:val="none" w:sz="0" w:space="0" w:color="auto"/>
                <w:left w:val="none" w:sz="0" w:space="0" w:color="auto"/>
                <w:bottom w:val="none" w:sz="0" w:space="0" w:color="auto"/>
                <w:right w:val="none" w:sz="0" w:space="0" w:color="auto"/>
              </w:divBdr>
            </w:div>
            <w:div w:id="1574926287">
              <w:marLeft w:val="0"/>
              <w:marRight w:val="0"/>
              <w:marTop w:val="0"/>
              <w:marBottom w:val="0"/>
              <w:divBdr>
                <w:top w:val="none" w:sz="0" w:space="0" w:color="auto"/>
                <w:left w:val="none" w:sz="0" w:space="0" w:color="auto"/>
                <w:bottom w:val="none" w:sz="0" w:space="0" w:color="auto"/>
                <w:right w:val="none" w:sz="0" w:space="0" w:color="auto"/>
              </w:divBdr>
            </w:div>
            <w:div w:id="1576821528">
              <w:marLeft w:val="0"/>
              <w:marRight w:val="0"/>
              <w:marTop w:val="0"/>
              <w:marBottom w:val="0"/>
              <w:divBdr>
                <w:top w:val="none" w:sz="0" w:space="0" w:color="auto"/>
                <w:left w:val="none" w:sz="0" w:space="0" w:color="auto"/>
                <w:bottom w:val="none" w:sz="0" w:space="0" w:color="auto"/>
                <w:right w:val="none" w:sz="0" w:space="0" w:color="auto"/>
              </w:divBdr>
            </w:div>
            <w:div w:id="1614247861">
              <w:marLeft w:val="0"/>
              <w:marRight w:val="0"/>
              <w:marTop w:val="0"/>
              <w:marBottom w:val="0"/>
              <w:divBdr>
                <w:top w:val="none" w:sz="0" w:space="0" w:color="auto"/>
                <w:left w:val="none" w:sz="0" w:space="0" w:color="auto"/>
                <w:bottom w:val="none" w:sz="0" w:space="0" w:color="auto"/>
                <w:right w:val="none" w:sz="0" w:space="0" w:color="auto"/>
              </w:divBdr>
            </w:div>
            <w:div w:id="1625966614">
              <w:marLeft w:val="0"/>
              <w:marRight w:val="0"/>
              <w:marTop w:val="0"/>
              <w:marBottom w:val="0"/>
              <w:divBdr>
                <w:top w:val="none" w:sz="0" w:space="0" w:color="auto"/>
                <w:left w:val="none" w:sz="0" w:space="0" w:color="auto"/>
                <w:bottom w:val="none" w:sz="0" w:space="0" w:color="auto"/>
                <w:right w:val="none" w:sz="0" w:space="0" w:color="auto"/>
              </w:divBdr>
            </w:div>
            <w:div w:id="1633516717">
              <w:marLeft w:val="0"/>
              <w:marRight w:val="0"/>
              <w:marTop w:val="0"/>
              <w:marBottom w:val="0"/>
              <w:divBdr>
                <w:top w:val="none" w:sz="0" w:space="0" w:color="auto"/>
                <w:left w:val="none" w:sz="0" w:space="0" w:color="auto"/>
                <w:bottom w:val="none" w:sz="0" w:space="0" w:color="auto"/>
                <w:right w:val="none" w:sz="0" w:space="0" w:color="auto"/>
              </w:divBdr>
            </w:div>
            <w:div w:id="1634599734">
              <w:marLeft w:val="0"/>
              <w:marRight w:val="0"/>
              <w:marTop w:val="0"/>
              <w:marBottom w:val="0"/>
              <w:divBdr>
                <w:top w:val="none" w:sz="0" w:space="0" w:color="auto"/>
                <w:left w:val="none" w:sz="0" w:space="0" w:color="auto"/>
                <w:bottom w:val="none" w:sz="0" w:space="0" w:color="auto"/>
                <w:right w:val="none" w:sz="0" w:space="0" w:color="auto"/>
              </w:divBdr>
            </w:div>
            <w:div w:id="1643542795">
              <w:marLeft w:val="0"/>
              <w:marRight w:val="0"/>
              <w:marTop w:val="0"/>
              <w:marBottom w:val="0"/>
              <w:divBdr>
                <w:top w:val="none" w:sz="0" w:space="0" w:color="auto"/>
                <w:left w:val="none" w:sz="0" w:space="0" w:color="auto"/>
                <w:bottom w:val="none" w:sz="0" w:space="0" w:color="auto"/>
                <w:right w:val="none" w:sz="0" w:space="0" w:color="auto"/>
              </w:divBdr>
            </w:div>
            <w:div w:id="1650133179">
              <w:marLeft w:val="0"/>
              <w:marRight w:val="0"/>
              <w:marTop w:val="0"/>
              <w:marBottom w:val="0"/>
              <w:divBdr>
                <w:top w:val="none" w:sz="0" w:space="0" w:color="auto"/>
                <w:left w:val="none" w:sz="0" w:space="0" w:color="auto"/>
                <w:bottom w:val="none" w:sz="0" w:space="0" w:color="auto"/>
                <w:right w:val="none" w:sz="0" w:space="0" w:color="auto"/>
              </w:divBdr>
            </w:div>
            <w:div w:id="1665083347">
              <w:marLeft w:val="0"/>
              <w:marRight w:val="0"/>
              <w:marTop w:val="0"/>
              <w:marBottom w:val="0"/>
              <w:divBdr>
                <w:top w:val="none" w:sz="0" w:space="0" w:color="auto"/>
                <w:left w:val="none" w:sz="0" w:space="0" w:color="auto"/>
                <w:bottom w:val="none" w:sz="0" w:space="0" w:color="auto"/>
                <w:right w:val="none" w:sz="0" w:space="0" w:color="auto"/>
              </w:divBdr>
            </w:div>
            <w:div w:id="1670474775">
              <w:marLeft w:val="0"/>
              <w:marRight w:val="0"/>
              <w:marTop w:val="0"/>
              <w:marBottom w:val="0"/>
              <w:divBdr>
                <w:top w:val="none" w:sz="0" w:space="0" w:color="auto"/>
                <w:left w:val="none" w:sz="0" w:space="0" w:color="auto"/>
                <w:bottom w:val="none" w:sz="0" w:space="0" w:color="auto"/>
                <w:right w:val="none" w:sz="0" w:space="0" w:color="auto"/>
              </w:divBdr>
            </w:div>
            <w:div w:id="1672291134">
              <w:marLeft w:val="0"/>
              <w:marRight w:val="0"/>
              <w:marTop w:val="0"/>
              <w:marBottom w:val="0"/>
              <w:divBdr>
                <w:top w:val="none" w:sz="0" w:space="0" w:color="auto"/>
                <w:left w:val="none" w:sz="0" w:space="0" w:color="auto"/>
                <w:bottom w:val="none" w:sz="0" w:space="0" w:color="auto"/>
                <w:right w:val="none" w:sz="0" w:space="0" w:color="auto"/>
              </w:divBdr>
            </w:div>
            <w:div w:id="1679888729">
              <w:marLeft w:val="0"/>
              <w:marRight w:val="0"/>
              <w:marTop w:val="0"/>
              <w:marBottom w:val="0"/>
              <w:divBdr>
                <w:top w:val="none" w:sz="0" w:space="0" w:color="auto"/>
                <w:left w:val="none" w:sz="0" w:space="0" w:color="auto"/>
                <w:bottom w:val="none" w:sz="0" w:space="0" w:color="auto"/>
                <w:right w:val="none" w:sz="0" w:space="0" w:color="auto"/>
              </w:divBdr>
            </w:div>
            <w:div w:id="1686327035">
              <w:marLeft w:val="0"/>
              <w:marRight w:val="0"/>
              <w:marTop w:val="0"/>
              <w:marBottom w:val="0"/>
              <w:divBdr>
                <w:top w:val="none" w:sz="0" w:space="0" w:color="auto"/>
                <w:left w:val="none" w:sz="0" w:space="0" w:color="auto"/>
                <w:bottom w:val="none" w:sz="0" w:space="0" w:color="auto"/>
                <w:right w:val="none" w:sz="0" w:space="0" w:color="auto"/>
              </w:divBdr>
            </w:div>
            <w:div w:id="1697152821">
              <w:marLeft w:val="0"/>
              <w:marRight w:val="0"/>
              <w:marTop w:val="0"/>
              <w:marBottom w:val="0"/>
              <w:divBdr>
                <w:top w:val="none" w:sz="0" w:space="0" w:color="auto"/>
                <w:left w:val="none" w:sz="0" w:space="0" w:color="auto"/>
                <w:bottom w:val="none" w:sz="0" w:space="0" w:color="auto"/>
                <w:right w:val="none" w:sz="0" w:space="0" w:color="auto"/>
              </w:divBdr>
            </w:div>
            <w:div w:id="1698503408">
              <w:marLeft w:val="0"/>
              <w:marRight w:val="0"/>
              <w:marTop w:val="0"/>
              <w:marBottom w:val="0"/>
              <w:divBdr>
                <w:top w:val="none" w:sz="0" w:space="0" w:color="auto"/>
                <w:left w:val="none" w:sz="0" w:space="0" w:color="auto"/>
                <w:bottom w:val="none" w:sz="0" w:space="0" w:color="auto"/>
                <w:right w:val="none" w:sz="0" w:space="0" w:color="auto"/>
              </w:divBdr>
            </w:div>
            <w:div w:id="1699430568">
              <w:marLeft w:val="0"/>
              <w:marRight w:val="0"/>
              <w:marTop w:val="0"/>
              <w:marBottom w:val="0"/>
              <w:divBdr>
                <w:top w:val="none" w:sz="0" w:space="0" w:color="auto"/>
                <w:left w:val="none" w:sz="0" w:space="0" w:color="auto"/>
                <w:bottom w:val="none" w:sz="0" w:space="0" w:color="auto"/>
                <w:right w:val="none" w:sz="0" w:space="0" w:color="auto"/>
              </w:divBdr>
            </w:div>
            <w:div w:id="1699505343">
              <w:marLeft w:val="0"/>
              <w:marRight w:val="0"/>
              <w:marTop w:val="0"/>
              <w:marBottom w:val="0"/>
              <w:divBdr>
                <w:top w:val="none" w:sz="0" w:space="0" w:color="auto"/>
                <w:left w:val="none" w:sz="0" w:space="0" w:color="auto"/>
                <w:bottom w:val="none" w:sz="0" w:space="0" w:color="auto"/>
                <w:right w:val="none" w:sz="0" w:space="0" w:color="auto"/>
              </w:divBdr>
            </w:div>
            <w:div w:id="1700428321">
              <w:marLeft w:val="0"/>
              <w:marRight w:val="0"/>
              <w:marTop w:val="0"/>
              <w:marBottom w:val="0"/>
              <w:divBdr>
                <w:top w:val="none" w:sz="0" w:space="0" w:color="auto"/>
                <w:left w:val="none" w:sz="0" w:space="0" w:color="auto"/>
                <w:bottom w:val="none" w:sz="0" w:space="0" w:color="auto"/>
                <w:right w:val="none" w:sz="0" w:space="0" w:color="auto"/>
              </w:divBdr>
            </w:div>
            <w:div w:id="1709990730">
              <w:marLeft w:val="0"/>
              <w:marRight w:val="0"/>
              <w:marTop w:val="0"/>
              <w:marBottom w:val="0"/>
              <w:divBdr>
                <w:top w:val="none" w:sz="0" w:space="0" w:color="auto"/>
                <w:left w:val="none" w:sz="0" w:space="0" w:color="auto"/>
                <w:bottom w:val="none" w:sz="0" w:space="0" w:color="auto"/>
                <w:right w:val="none" w:sz="0" w:space="0" w:color="auto"/>
              </w:divBdr>
            </w:div>
            <w:div w:id="1716151566">
              <w:marLeft w:val="0"/>
              <w:marRight w:val="0"/>
              <w:marTop w:val="0"/>
              <w:marBottom w:val="0"/>
              <w:divBdr>
                <w:top w:val="none" w:sz="0" w:space="0" w:color="auto"/>
                <w:left w:val="none" w:sz="0" w:space="0" w:color="auto"/>
                <w:bottom w:val="none" w:sz="0" w:space="0" w:color="auto"/>
                <w:right w:val="none" w:sz="0" w:space="0" w:color="auto"/>
              </w:divBdr>
            </w:div>
            <w:div w:id="1728727572">
              <w:marLeft w:val="0"/>
              <w:marRight w:val="0"/>
              <w:marTop w:val="0"/>
              <w:marBottom w:val="0"/>
              <w:divBdr>
                <w:top w:val="none" w:sz="0" w:space="0" w:color="auto"/>
                <w:left w:val="none" w:sz="0" w:space="0" w:color="auto"/>
                <w:bottom w:val="none" w:sz="0" w:space="0" w:color="auto"/>
                <w:right w:val="none" w:sz="0" w:space="0" w:color="auto"/>
              </w:divBdr>
            </w:div>
            <w:div w:id="1732969900">
              <w:marLeft w:val="0"/>
              <w:marRight w:val="0"/>
              <w:marTop w:val="0"/>
              <w:marBottom w:val="0"/>
              <w:divBdr>
                <w:top w:val="none" w:sz="0" w:space="0" w:color="auto"/>
                <w:left w:val="none" w:sz="0" w:space="0" w:color="auto"/>
                <w:bottom w:val="none" w:sz="0" w:space="0" w:color="auto"/>
                <w:right w:val="none" w:sz="0" w:space="0" w:color="auto"/>
              </w:divBdr>
            </w:div>
            <w:div w:id="1734547649">
              <w:marLeft w:val="0"/>
              <w:marRight w:val="0"/>
              <w:marTop w:val="0"/>
              <w:marBottom w:val="0"/>
              <w:divBdr>
                <w:top w:val="none" w:sz="0" w:space="0" w:color="auto"/>
                <w:left w:val="none" w:sz="0" w:space="0" w:color="auto"/>
                <w:bottom w:val="none" w:sz="0" w:space="0" w:color="auto"/>
                <w:right w:val="none" w:sz="0" w:space="0" w:color="auto"/>
              </w:divBdr>
            </w:div>
            <w:div w:id="1756366254">
              <w:marLeft w:val="0"/>
              <w:marRight w:val="0"/>
              <w:marTop w:val="0"/>
              <w:marBottom w:val="0"/>
              <w:divBdr>
                <w:top w:val="none" w:sz="0" w:space="0" w:color="auto"/>
                <w:left w:val="none" w:sz="0" w:space="0" w:color="auto"/>
                <w:bottom w:val="none" w:sz="0" w:space="0" w:color="auto"/>
                <w:right w:val="none" w:sz="0" w:space="0" w:color="auto"/>
              </w:divBdr>
            </w:div>
            <w:div w:id="1759323702">
              <w:marLeft w:val="0"/>
              <w:marRight w:val="0"/>
              <w:marTop w:val="0"/>
              <w:marBottom w:val="0"/>
              <w:divBdr>
                <w:top w:val="none" w:sz="0" w:space="0" w:color="auto"/>
                <w:left w:val="none" w:sz="0" w:space="0" w:color="auto"/>
                <w:bottom w:val="none" w:sz="0" w:space="0" w:color="auto"/>
                <w:right w:val="none" w:sz="0" w:space="0" w:color="auto"/>
              </w:divBdr>
            </w:div>
            <w:div w:id="1767724478">
              <w:marLeft w:val="0"/>
              <w:marRight w:val="0"/>
              <w:marTop w:val="0"/>
              <w:marBottom w:val="0"/>
              <w:divBdr>
                <w:top w:val="none" w:sz="0" w:space="0" w:color="auto"/>
                <w:left w:val="none" w:sz="0" w:space="0" w:color="auto"/>
                <w:bottom w:val="none" w:sz="0" w:space="0" w:color="auto"/>
                <w:right w:val="none" w:sz="0" w:space="0" w:color="auto"/>
              </w:divBdr>
            </w:div>
            <w:div w:id="1769542625">
              <w:marLeft w:val="0"/>
              <w:marRight w:val="0"/>
              <w:marTop w:val="0"/>
              <w:marBottom w:val="0"/>
              <w:divBdr>
                <w:top w:val="none" w:sz="0" w:space="0" w:color="auto"/>
                <w:left w:val="none" w:sz="0" w:space="0" w:color="auto"/>
                <w:bottom w:val="none" w:sz="0" w:space="0" w:color="auto"/>
                <w:right w:val="none" w:sz="0" w:space="0" w:color="auto"/>
              </w:divBdr>
            </w:div>
            <w:div w:id="1773865887">
              <w:marLeft w:val="0"/>
              <w:marRight w:val="0"/>
              <w:marTop w:val="0"/>
              <w:marBottom w:val="0"/>
              <w:divBdr>
                <w:top w:val="none" w:sz="0" w:space="0" w:color="auto"/>
                <w:left w:val="none" w:sz="0" w:space="0" w:color="auto"/>
                <w:bottom w:val="none" w:sz="0" w:space="0" w:color="auto"/>
                <w:right w:val="none" w:sz="0" w:space="0" w:color="auto"/>
              </w:divBdr>
            </w:div>
            <w:div w:id="1786192647">
              <w:marLeft w:val="0"/>
              <w:marRight w:val="0"/>
              <w:marTop w:val="0"/>
              <w:marBottom w:val="0"/>
              <w:divBdr>
                <w:top w:val="none" w:sz="0" w:space="0" w:color="auto"/>
                <w:left w:val="none" w:sz="0" w:space="0" w:color="auto"/>
                <w:bottom w:val="none" w:sz="0" w:space="0" w:color="auto"/>
                <w:right w:val="none" w:sz="0" w:space="0" w:color="auto"/>
              </w:divBdr>
            </w:div>
            <w:div w:id="1788036588">
              <w:marLeft w:val="0"/>
              <w:marRight w:val="0"/>
              <w:marTop w:val="0"/>
              <w:marBottom w:val="0"/>
              <w:divBdr>
                <w:top w:val="none" w:sz="0" w:space="0" w:color="auto"/>
                <w:left w:val="none" w:sz="0" w:space="0" w:color="auto"/>
                <w:bottom w:val="none" w:sz="0" w:space="0" w:color="auto"/>
                <w:right w:val="none" w:sz="0" w:space="0" w:color="auto"/>
              </w:divBdr>
            </w:div>
            <w:div w:id="1788700856">
              <w:marLeft w:val="0"/>
              <w:marRight w:val="0"/>
              <w:marTop w:val="0"/>
              <w:marBottom w:val="0"/>
              <w:divBdr>
                <w:top w:val="none" w:sz="0" w:space="0" w:color="auto"/>
                <w:left w:val="none" w:sz="0" w:space="0" w:color="auto"/>
                <w:bottom w:val="none" w:sz="0" w:space="0" w:color="auto"/>
                <w:right w:val="none" w:sz="0" w:space="0" w:color="auto"/>
              </w:divBdr>
            </w:div>
            <w:div w:id="1789662287">
              <w:marLeft w:val="0"/>
              <w:marRight w:val="0"/>
              <w:marTop w:val="0"/>
              <w:marBottom w:val="0"/>
              <w:divBdr>
                <w:top w:val="none" w:sz="0" w:space="0" w:color="auto"/>
                <w:left w:val="none" w:sz="0" w:space="0" w:color="auto"/>
                <w:bottom w:val="none" w:sz="0" w:space="0" w:color="auto"/>
                <w:right w:val="none" w:sz="0" w:space="0" w:color="auto"/>
              </w:divBdr>
            </w:div>
            <w:div w:id="1789809621">
              <w:marLeft w:val="0"/>
              <w:marRight w:val="0"/>
              <w:marTop w:val="0"/>
              <w:marBottom w:val="0"/>
              <w:divBdr>
                <w:top w:val="none" w:sz="0" w:space="0" w:color="auto"/>
                <w:left w:val="none" w:sz="0" w:space="0" w:color="auto"/>
                <w:bottom w:val="none" w:sz="0" w:space="0" w:color="auto"/>
                <w:right w:val="none" w:sz="0" w:space="0" w:color="auto"/>
              </w:divBdr>
            </w:div>
            <w:div w:id="1793552888">
              <w:marLeft w:val="0"/>
              <w:marRight w:val="0"/>
              <w:marTop w:val="0"/>
              <w:marBottom w:val="0"/>
              <w:divBdr>
                <w:top w:val="none" w:sz="0" w:space="0" w:color="auto"/>
                <w:left w:val="none" w:sz="0" w:space="0" w:color="auto"/>
                <w:bottom w:val="none" w:sz="0" w:space="0" w:color="auto"/>
                <w:right w:val="none" w:sz="0" w:space="0" w:color="auto"/>
              </w:divBdr>
            </w:div>
            <w:div w:id="1799378233">
              <w:marLeft w:val="0"/>
              <w:marRight w:val="0"/>
              <w:marTop w:val="0"/>
              <w:marBottom w:val="0"/>
              <w:divBdr>
                <w:top w:val="none" w:sz="0" w:space="0" w:color="auto"/>
                <w:left w:val="none" w:sz="0" w:space="0" w:color="auto"/>
                <w:bottom w:val="none" w:sz="0" w:space="0" w:color="auto"/>
                <w:right w:val="none" w:sz="0" w:space="0" w:color="auto"/>
              </w:divBdr>
            </w:div>
            <w:div w:id="1806848750">
              <w:marLeft w:val="0"/>
              <w:marRight w:val="0"/>
              <w:marTop w:val="0"/>
              <w:marBottom w:val="0"/>
              <w:divBdr>
                <w:top w:val="none" w:sz="0" w:space="0" w:color="auto"/>
                <w:left w:val="none" w:sz="0" w:space="0" w:color="auto"/>
                <w:bottom w:val="none" w:sz="0" w:space="0" w:color="auto"/>
                <w:right w:val="none" w:sz="0" w:space="0" w:color="auto"/>
              </w:divBdr>
            </w:div>
            <w:div w:id="1807776913">
              <w:marLeft w:val="0"/>
              <w:marRight w:val="0"/>
              <w:marTop w:val="0"/>
              <w:marBottom w:val="0"/>
              <w:divBdr>
                <w:top w:val="none" w:sz="0" w:space="0" w:color="auto"/>
                <w:left w:val="none" w:sz="0" w:space="0" w:color="auto"/>
                <w:bottom w:val="none" w:sz="0" w:space="0" w:color="auto"/>
                <w:right w:val="none" w:sz="0" w:space="0" w:color="auto"/>
              </w:divBdr>
            </w:div>
            <w:div w:id="1817917142">
              <w:marLeft w:val="0"/>
              <w:marRight w:val="0"/>
              <w:marTop w:val="0"/>
              <w:marBottom w:val="0"/>
              <w:divBdr>
                <w:top w:val="none" w:sz="0" w:space="0" w:color="auto"/>
                <w:left w:val="none" w:sz="0" w:space="0" w:color="auto"/>
                <w:bottom w:val="none" w:sz="0" w:space="0" w:color="auto"/>
                <w:right w:val="none" w:sz="0" w:space="0" w:color="auto"/>
              </w:divBdr>
            </w:div>
            <w:div w:id="1825389124">
              <w:marLeft w:val="0"/>
              <w:marRight w:val="0"/>
              <w:marTop w:val="0"/>
              <w:marBottom w:val="0"/>
              <w:divBdr>
                <w:top w:val="none" w:sz="0" w:space="0" w:color="auto"/>
                <w:left w:val="none" w:sz="0" w:space="0" w:color="auto"/>
                <w:bottom w:val="none" w:sz="0" w:space="0" w:color="auto"/>
                <w:right w:val="none" w:sz="0" w:space="0" w:color="auto"/>
              </w:divBdr>
            </w:div>
            <w:div w:id="1826361302">
              <w:marLeft w:val="0"/>
              <w:marRight w:val="0"/>
              <w:marTop w:val="0"/>
              <w:marBottom w:val="0"/>
              <w:divBdr>
                <w:top w:val="none" w:sz="0" w:space="0" w:color="auto"/>
                <w:left w:val="none" w:sz="0" w:space="0" w:color="auto"/>
                <w:bottom w:val="none" w:sz="0" w:space="0" w:color="auto"/>
                <w:right w:val="none" w:sz="0" w:space="0" w:color="auto"/>
              </w:divBdr>
            </w:div>
            <w:div w:id="1828860393">
              <w:marLeft w:val="0"/>
              <w:marRight w:val="0"/>
              <w:marTop w:val="0"/>
              <w:marBottom w:val="0"/>
              <w:divBdr>
                <w:top w:val="none" w:sz="0" w:space="0" w:color="auto"/>
                <w:left w:val="none" w:sz="0" w:space="0" w:color="auto"/>
                <w:bottom w:val="none" w:sz="0" w:space="0" w:color="auto"/>
                <w:right w:val="none" w:sz="0" w:space="0" w:color="auto"/>
              </w:divBdr>
            </w:div>
            <w:div w:id="1839684975">
              <w:marLeft w:val="0"/>
              <w:marRight w:val="0"/>
              <w:marTop w:val="0"/>
              <w:marBottom w:val="0"/>
              <w:divBdr>
                <w:top w:val="none" w:sz="0" w:space="0" w:color="auto"/>
                <w:left w:val="none" w:sz="0" w:space="0" w:color="auto"/>
                <w:bottom w:val="none" w:sz="0" w:space="0" w:color="auto"/>
                <w:right w:val="none" w:sz="0" w:space="0" w:color="auto"/>
              </w:divBdr>
            </w:div>
            <w:div w:id="1839954884">
              <w:marLeft w:val="0"/>
              <w:marRight w:val="0"/>
              <w:marTop w:val="0"/>
              <w:marBottom w:val="0"/>
              <w:divBdr>
                <w:top w:val="none" w:sz="0" w:space="0" w:color="auto"/>
                <w:left w:val="none" w:sz="0" w:space="0" w:color="auto"/>
                <w:bottom w:val="none" w:sz="0" w:space="0" w:color="auto"/>
                <w:right w:val="none" w:sz="0" w:space="0" w:color="auto"/>
              </w:divBdr>
            </w:div>
            <w:div w:id="1850824755">
              <w:marLeft w:val="0"/>
              <w:marRight w:val="0"/>
              <w:marTop w:val="0"/>
              <w:marBottom w:val="0"/>
              <w:divBdr>
                <w:top w:val="none" w:sz="0" w:space="0" w:color="auto"/>
                <w:left w:val="none" w:sz="0" w:space="0" w:color="auto"/>
                <w:bottom w:val="none" w:sz="0" w:space="0" w:color="auto"/>
                <w:right w:val="none" w:sz="0" w:space="0" w:color="auto"/>
              </w:divBdr>
            </w:div>
            <w:div w:id="1854807183">
              <w:marLeft w:val="0"/>
              <w:marRight w:val="0"/>
              <w:marTop w:val="0"/>
              <w:marBottom w:val="0"/>
              <w:divBdr>
                <w:top w:val="none" w:sz="0" w:space="0" w:color="auto"/>
                <w:left w:val="none" w:sz="0" w:space="0" w:color="auto"/>
                <w:bottom w:val="none" w:sz="0" w:space="0" w:color="auto"/>
                <w:right w:val="none" w:sz="0" w:space="0" w:color="auto"/>
              </w:divBdr>
            </w:div>
            <w:div w:id="1865514578">
              <w:marLeft w:val="0"/>
              <w:marRight w:val="0"/>
              <w:marTop w:val="0"/>
              <w:marBottom w:val="0"/>
              <w:divBdr>
                <w:top w:val="none" w:sz="0" w:space="0" w:color="auto"/>
                <w:left w:val="none" w:sz="0" w:space="0" w:color="auto"/>
                <w:bottom w:val="none" w:sz="0" w:space="0" w:color="auto"/>
                <w:right w:val="none" w:sz="0" w:space="0" w:color="auto"/>
              </w:divBdr>
            </w:div>
            <w:div w:id="1865947291">
              <w:marLeft w:val="0"/>
              <w:marRight w:val="0"/>
              <w:marTop w:val="0"/>
              <w:marBottom w:val="0"/>
              <w:divBdr>
                <w:top w:val="none" w:sz="0" w:space="0" w:color="auto"/>
                <w:left w:val="none" w:sz="0" w:space="0" w:color="auto"/>
                <w:bottom w:val="none" w:sz="0" w:space="0" w:color="auto"/>
                <w:right w:val="none" w:sz="0" w:space="0" w:color="auto"/>
              </w:divBdr>
            </w:div>
            <w:div w:id="1876892857">
              <w:marLeft w:val="0"/>
              <w:marRight w:val="0"/>
              <w:marTop w:val="0"/>
              <w:marBottom w:val="0"/>
              <w:divBdr>
                <w:top w:val="none" w:sz="0" w:space="0" w:color="auto"/>
                <w:left w:val="none" w:sz="0" w:space="0" w:color="auto"/>
                <w:bottom w:val="none" w:sz="0" w:space="0" w:color="auto"/>
                <w:right w:val="none" w:sz="0" w:space="0" w:color="auto"/>
              </w:divBdr>
            </w:div>
            <w:div w:id="1890528305">
              <w:marLeft w:val="0"/>
              <w:marRight w:val="0"/>
              <w:marTop w:val="0"/>
              <w:marBottom w:val="0"/>
              <w:divBdr>
                <w:top w:val="none" w:sz="0" w:space="0" w:color="auto"/>
                <w:left w:val="none" w:sz="0" w:space="0" w:color="auto"/>
                <w:bottom w:val="none" w:sz="0" w:space="0" w:color="auto"/>
                <w:right w:val="none" w:sz="0" w:space="0" w:color="auto"/>
              </w:divBdr>
            </w:div>
            <w:div w:id="1895504834">
              <w:marLeft w:val="0"/>
              <w:marRight w:val="0"/>
              <w:marTop w:val="0"/>
              <w:marBottom w:val="0"/>
              <w:divBdr>
                <w:top w:val="none" w:sz="0" w:space="0" w:color="auto"/>
                <w:left w:val="none" w:sz="0" w:space="0" w:color="auto"/>
                <w:bottom w:val="none" w:sz="0" w:space="0" w:color="auto"/>
                <w:right w:val="none" w:sz="0" w:space="0" w:color="auto"/>
              </w:divBdr>
            </w:div>
            <w:div w:id="1898123473">
              <w:marLeft w:val="0"/>
              <w:marRight w:val="0"/>
              <w:marTop w:val="0"/>
              <w:marBottom w:val="0"/>
              <w:divBdr>
                <w:top w:val="none" w:sz="0" w:space="0" w:color="auto"/>
                <w:left w:val="none" w:sz="0" w:space="0" w:color="auto"/>
                <w:bottom w:val="none" w:sz="0" w:space="0" w:color="auto"/>
                <w:right w:val="none" w:sz="0" w:space="0" w:color="auto"/>
              </w:divBdr>
            </w:div>
            <w:div w:id="1898973011">
              <w:marLeft w:val="0"/>
              <w:marRight w:val="0"/>
              <w:marTop w:val="0"/>
              <w:marBottom w:val="0"/>
              <w:divBdr>
                <w:top w:val="none" w:sz="0" w:space="0" w:color="auto"/>
                <w:left w:val="none" w:sz="0" w:space="0" w:color="auto"/>
                <w:bottom w:val="none" w:sz="0" w:space="0" w:color="auto"/>
                <w:right w:val="none" w:sz="0" w:space="0" w:color="auto"/>
              </w:divBdr>
            </w:div>
            <w:div w:id="1899365315">
              <w:marLeft w:val="0"/>
              <w:marRight w:val="0"/>
              <w:marTop w:val="0"/>
              <w:marBottom w:val="0"/>
              <w:divBdr>
                <w:top w:val="none" w:sz="0" w:space="0" w:color="auto"/>
                <w:left w:val="none" w:sz="0" w:space="0" w:color="auto"/>
                <w:bottom w:val="none" w:sz="0" w:space="0" w:color="auto"/>
                <w:right w:val="none" w:sz="0" w:space="0" w:color="auto"/>
              </w:divBdr>
            </w:div>
            <w:div w:id="1906603365">
              <w:marLeft w:val="0"/>
              <w:marRight w:val="0"/>
              <w:marTop w:val="0"/>
              <w:marBottom w:val="0"/>
              <w:divBdr>
                <w:top w:val="none" w:sz="0" w:space="0" w:color="auto"/>
                <w:left w:val="none" w:sz="0" w:space="0" w:color="auto"/>
                <w:bottom w:val="none" w:sz="0" w:space="0" w:color="auto"/>
                <w:right w:val="none" w:sz="0" w:space="0" w:color="auto"/>
              </w:divBdr>
            </w:div>
            <w:div w:id="1909262671">
              <w:marLeft w:val="0"/>
              <w:marRight w:val="0"/>
              <w:marTop w:val="0"/>
              <w:marBottom w:val="0"/>
              <w:divBdr>
                <w:top w:val="none" w:sz="0" w:space="0" w:color="auto"/>
                <w:left w:val="none" w:sz="0" w:space="0" w:color="auto"/>
                <w:bottom w:val="none" w:sz="0" w:space="0" w:color="auto"/>
                <w:right w:val="none" w:sz="0" w:space="0" w:color="auto"/>
              </w:divBdr>
            </w:div>
            <w:div w:id="1917282935">
              <w:marLeft w:val="0"/>
              <w:marRight w:val="0"/>
              <w:marTop w:val="0"/>
              <w:marBottom w:val="0"/>
              <w:divBdr>
                <w:top w:val="none" w:sz="0" w:space="0" w:color="auto"/>
                <w:left w:val="none" w:sz="0" w:space="0" w:color="auto"/>
                <w:bottom w:val="none" w:sz="0" w:space="0" w:color="auto"/>
                <w:right w:val="none" w:sz="0" w:space="0" w:color="auto"/>
              </w:divBdr>
            </w:div>
            <w:div w:id="1917397387">
              <w:marLeft w:val="0"/>
              <w:marRight w:val="0"/>
              <w:marTop w:val="0"/>
              <w:marBottom w:val="0"/>
              <w:divBdr>
                <w:top w:val="none" w:sz="0" w:space="0" w:color="auto"/>
                <w:left w:val="none" w:sz="0" w:space="0" w:color="auto"/>
                <w:bottom w:val="none" w:sz="0" w:space="0" w:color="auto"/>
                <w:right w:val="none" w:sz="0" w:space="0" w:color="auto"/>
              </w:divBdr>
            </w:div>
            <w:div w:id="1918249610">
              <w:marLeft w:val="0"/>
              <w:marRight w:val="0"/>
              <w:marTop w:val="0"/>
              <w:marBottom w:val="0"/>
              <w:divBdr>
                <w:top w:val="none" w:sz="0" w:space="0" w:color="auto"/>
                <w:left w:val="none" w:sz="0" w:space="0" w:color="auto"/>
                <w:bottom w:val="none" w:sz="0" w:space="0" w:color="auto"/>
                <w:right w:val="none" w:sz="0" w:space="0" w:color="auto"/>
              </w:divBdr>
            </w:div>
            <w:div w:id="1938710014">
              <w:marLeft w:val="0"/>
              <w:marRight w:val="0"/>
              <w:marTop w:val="0"/>
              <w:marBottom w:val="0"/>
              <w:divBdr>
                <w:top w:val="none" w:sz="0" w:space="0" w:color="auto"/>
                <w:left w:val="none" w:sz="0" w:space="0" w:color="auto"/>
                <w:bottom w:val="none" w:sz="0" w:space="0" w:color="auto"/>
                <w:right w:val="none" w:sz="0" w:space="0" w:color="auto"/>
              </w:divBdr>
            </w:div>
            <w:div w:id="1955556653">
              <w:marLeft w:val="0"/>
              <w:marRight w:val="0"/>
              <w:marTop w:val="0"/>
              <w:marBottom w:val="0"/>
              <w:divBdr>
                <w:top w:val="none" w:sz="0" w:space="0" w:color="auto"/>
                <w:left w:val="none" w:sz="0" w:space="0" w:color="auto"/>
                <w:bottom w:val="none" w:sz="0" w:space="0" w:color="auto"/>
                <w:right w:val="none" w:sz="0" w:space="0" w:color="auto"/>
              </w:divBdr>
            </w:div>
            <w:div w:id="1959942888">
              <w:marLeft w:val="0"/>
              <w:marRight w:val="0"/>
              <w:marTop w:val="0"/>
              <w:marBottom w:val="0"/>
              <w:divBdr>
                <w:top w:val="none" w:sz="0" w:space="0" w:color="auto"/>
                <w:left w:val="none" w:sz="0" w:space="0" w:color="auto"/>
                <w:bottom w:val="none" w:sz="0" w:space="0" w:color="auto"/>
                <w:right w:val="none" w:sz="0" w:space="0" w:color="auto"/>
              </w:divBdr>
            </w:div>
            <w:div w:id="1961372927">
              <w:marLeft w:val="0"/>
              <w:marRight w:val="0"/>
              <w:marTop w:val="0"/>
              <w:marBottom w:val="0"/>
              <w:divBdr>
                <w:top w:val="none" w:sz="0" w:space="0" w:color="auto"/>
                <w:left w:val="none" w:sz="0" w:space="0" w:color="auto"/>
                <w:bottom w:val="none" w:sz="0" w:space="0" w:color="auto"/>
                <w:right w:val="none" w:sz="0" w:space="0" w:color="auto"/>
              </w:divBdr>
            </w:div>
            <w:div w:id="1967809562">
              <w:marLeft w:val="0"/>
              <w:marRight w:val="0"/>
              <w:marTop w:val="0"/>
              <w:marBottom w:val="0"/>
              <w:divBdr>
                <w:top w:val="none" w:sz="0" w:space="0" w:color="auto"/>
                <w:left w:val="none" w:sz="0" w:space="0" w:color="auto"/>
                <w:bottom w:val="none" w:sz="0" w:space="0" w:color="auto"/>
                <w:right w:val="none" w:sz="0" w:space="0" w:color="auto"/>
              </w:divBdr>
            </w:div>
            <w:div w:id="1972663029">
              <w:marLeft w:val="0"/>
              <w:marRight w:val="0"/>
              <w:marTop w:val="0"/>
              <w:marBottom w:val="0"/>
              <w:divBdr>
                <w:top w:val="none" w:sz="0" w:space="0" w:color="auto"/>
                <w:left w:val="none" w:sz="0" w:space="0" w:color="auto"/>
                <w:bottom w:val="none" w:sz="0" w:space="0" w:color="auto"/>
                <w:right w:val="none" w:sz="0" w:space="0" w:color="auto"/>
              </w:divBdr>
            </w:div>
            <w:div w:id="1974093291">
              <w:marLeft w:val="0"/>
              <w:marRight w:val="0"/>
              <w:marTop w:val="0"/>
              <w:marBottom w:val="0"/>
              <w:divBdr>
                <w:top w:val="none" w:sz="0" w:space="0" w:color="auto"/>
                <w:left w:val="none" w:sz="0" w:space="0" w:color="auto"/>
                <w:bottom w:val="none" w:sz="0" w:space="0" w:color="auto"/>
                <w:right w:val="none" w:sz="0" w:space="0" w:color="auto"/>
              </w:divBdr>
            </w:div>
            <w:div w:id="1978562029">
              <w:marLeft w:val="0"/>
              <w:marRight w:val="0"/>
              <w:marTop w:val="0"/>
              <w:marBottom w:val="0"/>
              <w:divBdr>
                <w:top w:val="none" w:sz="0" w:space="0" w:color="auto"/>
                <w:left w:val="none" w:sz="0" w:space="0" w:color="auto"/>
                <w:bottom w:val="none" w:sz="0" w:space="0" w:color="auto"/>
                <w:right w:val="none" w:sz="0" w:space="0" w:color="auto"/>
              </w:divBdr>
            </w:div>
            <w:div w:id="1992754139">
              <w:marLeft w:val="0"/>
              <w:marRight w:val="0"/>
              <w:marTop w:val="0"/>
              <w:marBottom w:val="0"/>
              <w:divBdr>
                <w:top w:val="none" w:sz="0" w:space="0" w:color="auto"/>
                <w:left w:val="none" w:sz="0" w:space="0" w:color="auto"/>
                <w:bottom w:val="none" w:sz="0" w:space="0" w:color="auto"/>
                <w:right w:val="none" w:sz="0" w:space="0" w:color="auto"/>
              </w:divBdr>
            </w:div>
            <w:div w:id="2005163895">
              <w:marLeft w:val="0"/>
              <w:marRight w:val="0"/>
              <w:marTop w:val="0"/>
              <w:marBottom w:val="0"/>
              <w:divBdr>
                <w:top w:val="none" w:sz="0" w:space="0" w:color="auto"/>
                <w:left w:val="none" w:sz="0" w:space="0" w:color="auto"/>
                <w:bottom w:val="none" w:sz="0" w:space="0" w:color="auto"/>
                <w:right w:val="none" w:sz="0" w:space="0" w:color="auto"/>
              </w:divBdr>
            </w:div>
            <w:div w:id="2011978093">
              <w:marLeft w:val="0"/>
              <w:marRight w:val="0"/>
              <w:marTop w:val="0"/>
              <w:marBottom w:val="0"/>
              <w:divBdr>
                <w:top w:val="none" w:sz="0" w:space="0" w:color="auto"/>
                <w:left w:val="none" w:sz="0" w:space="0" w:color="auto"/>
                <w:bottom w:val="none" w:sz="0" w:space="0" w:color="auto"/>
                <w:right w:val="none" w:sz="0" w:space="0" w:color="auto"/>
              </w:divBdr>
            </w:div>
            <w:div w:id="2014992445">
              <w:marLeft w:val="0"/>
              <w:marRight w:val="0"/>
              <w:marTop w:val="0"/>
              <w:marBottom w:val="0"/>
              <w:divBdr>
                <w:top w:val="none" w:sz="0" w:space="0" w:color="auto"/>
                <w:left w:val="none" w:sz="0" w:space="0" w:color="auto"/>
                <w:bottom w:val="none" w:sz="0" w:space="0" w:color="auto"/>
                <w:right w:val="none" w:sz="0" w:space="0" w:color="auto"/>
              </w:divBdr>
            </w:div>
            <w:div w:id="2021003409">
              <w:marLeft w:val="0"/>
              <w:marRight w:val="0"/>
              <w:marTop w:val="0"/>
              <w:marBottom w:val="0"/>
              <w:divBdr>
                <w:top w:val="none" w:sz="0" w:space="0" w:color="auto"/>
                <w:left w:val="none" w:sz="0" w:space="0" w:color="auto"/>
                <w:bottom w:val="none" w:sz="0" w:space="0" w:color="auto"/>
                <w:right w:val="none" w:sz="0" w:space="0" w:color="auto"/>
              </w:divBdr>
            </w:div>
            <w:div w:id="2022735658">
              <w:marLeft w:val="0"/>
              <w:marRight w:val="0"/>
              <w:marTop w:val="0"/>
              <w:marBottom w:val="0"/>
              <w:divBdr>
                <w:top w:val="none" w:sz="0" w:space="0" w:color="auto"/>
                <w:left w:val="none" w:sz="0" w:space="0" w:color="auto"/>
                <w:bottom w:val="none" w:sz="0" w:space="0" w:color="auto"/>
                <w:right w:val="none" w:sz="0" w:space="0" w:color="auto"/>
              </w:divBdr>
            </w:div>
            <w:div w:id="2027057465">
              <w:marLeft w:val="0"/>
              <w:marRight w:val="0"/>
              <w:marTop w:val="0"/>
              <w:marBottom w:val="0"/>
              <w:divBdr>
                <w:top w:val="none" w:sz="0" w:space="0" w:color="auto"/>
                <w:left w:val="none" w:sz="0" w:space="0" w:color="auto"/>
                <w:bottom w:val="none" w:sz="0" w:space="0" w:color="auto"/>
                <w:right w:val="none" w:sz="0" w:space="0" w:color="auto"/>
              </w:divBdr>
            </w:div>
            <w:div w:id="2033607992">
              <w:marLeft w:val="0"/>
              <w:marRight w:val="0"/>
              <w:marTop w:val="0"/>
              <w:marBottom w:val="0"/>
              <w:divBdr>
                <w:top w:val="none" w:sz="0" w:space="0" w:color="auto"/>
                <w:left w:val="none" w:sz="0" w:space="0" w:color="auto"/>
                <w:bottom w:val="none" w:sz="0" w:space="0" w:color="auto"/>
                <w:right w:val="none" w:sz="0" w:space="0" w:color="auto"/>
              </w:divBdr>
            </w:div>
            <w:div w:id="2042315000">
              <w:marLeft w:val="0"/>
              <w:marRight w:val="0"/>
              <w:marTop w:val="0"/>
              <w:marBottom w:val="0"/>
              <w:divBdr>
                <w:top w:val="none" w:sz="0" w:space="0" w:color="auto"/>
                <w:left w:val="none" w:sz="0" w:space="0" w:color="auto"/>
                <w:bottom w:val="none" w:sz="0" w:space="0" w:color="auto"/>
                <w:right w:val="none" w:sz="0" w:space="0" w:color="auto"/>
              </w:divBdr>
            </w:div>
            <w:div w:id="2044014822">
              <w:marLeft w:val="0"/>
              <w:marRight w:val="0"/>
              <w:marTop w:val="0"/>
              <w:marBottom w:val="0"/>
              <w:divBdr>
                <w:top w:val="none" w:sz="0" w:space="0" w:color="auto"/>
                <w:left w:val="none" w:sz="0" w:space="0" w:color="auto"/>
                <w:bottom w:val="none" w:sz="0" w:space="0" w:color="auto"/>
                <w:right w:val="none" w:sz="0" w:space="0" w:color="auto"/>
              </w:divBdr>
            </w:div>
            <w:div w:id="2045476832">
              <w:marLeft w:val="0"/>
              <w:marRight w:val="0"/>
              <w:marTop w:val="0"/>
              <w:marBottom w:val="0"/>
              <w:divBdr>
                <w:top w:val="none" w:sz="0" w:space="0" w:color="auto"/>
                <w:left w:val="none" w:sz="0" w:space="0" w:color="auto"/>
                <w:bottom w:val="none" w:sz="0" w:space="0" w:color="auto"/>
                <w:right w:val="none" w:sz="0" w:space="0" w:color="auto"/>
              </w:divBdr>
            </w:div>
            <w:div w:id="2049332008">
              <w:marLeft w:val="0"/>
              <w:marRight w:val="0"/>
              <w:marTop w:val="0"/>
              <w:marBottom w:val="0"/>
              <w:divBdr>
                <w:top w:val="none" w:sz="0" w:space="0" w:color="auto"/>
                <w:left w:val="none" w:sz="0" w:space="0" w:color="auto"/>
                <w:bottom w:val="none" w:sz="0" w:space="0" w:color="auto"/>
                <w:right w:val="none" w:sz="0" w:space="0" w:color="auto"/>
              </w:divBdr>
            </w:div>
            <w:div w:id="2069648102">
              <w:marLeft w:val="0"/>
              <w:marRight w:val="0"/>
              <w:marTop w:val="0"/>
              <w:marBottom w:val="0"/>
              <w:divBdr>
                <w:top w:val="none" w:sz="0" w:space="0" w:color="auto"/>
                <w:left w:val="none" w:sz="0" w:space="0" w:color="auto"/>
                <w:bottom w:val="none" w:sz="0" w:space="0" w:color="auto"/>
                <w:right w:val="none" w:sz="0" w:space="0" w:color="auto"/>
              </w:divBdr>
            </w:div>
            <w:div w:id="2079279364">
              <w:marLeft w:val="0"/>
              <w:marRight w:val="0"/>
              <w:marTop w:val="0"/>
              <w:marBottom w:val="0"/>
              <w:divBdr>
                <w:top w:val="none" w:sz="0" w:space="0" w:color="auto"/>
                <w:left w:val="none" w:sz="0" w:space="0" w:color="auto"/>
                <w:bottom w:val="none" w:sz="0" w:space="0" w:color="auto"/>
                <w:right w:val="none" w:sz="0" w:space="0" w:color="auto"/>
              </w:divBdr>
            </w:div>
            <w:div w:id="2080905615">
              <w:marLeft w:val="0"/>
              <w:marRight w:val="0"/>
              <w:marTop w:val="0"/>
              <w:marBottom w:val="0"/>
              <w:divBdr>
                <w:top w:val="none" w:sz="0" w:space="0" w:color="auto"/>
                <w:left w:val="none" w:sz="0" w:space="0" w:color="auto"/>
                <w:bottom w:val="none" w:sz="0" w:space="0" w:color="auto"/>
                <w:right w:val="none" w:sz="0" w:space="0" w:color="auto"/>
              </w:divBdr>
            </w:div>
            <w:div w:id="2095398609">
              <w:marLeft w:val="0"/>
              <w:marRight w:val="0"/>
              <w:marTop w:val="0"/>
              <w:marBottom w:val="0"/>
              <w:divBdr>
                <w:top w:val="none" w:sz="0" w:space="0" w:color="auto"/>
                <w:left w:val="none" w:sz="0" w:space="0" w:color="auto"/>
                <w:bottom w:val="none" w:sz="0" w:space="0" w:color="auto"/>
                <w:right w:val="none" w:sz="0" w:space="0" w:color="auto"/>
              </w:divBdr>
            </w:div>
            <w:div w:id="2104910536">
              <w:marLeft w:val="0"/>
              <w:marRight w:val="0"/>
              <w:marTop w:val="0"/>
              <w:marBottom w:val="0"/>
              <w:divBdr>
                <w:top w:val="none" w:sz="0" w:space="0" w:color="auto"/>
                <w:left w:val="none" w:sz="0" w:space="0" w:color="auto"/>
                <w:bottom w:val="none" w:sz="0" w:space="0" w:color="auto"/>
                <w:right w:val="none" w:sz="0" w:space="0" w:color="auto"/>
              </w:divBdr>
            </w:div>
            <w:div w:id="2107382918">
              <w:marLeft w:val="0"/>
              <w:marRight w:val="0"/>
              <w:marTop w:val="0"/>
              <w:marBottom w:val="0"/>
              <w:divBdr>
                <w:top w:val="none" w:sz="0" w:space="0" w:color="auto"/>
                <w:left w:val="none" w:sz="0" w:space="0" w:color="auto"/>
                <w:bottom w:val="none" w:sz="0" w:space="0" w:color="auto"/>
                <w:right w:val="none" w:sz="0" w:space="0" w:color="auto"/>
              </w:divBdr>
            </w:div>
            <w:div w:id="2111118154">
              <w:marLeft w:val="0"/>
              <w:marRight w:val="0"/>
              <w:marTop w:val="0"/>
              <w:marBottom w:val="0"/>
              <w:divBdr>
                <w:top w:val="none" w:sz="0" w:space="0" w:color="auto"/>
                <w:left w:val="none" w:sz="0" w:space="0" w:color="auto"/>
                <w:bottom w:val="none" w:sz="0" w:space="0" w:color="auto"/>
                <w:right w:val="none" w:sz="0" w:space="0" w:color="auto"/>
              </w:divBdr>
            </w:div>
            <w:div w:id="2113931469">
              <w:marLeft w:val="0"/>
              <w:marRight w:val="0"/>
              <w:marTop w:val="0"/>
              <w:marBottom w:val="0"/>
              <w:divBdr>
                <w:top w:val="none" w:sz="0" w:space="0" w:color="auto"/>
                <w:left w:val="none" w:sz="0" w:space="0" w:color="auto"/>
                <w:bottom w:val="none" w:sz="0" w:space="0" w:color="auto"/>
                <w:right w:val="none" w:sz="0" w:space="0" w:color="auto"/>
              </w:divBdr>
            </w:div>
            <w:div w:id="2116516350">
              <w:marLeft w:val="0"/>
              <w:marRight w:val="0"/>
              <w:marTop w:val="0"/>
              <w:marBottom w:val="0"/>
              <w:divBdr>
                <w:top w:val="none" w:sz="0" w:space="0" w:color="auto"/>
                <w:left w:val="none" w:sz="0" w:space="0" w:color="auto"/>
                <w:bottom w:val="none" w:sz="0" w:space="0" w:color="auto"/>
                <w:right w:val="none" w:sz="0" w:space="0" w:color="auto"/>
              </w:divBdr>
            </w:div>
            <w:div w:id="2138141480">
              <w:marLeft w:val="0"/>
              <w:marRight w:val="0"/>
              <w:marTop w:val="0"/>
              <w:marBottom w:val="0"/>
              <w:divBdr>
                <w:top w:val="none" w:sz="0" w:space="0" w:color="auto"/>
                <w:left w:val="none" w:sz="0" w:space="0" w:color="auto"/>
                <w:bottom w:val="none" w:sz="0" w:space="0" w:color="auto"/>
                <w:right w:val="none" w:sz="0" w:space="0" w:color="auto"/>
              </w:divBdr>
            </w:div>
            <w:div w:id="2138989012">
              <w:marLeft w:val="0"/>
              <w:marRight w:val="0"/>
              <w:marTop w:val="0"/>
              <w:marBottom w:val="0"/>
              <w:divBdr>
                <w:top w:val="none" w:sz="0" w:space="0" w:color="auto"/>
                <w:left w:val="none" w:sz="0" w:space="0" w:color="auto"/>
                <w:bottom w:val="none" w:sz="0" w:space="0" w:color="auto"/>
                <w:right w:val="none" w:sz="0" w:space="0" w:color="auto"/>
              </w:divBdr>
            </w:div>
            <w:div w:id="21437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333">
      <w:bodyDiv w:val="1"/>
      <w:marLeft w:val="0"/>
      <w:marRight w:val="0"/>
      <w:marTop w:val="0"/>
      <w:marBottom w:val="0"/>
      <w:divBdr>
        <w:top w:val="none" w:sz="0" w:space="0" w:color="auto"/>
        <w:left w:val="none" w:sz="0" w:space="0" w:color="auto"/>
        <w:bottom w:val="none" w:sz="0" w:space="0" w:color="auto"/>
        <w:right w:val="none" w:sz="0" w:space="0" w:color="auto"/>
      </w:divBdr>
      <w:divsChild>
        <w:div w:id="1625187674">
          <w:marLeft w:val="0"/>
          <w:marRight w:val="0"/>
          <w:marTop w:val="0"/>
          <w:marBottom w:val="0"/>
          <w:divBdr>
            <w:top w:val="none" w:sz="0" w:space="0" w:color="auto"/>
            <w:left w:val="none" w:sz="0" w:space="0" w:color="auto"/>
            <w:bottom w:val="none" w:sz="0" w:space="0" w:color="auto"/>
            <w:right w:val="none" w:sz="0" w:space="0" w:color="auto"/>
          </w:divBdr>
          <w:divsChild>
            <w:div w:id="1666781">
              <w:marLeft w:val="0"/>
              <w:marRight w:val="0"/>
              <w:marTop w:val="0"/>
              <w:marBottom w:val="0"/>
              <w:divBdr>
                <w:top w:val="none" w:sz="0" w:space="0" w:color="auto"/>
                <w:left w:val="none" w:sz="0" w:space="0" w:color="auto"/>
                <w:bottom w:val="none" w:sz="0" w:space="0" w:color="auto"/>
                <w:right w:val="none" w:sz="0" w:space="0" w:color="auto"/>
              </w:divBdr>
            </w:div>
            <w:div w:id="19934631">
              <w:marLeft w:val="0"/>
              <w:marRight w:val="0"/>
              <w:marTop w:val="0"/>
              <w:marBottom w:val="0"/>
              <w:divBdr>
                <w:top w:val="none" w:sz="0" w:space="0" w:color="auto"/>
                <w:left w:val="none" w:sz="0" w:space="0" w:color="auto"/>
                <w:bottom w:val="none" w:sz="0" w:space="0" w:color="auto"/>
                <w:right w:val="none" w:sz="0" w:space="0" w:color="auto"/>
              </w:divBdr>
            </w:div>
            <w:div w:id="30229421">
              <w:marLeft w:val="0"/>
              <w:marRight w:val="0"/>
              <w:marTop w:val="0"/>
              <w:marBottom w:val="0"/>
              <w:divBdr>
                <w:top w:val="none" w:sz="0" w:space="0" w:color="auto"/>
                <w:left w:val="none" w:sz="0" w:space="0" w:color="auto"/>
                <w:bottom w:val="none" w:sz="0" w:space="0" w:color="auto"/>
                <w:right w:val="none" w:sz="0" w:space="0" w:color="auto"/>
              </w:divBdr>
            </w:div>
            <w:div w:id="37435618">
              <w:marLeft w:val="0"/>
              <w:marRight w:val="0"/>
              <w:marTop w:val="0"/>
              <w:marBottom w:val="0"/>
              <w:divBdr>
                <w:top w:val="none" w:sz="0" w:space="0" w:color="auto"/>
                <w:left w:val="none" w:sz="0" w:space="0" w:color="auto"/>
                <w:bottom w:val="none" w:sz="0" w:space="0" w:color="auto"/>
                <w:right w:val="none" w:sz="0" w:space="0" w:color="auto"/>
              </w:divBdr>
            </w:div>
            <w:div w:id="40326499">
              <w:marLeft w:val="0"/>
              <w:marRight w:val="0"/>
              <w:marTop w:val="0"/>
              <w:marBottom w:val="0"/>
              <w:divBdr>
                <w:top w:val="none" w:sz="0" w:space="0" w:color="auto"/>
                <w:left w:val="none" w:sz="0" w:space="0" w:color="auto"/>
                <w:bottom w:val="none" w:sz="0" w:space="0" w:color="auto"/>
                <w:right w:val="none" w:sz="0" w:space="0" w:color="auto"/>
              </w:divBdr>
            </w:div>
            <w:div w:id="45566802">
              <w:marLeft w:val="0"/>
              <w:marRight w:val="0"/>
              <w:marTop w:val="0"/>
              <w:marBottom w:val="0"/>
              <w:divBdr>
                <w:top w:val="none" w:sz="0" w:space="0" w:color="auto"/>
                <w:left w:val="none" w:sz="0" w:space="0" w:color="auto"/>
                <w:bottom w:val="none" w:sz="0" w:space="0" w:color="auto"/>
                <w:right w:val="none" w:sz="0" w:space="0" w:color="auto"/>
              </w:divBdr>
            </w:div>
            <w:div w:id="49038056">
              <w:marLeft w:val="0"/>
              <w:marRight w:val="0"/>
              <w:marTop w:val="0"/>
              <w:marBottom w:val="0"/>
              <w:divBdr>
                <w:top w:val="none" w:sz="0" w:space="0" w:color="auto"/>
                <w:left w:val="none" w:sz="0" w:space="0" w:color="auto"/>
                <w:bottom w:val="none" w:sz="0" w:space="0" w:color="auto"/>
                <w:right w:val="none" w:sz="0" w:space="0" w:color="auto"/>
              </w:divBdr>
            </w:div>
            <w:div w:id="60563719">
              <w:marLeft w:val="0"/>
              <w:marRight w:val="0"/>
              <w:marTop w:val="0"/>
              <w:marBottom w:val="0"/>
              <w:divBdr>
                <w:top w:val="none" w:sz="0" w:space="0" w:color="auto"/>
                <w:left w:val="none" w:sz="0" w:space="0" w:color="auto"/>
                <w:bottom w:val="none" w:sz="0" w:space="0" w:color="auto"/>
                <w:right w:val="none" w:sz="0" w:space="0" w:color="auto"/>
              </w:divBdr>
            </w:div>
            <w:div w:id="70277797">
              <w:marLeft w:val="0"/>
              <w:marRight w:val="0"/>
              <w:marTop w:val="0"/>
              <w:marBottom w:val="0"/>
              <w:divBdr>
                <w:top w:val="none" w:sz="0" w:space="0" w:color="auto"/>
                <w:left w:val="none" w:sz="0" w:space="0" w:color="auto"/>
                <w:bottom w:val="none" w:sz="0" w:space="0" w:color="auto"/>
                <w:right w:val="none" w:sz="0" w:space="0" w:color="auto"/>
              </w:divBdr>
            </w:div>
            <w:div w:id="97677474">
              <w:marLeft w:val="0"/>
              <w:marRight w:val="0"/>
              <w:marTop w:val="0"/>
              <w:marBottom w:val="0"/>
              <w:divBdr>
                <w:top w:val="none" w:sz="0" w:space="0" w:color="auto"/>
                <w:left w:val="none" w:sz="0" w:space="0" w:color="auto"/>
                <w:bottom w:val="none" w:sz="0" w:space="0" w:color="auto"/>
                <w:right w:val="none" w:sz="0" w:space="0" w:color="auto"/>
              </w:divBdr>
            </w:div>
            <w:div w:id="101265737">
              <w:marLeft w:val="0"/>
              <w:marRight w:val="0"/>
              <w:marTop w:val="0"/>
              <w:marBottom w:val="0"/>
              <w:divBdr>
                <w:top w:val="none" w:sz="0" w:space="0" w:color="auto"/>
                <w:left w:val="none" w:sz="0" w:space="0" w:color="auto"/>
                <w:bottom w:val="none" w:sz="0" w:space="0" w:color="auto"/>
                <w:right w:val="none" w:sz="0" w:space="0" w:color="auto"/>
              </w:divBdr>
            </w:div>
            <w:div w:id="118376344">
              <w:marLeft w:val="0"/>
              <w:marRight w:val="0"/>
              <w:marTop w:val="0"/>
              <w:marBottom w:val="0"/>
              <w:divBdr>
                <w:top w:val="none" w:sz="0" w:space="0" w:color="auto"/>
                <w:left w:val="none" w:sz="0" w:space="0" w:color="auto"/>
                <w:bottom w:val="none" w:sz="0" w:space="0" w:color="auto"/>
                <w:right w:val="none" w:sz="0" w:space="0" w:color="auto"/>
              </w:divBdr>
            </w:div>
            <w:div w:id="122046102">
              <w:marLeft w:val="0"/>
              <w:marRight w:val="0"/>
              <w:marTop w:val="0"/>
              <w:marBottom w:val="0"/>
              <w:divBdr>
                <w:top w:val="none" w:sz="0" w:space="0" w:color="auto"/>
                <w:left w:val="none" w:sz="0" w:space="0" w:color="auto"/>
                <w:bottom w:val="none" w:sz="0" w:space="0" w:color="auto"/>
                <w:right w:val="none" w:sz="0" w:space="0" w:color="auto"/>
              </w:divBdr>
            </w:div>
            <w:div w:id="132186568">
              <w:marLeft w:val="0"/>
              <w:marRight w:val="0"/>
              <w:marTop w:val="0"/>
              <w:marBottom w:val="0"/>
              <w:divBdr>
                <w:top w:val="none" w:sz="0" w:space="0" w:color="auto"/>
                <w:left w:val="none" w:sz="0" w:space="0" w:color="auto"/>
                <w:bottom w:val="none" w:sz="0" w:space="0" w:color="auto"/>
                <w:right w:val="none" w:sz="0" w:space="0" w:color="auto"/>
              </w:divBdr>
            </w:div>
            <w:div w:id="134421289">
              <w:marLeft w:val="0"/>
              <w:marRight w:val="0"/>
              <w:marTop w:val="0"/>
              <w:marBottom w:val="0"/>
              <w:divBdr>
                <w:top w:val="none" w:sz="0" w:space="0" w:color="auto"/>
                <w:left w:val="none" w:sz="0" w:space="0" w:color="auto"/>
                <w:bottom w:val="none" w:sz="0" w:space="0" w:color="auto"/>
                <w:right w:val="none" w:sz="0" w:space="0" w:color="auto"/>
              </w:divBdr>
            </w:div>
            <w:div w:id="156120850">
              <w:marLeft w:val="0"/>
              <w:marRight w:val="0"/>
              <w:marTop w:val="0"/>
              <w:marBottom w:val="0"/>
              <w:divBdr>
                <w:top w:val="none" w:sz="0" w:space="0" w:color="auto"/>
                <w:left w:val="none" w:sz="0" w:space="0" w:color="auto"/>
                <w:bottom w:val="none" w:sz="0" w:space="0" w:color="auto"/>
                <w:right w:val="none" w:sz="0" w:space="0" w:color="auto"/>
              </w:divBdr>
            </w:div>
            <w:div w:id="158926381">
              <w:marLeft w:val="0"/>
              <w:marRight w:val="0"/>
              <w:marTop w:val="0"/>
              <w:marBottom w:val="0"/>
              <w:divBdr>
                <w:top w:val="none" w:sz="0" w:space="0" w:color="auto"/>
                <w:left w:val="none" w:sz="0" w:space="0" w:color="auto"/>
                <w:bottom w:val="none" w:sz="0" w:space="0" w:color="auto"/>
                <w:right w:val="none" w:sz="0" w:space="0" w:color="auto"/>
              </w:divBdr>
            </w:div>
            <w:div w:id="159470016">
              <w:marLeft w:val="0"/>
              <w:marRight w:val="0"/>
              <w:marTop w:val="0"/>
              <w:marBottom w:val="0"/>
              <w:divBdr>
                <w:top w:val="none" w:sz="0" w:space="0" w:color="auto"/>
                <w:left w:val="none" w:sz="0" w:space="0" w:color="auto"/>
                <w:bottom w:val="none" w:sz="0" w:space="0" w:color="auto"/>
                <w:right w:val="none" w:sz="0" w:space="0" w:color="auto"/>
              </w:divBdr>
            </w:div>
            <w:div w:id="159857675">
              <w:marLeft w:val="0"/>
              <w:marRight w:val="0"/>
              <w:marTop w:val="0"/>
              <w:marBottom w:val="0"/>
              <w:divBdr>
                <w:top w:val="none" w:sz="0" w:space="0" w:color="auto"/>
                <w:left w:val="none" w:sz="0" w:space="0" w:color="auto"/>
                <w:bottom w:val="none" w:sz="0" w:space="0" w:color="auto"/>
                <w:right w:val="none" w:sz="0" w:space="0" w:color="auto"/>
              </w:divBdr>
            </w:div>
            <w:div w:id="172306525">
              <w:marLeft w:val="0"/>
              <w:marRight w:val="0"/>
              <w:marTop w:val="0"/>
              <w:marBottom w:val="0"/>
              <w:divBdr>
                <w:top w:val="none" w:sz="0" w:space="0" w:color="auto"/>
                <w:left w:val="none" w:sz="0" w:space="0" w:color="auto"/>
                <w:bottom w:val="none" w:sz="0" w:space="0" w:color="auto"/>
                <w:right w:val="none" w:sz="0" w:space="0" w:color="auto"/>
              </w:divBdr>
            </w:div>
            <w:div w:id="172691463">
              <w:marLeft w:val="0"/>
              <w:marRight w:val="0"/>
              <w:marTop w:val="0"/>
              <w:marBottom w:val="0"/>
              <w:divBdr>
                <w:top w:val="none" w:sz="0" w:space="0" w:color="auto"/>
                <w:left w:val="none" w:sz="0" w:space="0" w:color="auto"/>
                <w:bottom w:val="none" w:sz="0" w:space="0" w:color="auto"/>
                <w:right w:val="none" w:sz="0" w:space="0" w:color="auto"/>
              </w:divBdr>
            </w:div>
            <w:div w:id="173998609">
              <w:marLeft w:val="0"/>
              <w:marRight w:val="0"/>
              <w:marTop w:val="0"/>
              <w:marBottom w:val="0"/>
              <w:divBdr>
                <w:top w:val="none" w:sz="0" w:space="0" w:color="auto"/>
                <w:left w:val="none" w:sz="0" w:space="0" w:color="auto"/>
                <w:bottom w:val="none" w:sz="0" w:space="0" w:color="auto"/>
                <w:right w:val="none" w:sz="0" w:space="0" w:color="auto"/>
              </w:divBdr>
            </w:div>
            <w:div w:id="177088833">
              <w:marLeft w:val="0"/>
              <w:marRight w:val="0"/>
              <w:marTop w:val="0"/>
              <w:marBottom w:val="0"/>
              <w:divBdr>
                <w:top w:val="none" w:sz="0" w:space="0" w:color="auto"/>
                <w:left w:val="none" w:sz="0" w:space="0" w:color="auto"/>
                <w:bottom w:val="none" w:sz="0" w:space="0" w:color="auto"/>
                <w:right w:val="none" w:sz="0" w:space="0" w:color="auto"/>
              </w:divBdr>
            </w:div>
            <w:div w:id="184756849">
              <w:marLeft w:val="0"/>
              <w:marRight w:val="0"/>
              <w:marTop w:val="0"/>
              <w:marBottom w:val="0"/>
              <w:divBdr>
                <w:top w:val="none" w:sz="0" w:space="0" w:color="auto"/>
                <w:left w:val="none" w:sz="0" w:space="0" w:color="auto"/>
                <w:bottom w:val="none" w:sz="0" w:space="0" w:color="auto"/>
                <w:right w:val="none" w:sz="0" w:space="0" w:color="auto"/>
              </w:divBdr>
            </w:div>
            <w:div w:id="186528737">
              <w:marLeft w:val="0"/>
              <w:marRight w:val="0"/>
              <w:marTop w:val="0"/>
              <w:marBottom w:val="0"/>
              <w:divBdr>
                <w:top w:val="none" w:sz="0" w:space="0" w:color="auto"/>
                <w:left w:val="none" w:sz="0" w:space="0" w:color="auto"/>
                <w:bottom w:val="none" w:sz="0" w:space="0" w:color="auto"/>
                <w:right w:val="none" w:sz="0" w:space="0" w:color="auto"/>
              </w:divBdr>
            </w:div>
            <w:div w:id="195193135">
              <w:marLeft w:val="0"/>
              <w:marRight w:val="0"/>
              <w:marTop w:val="0"/>
              <w:marBottom w:val="0"/>
              <w:divBdr>
                <w:top w:val="none" w:sz="0" w:space="0" w:color="auto"/>
                <w:left w:val="none" w:sz="0" w:space="0" w:color="auto"/>
                <w:bottom w:val="none" w:sz="0" w:space="0" w:color="auto"/>
                <w:right w:val="none" w:sz="0" w:space="0" w:color="auto"/>
              </w:divBdr>
            </w:div>
            <w:div w:id="196941353">
              <w:marLeft w:val="0"/>
              <w:marRight w:val="0"/>
              <w:marTop w:val="0"/>
              <w:marBottom w:val="0"/>
              <w:divBdr>
                <w:top w:val="none" w:sz="0" w:space="0" w:color="auto"/>
                <w:left w:val="none" w:sz="0" w:space="0" w:color="auto"/>
                <w:bottom w:val="none" w:sz="0" w:space="0" w:color="auto"/>
                <w:right w:val="none" w:sz="0" w:space="0" w:color="auto"/>
              </w:divBdr>
            </w:div>
            <w:div w:id="201602755">
              <w:marLeft w:val="0"/>
              <w:marRight w:val="0"/>
              <w:marTop w:val="0"/>
              <w:marBottom w:val="0"/>
              <w:divBdr>
                <w:top w:val="none" w:sz="0" w:space="0" w:color="auto"/>
                <w:left w:val="none" w:sz="0" w:space="0" w:color="auto"/>
                <w:bottom w:val="none" w:sz="0" w:space="0" w:color="auto"/>
                <w:right w:val="none" w:sz="0" w:space="0" w:color="auto"/>
              </w:divBdr>
            </w:div>
            <w:div w:id="202787875">
              <w:marLeft w:val="0"/>
              <w:marRight w:val="0"/>
              <w:marTop w:val="0"/>
              <w:marBottom w:val="0"/>
              <w:divBdr>
                <w:top w:val="none" w:sz="0" w:space="0" w:color="auto"/>
                <w:left w:val="none" w:sz="0" w:space="0" w:color="auto"/>
                <w:bottom w:val="none" w:sz="0" w:space="0" w:color="auto"/>
                <w:right w:val="none" w:sz="0" w:space="0" w:color="auto"/>
              </w:divBdr>
            </w:div>
            <w:div w:id="204950377">
              <w:marLeft w:val="0"/>
              <w:marRight w:val="0"/>
              <w:marTop w:val="0"/>
              <w:marBottom w:val="0"/>
              <w:divBdr>
                <w:top w:val="none" w:sz="0" w:space="0" w:color="auto"/>
                <w:left w:val="none" w:sz="0" w:space="0" w:color="auto"/>
                <w:bottom w:val="none" w:sz="0" w:space="0" w:color="auto"/>
                <w:right w:val="none" w:sz="0" w:space="0" w:color="auto"/>
              </w:divBdr>
            </w:div>
            <w:div w:id="206913729">
              <w:marLeft w:val="0"/>
              <w:marRight w:val="0"/>
              <w:marTop w:val="0"/>
              <w:marBottom w:val="0"/>
              <w:divBdr>
                <w:top w:val="none" w:sz="0" w:space="0" w:color="auto"/>
                <w:left w:val="none" w:sz="0" w:space="0" w:color="auto"/>
                <w:bottom w:val="none" w:sz="0" w:space="0" w:color="auto"/>
                <w:right w:val="none" w:sz="0" w:space="0" w:color="auto"/>
              </w:divBdr>
            </w:div>
            <w:div w:id="216403957">
              <w:marLeft w:val="0"/>
              <w:marRight w:val="0"/>
              <w:marTop w:val="0"/>
              <w:marBottom w:val="0"/>
              <w:divBdr>
                <w:top w:val="none" w:sz="0" w:space="0" w:color="auto"/>
                <w:left w:val="none" w:sz="0" w:space="0" w:color="auto"/>
                <w:bottom w:val="none" w:sz="0" w:space="0" w:color="auto"/>
                <w:right w:val="none" w:sz="0" w:space="0" w:color="auto"/>
              </w:divBdr>
            </w:div>
            <w:div w:id="225532972">
              <w:marLeft w:val="0"/>
              <w:marRight w:val="0"/>
              <w:marTop w:val="0"/>
              <w:marBottom w:val="0"/>
              <w:divBdr>
                <w:top w:val="none" w:sz="0" w:space="0" w:color="auto"/>
                <w:left w:val="none" w:sz="0" w:space="0" w:color="auto"/>
                <w:bottom w:val="none" w:sz="0" w:space="0" w:color="auto"/>
                <w:right w:val="none" w:sz="0" w:space="0" w:color="auto"/>
              </w:divBdr>
            </w:div>
            <w:div w:id="239752735">
              <w:marLeft w:val="0"/>
              <w:marRight w:val="0"/>
              <w:marTop w:val="0"/>
              <w:marBottom w:val="0"/>
              <w:divBdr>
                <w:top w:val="none" w:sz="0" w:space="0" w:color="auto"/>
                <w:left w:val="none" w:sz="0" w:space="0" w:color="auto"/>
                <w:bottom w:val="none" w:sz="0" w:space="0" w:color="auto"/>
                <w:right w:val="none" w:sz="0" w:space="0" w:color="auto"/>
              </w:divBdr>
            </w:div>
            <w:div w:id="240021739">
              <w:marLeft w:val="0"/>
              <w:marRight w:val="0"/>
              <w:marTop w:val="0"/>
              <w:marBottom w:val="0"/>
              <w:divBdr>
                <w:top w:val="none" w:sz="0" w:space="0" w:color="auto"/>
                <w:left w:val="none" w:sz="0" w:space="0" w:color="auto"/>
                <w:bottom w:val="none" w:sz="0" w:space="0" w:color="auto"/>
                <w:right w:val="none" w:sz="0" w:space="0" w:color="auto"/>
              </w:divBdr>
            </w:div>
            <w:div w:id="242225898">
              <w:marLeft w:val="0"/>
              <w:marRight w:val="0"/>
              <w:marTop w:val="0"/>
              <w:marBottom w:val="0"/>
              <w:divBdr>
                <w:top w:val="none" w:sz="0" w:space="0" w:color="auto"/>
                <w:left w:val="none" w:sz="0" w:space="0" w:color="auto"/>
                <w:bottom w:val="none" w:sz="0" w:space="0" w:color="auto"/>
                <w:right w:val="none" w:sz="0" w:space="0" w:color="auto"/>
              </w:divBdr>
            </w:div>
            <w:div w:id="242616178">
              <w:marLeft w:val="0"/>
              <w:marRight w:val="0"/>
              <w:marTop w:val="0"/>
              <w:marBottom w:val="0"/>
              <w:divBdr>
                <w:top w:val="none" w:sz="0" w:space="0" w:color="auto"/>
                <w:left w:val="none" w:sz="0" w:space="0" w:color="auto"/>
                <w:bottom w:val="none" w:sz="0" w:space="0" w:color="auto"/>
                <w:right w:val="none" w:sz="0" w:space="0" w:color="auto"/>
              </w:divBdr>
            </w:div>
            <w:div w:id="254020190">
              <w:marLeft w:val="0"/>
              <w:marRight w:val="0"/>
              <w:marTop w:val="0"/>
              <w:marBottom w:val="0"/>
              <w:divBdr>
                <w:top w:val="none" w:sz="0" w:space="0" w:color="auto"/>
                <w:left w:val="none" w:sz="0" w:space="0" w:color="auto"/>
                <w:bottom w:val="none" w:sz="0" w:space="0" w:color="auto"/>
                <w:right w:val="none" w:sz="0" w:space="0" w:color="auto"/>
              </w:divBdr>
            </w:div>
            <w:div w:id="255721541">
              <w:marLeft w:val="0"/>
              <w:marRight w:val="0"/>
              <w:marTop w:val="0"/>
              <w:marBottom w:val="0"/>
              <w:divBdr>
                <w:top w:val="none" w:sz="0" w:space="0" w:color="auto"/>
                <w:left w:val="none" w:sz="0" w:space="0" w:color="auto"/>
                <w:bottom w:val="none" w:sz="0" w:space="0" w:color="auto"/>
                <w:right w:val="none" w:sz="0" w:space="0" w:color="auto"/>
              </w:divBdr>
            </w:div>
            <w:div w:id="261425568">
              <w:marLeft w:val="0"/>
              <w:marRight w:val="0"/>
              <w:marTop w:val="0"/>
              <w:marBottom w:val="0"/>
              <w:divBdr>
                <w:top w:val="none" w:sz="0" w:space="0" w:color="auto"/>
                <w:left w:val="none" w:sz="0" w:space="0" w:color="auto"/>
                <w:bottom w:val="none" w:sz="0" w:space="0" w:color="auto"/>
                <w:right w:val="none" w:sz="0" w:space="0" w:color="auto"/>
              </w:divBdr>
            </w:div>
            <w:div w:id="264390391">
              <w:marLeft w:val="0"/>
              <w:marRight w:val="0"/>
              <w:marTop w:val="0"/>
              <w:marBottom w:val="0"/>
              <w:divBdr>
                <w:top w:val="none" w:sz="0" w:space="0" w:color="auto"/>
                <w:left w:val="none" w:sz="0" w:space="0" w:color="auto"/>
                <w:bottom w:val="none" w:sz="0" w:space="0" w:color="auto"/>
                <w:right w:val="none" w:sz="0" w:space="0" w:color="auto"/>
              </w:divBdr>
            </w:div>
            <w:div w:id="266305527">
              <w:marLeft w:val="0"/>
              <w:marRight w:val="0"/>
              <w:marTop w:val="0"/>
              <w:marBottom w:val="0"/>
              <w:divBdr>
                <w:top w:val="none" w:sz="0" w:space="0" w:color="auto"/>
                <w:left w:val="none" w:sz="0" w:space="0" w:color="auto"/>
                <w:bottom w:val="none" w:sz="0" w:space="0" w:color="auto"/>
                <w:right w:val="none" w:sz="0" w:space="0" w:color="auto"/>
              </w:divBdr>
            </w:div>
            <w:div w:id="274605912">
              <w:marLeft w:val="0"/>
              <w:marRight w:val="0"/>
              <w:marTop w:val="0"/>
              <w:marBottom w:val="0"/>
              <w:divBdr>
                <w:top w:val="none" w:sz="0" w:space="0" w:color="auto"/>
                <w:left w:val="none" w:sz="0" w:space="0" w:color="auto"/>
                <w:bottom w:val="none" w:sz="0" w:space="0" w:color="auto"/>
                <w:right w:val="none" w:sz="0" w:space="0" w:color="auto"/>
              </w:divBdr>
            </w:div>
            <w:div w:id="281690710">
              <w:marLeft w:val="0"/>
              <w:marRight w:val="0"/>
              <w:marTop w:val="0"/>
              <w:marBottom w:val="0"/>
              <w:divBdr>
                <w:top w:val="none" w:sz="0" w:space="0" w:color="auto"/>
                <w:left w:val="none" w:sz="0" w:space="0" w:color="auto"/>
                <w:bottom w:val="none" w:sz="0" w:space="0" w:color="auto"/>
                <w:right w:val="none" w:sz="0" w:space="0" w:color="auto"/>
              </w:divBdr>
            </w:div>
            <w:div w:id="299041079">
              <w:marLeft w:val="0"/>
              <w:marRight w:val="0"/>
              <w:marTop w:val="0"/>
              <w:marBottom w:val="0"/>
              <w:divBdr>
                <w:top w:val="none" w:sz="0" w:space="0" w:color="auto"/>
                <w:left w:val="none" w:sz="0" w:space="0" w:color="auto"/>
                <w:bottom w:val="none" w:sz="0" w:space="0" w:color="auto"/>
                <w:right w:val="none" w:sz="0" w:space="0" w:color="auto"/>
              </w:divBdr>
            </w:div>
            <w:div w:id="306712508">
              <w:marLeft w:val="0"/>
              <w:marRight w:val="0"/>
              <w:marTop w:val="0"/>
              <w:marBottom w:val="0"/>
              <w:divBdr>
                <w:top w:val="none" w:sz="0" w:space="0" w:color="auto"/>
                <w:left w:val="none" w:sz="0" w:space="0" w:color="auto"/>
                <w:bottom w:val="none" w:sz="0" w:space="0" w:color="auto"/>
                <w:right w:val="none" w:sz="0" w:space="0" w:color="auto"/>
              </w:divBdr>
            </w:div>
            <w:div w:id="306739515">
              <w:marLeft w:val="0"/>
              <w:marRight w:val="0"/>
              <w:marTop w:val="0"/>
              <w:marBottom w:val="0"/>
              <w:divBdr>
                <w:top w:val="none" w:sz="0" w:space="0" w:color="auto"/>
                <w:left w:val="none" w:sz="0" w:space="0" w:color="auto"/>
                <w:bottom w:val="none" w:sz="0" w:space="0" w:color="auto"/>
                <w:right w:val="none" w:sz="0" w:space="0" w:color="auto"/>
              </w:divBdr>
            </w:div>
            <w:div w:id="328799085">
              <w:marLeft w:val="0"/>
              <w:marRight w:val="0"/>
              <w:marTop w:val="0"/>
              <w:marBottom w:val="0"/>
              <w:divBdr>
                <w:top w:val="none" w:sz="0" w:space="0" w:color="auto"/>
                <w:left w:val="none" w:sz="0" w:space="0" w:color="auto"/>
                <w:bottom w:val="none" w:sz="0" w:space="0" w:color="auto"/>
                <w:right w:val="none" w:sz="0" w:space="0" w:color="auto"/>
              </w:divBdr>
            </w:div>
            <w:div w:id="334263810">
              <w:marLeft w:val="0"/>
              <w:marRight w:val="0"/>
              <w:marTop w:val="0"/>
              <w:marBottom w:val="0"/>
              <w:divBdr>
                <w:top w:val="none" w:sz="0" w:space="0" w:color="auto"/>
                <w:left w:val="none" w:sz="0" w:space="0" w:color="auto"/>
                <w:bottom w:val="none" w:sz="0" w:space="0" w:color="auto"/>
                <w:right w:val="none" w:sz="0" w:space="0" w:color="auto"/>
              </w:divBdr>
            </w:div>
            <w:div w:id="337781451">
              <w:marLeft w:val="0"/>
              <w:marRight w:val="0"/>
              <w:marTop w:val="0"/>
              <w:marBottom w:val="0"/>
              <w:divBdr>
                <w:top w:val="none" w:sz="0" w:space="0" w:color="auto"/>
                <w:left w:val="none" w:sz="0" w:space="0" w:color="auto"/>
                <w:bottom w:val="none" w:sz="0" w:space="0" w:color="auto"/>
                <w:right w:val="none" w:sz="0" w:space="0" w:color="auto"/>
              </w:divBdr>
            </w:div>
            <w:div w:id="343559124">
              <w:marLeft w:val="0"/>
              <w:marRight w:val="0"/>
              <w:marTop w:val="0"/>
              <w:marBottom w:val="0"/>
              <w:divBdr>
                <w:top w:val="none" w:sz="0" w:space="0" w:color="auto"/>
                <w:left w:val="none" w:sz="0" w:space="0" w:color="auto"/>
                <w:bottom w:val="none" w:sz="0" w:space="0" w:color="auto"/>
                <w:right w:val="none" w:sz="0" w:space="0" w:color="auto"/>
              </w:divBdr>
            </w:div>
            <w:div w:id="388307518">
              <w:marLeft w:val="0"/>
              <w:marRight w:val="0"/>
              <w:marTop w:val="0"/>
              <w:marBottom w:val="0"/>
              <w:divBdr>
                <w:top w:val="none" w:sz="0" w:space="0" w:color="auto"/>
                <w:left w:val="none" w:sz="0" w:space="0" w:color="auto"/>
                <w:bottom w:val="none" w:sz="0" w:space="0" w:color="auto"/>
                <w:right w:val="none" w:sz="0" w:space="0" w:color="auto"/>
              </w:divBdr>
            </w:div>
            <w:div w:id="389501247">
              <w:marLeft w:val="0"/>
              <w:marRight w:val="0"/>
              <w:marTop w:val="0"/>
              <w:marBottom w:val="0"/>
              <w:divBdr>
                <w:top w:val="none" w:sz="0" w:space="0" w:color="auto"/>
                <w:left w:val="none" w:sz="0" w:space="0" w:color="auto"/>
                <w:bottom w:val="none" w:sz="0" w:space="0" w:color="auto"/>
                <w:right w:val="none" w:sz="0" w:space="0" w:color="auto"/>
              </w:divBdr>
            </w:div>
            <w:div w:id="391276961">
              <w:marLeft w:val="0"/>
              <w:marRight w:val="0"/>
              <w:marTop w:val="0"/>
              <w:marBottom w:val="0"/>
              <w:divBdr>
                <w:top w:val="none" w:sz="0" w:space="0" w:color="auto"/>
                <w:left w:val="none" w:sz="0" w:space="0" w:color="auto"/>
                <w:bottom w:val="none" w:sz="0" w:space="0" w:color="auto"/>
                <w:right w:val="none" w:sz="0" w:space="0" w:color="auto"/>
              </w:divBdr>
            </w:div>
            <w:div w:id="396781645">
              <w:marLeft w:val="0"/>
              <w:marRight w:val="0"/>
              <w:marTop w:val="0"/>
              <w:marBottom w:val="0"/>
              <w:divBdr>
                <w:top w:val="none" w:sz="0" w:space="0" w:color="auto"/>
                <w:left w:val="none" w:sz="0" w:space="0" w:color="auto"/>
                <w:bottom w:val="none" w:sz="0" w:space="0" w:color="auto"/>
                <w:right w:val="none" w:sz="0" w:space="0" w:color="auto"/>
              </w:divBdr>
            </w:div>
            <w:div w:id="407963955">
              <w:marLeft w:val="0"/>
              <w:marRight w:val="0"/>
              <w:marTop w:val="0"/>
              <w:marBottom w:val="0"/>
              <w:divBdr>
                <w:top w:val="none" w:sz="0" w:space="0" w:color="auto"/>
                <w:left w:val="none" w:sz="0" w:space="0" w:color="auto"/>
                <w:bottom w:val="none" w:sz="0" w:space="0" w:color="auto"/>
                <w:right w:val="none" w:sz="0" w:space="0" w:color="auto"/>
              </w:divBdr>
            </w:div>
            <w:div w:id="409041060">
              <w:marLeft w:val="0"/>
              <w:marRight w:val="0"/>
              <w:marTop w:val="0"/>
              <w:marBottom w:val="0"/>
              <w:divBdr>
                <w:top w:val="none" w:sz="0" w:space="0" w:color="auto"/>
                <w:left w:val="none" w:sz="0" w:space="0" w:color="auto"/>
                <w:bottom w:val="none" w:sz="0" w:space="0" w:color="auto"/>
                <w:right w:val="none" w:sz="0" w:space="0" w:color="auto"/>
              </w:divBdr>
            </w:div>
            <w:div w:id="426775288">
              <w:marLeft w:val="0"/>
              <w:marRight w:val="0"/>
              <w:marTop w:val="0"/>
              <w:marBottom w:val="0"/>
              <w:divBdr>
                <w:top w:val="none" w:sz="0" w:space="0" w:color="auto"/>
                <w:left w:val="none" w:sz="0" w:space="0" w:color="auto"/>
                <w:bottom w:val="none" w:sz="0" w:space="0" w:color="auto"/>
                <w:right w:val="none" w:sz="0" w:space="0" w:color="auto"/>
              </w:divBdr>
            </w:div>
            <w:div w:id="431438125">
              <w:marLeft w:val="0"/>
              <w:marRight w:val="0"/>
              <w:marTop w:val="0"/>
              <w:marBottom w:val="0"/>
              <w:divBdr>
                <w:top w:val="none" w:sz="0" w:space="0" w:color="auto"/>
                <w:left w:val="none" w:sz="0" w:space="0" w:color="auto"/>
                <w:bottom w:val="none" w:sz="0" w:space="0" w:color="auto"/>
                <w:right w:val="none" w:sz="0" w:space="0" w:color="auto"/>
              </w:divBdr>
            </w:div>
            <w:div w:id="443228973">
              <w:marLeft w:val="0"/>
              <w:marRight w:val="0"/>
              <w:marTop w:val="0"/>
              <w:marBottom w:val="0"/>
              <w:divBdr>
                <w:top w:val="none" w:sz="0" w:space="0" w:color="auto"/>
                <w:left w:val="none" w:sz="0" w:space="0" w:color="auto"/>
                <w:bottom w:val="none" w:sz="0" w:space="0" w:color="auto"/>
                <w:right w:val="none" w:sz="0" w:space="0" w:color="auto"/>
              </w:divBdr>
            </w:div>
            <w:div w:id="448167700">
              <w:marLeft w:val="0"/>
              <w:marRight w:val="0"/>
              <w:marTop w:val="0"/>
              <w:marBottom w:val="0"/>
              <w:divBdr>
                <w:top w:val="none" w:sz="0" w:space="0" w:color="auto"/>
                <w:left w:val="none" w:sz="0" w:space="0" w:color="auto"/>
                <w:bottom w:val="none" w:sz="0" w:space="0" w:color="auto"/>
                <w:right w:val="none" w:sz="0" w:space="0" w:color="auto"/>
              </w:divBdr>
            </w:div>
            <w:div w:id="468937706">
              <w:marLeft w:val="0"/>
              <w:marRight w:val="0"/>
              <w:marTop w:val="0"/>
              <w:marBottom w:val="0"/>
              <w:divBdr>
                <w:top w:val="none" w:sz="0" w:space="0" w:color="auto"/>
                <w:left w:val="none" w:sz="0" w:space="0" w:color="auto"/>
                <w:bottom w:val="none" w:sz="0" w:space="0" w:color="auto"/>
                <w:right w:val="none" w:sz="0" w:space="0" w:color="auto"/>
              </w:divBdr>
            </w:div>
            <w:div w:id="469593420">
              <w:marLeft w:val="0"/>
              <w:marRight w:val="0"/>
              <w:marTop w:val="0"/>
              <w:marBottom w:val="0"/>
              <w:divBdr>
                <w:top w:val="none" w:sz="0" w:space="0" w:color="auto"/>
                <w:left w:val="none" w:sz="0" w:space="0" w:color="auto"/>
                <w:bottom w:val="none" w:sz="0" w:space="0" w:color="auto"/>
                <w:right w:val="none" w:sz="0" w:space="0" w:color="auto"/>
              </w:divBdr>
            </w:div>
            <w:div w:id="473449505">
              <w:marLeft w:val="0"/>
              <w:marRight w:val="0"/>
              <w:marTop w:val="0"/>
              <w:marBottom w:val="0"/>
              <w:divBdr>
                <w:top w:val="none" w:sz="0" w:space="0" w:color="auto"/>
                <w:left w:val="none" w:sz="0" w:space="0" w:color="auto"/>
                <w:bottom w:val="none" w:sz="0" w:space="0" w:color="auto"/>
                <w:right w:val="none" w:sz="0" w:space="0" w:color="auto"/>
              </w:divBdr>
            </w:div>
            <w:div w:id="484473760">
              <w:marLeft w:val="0"/>
              <w:marRight w:val="0"/>
              <w:marTop w:val="0"/>
              <w:marBottom w:val="0"/>
              <w:divBdr>
                <w:top w:val="none" w:sz="0" w:space="0" w:color="auto"/>
                <w:left w:val="none" w:sz="0" w:space="0" w:color="auto"/>
                <w:bottom w:val="none" w:sz="0" w:space="0" w:color="auto"/>
                <w:right w:val="none" w:sz="0" w:space="0" w:color="auto"/>
              </w:divBdr>
            </w:div>
            <w:div w:id="487600117">
              <w:marLeft w:val="0"/>
              <w:marRight w:val="0"/>
              <w:marTop w:val="0"/>
              <w:marBottom w:val="0"/>
              <w:divBdr>
                <w:top w:val="none" w:sz="0" w:space="0" w:color="auto"/>
                <w:left w:val="none" w:sz="0" w:space="0" w:color="auto"/>
                <w:bottom w:val="none" w:sz="0" w:space="0" w:color="auto"/>
                <w:right w:val="none" w:sz="0" w:space="0" w:color="auto"/>
              </w:divBdr>
            </w:div>
            <w:div w:id="493490421">
              <w:marLeft w:val="0"/>
              <w:marRight w:val="0"/>
              <w:marTop w:val="0"/>
              <w:marBottom w:val="0"/>
              <w:divBdr>
                <w:top w:val="none" w:sz="0" w:space="0" w:color="auto"/>
                <w:left w:val="none" w:sz="0" w:space="0" w:color="auto"/>
                <w:bottom w:val="none" w:sz="0" w:space="0" w:color="auto"/>
                <w:right w:val="none" w:sz="0" w:space="0" w:color="auto"/>
              </w:divBdr>
            </w:div>
            <w:div w:id="494146420">
              <w:marLeft w:val="0"/>
              <w:marRight w:val="0"/>
              <w:marTop w:val="0"/>
              <w:marBottom w:val="0"/>
              <w:divBdr>
                <w:top w:val="none" w:sz="0" w:space="0" w:color="auto"/>
                <w:left w:val="none" w:sz="0" w:space="0" w:color="auto"/>
                <w:bottom w:val="none" w:sz="0" w:space="0" w:color="auto"/>
                <w:right w:val="none" w:sz="0" w:space="0" w:color="auto"/>
              </w:divBdr>
            </w:div>
            <w:div w:id="500388663">
              <w:marLeft w:val="0"/>
              <w:marRight w:val="0"/>
              <w:marTop w:val="0"/>
              <w:marBottom w:val="0"/>
              <w:divBdr>
                <w:top w:val="none" w:sz="0" w:space="0" w:color="auto"/>
                <w:left w:val="none" w:sz="0" w:space="0" w:color="auto"/>
                <w:bottom w:val="none" w:sz="0" w:space="0" w:color="auto"/>
                <w:right w:val="none" w:sz="0" w:space="0" w:color="auto"/>
              </w:divBdr>
            </w:div>
            <w:div w:id="514733019">
              <w:marLeft w:val="0"/>
              <w:marRight w:val="0"/>
              <w:marTop w:val="0"/>
              <w:marBottom w:val="0"/>
              <w:divBdr>
                <w:top w:val="none" w:sz="0" w:space="0" w:color="auto"/>
                <w:left w:val="none" w:sz="0" w:space="0" w:color="auto"/>
                <w:bottom w:val="none" w:sz="0" w:space="0" w:color="auto"/>
                <w:right w:val="none" w:sz="0" w:space="0" w:color="auto"/>
              </w:divBdr>
            </w:div>
            <w:div w:id="524245544">
              <w:marLeft w:val="0"/>
              <w:marRight w:val="0"/>
              <w:marTop w:val="0"/>
              <w:marBottom w:val="0"/>
              <w:divBdr>
                <w:top w:val="none" w:sz="0" w:space="0" w:color="auto"/>
                <w:left w:val="none" w:sz="0" w:space="0" w:color="auto"/>
                <w:bottom w:val="none" w:sz="0" w:space="0" w:color="auto"/>
                <w:right w:val="none" w:sz="0" w:space="0" w:color="auto"/>
              </w:divBdr>
            </w:div>
            <w:div w:id="545874221">
              <w:marLeft w:val="0"/>
              <w:marRight w:val="0"/>
              <w:marTop w:val="0"/>
              <w:marBottom w:val="0"/>
              <w:divBdr>
                <w:top w:val="none" w:sz="0" w:space="0" w:color="auto"/>
                <w:left w:val="none" w:sz="0" w:space="0" w:color="auto"/>
                <w:bottom w:val="none" w:sz="0" w:space="0" w:color="auto"/>
                <w:right w:val="none" w:sz="0" w:space="0" w:color="auto"/>
              </w:divBdr>
            </w:div>
            <w:div w:id="548803909">
              <w:marLeft w:val="0"/>
              <w:marRight w:val="0"/>
              <w:marTop w:val="0"/>
              <w:marBottom w:val="0"/>
              <w:divBdr>
                <w:top w:val="none" w:sz="0" w:space="0" w:color="auto"/>
                <w:left w:val="none" w:sz="0" w:space="0" w:color="auto"/>
                <w:bottom w:val="none" w:sz="0" w:space="0" w:color="auto"/>
                <w:right w:val="none" w:sz="0" w:space="0" w:color="auto"/>
              </w:divBdr>
            </w:div>
            <w:div w:id="552233584">
              <w:marLeft w:val="0"/>
              <w:marRight w:val="0"/>
              <w:marTop w:val="0"/>
              <w:marBottom w:val="0"/>
              <w:divBdr>
                <w:top w:val="none" w:sz="0" w:space="0" w:color="auto"/>
                <w:left w:val="none" w:sz="0" w:space="0" w:color="auto"/>
                <w:bottom w:val="none" w:sz="0" w:space="0" w:color="auto"/>
                <w:right w:val="none" w:sz="0" w:space="0" w:color="auto"/>
              </w:divBdr>
            </w:div>
            <w:div w:id="575480005">
              <w:marLeft w:val="0"/>
              <w:marRight w:val="0"/>
              <w:marTop w:val="0"/>
              <w:marBottom w:val="0"/>
              <w:divBdr>
                <w:top w:val="none" w:sz="0" w:space="0" w:color="auto"/>
                <w:left w:val="none" w:sz="0" w:space="0" w:color="auto"/>
                <w:bottom w:val="none" w:sz="0" w:space="0" w:color="auto"/>
                <w:right w:val="none" w:sz="0" w:space="0" w:color="auto"/>
              </w:divBdr>
            </w:div>
            <w:div w:id="589046102">
              <w:marLeft w:val="0"/>
              <w:marRight w:val="0"/>
              <w:marTop w:val="0"/>
              <w:marBottom w:val="0"/>
              <w:divBdr>
                <w:top w:val="none" w:sz="0" w:space="0" w:color="auto"/>
                <w:left w:val="none" w:sz="0" w:space="0" w:color="auto"/>
                <w:bottom w:val="none" w:sz="0" w:space="0" w:color="auto"/>
                <w:right w:val="none" w:sz="0" w:space="0" w:color="auto"/>
              </w:divBdr>
            </w:div>
            <w:div w:id="601425375">
              <w:marLeft w:val="0"/>
              <w:marRight w:val="0"/>
              <w:marTop w:val="0"/>
              <w:marBottom w:val="0"/>
              <w:divBdr>
                <w:top w:val="none" w:sz="0" w:space="0" w:color="auto"/>
                <w:left w:val="none" w:sz="0" w:space="0" w:color="auto"/>
                <w:bottom w:val="none" w:sz="0" w:space="0" w:color="auto"/>
                <w:right w:val="none" w:sz="0" w:space="0" w:color="auto"/>
              </w:divBdr>
            </w:div>
            <w:div w:id="605111881">
              <w:marLeft w:val="0"/>
              <w:marRight w:val="0"/>
              <w:marTop w:val="0"/>
              <w:marBottom w:val="0"/>
              <w:divBdr>
                <w:top w:val="none" w:sz="0" w:space="0" w:color="auto"/>
                <w:left w:val="none" w:sz="0" w:space="0" w:color="auto"/>
                <w:bottom w:val="none" w:sz="0" w:space="0" w:color="auto"/>
                <w:right w:val="none" w:sz="0" w:space="0" w:color="auto"/>
              </w:divBdr>
            </w:div>
            <w:div w:id="618952626">
              <w:marLeft w:val="0"/>
              <w:marRight w:val="0"/>
              <w:marTop w:val="0"/>
              <w:marBottom w:val="0"/>
              <w:divBdr>
                <w:top w:val="none" w:sz="0" w:space="0" w:color="auto"/>
                <w:left w:val="none" w:sz="0" w:space="0" w:color="auto"/>
                <w:bottom w:val="none" w:sz="0" w:space="0" w:color="auto"/>
                <w:right w:val="none" w:sz="0" w:space="0" w:color="auto"/>
              </w:divBdr>
            </w:div>
            <w:div w:id="630750476">
              <w:marLeft w:val="0"/>
              <w:marRight w:val="0"/>
              <w:marTop w:val="0"/>
              <w:marBottom w:val="0"/>
              <w:divBdr>
                <w:top w:val="none" w:sz="0" w:space="0" w:color="auto"/>
                <w:left w:val="none" w:sz="0" w:space="0" w:color="auto"/>
                <w:bottom w:val="none" w:sz="0" w:space="0" w:color="auto"/>
                <w:right w:val="none" w:sz="0" w:space="0" w:color="auto"/>
              </w:divBdr>
            </w:div>
            <w:div w:id="642547169">
              <w:marLeft w:val="0"/>
              <w:marRight w:val="0"/>
              <w:marTop w:val="0"/>
              <w:marBottom w:val="0"/>
              <w:divBdr>
                <w:top w:val="none" w:sz="0" w:space="0" w:color="auto"/>
                <w:left w:val="none" w:sz="0" w:space="0" w:color="auto"/>
                <w:bottom w:val="none" w:sz="0" w:space="0" w:color="auto"/>
                <w:right w:val="none" w:sz="0" w:space="0" w:color="auto"/>
              </w:divBdr>
            </w:div>
            <w:div w:id="648288796">
              <w:marLeft w:val="0"/>
              <w:marRight w:val="0"/>
              <w:marTop w:val="0"/>
              <w:marBottom w:val="0"/>
              <w:divBdr>
                <w:top w:val="none" w:sz="0" w:space="0" w:color="auto"/>
                <w:left w:val="none" w:sz="0" w:space="0" w:color="auto"/>
                <w:bottom w:val="none" w:sz="0" w:space="0" w:color="auto"/>
                <w:right w:val="none" w:sz="0" w:space="0" w:color="auto"/>
              </w:divBdr>
            </w:div>
            <w:div w:id="657227304">
              <w:marLeft w:val="0"/>
              <w:marRight w:val="0"/>
              <w:marTop w:val="0"/>
              <w:marBottom w:val="0"/>
              <w:divBdr>
                <w:top w:val="none" w:sz="0" w:space="0" w:color="auto"/>
                <w:left w:val="none" w:sz="0" w:space="0" w:color="auto"/>
                <w:bottom w:val="none" w:sz="0" w:space="0" w:color="auto"/>
                <w:right w:val="none" w:sz="0" w:space="0" w:color="auto"/>
              </w:divBdr>
            </w:div>
            <w:div w:id="657612690">
              <w:marLeft w:val="0"/>
              <w:marRight w:val="0"/>
              <w:marTop w:val="0"/>
              <w:marBottom w:val="0"/>
              <w:divBdr>
                <w:top w:val="none" w:sz="0" w:space="0" w:color="auto"/>
                <w:left w:val="none" w:sz="0" w:space="0" w:color="auto"/>
                <w:bottom w:val="none" w:sz="0" w:space="0" w:color="auto"/>
                <w:right w:val="none" w:sz="0" w:space="0" w:color="auto"/>
              </w:divBdr>
            </w:div>
            <w:div w:id="665135542">
              <w:marLeft w:val="0"/>
              <w:marRight w:val="0"/>
              <w:marTop w:val="0"/>
              <w:marBottom w:val="0"/>
              <w:divBdr>
                <w:top w:val="none" w:sz="0" w:space="0" w:color="auto"/>
                <w:left w:val="none" w:sz="0" w:space="0" w:color="auto"/>
                <w:bottom w:val="none" w:sz="0" w:space="0" w:color="auto"/>
                <w:right w:val="none" w:sz="0" w:space="0" w:color="auto"/>
              </w:divBdr>
            </w:div>
            <w:div w:id="669721082">
              <w:marLeft w:val="0"/>
              <w:marRight w:val="0"/>
              <w:marTop w:val="0"/>
              <w:marBottom w:val="0"/>
              <w:divBdr>
                <w:top w:val="none" w:sz="0" w:space="0" w:color="auto"/>
                <w:left w:val="none" w:sz="0" w:space="0" w:color="auto"/>
                <w:bottom w:val="none" w:sz="0" w:space="0" w:color="auto"/>
                <w:right w:val="none" w:sz="0" w:space="0" w:color="auto"/>
              </w:divBdr>
            </w:div>
            <w:div w:id="678238047">
              <w:marLeft w:val="0"/>
              <w:marRight w:val="0"/>
              <w:marTop w:val="0"/>
              <w:marBottom w:val="0"/>
              <w:divBdr>
                <w:top w:val="none" w:sz="0" w:space="0" w:color="auto"/>
                <w:left w:val="none" w:sz="0" w:space="0" w:color="auto"/>
                <w:bottom w:val="none" w:sz="0" w:space="0" w:color="auto"/>
                <w:right w:val="none" w:sz="0" w:space="0" w:color="auto"/>
              </w:divBdr>
            </w:div>
            <w:div w:id="680402044">
              <w:marLeft w:val="0"/>
              <w:marRight w:val="0"/>
              <w:marTop w:val="0"/>
              <w:marBottom w:val="0"/>
              <w:divBdr>
                <w:top w:val="none" w:sz="0" w:space="0" w:color="auto"/>
                <w:left w:val="none" w:sz="0" w:space="0" w:color="auto"/>
                <w:bottom w:val="none" w:sz="0" w:space="0" w:color="auto"/>
                <w:right w:val="none" w:sz="0" w:space="0" w:color="auto"/>
              </w:divBdr>
            </w:div>
            <w:div w:id="683173384">
              <w:marLeft w:val="0"/>
              <w:marRight w:val="0"/>
              <w:marTop w:val="0"/>
              <w:marBottom w:val="0"/>
              <w:divBdr>
                <w:top w:val="none" w:sz="0" w:space="0" w:color="auto"/>
                <w:left w:val="none" w:sz="0" w:space="0" w:color="auto"/>
                <w:bottom w:val="none" w:sz="0" w:space="0" w:color="auto"/>
                <w:right w:val="none" w:sz="0" w:space="0" w:color="auto"/>
              </w:divBdr>
            </w:div>
            <w:div w:id="683628555">
              <w:marLeft w:val="0"/>
              <w:marRight w:val="0"/>
              <w:marTop w:val="0"/>
              <w:marBottom w:val="0"/>
              <w:divBdr>
                <w:top w:val="none" w:sz="0" w:space="0" w:color="auto"/>
                <w:left w:val="none" w:sz="0" w:space="0" w:color="auto"/>
                <w:bottom w:val="none" w:sz="0" w:space="0" w:color="auto"/>
                <w:right w:val="none" w:sz="0" w:space="0" w:color="auto"/>
              </w:divBdr>
            </w:div>
            <w:div w:id="688606063">
              <w:marLeft w:val="0"/>
              <w:marRight w:val="0"/>
              <w:marTop w:val="0"/>
              <w:marBottom w:val="0"/>
              <w:divBdr>
                <w:top w:val="none" w:sz="0" w:space="0" w:color="auto"/>
                <w:left w:val="none" w:sz="0" w:space="0" w:color="auto"/>
                <w:bottom w:val="none" w:sz="0" w:space="0" w:color="auto"/>
                <w:right w:val="none" w:sz="0" w:space="0" w:color="auto"/>
              </w:divBdr>
            </w:div>
            <w:div w:id="690954801">
              <w:marLeft w:val="0"/>
              <w:marRight w:val="0"/>
              <w:marTop w:val="0"/>
              <w:marBottom w:val="0"/>
              <w:divBdr>
                <w:top w:val="none" w:sz="0" w:space="0" w:color="auto"/>
                <w:left w:val="none" w:sz="0" w:space="0" w:color="auto"/>
                <w:bottom w:val="none" w:sz="0" w:space="0" w:color="auto"/>
                <w:right w:val="none" w:sz="0" w:space="0" w:color="auto"/>
              </w:divBdr>
            </w:div>
            <w:div w:id="704213845">
              <w:marLeft w:val="0"/>
              <w:marRight w:val="0"/>
              <w:marTop w:val="0"/>
              <w:marBottom w:val="0"/>
              <w:divBdr>
                <w:top w:val="none" w:sz="0" w:space="0" w:color="auto"/>
                <w:left w:val="none" w:sz="0" w:space="0" w:color="auto"/>
                <w:bottom w:val="none" w:sz="0" w:space="0" w:color="auto"/>
                <w:right w:val="none" w:sz="0" w:space="0" w:color="auto"/>
              </w:divBdr>
            </w:div>
            <w:div w:id="721294060">
              <w:marLeft w:val="0"/>
              <w:marRight w:val="0"/>
              <w:marTop w:val="0"/>
              <w:marBottom w:val="0"/>
              <w:divBdr>
                <w:top w:val="none" w:sz="0" w:space="0" w:color="auto"/>
                <w:left w:val="none" w:sz="0" w:space="0" w:color="auto"/>
                <w:bottom w:val="none" w:sz="0" w:space="0" w:color="auto"/>
                <w:right w:val="none" w:sz="0" w:space="0" w:color="auto"/>
              </w:divBdr>
            </w:div>
            <w:div w:id="722339112">
              <w:marLeft w:val="0"/>
              <w:marRight w:val="0"/>
              <w:marTop w:val="0"/>
              <w:marBottom w:val="0"/>
              <w:divBdr>
                <w:top w:val="none" w:sz="0" w:space="0" w:color="auto"/>
                <w:left w:val="none" w:sz="0" w:space="0" w:color="auto"/>
                <w:bottom w:val="none" w:sz="0" w:space="0" w:color="auto"/>
                <w:right w:val="none" w:sz="0" w:space="0" w:color="auto"/>
              </w:divBdr>
            </w:div>
            <w:div w:id="728039678">
              <w:marLeft w:val="0"/>
              <w:marRight w:val="0"/>
              <w:marTop w:val="0"/>
              <w:marBottom w:val="0"/>
              <w:divBdr>
                <w:top w:val="none" w:sz="0" w:space="0" w:color="auto"/>
                <w:left w:val="none" w:sz="0" w:space="0" w:color="auto"/>
                <w:bottom w:val="none" w:sz="0" w:space="0" w:color="auto"/>
                <w:right w:val="none" w:sz="0" w:space="0" w:color="auto"/>
              </w:divBdr>
            </w:div>
            <w:div w:id="735587024">
              <w:marLeft w:val="0"/>
              <w:marRight w:val="0"/>
              <w:marTop w:val="0"/>
              <w:marBottom w:val="0"/>
              <w:divBdr>
                <w:top w:val="none" w:sz="0" w:space="0" w:color="auto"/>
                <w:left w:val="none" w:sz="0" w:space="0" w:color="auto"/>
                <w:bottom w:val="none" w:sz="0" w:space="0" w:color="auto"/>
                <w:right w:val="none" w:sz="0" w:space="0" w:color="auto"/>
              </w:divBdr>
            </w:div>
            <w:div w:id="742145472">
              <w:marLeft w:val="0"/>
              <w:marRight w:val="0"/>
              <w:marTop w:val="0"/>
              <w:marBottom w:val="0"/>
              <w:divBdr>
                <w:top w:val="none" w:sz="0" w:space="0" w:color="auto"/>
                <w:left w:val="none" w:sz="0" w:space="0" w:color="auto"/>
                <w:bottom w:val="none" w:sz="0" w:space="0" w:color="auto"/>
                <w:right w:val="none" w:sz="0" w:space="0" w:color="auto"/>
              </w:divBdr>
            </w:div>
            <w:div w:id="745222311">
              <w:marLeft w:val="0"/>
              <w:marRight w:val="0"/>
              <w:marTop w:val="0"/>
              <w:marBottom w:val="0"/>
              <w:divBdr>
                <w:top w:val="none" w:sz="0" w:space="0" w:color="auto"/>
                <w:left w:val="none" w:sz="0" w:space="0" w:color="auto"/>
                <w:bottom w:val="none" w:sz="0" w:space="0" w:color="auto"/>
                <w:right w:val="none" w:sz="0" w:space="0" w:color="auto"/>
              </w:divBdr>
            </w:div>
            <w:div w:id="747267655">
              <w:marLeft w:val="0"/>
              <w:marRight w:val="0"/>
              <w:marTop w:val="0"/>
              <w:marBottom w:val="0"/>
              <w:divBdr>
                <w:top w:val="none" w:sz="0" w:space="0" w:color="auto"/>
                <w:left w:val="none" w:sz="0" w:space="0" w:color="auto"/>
                <w:bottom w:val="none" w:sz="0" w:space="0" w:color="auto"/>
                <w:right w:val="none" w:sz="0" w:space="0" w:color="auto"/>
              </w:divBdr>
            </w:div>
            <w:div w:id="747532200">
              <w:marLeft w:val="0"/>
              <w:marRight w:val="0"/>
              <w:marTop w:val="0"/>
              <w:marBottom w:val="0"/>
              <w:divBdr>
                <w:top w:val="none" w:sz="0" w:space="0" w:color="auto"/>
                <w:left w:val="none" w:sz="0" w:space="0" w:color="auto"/>
                <w:bottom w:val="none" w:sz="0" w:space="0" w:color="auto"/>
                <w:right w:val="none" w:sz="0" w:space="0" w:color="auto"/>
              </w:divBdr>
            </w:div>
            <w:div w:id="756826015">
              <w:marLeft w:val="0"/>
              <w:marRight w:val="0"/>
              <w:marTop w:val="0"/>
              <w:marBottom w:val="0"/>
              <w:divBdr>
                <w:top w:val="none" w:sz="0" w:space="0" w:color="auto"/>
                <w:left w:val="none" w:sz="0" w:space="0" w:color="auto"/>
                <w:bottom w:val="none" w:sz="0" w:space="0" w:color="auto"/>
                <w:right w:val="none" w:sz="0" w:space="0" w:color="auto"/>
              </w:divBdr>
            </w:div>
            <w:div w:id="757674160">
              <w:marLeft w:val="0"/>
              <w:marRight w:val="0"/>
              <w:marTop w:val="0"/>
              <w:marBottom w:val="0"/>
              <w:divBdr>
                <w:top w:val="none" w:sz="0" w:space="0" w:color="auto"/>
                <w:left w:val="none" w:sz="0" w:space="0" w:color="auto"/>
                <w:bottom w:val="none" w:sz="0" w:space="0" w:color="auto"/>
                <w:right w:val="none" w:sz="0" w:space="0" w:color="auto"/>
              </w:divBdr>
            </w:div>
            <w:div w:id="759840180">
              <w:marLeft w:val="0"/>
              <w:marRight w:val="0"/>
              <w:marTop w:val="0"/>
              <w:marBottom w:val="0"/>
              <w:divBdr>
                <w:top w:val="none" w:sz="0" w:space="0" w:color="auto"/>
                <w:left w:val="none" w:sz="0" w:space="0" w:color="auto"/>
                <w:bottom w:val="none" w:sz="0" w:space="0" w:color="auto"/>
                <w:right w:val="none" w:sz="0" w:space="0" w:color="auto"/>
              </w:divBdr>
            </w:div>
            <w:div w:id="774712291">
              <w:marLeft w:val="0"/>
              <w:marRight w:val="0"/>
              <w:marTop w:val="0"/>
              <w:marBottom w:val="0"/>
              <w:divBdr>
                <w:top w:val="none" w:sz="0" w:space="0" w:color="auto"/>
                <w:left w:val="none" w:sz="0" w:space="0" w:color="auto"/>
                <w:bottom w:val="none" w:sz="0" w:space="0" w:color="auto"/>
                <w:right w:val="none" w:sz="0" w:space="0" w:color="auto"/>
              </w:divBdr>
            </w:div>
            <w:div w:id="790440138">
              <w:marLeft w:val="0"/>
              <w:marRight w:val="0"/>
              <w:marTop w:val="0"/>
              <w:marBottom w:val="0"/>
              <w:divBdr>
                <w:top w:val="none" w:sz="0" w:space="0" w:color="auto"/>
                <w:left w:val="none" w:sz="0" w:space="0" w:color="auto"/>
                <w:bottom w:val="none" w:sz="0" w:space="0" w:color="auto"/>
                <w:right w:val="none" w:sz="0" w:space="0" w:color="auto"/>
              </w:divBdr>
            </w:div>
            <w:div w:id="798763848">
              <w:marLeft w:val="0"/>
              <w:marRight w:val="0"/>
              <w:marTop w:val="0"/>
              <w:marBottom w:val="0"/>
              <w:divBdr>
                <w:top w:val="none" w:sz="0" w:space="0" w:color="auto"/>
                <w:left w:val="none" w:sz="0" w:space="0" w:color="auto"/>
                <w:bottom w:val="none" w:sz="0" w:space="0" w:color="auto"/>
                <w:right w:val="none" w:sz="0" w:space="0" w:color="auto"/>
              </w:divBdr>
            </w:div>
            <w:div w:id="799152008">
              <w:marLeft w:val="0"/>
              <w:marRight w:val="0"/>
              <w:marTop w:val="0"/>
              <w:marBottom w:val="0"/>
              <w:divBdr>
                <w:top w:val="none" w:sz="0" w:space="0" w:color="auto"/>
                <w:left w:val="none" w:sz="0" w:space="0" w:color="auto"/>
                <w:bottom w:val="none" w:sz="0" w:space="0" w:color="auto"/>
                <w:right w:val="none" w:sz="0" w:space="0" w:color="auto"/>
              </w:divBdr>
            </w:div>
            <w:div w:id="802310974">
              <w:marLeft w:val="0"/>
              <w:marRight w:val="0"/>
              <w:marTop w:val="0"/>
              <w:marBottom w:val="0"/>
              <w:divBdr>
                <w:top w:val="none" w:sz="0" w:space="0" w:color="auto"/>
                <w:left w:val="none" w:sz="0" w:space="0" w:color="auto"/>
                <w:bottom w:val="none" w:sz="0" w:space="0" w:color="auto"/>
                <w:right w:val="none" w:sz="0" w:space="0" w:color="auto"/>
              </w:divBdr>
            </w:div>
            <w:div w:id="815874390">
              <w:marLeft w:val="0"/>
              <w:marRight w:val="0"/>
              <w:marTop w:val="0"/>
              <w:marBottom w:val="0"/>
              <w:divBdr>
                <w:top w:val="none" w:sz="0" w:space="0" w:color="auto"/>
                <w:left w:val="none" w:sz="0" w:space="0" w:color="auto"/>
                <w:bottom w:val="none" w:sz="0" w:space="0" w:color="auto"/>
                <w:right w:val="none" w:sz="0" w:space="0" w:color="auto"/>
              </w:divBdr>
            </w:div>
            <w:div w:id="851722282">
              <w:marLeft w:val="0"/>
              <w:marRight w:val="0"/>
              <w:marTop w:val="0"/>
              <w:marBottom w:val="0"/>
              <w:divBdr>
                <w:top w:val="none" w:sz="0" w:space="0" w:color="auto"/>
                <w:left w:val="none" w:sz="0" w:space="0" w:color="auto"/>
                <w:bottom w:val="none" w:sz="0" w:space="0" w:color="auto"/>
                <w:right w:val="none" w:sz="0" w:space="0" w:color="auto"/>
              </w:divBdr>
            </w:div>
            <w:div w:id="855578975">
              <w:marLeft w:val="0"/>
              <w:marRight w:val="0"/>
              <w:marTop w:val="0"/>
              <w:marBottom w:val="0"/>
              <w:divBdr>
                <w:top w:val="none" w:sz="0" w:space="0" w:color="auto"/>
                <w:left w:val="none" w:sz="0" w:space="0" w:color="auto"/>
                <w:bottom w:val="none" w:sz="0" w:space="0" w:color="auto"/>
                <w:right w:val="none" w:sz="0" w:space="0" w:color="auto"/>
              </w:divBdr>
            </w:div>
            <w:div w:id="856701531">
              <w:marLeft w:val="0"/>
              <w:marRight w:val="0"/>
              <w:marTop w:val="0"/>
              <w:marBottom w:val="0"/>
              <w:divBdr>
                <w:top w:val="none" w:sz="0" w:space="0" w:color="auto"/>
                <w:left w:val="none" w:sz="0" w:space="0" w:color="auto"/>
                <w:bottom w:val="none" w:sz="0" w:space="0" w:color="auto"/>
                <w:right w:val="none" w:sz="0" w:space="0" w:color="auto"/>
              </w:divBdr>
            </w:div>
            <w:div w:id="858392712">
              <w:marLeft w:val="0"/>
              <w:marRight w:val="0"/>
              <w:marTop w:val="0"/>
              <w:marBottom w:val="0"/>
              <w:divBdr>
                <w:top w:val="none" w:sz="0" w:space="0" w:color="auto"/>
                <w:left w:val="none" w:sz="0" w:space="0" w:color="auto"/>
                <w:bottom w:val="none" w:sz="0" w:space="0" w:color="auto"/>
                <w:right w:val="none" w:sz="0" w:space="0" w:color="auto"/>
              </w:divBdr>
            </w:div>
            <w:div w:id="866063486">
              <w:marLeft w:val="0"/>
              <w:marRight w:val="0"/>
              <w:marTop w:val="0"/>
              <w:marBottom w:val="0"/>
              <w:divBdr>
                <w:top w:val="none" w:sz="0" w:space="0" w:color="auto"/>
                <w:left w:val="none" w:sz="0" w:space="0" w:color="auto"/>
                <w:bottom w:val="none" w:sz="0" w:space="0" w:color="auto"/>
                <w:right w:val="none" w:sz="0" w:space="0" w:color="auto"/>
              </w:divBdr>
            </w:div>
            <w:div w:id="875045425">
              <w:marLeft w:val="0"/>
              <w:marRight w:val="0"/>
              <w:marTop w:val="0"/>
              <w:marBottom w:val="0"/>
              <w:divBdr>
                <w:top w:val="none" w:sz="0" w:space="0" w:color="auto"/>
                <w:left w:val="none" w:sz="0" w:space="0" w:color="auto"/>
                <w:bottom w:val="none" w:sz="0" w:space="0" w:color="auto"/>
                <w:right w:val="none" w:sz="0" w:space="0" w:color="auto"/>
              </w:divBdr>
            </w:div>
            <w:div w:id="893197828">
              <w:marLeft w:val="0"/>
              <w:marRight w:val="0"/>
              <w:marTop w:val="0"/>
              <w:marBottom w:val="0"/>
              <w:divBdr>
                <w:top w:val="none" w:sz="0" w:space="0" w:color="auto"/>
                <w:left w:val="none" w:sz="0" w:space="0" w:color="auto"/>
                <w:bottom w:val="none" w:sz="0" w:space="0" w:color="auto"/>
                <w:right w:val="none" w:sz="0" w:space="0" w:color="auto"/>
              </w:divBdr>
            </w:div>
            <w:div w:id="893544289">
              <w:marLeft w:val="0"/>
              <w:marRight w:val="0"/>
              <w:marTop w:val="0"/>
              <w:marBottom w:val="0"/>
              <w:divBdr>
                <w:top w:val="none" w:sz="0" w:space="0" w:color="auto"/>
                <w:left w:val="none" w:sz="0" w:space="0" w:color="auto"/>
                <w:bottom w:val="none" w:sz="0" w:space="0" w:color="auto"/>
                <w:right w:val="none" w:sz="0" w:space="0" w:color="auto"/>
              </w:divBdr>
            </w:div>
            <w:div w:id="893858321">
              <w:marLeft w:val="0"/>
              <w:marRight w:val="0"/>
              <w:marTop w:val="0"/>
              <w:marBottom w:val="0"/>
              <w:divBdr>
                <w:top w:val="none" w:sz="0" w:space="0" w:color="auto"/>
                <w:left w:val="none" w:sz="0" w:space="0" w:color="auto"/>
                <w:bottom w:val="none" w:sz="0" w:space="0" w:color="auto"/>
                <w:right w:val="none" w:sz="0" w:space="0" w:color="auto"/>
              </w:divBdr>
            </w:div>
            <w:div w:id="905990304">
              <w:marLeft w:val="0"/>
              <w:marRight w:val="0"/>
              <w:marTop w:val="0"/>
              <w:marBottom w:val="0"/>
              <w:divBdr>
                <w:top w:val="none" w:sz="0" w:space="0" w:color="auto"/>
                <w:left w:val="none" w:sz="0" w:space="0" w:color="auto"/>
                <w:bottom w:val="none" w:sz="0" w:space="0" w:color="auto"/>
                <w:right w:val="none" w:sz="0" w:space="0" w:color="auto"/>
              </w:divBdr>
            </w:div>
            <w:div w:id="920914694">
              <w:marLeft w:val="0"/>
              <w:marRight w:val="0"/>
              <w:marTop w:val="0"/>
              <w:marBottom w:val="0"/>
              <w:divBdr>
                <w:top w:val="none" w:sz="0" w:space="0" w:color="auto"/>
                <w:left w:val="none" w:sz="0" w:space="0" w:color="auto"/>
                <w:bottom w:val="none" w:sz="0" w:space="0" w:color="auto"/>
                <w:right w:val="none" w:sz="0" w:space="0" w:color="auto"/>
              </w:divBdr>
            </w:div>
            <w:div w:id="922688219">
              <w:marLeft w:val="0"/>
              <w:marRight w:val="0"/>
              <w:marTop w:val="0"/>
              <w:marBottom w:val="0"/>
              <w:divBdr>
                <w:top w:val="none" w:sz="0" w:space="0" w:color="auto"/>
                <w:left w:val="none" w:sz="0" w:space="0" w:color="auto"/>
                <w:bottom w:val="none" w:sz="0" w:space="0" w:color="auto"/>
                <w:right w:val="none" w:sz="0" w:space="0" w:color="auto"/>
              </w:divBdr>
            </w:div>
            <w:div w:id="934678364">
              <w:marLeft w:val="0"/>
              <w:marRight w:val="0"/>
              <w:marTop w:val="0"/>
              <w:marBottom w:val="0"/>
              <w:divBdr>
                <w:top w:val="none" w:sz="0" w:space="0" w:color="auto"/>
                <w:left w:val="none" w:sz="0" w:space="0" w:color="auto"/>
                <w:bottom w:val="none" w:sz="0" w:space="0" w:color="auto"/>
                <w:right w:val="none" w:sz="0" w:space="0" w:color="auto"/>
              </w:divBdr>
            </w:div>
            <w:div w:id="950278549">
              <w:marLeft w:val="0"/>
              <w:marRight w:val="0"/>
              <w:marTop w:val="0"/>
              <w:marBottom w:val="0"/>
              <w:divBdr>
                <w:top w:val="none" w:sz="0" w:space="0" w:color="auto"/>
                <w:left w:val="none" w:sz="0" w:space="0" w:color="auto"/>
                <w:bottom w:val="none" w:sz="0" w:space="0" w:color="auto"/>
                <w:right w:val="none" w:sz="0" w:space="0" w:color="auto"/>
              </w:divBdr>
            </w:div>
            <w:div w:id="953243308">
              <w:marLeft w:val="0"/>
              <w:marRight w:val="0"/>
              <w:marTop w:val="0"/>
              <w:marBottom w:val="0"/>
              <w:divBdr>
                <w:top w:val="none" w:sz="0" w:space="0" w:color="auto"/>
                <w:left w:val="none" w:sz="0" w:space="0" w:color="auto"/>
                <w:bottom w:val="none" w:sz="0" w:space="0" w:color="auto"/>
                <w:right w:val="none" w:sz="0" w:space="0" w:color="auto"/>
              </w:divBdr>
            </w:div>
            <w:div w:id="958535367">
              <w:marLeft w:val="0"/>
              <w:marRight w:val="0"/>
              <w:marTop w:val="0"/>
              <w:marBottom w:val="0"/>
              <w:divBdr>
                <w:top w:val="none" w:sz="0" w:space="0" w:color="auto"/>
                <w:left w:val="none" w:sz="0" w:space="0" w:color="auto"/>
                <w:bottom w:val="none" w:sz="0" w:space="0" w:color="auto"/>
                <w:right w:val="none" w:sz="0" w:space="0" w:color="auto"/>
              </w:divBdr>
            </w:div>
            <w:div w:id="958610433">
              <w:marLeft w:val="0"/>
              <w:marRight w:val="0"/>
              <w:marTop w:val="0"/>
              <w:marBottom w:val="0"/>
              <w:divBdr>
                <w:top w:val="none" w:sz="0" w:space="0" w:color="auto"/>
                <w:left w:val="none" w:sz="0" w:space="0" w:color="auto"/>
                <w:bottom w:val="none" w:sz="0" w:space="0" w:color="auto"/>
                <w:right w:val="none" w:sz="0" w:space="0" w:color="auto"/>
              </w:divBdr>
            </w:div>
            <w:div w:id="963849388">
              <w:marLeft w:val="0"/>
              <w:marRight w:val="0"/>
              <w:marTop w:val="0"/>
              <w:marBottom w:val="0"/>
              <w:divBdr>
                <w:top w:val="none" w:sz="0" w:space="0" w:color="auto"/>
                <w:left w:val="none" w:sz="0" w:space="0" w:color="auto"/>
                <w:bottom w:val="none" w:sz="0" w:space="0" w:color="auto"/>
                <w:right w:val="none" w:sz="0" w:space="0" w:color="auto"/>
              </w:divBdr>
            </w:div>
            <w:div w:id="977108253">
              <w:marLeft w:val="0"/>
              <w:marRight w:val="0"/>
              <w:marTop w:val="0"/>
              <w:marBottom w:val="0"/>
              <w:divBdr>
                <w:top w:val="none" w:sz="0" w:space="0" w:color="auto"/>
                <w:left w:val="none" w:sz="0" w:space="0" w:color="auto"/>
                <w:bottom w:val="none" w:sz="0" w:space="0" w:color="auto"/>
                <w:right w:val="none" w:sz="0" w:space="0" w:color="auto"/>
              </w:divBdr>
            </w:div>
            <w:div w:id="977884434">
              <w:marLeft w:val="0"/>
              <w:marRight w:val="0"/>
              <w:marTop w:val="0"/>
              <w:marBottom w:val="0"/>
              <w:divBdr>
                <w:top w:val="none" w:sz="0" w:space="0" w:color="auto"/>
                <w:left w:val="none" w:sz="0" w:space="0" w:color="auto"/>
                <w:bottom w:val="none" w:sz="0" w:space="0" w:color="auto"/>
                <w:right w:val="none" w:sz="0" w:space="0" w:color="auto"/>
              </w:divBdr>
            </w:div>
            <w:div w:id="983461381">
              <w:marLeft w:val="0"/>
              <w:marRight w:val="0"/>
              <w:marTop w:val="0"/>
              <w:marBottom w:val="0"/>
              <w:divBdr>
                <w:top w:val="none" w:sz="0" w:space="0" w:color="auto"/>
                <w:left w:val="none" w:sz="0" w:space="0" w:color="auto"/>
                <w:bottom w:val="none" w:sz="0" w:space="0" w:color="auto"/>
                <w:right w:val="none" w:sz="0" w:space="0" w:color="auto"/>
              </w:divBdr>
            </w:div>
            <w:div w:id="996690946">
              <w:marLeft w:val="0"/>
              <w:marRight w:val="0"/>
              <w:marTop w:val="0"/>
              <w:marBottom w:val="0"/>
              <w:divBdr>
                <w:top w:val="none" w:sz="0" w:space="0" w:color="auto"/>
                <w:left w:val="none" w:sz="0" w:space="0" w:color="auto"/>
                <w:bottom w:val="none" w:sz="0" w:space="0" w:color="auto"/>
                <w:right w:val="none" w:sz="0" w:space="0" w:color="auto"/>
              </w:divBdr>
            </w:div>
            <w:div w:id="1009914350">
              <w:marLeft w:val="0"/>
              <w:marRight w:val="0"/>
              <w:marTop w:val="0"/>
              <w:marBottom w:val="0"/>
              <w:divBdr>
                <w:top w:val="none" w:sz="0" w:space="0" w:color="auto"/>
                <w:left w:val="none" w:sz="0" w:space="0" w:color="auto"/>
                <w:bottom w:val="none" w:sz="0" w:space="0" w:color="auto"/>
                <w:right w:val="none" w:sz="0" w:space="0" w:color="auto"/>
              </w:divBdr>
            </w:div>
            <w:div w:id="1011376811">
              <w:marLeft w:val="0"/>
              <w:marRight w:val="0"/>
              <w:marTop w:val="0"/>
              <w:marBottom w:val="0"/>
              <w:divBdr>
                <w:top w:val="none" w:sz="0" w:space="0" w:color="auto"/>
                <w:left w:val="none" w:sz="0" w:space="0" w:color="auto"/>
                <w:bottom w:val="none" w:sz="0" w:space="0" w:color="auto"/>
                <w:right w:val="none" w:sz="0" w:space="0" w:color="auto"/>
              </w:divBdr>
            </w:div>
            <w:div w:id="1016420730">
              <w:marLeft w:val="0"/>
              <w:marRight w:val="0"/>
              <w:marTop w:val="0"/>
              <w:marBottom w:val="0"/>
              <w:divBdr>
                <w:top w:val="none" w:sz="0" w:space="0" w:color="auto"/>
                <w:left w:val="none" w:sz="0" w:space="0" w:color="auto"/>
                <w:bottom w:val="none" w:sz="0" w:space="0" w:color="auto"/>
                <w:right w:val="none" w:sz="0" w:space="0" w:color="auto"/>
              </w:divBdr>
            </w:div>
            <w:div w:id="1023359631">
              <w:marLeft w:val="0"/>
              <w:marRight w:val="0"/>
              <w:marTop w:val="0"/>
              <w:marBottom w:val="0"/>
              <w:divBdr>
                <w:top w:val="none" w:sz="0" w:space="0" w:color="auto"/>
                <w:left w:val="none" w:sz="0" w:space="0" w:color="auto"/>
                <w:bottom w:val="none" w:sz="0" w:space="0" w:color="auto"/>
                <w:right w:val="none" w:sz="0" w:space="0" w:color="auto"/>
              </w:divBdr>
            </w:div>
            <w:div w:id="1032343630">
              <w:marLeft w:val="0"/>
              <w:marRight w:val="0"/>
              <w:marTop w:val="0"/>
              <w:marBottom w:val="0"/>
              <w:divBdr>
                <w:top w:val="none" w:sz="0" w:space="0" w:color="auto"/>
                <w:left w:val="none" w:sz="0" w:space="0" w:color="auto"/>
                <w:bottom w:val="none" w:sz="0" w:space="0" w:color="auto"/>
                <w:right w:val="none" w:sz="0" w:space="0" w:color="auto"/>
              </w:divBdr>
            </w:div>
            <w:div w:id="1032879722">
              <w:marLeft w:val="0"/>
              <w:marRight w:val="0"/>
              <w:marTop w:val="0"/>
              <w:marBottom w:val="0"/>
              <w:divBdr>
                <w:top w:val="none" w:sz="0" w:space="0" w:color="auto"/>
                <w:left w:val="none" w:sz="0" w:space="0" w:color="auto"/>
                <w:bottom w:val="none" w:sz="0" w:space="0" w:color="auto"/>
                <w:right w:val="none" w:sz="0" w:space="0" w:color="auto"/>
              </w:divBdr>
            </w:div>
            <w:div w:id="1038773730">
              <w:marLeft w:val="0"/>
              <w:marRight w:val="0"/>
              <w:marTop w:val="0"/>
              <w:marBottom w:val="0"/>
              <w:divBdr>
                <w:top w:val="none" w:sz="0" w:space="0" w:color="auto"/>
                <w:left w:val="none" w:sz="0" w:space="0" w:color="auto"/>
                <w:bottom w:val="none" w:sz="0" w:space="0" w:color="auto"/>
                <w:right w:val="none" w:sz="0" w:space="0" w:color="auto"/>
              </w:divBdr>
            </w:div>
            <w:div w:id="1046758089">
              <w:marLeft w:val="0"/>
              <w:marRight w:val="0"/>
              <w:marTop w:val="0"/>
              <w:marBottom w:val="0"/>
              <w:divBdr>
                <w:top w:val="none" w:sz="0" w:space="0" w:color="auto"/>
                <w:left w:val="none" w:sz="0" w:space="0" w:color="auto"/>
                <w:bottom w:val="none" w:sz="0" w:space="0" w:color="auto"/>
                <w:right w:val="none" w:sz="0" w:space="0" w:color="auto"/>
              </w:divBdr>
            </w:div>
            <w:div w:id="1046837617">
              <w:marLeft w:val="0"/>
              <w:marRight w:val="0"/>
              <w:marTop w:val="0"/>
              <w:marBottom w:val="0"/>
              <w:divBdr>
                <w:top w:val="none" w:sz="0" w:space="0" w:color="auto"/>
                <w:left w:val="none" w:sz="0" w:space="0" w:color="auto"/>
                <w:bottom w:val="none" w:sz="0" w:space="0" w:color="auto"/>
                <w:right w:val="none" w:sz="0" w:space="0" w:color="auto"/>
              </w:divBdr>
            </w:div>
            <w:div w:id="1098022634">
              <w:marLeft w:val="0"/>
              <w:marRight w:val="0"/>
              <w:marTop w:val="0"/>
              <w:marBottom w:val="0"/>
              <w:divBdr>
                <w:top w:val="none" w:sz="0" w:space="0" w:color="auto"/>
                <w:left w:val="none" w:sz="0" w:space="0" w:color="auto"/>
                <w:bottom w:val="none" w:sz="0" w:space="0" w:color="auto"/>
                <w:right w:val="none" w:sz="0" w:space="0" w:color="auto"/>
              </w:divBdr>
            </w:div>
            <w:div w:id="1160386628">
              <w:marLeft w:val="0"/>
              <w:marRight w:val="0"/>
              <w:marTop w:val="0"/>
              <w:marBottom w:val="0"/>
              <w:divBdr>
                <w:top w:val="none" w:sz="0" w:space="0" w:color="auto"/>
                <w:left w:val="none" w:sz="0" w:space="0" w:color="auto"/>
                <w:bottom w:val="none" w:sz="0" w:space="0" w:color="auto"/>
                <w:right w:val="none" w:sz="0" w:space="0" w:color="auto"/>
              </w:divBdr>
            </w:div>
            <w:div w:id="1163862463">
              <w:marLeft w:val="0"/>
              <w:marRight w:val="0"/>
              <w:marTop w:val="0"/>
              <w:marBottom w:val="0"/>
              <w:divBdr>
                <w:top w:val="none" w:sz="0" w:space="0" w:color="auto"/>
                <w:left w:val="none" w:sz="0" w:space="0" w:color="auto"/>
                <w:bottom w:val="none" w:sz="0" w:space="0" w:color="auto"/>
                <w:right w:val="none" w:sz="0" w:space="0" w:color="auto"/>
              </w:divBdr>
            </w:div>
            <w:div w:id="1175923904">
              <w:marLeft w:val="0"/>
              <w:marRight w:val="0"/>
              <w:marTop w:val="0"/>
              <w:marBottom w:val="0"/>
              <w:divBdr>
                <w:top w:val="none" w:sz="0" w:space="0" w:color="auto"/>
                <w:left w:val="none" w:sz="0" w:space="0" w:color="auto"/>
                <w:bottom w:val="none" w:sz="0" w:space="0" w:color="auto"/>
                <w:right w:val="none" w:sz="0" w:space="0" w:color="auto"/>
              </w:divBdr>
            </w:div>
            <w:div w:id="1177621040">
              <w:marLeft w:val="0"/>
              <w:marRight w:val="0"/>
              <w:marTop w:val="0"/>
              <w:marBottom w:val="0"/>
              <w:divBdr>
                <w:top w:val="none" w:sz="0" w:space="0" w:color="auto"/>
                <w:left w:val="none" w:sz="0" w:space="0" w:color="auto"/>
                <w:bottom w:val="none" w:sz="0" w:space="0" w:color="auto"/>
                <w:right w:val="none" w:sz="0" w:space="0" w:color="auto"/>
              </w:divBdr>
            </w:div>
            <w:div w:id="1198391656">
              <w:marLeft w:val="0"/>
              <w:marRight w:val="0"/>
              <w:marTop w:val="0"/>
              <w:marBottom w:val="0"/>
              <w:divBdr>
                <w:top w:val="none" w:sz="0" w:space="0" w:color="auto"/>
                <w:left w:val="none" w:sz="0" w:space="0" w:color="auto"/>
                <w:bottom w:val="none" w:sz="0" w:space="0" w:color="auto"/>
                <w:right w:val="none" w:sz="0" w:space="0" w:color="auto"/>
              </w:divBdr>
            </w:div>
            <w:div w:id="1202284901">
              <w:marLeft w:val="0"/>
              <w:marRight w:val="0"/>
              <w:marTop w:val="0"/>
              <w:marBottom w:val="0"/>
              <w:divBdr>
                <w:top w:val="none" w:sz="0" w:space="0" w:color="auto"/>
                <w:left w:val="none" w:sz="0" w:space="0" w:color="auto"/>
                <w:bottom w:val="none" w:sz="0" w:space="0" w:color="auto"/>
                <w:right w:val="none" w:sz="0" w:space="0" w:color="auto"/>
              </w:divBdr>
            </w:div>
            <w:div w:id="1209799111">
              <w:marLeft w:val="0"/>
              <w:marRight w:val="0"/>
              <w:marTop w:val="0"/>
              <w:marBottom w:val="0"/>
              <w:divBdr>
                <w:top w:val="none" w:sz="0" w:space="0" w:color="auto"/>
                <w:left w:val="none" w:sz="0" w:space="0" w:color="auto"/>
                <w:bottom w:val="none" w:sz="0" w:space="0" w:color="auto"/>
                <w:right w:val="none" w:sz="0" w:space="0" w:color="auto"/>
              </w:divBdr>
            </w:div>
            <w:div w:id="1211529930">
              <w:marLeft w:val="0"/>
              <w:marRight w:val="0"/>
              <w:marTop w:val="0"/>
              <w:marBottom w:val="0"/>
              <w:divBdr>
                <w:top w:val="none" w:sz="0" w:space="0" w:color="auto"/>
                <w:left w:val="none" w:sz="0" w:space="0" w:color="auto"/>
                <w:bottom w:val="none" w:sz="0" w:space="0" w:color="auto"/>
                <w:right w:val="none" w:sz="0" w:space="0" w:color="auto"/>
              </w:divBdr>
            </w:div>
            <w:div w:id="1238710182">
              <w:marLeft w:val="0"/>
              <w:marRight w:val="0"/>
              <w:marTop w:val="0"/>
              <w:marBottom w:val="0"/>
              <w:divBdr>
                <w:top w:val="none" w:sz="0" w:space="0" w:color="auto"/>
                <w:left w:val="none" w:sz="0" w:space="0" w:color="auto"/>
                <w:bottom w:val="none" w:sz="0" w:space="0" w:color="auto"/>
                <w:right w:val="none" w:sz="0" w:space="0" w:color="auto"/>
              </w:divBdr>
            </w:div>
            <w:div w:id="1253316177">
              <w:marLeft w:val="0"/>
              <w:marRight w:val="0"/>
              <w:marTop w:val="0"/>
              <w:marBottom w:val="0"/>
              <w:divBdr>
                <w:top w:val="none" w:sz="0" w:space="0" w:color="auto"/>
                <w:left w:val="none" w:sz="0" w:space="0" w:color="auto"/>
                <w:bottom w:val="none" w:sz="0" w:space="0" w:color="auto"/>
                <w:right w:val="none" w:sz="0" w:space="0" w:color="auto"/>
              </w:divBdr>
            </w:div>
            <w:div w:id="1255281852">
              <w:marLeft w:val="0"/>
              <w:marRight w:val="0"/>
              <w:marTop w:val="0"/>
              <w:marBottom w:val="0"/>
              <w:divBdr>
                <w:top w:val="none" w:sz="0" w:space="0" w:color="auto"/>
                <w:left w:val="none" w:sz="0" w:space="0" w:color="auto"/>
                <w:bottom w:val="none" w:sz="0" w:space="0" w:color="auto"/>
                <w:right w:val="none" w:sz="0" w:space="0" w:color="auto"/>
              </w:divBdr>
            </w:div>
            <w:div w:id="1271863349">
              <w:marLeft w:val="0"/>
              <w:marRight w:val="0"/>
              <w:marTop w:val="0"/>
              <w:marBottom w:val="0"/>
              <w:divBdr>
                <w:top w:val="none" w:sz="0" w:space="0" w:color="auto"/>
                <w:left w:val="none" w:sz="0" w:space="0" w:color="auto"/>
                <w:bottom w:val="none" w:sz="0" w:space="0" w:color="auto"/>
                <w:right w:val="none" w:sz="0" w:space="0" w:color="auto"/>
              </w:divBdr>
            </w:div>
            <w:div w:id="1274704849">
              <w:marLeft w:val="0"/>
              <w:marRight w:val="0"/>
              <w:marTop w:val="0"/>
              <w:marBottom w:val="0"/>
              <w:divBdr>
                <w:top w:val="none" w:sz="0" w:space="0" w:color="auto"/>
                <w:left w:val="none" w:sz="0" w:space="0" w:color="auto"/>
                <w:bottom w:val="none" w:sz="0" w:space="0" w:color="auto"/>
                <w:right w:val="none" w:sz="0" w:space="0" w:color="auto"/>
              </w:divBdr>
            </w:div>
            <w:div w:id="1276136090">
              <w:marLeft w:val="0"/>
              <w:marRight w:val="0"/>
              <w:marTop w:val="0"/>
              <w:marBottom w:val="0"/>
              <w:divBdr>
                <w:top w:val="none" w:sz="0" w:space="0" w:color="auto"/>
                <w:left w:val="none" w:sz="0" w:space="0" w:color="auto"/>
                <w:bottom w:val="none" w:sz="0" w:space="0" w:color="auto"/>
                <w:right w:val="none" w:sz="0" w:space="0" w:color="auto"/>
              </w:divBdr>
            </w:div>
            <w:div w:id="1279143859">
              <w:marLeft w:val="0"/>
              <w:marRight w:val="0"/>
              <w:marTop w:val="0"/>
              <w:marBottom w:val="0"/>
              <w:divBdr>
                <w:top w:val="none" w:sz="0" w:space="0" w:color="auto"/>
                <w:left w:val="none" w:sz="0" w:space="0" w:color="auto"/>
                <w:bottom w:val="none" w:sz="0" w:space="0" w:color="auto"/>
                <w:right w:val="none" w:sz="0" w:space="0" w:color="auto"/>
              </w:divBdr>
            </w:div>
            <w:div w:id="1290745161">
              <w:marLeft w:val="0"/>
              <w:marRight w:val="0"/>
              <w:marTop w:val="0"/>
              <w:marBottom w:val="0"/>
              <w:divBdr>
                <w:top w:val="none" w:sz="0" w:space="0" w:color="auto"/>
                <w:left w:val="none" w:sz="0" w:space="0" w:color="auto"/>
                <w:bottom w:val="none" w:sz="0" w:space="0" w:color="auto"/>
                <w:right w:val="none" w:sz="0" w:space="0" w:color="auto"/>
              </w:divBdr>
            </w:div>
            <w:div w:id="1293898270">
              <w:marLeft w:val="0"/>
              <w:marRight w:val="0"/>
              <w:marTop w:val="0"/>
              <w:marBottom w:val="0"/>
              <w:divBdr>
                <w:top w:val="none" w:sz="0" w:space="0" w:color="auto"/>
                <w:left w:val="none" w:sz="0" w:space="0" w:color="auto"/>
                <w:bottom w:val="none" w:sz="0" w:space="0" w:color="auto"/>
                <w:right w:val="none" w:sz="0" w:space="0" w:color="auto"/>
              </w:divBdr>
            </w:div>
            <w:div w:id="1294018724">
              <w:marLeft w:val="0"/>
              <w:marRight w:val="0"/>
              <w:marTop w:val="0"/>
              <w:marBottom w:val="0"/>
              <w:divBdr>
                <w:top w:val="none" w:sz="0" w:space="0" w:color="auto"/>
                <w:left w:val="none" w:sz="0" w:space="0" w:color="auto"/>
                <w:bottom w:val="none" w:sz="0" w:space="0" w:color="auto"/>
                <w:right w:val="none" w:sz="0" w:space="0" w:color="auto"/>
              </w:divBdr>
            </w:div>
            <w:div w:id="1310672877">
              <w:marLeft w:val="0"/>
              <w:marRight w:val="0"/>
              <w:marTop w:val="0"/>
              <w:marBottom w:val="0"/>
              <w:divBdr>
                <w:top w:val="none" w:sz="0" w:space="0" w:color="auto"/>
                <w:left w:val="none" w:sz="0" w:space="0" w:color="auto"/>
                <w:bottom w:val="none" w:sz="0" w:space="0" w:color="auto"/>
                <w:right w:val="none" w:sz="0" w:space="0" w:color="auto"/>
              </w:divBdr>
            </w:div>
            <w:div w:id="1324044757">
              <w:marLeft w:val="0"/>
              <w:marRight w:val="0"/>
              <w:marTop w:val="0"/>
              <w:marBottom w:val="0"/>
              <w:divBdr>
                <w:top w:val="none" w:sz="0" w:space="0" w:color="auto"/>
                <w:left w:val="none" w:sz="0" w:space="0" w:color="auto"/>
                <w:bottom w:val="none" w:sz="0" w:space="0" w:color="auto"/>
                <w:right w:val="none" w:sz="0" w:space="0" w:color="auto"/>
              </w:divBdr>
            </w:div>
            <w:div w:id="1325930918">
              <w:marLeft w:val="0"/>
              <w:marRight w:val="0"/>
              <w:marTop w:val="0"/>
              <w:marBottom w:val="0"/>
              <w:divBdr>
                <w:top w:val="none" w:sz="0" w:space="0" w:color="auto"/>
                <w:left w:val="none" w:sz="0" w:space="0" w:color="auto"/>
                <w:bottom w:val="none" w:sz="0" w:space="0" w:color="auto"/>
                <w:right w:val="none" w:sz="0" w:space="0" w:color="auto"/>
              </w:divBdr>
            </w:div>
            <w:div w:id="1331985376">
              <w:marLeft w:val="0"/>
              <w:marRight w:val="0"/>
              <w:marTop w:val="0"/>
              <w:marBottom w:val="0"/>
              <w:divBdr>
                <w:top w:val="none" w:sz="0" w:space="0" w:color="auto"/>
                <w:left w:val="none" w:sz="0" w:space="0" w:color="auto"/>
                <w:bottom w:val="none" w:sz="0" w:space="0" w:color="auto"/>
                <w:right w:val="none" w:sz="0" w:space="0" w:color="auto"/>
              </w:divBdr>
            </w:div>
            <w:div w:id="1336297318">
              <w:marLeft w:val="0"/>
              <w:marRight w:val="0"/>
              <w:marTop w:val="0"/>
              <w:marBottom w:val="0"/>
              <w:divBdr>
                <w:top w:val="none" w:sz="0" w:space="0" w:color="auto"/>
                <w:left w:val="none" w:sz="0" w:space="0" w:color="auto"/>
                <w:bottom w:val="none" w:sz="0" w:space="0" w:color="auto"/>
                <w:right w:val="none" w:sz="0" w:space="0" w:color="auto"/>
              </w:divBdr>
            </w:div>
            <w:div w:id="1336499684">
              <w:marLeft w:val="0"/>
              <w:marRight w:val="0"/>
              <w:marTop w:val="0"/>
              <w:marBottom w:val="0"/>
              <w:divBdr>
                <w:top w:val="none" w:sz="0" w:space="0" w:color="auto"/>
                <w:left w:val="none" w:sz="0" w:space="0" w:color="auto"/>
                <w:bottom w:val="none" w:sz="0" w:space="0" w:color="auto"/>
                <w:right w:val="none" w:sz="0" w:space="0" w:color="auto"/>
              </w:divBdr>
            </w:div>
            <w:div w:id="1339305861">
              <w:marLeft w:val="0"/>
              <w:marRight w:val="0"/>
              <w:marTop w:val="0"/>
              <w:marBottom w:val="0"/>
              <w:divBdr>
                <w:top w:val="none" w:sz="0" w:space="0" w:color="auto"/>
                <w:left w:val="none" w:sz="0" w:space="0" w:color="auto"/>
                <w:bottom w:val="none" w:sz="0" w:space="0" w:color="auto"/>
                <w:right w:val="none" w:sz="0" w:space="0" w:color="auto"/>
              </w:divBdr>
            </w:div>
            <w:div w:id="1348630795">
              <w:marLeft w:val="0"/>
              <w:marRight w:val="0"/>
              <w:marTop w:val="0"/>
              <w:marBottom w:val="0"/>
              <w:divBdr>
                <w:top w:val="none" w:sz="0" w:space="0" w:color="auto"/>
                <w:left w:val="none" w:sz="0" w:space="0" w:color="auto"/>
                <w:bottom w:val="none" w:sz="0" w:space="0" w:color="auto"/>
                <w:right w:val="none" w:sz="0" w:space="0" w:color="auto"/>
              </w:divBdr>
            </w:div>
            <w:div w:id="1349796747">
              <w:marLeft w:val="0"/>
              <w:marRight w:val="0"/>
              <w:marTop w:val="0"/>
              <w:marBottom w:val="0"/>
              <w:divBdr>
                <w:top w:val="none" w:sz="0" w:space="0" w:color="auto"/>
                <w:left w:val="none" w:sz="0" w:space="0" w:color="auto"/>
                <w:bottom w:val="none" w:sz="0" w:space="0" w:color="auto"/>
                <w:right w:val="none" w:sz="0" w:space="0" w:color="auto"/>
              </w:divBdr>
            </w:div>
            <w:div w:id="1351756709">
              <w:marLeft w:val="0"/>
              <w:marRight w:val="0"/>
              <w:marTop w:val="0"/>
              <w:marBottom w:val="0"/>
              <w:divBdr>
                <w:top w:val="none" w:sz="0" w:space="0" w:color="auto"/>
                <w:left w:val="none" w:sz="0" w:space="0" w:color="auto"/>
                <w:bottom w:val="none" w:sz="0" w:space="0" w:color="auto"/>
                <w:right w:val="none" w:sz="0" w:space="0" w:color="auto"/>
              </w:divBdr>
            </w:div>
            <w:div w:id="1359312240">
              <w:marLeft w:val="0"/>
              <w:marRight w:val="0"/>
              <w:marTop w:val="0"/>
              <w:marBottom w:val="0"/>
              <w:divBdr>
                <w:top w:val="none" w:sz="0" w:space="0" w:color="auto"/>
                <w:left w:val="none" w:sz="0" w:space="0" w:color="auto"/>
                <w:bottom w:val="none" w:sz="0" w:space="0" w:color="auto"/>
                <w:right w:val="none" w:sz="0" w:space="0" w:color="auto"/>
              </w:divBdr>
            </w:div>
            <w:div w:id="1361475486">
              <w:marLeft w:val="0"/>
              <w:marRight w:val="0"/>
              <w:marTop w:val="0"/>
              <w:marBottom w:val="0"/>
              <w:divBdr>
                <w:top w:val="none" w:sz="0" w:space="0" w:color="auto"/>
                <w:left w:val="none" w:sz="0" w:space="0" w:color="auto"/>
                <w:bottom w:val="none" w:sz="0" w:space="0" w:color="auto"/>
                <w:right w:val="none" w:sz="0" w:space="0" w:color="auto"/>
              </w:divBdr>
            </w:div>
            <w:div w:id="1366523890">
              <w:marLeft w:val="0"/>
              <w:marRight w:val="0"/>
              <w:marTop w:val="0"/>
              <w:marBottom w:val="0"/>
              <w:divBdr>
                <w:top w:val="none" w:sz="0" w:space="0" w:color="auto"/>
                <w:left w:val="none" w:sz="0" w:space="0" w:color="auto"/>
                <w:bottom w:val="none" w:sz="0" w:space="0" w:color="auto"/>
                <w:right w:val="none" w:sz="0" w:space="0" w:color="auto"/>
              </w:divBdr>
            </w:div>
            <w:div w:id="1370648525">
              <w:marLeft w:val="0"/>
              <w:marRight w:val="0"/>
              <w:marTop w:val="0"/>
              <w:marBottom w:val="0"/>
              <w:divBdr>
                <w:top w:val="none" w:sz="0" w:space="0" w:color="auto"/>
                <w:left w:val="none" w:sz="0" w:space="0" w:color="auto"/>
                <w:bottom w:val="none" w:sz="0" w:space="0" w:color="auto"/>
                <w:right w:val="none" w:sz="0" w:space="0" w:color="auto"/>
              </w:divBdr>
            </w:div>
            <w:div w:id="1371148632">
              <w:marLeft w:val="0"/>
              <w:marRight w:val="0"/>
              <w:marTop w:val="0"/>
              <w:marBottom w:val="0"/>
              <w:divBdr>
                <w:top w:val="none" w:sz="0" w:space="0" w:color="auto"/>
                <w:left w:val="none" w:sz="0" w:space="0" w:color="auto"/>
                <w:bottom w:val="none" w:sz="0" w:space="0" w:color="auto"/>
                <w:right w:val="none" w:sz="0" w:space="0" w:color="auto"/>
              </w:divBdr>
            </w:div>
            <w:div w:id="1381441322">
              <w:marLeft w:val="0"/>
              <w:marRight w:val="0"/>
              <w:marTop w:val="0"/>
              <w:marBottom w:val="0"/>
              <w:divBdr>
                <w:top w:val="none" w:sz="0" w:space="0" w:color="auto"/>
                <w:left w:val="none" w:sz="0" w:space="0" w:color="auto"/>
                <w:bottom w:val="none" w:sz="0" w:space="0" w:color="auto"/>
                <w:right w:val="none" w:sz="0" w:space="0" w:color="auto"/>
              </w:divBdr>
            </w:div>
            <w:div w:id="1384282922">
              <w:marLeft w:val="0"/>
              <w:marRight w:val="0"/>
              <w:marTop w:val="0"/>
              <w:marBottom w:val="0"/>
              <w:divBdr>
                <w:top w:val="none" w:sz="0" w:space="0" w:color="auto"/>
                <w:left w:val="none" w:sz="0" w:space="0" w:color="auto"/>
                <w:bottom w:val="none" w:sz="0" w:space="0" w:color="auto"/>
                <w:right w:val="none" w:sz="0" w:space="0" w:color="auto"/>
              </w:divBdr>
            </w:div>
            <w:div w:id="1386173170">
              <w:marLeft w:val="0"/>
              <w:marRight w:val="0"/>
              <w:marTop w:val="0"/>
              <w:marBottom w:val="0"/>
              <w:divBdr>
                <w:top w:val="none" w:sz="0" w:space="0" w:color="auto"/>
                <w:left w:val="none" w:sz="0" w:space="0" w:color="auto"/>
                <w:bottom w:val="none" w:sz="0" w:space="0" w:color="auto"/>
                <w:right w:val="none" w:sz="0" w:space="0" w:color="auto"/>
              </w:divBdr>
            </w:div>
            <w:div w:id="1397897314">
              <w:marLeft w:val="0"/>
              <w:marRight w:val="0"/>
              <w:marTop w:val="0"/>
              <w:marBottom w:val="0"/>
              <w:divBdr>
                <w:top w:val="none" w:sz="0" w:space="0" w:color="auto"/>
                <w:left w:val="none" w:sz="0" w:space="0" w:color="auto"/>
                <w:bottom w:val="none" w:sz="0" w:space="0" w:color="auto"/>
                <w:right w:val="none" w:sz="0" w:space="0" w:color="auto"/>
              </w:divBdr>
            </w:div>
            <w:div w:id="1400127245">
              <w:marLeft w:val="0"/>
              <w:marRight w:val="0"/>
              <w:marTop w:val="0"/>
              <w:marBottom w:val="0"/>
              <w:divBdr>
                <w:top w:val="none" w:sz="0" w:space="0" w:color="auto"/>
                <w:left w:val="none" w:sz="0" w:space="0" w:color="auto"/>
                <w:bottom w:val="none" w:sz="0" w:space="0" w:color="auto"/>
                <w:right w:val="none" w:sz="0" w:space="0" w:color="auto"/>
              </w:divBdr>
            </w:div>
            <w:div w:id="1400588812">
              <w:marLeft w:val="0"/>
              <w:marRight w:val="0"/>
              <w:marTop w:val="0"/>
              <w:marBottom w:val="0"/>
              <w:divBdr>
                <w:top w:val="none" w:sz="0" w:space="0" w:color="auto"/>
                <w:left w:val="none" w:sz="0" w:space="0" w:color="auto"/>
                <w:bottom w:val="none" w:sz="0" w:space="0" w:color="auto"/>
                <w:right w:val="none" w:sz="0" w:space="0" w:color="auto"/>
              </w:divBdr>
            </w:div>
            <w:div w:id="1401755480">
              <w:marLeft w:val="0"/>
              <w:marRight w:val="0"/>
              <w:marTop w:val="0"/>
              <w:marBottom w:val="0"/>
              <w:divBdr>
                <w:top w:val="none" w:sz="0" w:space="0" w:color="auto"/>
                <w:left w:val="none" w:sz="0" w:space="0" w:color="auto"/>
                <w:bottom w:val="none" w:sz="0" w:space="0" w:color="auto"/>
                <w:right w:val="none" w:sz="0" w:space="0" w:color="auto"/>
              </w:divBdr>
            </w:div>
            <w:div w:id="1405637864">
              <w:marLeft w:val="0"/>
              <w:marRight w:val="0"/>
              <w:marTop w:val="0"/>
              <w:marBottom w:val="0"/>
              <w:divBdr>
                <w:top w:val="none" w:sz="0" w:space="0" w:color="auto"/>
                <w:left w:val="none" w:sz="0" w:space="0" w:color="auto"/>
                <w:bottom w:val="none" w:sz="0" w:space="0" w:color="auto"/>
                <w:right w:val="none" w:sz="0" w:space="0" w:color="auto"/>
              </w:divBdr>
            </w:div>
            <w:div w:id="1406949612">
              <w:marLeft w:val="0"/>
              <w:marRight w:val="0"/>
              <w:marTop w:val="0"/>
              <w:marBottom w:val="0"/>
              <w:divBdr>
                <w:top w:val="none" w:sz="0" w:space="0" w:color="auto"/>
                <w:left w:val="none" w:sz="0" w:space="0" w:color="auto"/>
                <w:bottom w:val="none" w:sz="0" w:space="0" w:color="auto"/>
                <w:right w:val="none" w:sz="0" w:space="0" w:color="auto"/>
              </w:divBdr>
            </w:div>
            <w:div w:id="1412308488">
              <w:marLeft w:val="0"/>
              <w:marRight w:val="0"/>
              <w:marTop w:val="0"/>
              <w:marBottom w:val="0"/>
              <w:divBdr>
                <w:top w:val="none" w:sz="0" w:space="0" w:color="auto"/>
                <w:left w:val="none" w:sz="0" w:space="0" w:color="auto"/>
                <w:bottom w:val="none" w:sz="0" w:space="0" w:color="auto"/>
                <w:right w:val="none" w:sz="0" w:space="0" w:color="auto"/>
              </w:divBdr>
            </w:div>
            <w:div w:id="1413509326">
              <w:marLeft w:val="0"/>
              <w:marRight w:val="0"/>
              <w:marTop w:val="0"/>
              <w:marBottom w:val="0"/>
              <w:divBdr>
                <w:top w:val="none" w:sz="0" w:space="0" w:color="auto"/>
                <w:left w:val="none" w:sz="0" w:space="0" w:color="auto"/>
                <w:bottom w:val="none" w:sz="0" w:space="0" w:color="auto"/>
                <w:right w:val="none" w:sz="0" w:space="0" w:color="auto"/>
              </w:divBdr>
            </w:div>
            <w:div w:id="1414861390">
              <w:marLeft w:val="0"/>
              <w:marRight w:val="0"/>
              <w:marTop w:val="0"/>
              <w:marBottom w:val="0"/>
              <w:divBdr>
                <w:top w:val="none" w:sz="0" w:space="0" w:color="auto"/>
                <w:left w:val="none" w:sz="0" w:space="0" w:color="auto"/>
                <w:bottom w:val="none" w:sz="0" w:space="0" w:color="auto"/>
                <w:right w:val="none" w:sz="0" w:space="0" w:color="auto"/>
              </w:divBdr>
            </w:div>
            <w:div w:id="1419206449">
              <w:marLeft w:val="0"/>
              <w:marRight w:val="0"/>
              <w:marTop w:val="0"/>
              <w:marBottom w:val="0"/>
              <w:divBdr>
                <w:top w:val="none" w:sz="0" w:space="0" w:color="auto"/>
                <w:left w:val="none" w:sz="0" w:space="0" w:color="auto"/>
                <w:bottom w:val="none" w:sz="0" w:space="0" w:color="auto"/>
                <w:right w:val="none" w:sz="0" w:space="0" w:color="auto"/>
              </w:divBdr>
            </w:div>
            <w:div w:id="1420442404">
              <w:marLeft w:val="0"/>
              <w:marRight w:val="0"/>
              <w:marTop w:val="0"/>
              <w:marBottom w:val="0"/>
              <w:divBdr>
                <w:top w:val="none" w:sz="0" w:space="0" w:color="auto"/>
                <w:left w:val="none" w:sz="0" w:space="0" w:color="auto"/>
                <w:bottom w:val="none" w:sz="0" w:space="0" w:color="auto"/>
                <w:right w:val="none" w:sz="0" w:space="0" w:color="auto"/>
              </w:divBdr>
            </w:div>
            <w:div w:id="1425102654">
              <w:marLeft w:val="0"/>
              <w:marRight w:val="0"/>
              <w:marTop w:val="0"/>
              <w:marBottom w:val="0"/>
              <w:divBdr>
                <w:top w:val="none" w:sz="0" w:space="0" w:color="auto"/>
                <w:left w:val="none" w:sz="0" w:space="0" w:color="auto"/>
                <w:bottom w:val="none" w:sz="0" w:space="0" w:color="auto"/>
                <w:right w:val="none" w:sz="0" w:space="0" w:color="auto"/>
              </w:divBdr>
            </w:div>
            <w:div w:id="1427463685">
              <w:marLeft w:val="0"/>
              <w:marRight w:val="0"/>
              <w:marTop w:val="0"/>
              <w:marBottom w:val="0"/>
              <w:divBdr>
                <w:top w:val="none" w:sz="0" w:space="0" w:color="auto"/>
                <w:left w:val="none" w:sz="0" w:space="0" w:color="auto"/>
                <w:bottom w:val="none" w:sz="0" w:space="0" w:color="auto"/>
                <w:right w:val="none" w:sz="0" w:space="0" w:color="auto"/>
              </w:divBdr>
            </w:div>
            <w:div w:id="1448040593">
              <w:marLeft w:val="0"/>
              <w:marRight w:val="0"/>
              <w:marTop w:val="0"/>
              <w:marBottom w:val="0"/>
              <w:divBdr>
                <w:top w:val="none" w:sz="0" w:space="0" w:color="auto"/>
                <w:left w:val="none" w:sz="0" w:space="0" w:color="auto"/>
                <w:bottom w:val="none" w:sz="0" w:space="0" w:color="auto"/>
                <w:right w:val="none" w:sz="0" w:space="0" w:color="auto"/>
              </w:divBdr>
            </w:div>
            <w:div w:id="1449230253">
              <w:marLeft w:val="0"/>
              <w:marRight w:val="0"/>
              <w:marTop w:val="0"/>
              <w:marBottom w:val="0"/>
              <w:divBdr>
                <w:top w:val="none" w:sz="0" w:space="0" w:color="auto"/>
                <w:left w:val="none" w:sz="0" w:space="0" w:color="auto"/>
                <w:bottom w:val="none" w:sz="0" w:space="0" w:color="auto"/>
                <w:right w:val="none" w:sz="0" w:space="0" w:color="auto"/>
              </w:divBdr>
            </w:div>
            <w:div w:id="1457604374">
              <w:marLeft w:val="0"/>
              <w:marRight w:val="0"/>
              <w:marTop w:val="0"/>
              <w:marBottom w:val="0"/>
              <w:divBdr>
                <w:top w:val="none" w:sz="0" w:space="0" w:color="auto"/>
                <w:left w:val="none" w:sz="0" w:space="0" w:color="auto"/>
                <w:bottom w:val="none" w:sz="0" w:space="0" w:color="auto"/>
                <w:right w:val="none" w:sz="0" w:space="0" w:color="auto"/>
              </w:divBdr>
            </w:div>
            <w:div w:id="1468353382">
              <w:marLeft w:val="0"/>
              <w:marRight w:val="0"/>
              <w:marTop w:val="0"/>
              <w:marBottom w:val="0"/>
              <w:divBdr>
                <w:top w:val="none" w:sz="0" w:space="0" w:color="auto"/>
                <w:left w:val="none" w:sz="0" w:space="0" w:color="auto"/>
                <w:bottom w:val="none" w:sz="0" w:space="0" w:color="auto"/>
                <w:right w:val="none" w:sz="0" w:space="0" w:color="auto"/>
              </w:divBdr>
            </w:div>
            <w:div w:id="1510607166">
              <w:marLeft w:val="0"/>
              <w:marRight w:val="0"/>
              <w:marTop w:val="0"/>
              <w:marBottom w:val="0"/>
              <w:divBdr>
                <w:top w:val="none" w:sz="0" w:space="0" w:color="auto"/>
                <w:left w:val="none" w:sz="0" w:space="0" w:color="auto"/>
                <w:bottom w:val="none" w:sz="0" w:space="0" w:color="auto"/>
                <w:right w:val="none" w:sz="0" w:space="0" w:color="auto"/>
              </w:divBdr>
            </w:div>
            <w:div w:id="1514957121">
              <w:marLeft w:val="0"/>
              <w:marRight w:val="0"/>
              <w:marTop w:val="0"/>
              <w:marBottom w:val="0"/>
              <w:divBdr>
                <w:top w:val="none" w:sz="0" w:space="0" w:color="auto"/>
                <w:left w:val="none" w:sz="0" w:space="0" w:color="auto"/>
                <w:bottom w:val="none" w:sz="0" w:space="0" w:color="auto"/>
                <w:right w:val="none" w:sz="0" w:space="0" w:color="auto"/>
              </w:divBdr>
            </w:div>
            <w:div w:id="1515728868">
              <w:marLeft w:val="0"/>
              <w:marRight w:val="0"/>
              <w:marTop w:val="0"/>
              <w:marBottom w:val="0"/>
              <w:divBdr>
                <w:top w:val="none" w:sz="0" w:space="0" w:color="auto"/>
                <w:left w:val="none" w:sz="0" w:space="0" w:color="auto"/>
                <w:bottom w:val="none" w:sz="0" w:space="0" w:color="auto"/>
                <w:right w:val="none" w:sz="0" w:space="0" w:color="auto"/>
              </w:divBdr>
            </w:div>
            <w:div w:id="1534926847">
              <w:marLeft w:val="0"/>
              <w:marRight w:val="0"/>
              <w:marTop w:val="0"/>
              <w:marBottom w:val="0"/>
              <w:divBdr>
                <w:top w:val="none" w:sz="0" w:space="0" w:color="auto"/>
                <w:left w:val="none" w:sz="0" w:space="0" w:color="auto"/>
                <w:bottom w:val="none" w:sz="0" w:space="0" w:color="auto"/>
                <w:right w:val="none" w:sz="0" w:space="0" w:color="auto"/>
              </w:divBdr>
            </w:div>
            <w:div w:id="1536502983">
              <w:marLeft w:val="0"/>
              <w:marRight w:val="0"/>
              <w:marTop w:val="0"/>
              <w:marBottom w:val="0"/>
              <w:divBdr>
                <w:top w:val="none" w:sz="0" w:space="0" w:color="auto"/>
                <w:left w:val="none" w:sz="0" w:space="0" w:color="auto"/>
                <w:bottom w:val="none" w:sz="0" w:space="0" w:color="auto"/>
                <w:right w:val="none" w:sz="0" w:space="0" w:color="auto"/>
              </w:divBdr>
            </w:div>
            <w:div w:id="1538618493">
              <w:marLeft w:val="0"/>
              <w:marRight w:val="0"/>
              <w:marTop w:val="0"/>
              <w:marBottom w:val="0"/>
              <w:divBdr>
                <w:top w:val="none" w:sz="0" w:space="0" w:color="auto"/>
                <w:left w:val="none" w:sz="0" w:space="0" w:color="auto"/>
                <w:bottom w:val="none" w:sz="0" w:space="0" w:color="auto"/>
                <w:right w:val="none" w:sz="0" w:space="0" w:color="auto"/>
              </w:divBdr>
            </w:div>
            <w:div w:id="1547645645">
              <w:marLeft w:val="0"/>
              <w:marRight w:val="0"/>
              <w:marTop w:val="0"/>
              <w:marBottom w:val="0"/>
              <w:divBdr>
                <w:top w:val="none" w:sz="0" w:space="0" w:color="auto"/>
                <w:left w:val="none" w:sz="0" w:space="0" w:color="auto"/>
                <w:bottom w:val="none" w:sz="0" w:space="0" w:color="auto"/>
                <w:right w:val="none" w:sz="0" w:space="0" w:color="auto"/>
              </w:divBdr>
            </w:div>
            <w:div w:id="1549414441">
              <w:marLeft w:val="0"/>
              <w:marRight w:val="0"/>
              <w:marTop w:val="0"/>
              <w:marBottom w:val="0"/>
              <w:divBdr>
                <w:top w:val="none" w:sz="0" w:space="0" w:color="auto"/>
                <w:left w:val="none" w:sz="0" w:space="0" w:color="auto"/>
                <w:bottom w:val="none" w:sz="0" w:space="0" w:color="auto"/>
                <w:right w:val="none" w:sz="0" w:space="0" w:color="auto"/>
              </w:divBdr>
            </w:div>
            <w:div w:id="1551334739">
              <w:marLeft w:val="0"/>
              <w:marRight w:val="0"/>
              <w:marTop w:val="0"/>
              <w:marBottom w:val="0"/>
              <w:divBdr>
                <w:top w:val="none" w:sz="0" w:space="0" w:color="auto"/>
                <w:left w:val="none" w:sz="0" w:space="0" w:color="auto"/>
                <w:bottom w:val="none" w:sz="0" w:space="0" w:color="auto"/>
                <w:right w:val="none" w:sz="0" w:space="0" w:color="auto"/>
              </w:divBdr>
            </w:div>
            <w:div w:id="1562138446">
              <w:marLeft w:val="0"/>
              <w:marRight w:val="0"/>
              <w:marTop w:val="0"/>
              <w:marBottom w:val="0"/>
              <w:divBdr>
                <w:top w:val="none" w:sz="0" w:space="0" w:color="auto"/>
                <w:left w:val="none" w:sz="0" w:space="0" w:color="auto"/>
                <w:bottom w:val="none" w:sz="0" w:space="0" w:color="auto"/>
                <w:right w:val="none" w:sz="0" w:space="0" w:color="auto"/>
              </w:divBdr>
            </w:div>
            <w:div w:id="1566179972">
              <w:marLeft w:val="0"/>
              <w:marRight w:val="0"/>
              <w:marTop w:val="0"/>
              <w:marBottom w:val="0"/>
              <w:divBdr>
                <w:top w:val="none" w:sz="0" w:space="0" w:color="auto"/>
                <w:left w:val="none" w:sz="0" w:space="0" w:color="auto"/>
                <w:bottom w:val="none" w:sz="0" w:space="0" w:color="auto"/>
                <w:right w:val="none" w:sz="0" w:space="0" w:color="auto"/>
              </w:divBdr>
            </w:div>
            <w:div w:id="1585266451">
              <w:marLeft w:val="0"/>
              <w:marRight w:val="0"/>
              <w:marTop w:val="0"/>
              <w:marBottom w:val="0"/>
              <w:divBdr>
                <w:top w:val="none" w:sz="0" w:space="0" w:color="auto"/>
                <w:left w:val="none" w:sz="0" w:space="0" w:color="auto"/>
                <w:bottom w:val="none" w:sz="0" w:space="0" w:color="auto"/>
                <w:right w:val="none" w:sz="0" w:space="0" w:color="auto"/>
              </w:divBdr>
            </w:div>
            <w:div w:id="1595623101">
              <w:marLeft w:val="0"/>
              <w:marRight w:val="0"/>
              <w:marTop w:val="0"/>
              <w:marBottom w:val="0"/>
              <w:divBdr>
                <w:top w:val="none" w:sz="0" w:space="0" w:color="auto"/>
                <w:left w:val="none" w:sz="0" w:space="0" w:color="auto"/>
                <w:bottom w:val="none" w:sz="0" w:space="0" w:color="auto"/>
                <w:right w:val="none" w:sz="0" w:space="0" w:color="auto"/>
              </w:divBdr>
            </w:div>
            <w:div w:id="1605115647">
              <w:marLeft w:val="0"/>
              <w:marRight w:val="0"/>
              <w:marTop w:val="0"/>
              <w:marBottom w:val="0"/>
              <w:divBdr>
                <w:top w:val="none" w:sz="0" w:space="0" w:color="auto"/>
                <w:left w:val="none" w:sz="0" w:space="0" w:color="auto"/>
                <w:bottom w:val="none" w:sz="0" w:space="0" w:color="auto"/>
                <w:right w:val="none" w:sz="0" w:space="0" w:color="auto"/>
              </w:divBdr>
            </w:div>
            <w:div w:id="1620644367">
              <w:marLeft w:val="0"/>
              <w:marRight w:val="0"/>
              <w:marTop w:val="0"/>
              <w:marBottom w:val="0"/>
              <w:divBdr>
                <w:top w:val="none" w:sz="0" w:space="0" w:color="auto"/>
                <w:left w:val="none" w:sz="0" w:space="0" w:color="auto"/>
                <w:bottom w:val="none" w:sz="0" w:space="0" w:color="auto"/>
                <w:right w:val="none" w:sz="0" w:space="0" w:color="auto"/>
              </w:divBdr>
            </w:div>
            <w:div w:id="1622178285">
              <w:marLeft w:val="0"/>
              <w:marRight w:val="0"/>
              <w:marTop w:val="0"/>
              <w:marBottom w:val="0"/>
              <w:divBdr>
                <w:top w:val="none" w:sz="0" w:space="0" w:color="auto"/>
                <w:left w:val="none" w:sz="0" w:space="0" w:color="auto"/>
                <w:bottom w:val="none" w:sz="0" w:space="0" w:color="auto"/>
                <w:right w:val="none" w:sz="0" w:space="0" w:color="auto"/>
              </w:divBdr>
            </w:div>
            <w:div w:id="1638603807">
              <w:marLeft w:val="0"/>
              <w:marRight w:val="0"/>
              <w:marTop w:val="0"/>
              <w:marBottom w:val="0"/>
              <w:divBdr>
                <w:top w:val="none" w:sz="0" w:space="0" w:color="auto"/>
                <w:left w:val="none" w:sz="0" w:space="0" w:color="auto"/>
                <w:bottom w:val="none" w:sz="0" w:space="0" w:color="auto"/>
                <w:right w:val="none" w:sz="0" w:space="0" w:color="auto"/>
              </w:divBdr>
            </w:div>
            <w:div w:id="1664432667">
              <w:marLeft w:val="0"/>
              <w:marRight w:val="0"/>
              <w:marTop w:val="0"/>
              <w:marBottom w:val="0"/>
              <w:divBdr>
                <w:top w:val="none" w:sz="0" w:space="0" w:color="auto"/>
                <w:left w:val="none" w:sz="0" w:space="0" w:color="auto"/>
                <w:bottom w:val="none" w:sz="0" w:space="0" w:color="auto"/>
                <w:right w:val="none" w:sz="0" w:space="0" w:color="auto"/>
              </w:divBdr>
            </w:div>
            <w:div w:id="1686053415">
              <w:marLeft w:val="0"/>
              <w:marRight w:val="0"/>
              <w:marTop w:val="0"/>
              <w:marBottom w:val="0"/>
              <w:divBdr>
                <w:top w:val="none" w:sz="0" w:space="0" w:color="auto"/>
                <w:left w:val="none" w:sz="0" w:space="0" w:color="auto"/>
                <w:bottom w:val="none" w:sz="0" w:space="0" w:color="auto"/>
                <w:right w:val="none" w:sz="0" w:space="0" w:color="auto"/>
              </w:divBdr>
            </w:div>
            <w:div w:id="1698920981">
              <w:marLeft w:val="0"/>
              <w:marRight w:val="0"/>
              <w:marTop w:val="0"/>
              <w:marBottom w:val="0"/>
              <w:divBdr>
                <w:top w:val="none" w:sz="0" w:space="0" w:color="auto"/>
                <w:left w:val="none" w:sz="0" w:space="0" w:color="auto"/>
                <w:bottom w:val="none" w:sz="0" w:space="0" w:color="auto"/>
                <w:right w:val="none" w:sz="0" w:space="0" w:color="auto"/>
              </w:divBdr>
            </w:div>
            <w:div w:id="1720400101">
              <w:marLeft w:val="0"/>
              <w:marRight w:val="0"/>
              <w:marTop w:val="0"/>
              <w:marBottom w:val="0"/>
              <w:divBdr>
                <w:top w:val="none" w:sz="0" w:space="0" w:color="auto"/>
                <w:left w:val="none" w:sz="0" w:space="0" w:color="auto"/>
                <w:bottom w:val="none" w:sz="0" w:space="0" w:color="auto"/>
                <w:right w:val="none" w:sz="0" w:space="0" w:color="auto"/>
              </w:divBdr>
            </w:div>
            <w:div w:id="1721393770">
              <w:marLeft w:val="0"/>
              <w:marRight w:val="0"/>
              <w:marTop w:val="0"/>
              <w:marBottom w:val="0"/>
              <w:divBdr>
                <w:top w:val="none" w:sz="0" w:space="0" w:color="auto"/>
                <w:left w:val="none" w:sz="0" w:space="0" w:color="auto"/>
                <w:bottom w:val="none" w:sz="0" w:space="0" w:color="auto"/>
                <w:right w:val="none" w:sz="0" w:space="0" w:color="auto"/>
              </w:divBdr>
            </w:div>
            <w:div w:id="1726368103">
              <w:marLeft w:val="0"/>
              <w:marRight w:val="0"/>
              <w:marTop w:val="0"/>
              <w:marBottom w:val="0"/>
              <w:divBdr>
                <w:top w:val="none" w:sz="0" w:space="0" w:color="auto"/>
                <w:left w:val="none" w:sz="0" w:space="0" w:color="auto"/>
                <w:bottom w:val="none" w:sz="0" w:space="0" w:color="auto"/>
                <w:right w:val="none" w:sz="0" w:space="0" w:color="auto"/>
              </w:divBdr>
            </w:div>
            <w:div w:id="1728381729">
              <w:marLeft w:val="0"/>
              <w:marRight w:val="0"/>
              <w:marTop w:val="0"/>
              <w:marBottom w:val="0"/>
              <w:divBdr>
                <w:top w:val="none" w:sz="0" w:space="0" w:color="auto"/>
                <w:left w:val="none" w:sz="0" w:space="0" w:color="auto"/>
                <w:bottom w:val="none" w:sz="0" w:space="0" w:color="auto"/>
                <w:right w:val="none" w:sz="0" w:space="0" w:color="auto"/>
              </w:divBdr>
            </w:div>
            <w:div w:id="1732149234">
              <w:marLeft w:val="0"/>
              <w:marRight w:val="0"/>
              <w:marTop w:val="0"/>
              <w:marBottom w:val="0"/>
              <w:divBdr>
                <w:top w:val="none" w:sz="0" w:space="0" w:color="auto"/>
                <w:left w:val="none" w:sz="0" w:space="0" w:color="auto"/>
                <w:bottom w:val="none" w:sz="0" w:space="0" w:color="auto"/>
                <w:right w:val="none" w:sz="0" w:space="0" w:color="auto"/>
              </w:divBdr>
            </w:div>
            <w:div w:id="1754159132">
              <w:marLeft w:val="0"/>
              <w:marRight w:val="0"/>
              <w:marTop w:val="0"/>
              <w:marBottom w:val="0"/>
              <w:divBdr>
                <w:top w:val="none" w:sz="0" w:space="0" w:color="auto"/>
                <w:left w:val="none" w:sz="0" w:space="0" w:color="auto"/>
                <w:bottom w:val="none" w:sz="0" w:space="0" w:color="auto"/>
                <w:right w:val="none" w:sz="0" w:space="0" w:color="auto"/>
              </w:divBdr>
            </w:div>
            <w:div w:id="1756440001">
              <w:marLeft w:val="0"/>
              <w:marRight w:val="0"/>
              <w:marTop w:val="0"/>
              <w:marBottom w:val="0"/>
              <w:divBdr>
                <w:top w:val="none" w:sz="0" w:space="0" w:color="auto"/>
                <w:left w:val="none" w:sz="0" w:space="0" w:color="auto"/>
                <w:bottom w:val="none" w:sz="0" w:space="0" w:color="auto"/>
                <w:right w:val="none" w:sz="0" w:space="0" w:color="auto"/>
              </w:divBdr>
            </w:div>
            <w:div w:id="1757630051">
              <w:marLeft w:val="0"/>
              <w:marRight w:val="0"/>
              <w:marTop w:val="0"/>
              <w:marBottom w:val="0"/>
              <w:divBdr>
                <w:top w:val="none" w:sz="0" w:space="0" w:color="auto"/>
                <w:left w:val="none" w:sz="0" w:space="0" w:color="auto"/>
                <w:bottom w:val="none" w:sz="0" w:space="0" w:color="auto"/>
                <w:right w:val="none" w:sz="0" w:space="0" w:color="auto"/>
              </w:divBdr>
            </w:div>
            <w:div w:id="1758601307">
              <w:marLeft w:val="0"/>
              <w:marRight w:val="0"/>
              <w:marTop w:val="0"/>
              <w:marBottom w:val="0"/>
              <w:divBdr>
                <w:top w:val="none" w:sz="0" w:space="0" w:color="auto"/>
                <w:left w:val="none" w:sz="0" w:space="0" w:color="auto"/>
                <w:bottom w:val="none" w:sz="0" w:space="0" w:color="auto"/>
                <w:right w:val="none" w:sz="0" w:space="0" w:color="auto"/>
              </w:divBdr>
            </w:div>
            <w:div w:id="1763451541">
              <w:marLeft w:val="0"/>
              <w:marRight w:val="0"/>
              <w:marTop w:val="0"/>
              <w:marBottom w:val="0"/>
              <w:divBdr>
                <w:top w:val="none" w:sz="0" w:space="0" w:color="auto"/>
                <w:left w:val="none" w:sz="0" w:space="0" w:color="auto"/>
                <w:bottom w:val="none" w:sz="0" w:space="0" w:color="auto"/>
                <w:right w:val="none" w:sz="0" w:space="0" w:color="auto"/>
              </w:divBdr>
            </w:div>
            <w:div w:id="1769815229">
              <w:marLeft w:val="0"/>
              <w:marRight w:val="0"/>
              <w:marTop w:val="0"/>
              <w:marBottom w:val="0"/>
              <w:divBdr>
                <w:top w:val="none" w:sz="0" w:space="0" w:color="auto"/>
                <w:left w:val="none" w:sz="0" w:space="0" w:color="auto"/>
                <w:bottom w:val="none" w:sz="0" w:space="0" w:color="auto"/>
                <w:right w:val="none" w:sz="0" w:space="0" w:color="auto"/>
              </w:divBdr>
            </w:div>
            <w:div w:id="1781795502">
              <w:marLeft w:val="0"/>
              <w:marRight w:val="0"/>
              <w:marTop w:val="0"/>
              <w:marBottom w:val="0"/>
              <w:divBdr>
                <w:top w:val="none" w:sz="0" w:space="0" w:color="auto"/>
                <w:left w:val="none" w:sz="0" w:space="0" w:color="auto"/>
                <w:bottom w:val="none" w:sz="0" w:space="0" w:color="auto"/>
                <w:right w:val="none" w:sz="0" w:space="0" w:color="auto"/>
              </w:divBdr>
            </w:div>
            <w:div w:id="1799369956">
              <w:marLeft w:val="0"/>
              <w:marRight w:val="0"/>
              <w:marTop w:val="0"/>
              <w:marBottom w:val="0"/>
              <w:divBdr>
                <w:top w:val="none" w:sz="0" w:space="0" w:color="auto"/>
                <w:left w:val="none" w:sz="0" w:space="0" w:color="auto"/>
                <w:bottom w:val="none" w:sz="0" w:space="0" w:color="auto"/>
                <w:right w:val="none" w:sz="0" w:space="0" w:color="auto"/>
              </w:divBdr>
            </w:div>
            <w:div w:id="1803377763">
              <w:marLeft w:val="0"/>
              <w:marRight w:val="0"/>
              <w:marTop w:val="0"/>
              <w:marBottom w:val="0"/>
              <w:divBdr>
                <w:top w:val="none" w:sz="0" w:space="0" w:color="auto"/>
                <w:left w:val="none" w:sz="0" w:space="0" w:color="auto"/>
                <w:bottom w:val="none" w:sz="0" w:space="0" w:color="auto"/>
                <w:right w:val="none" w:sz="0" w:space="0" w:color="auto"/>
              </w:divBdr>
            </w:div>
            <w:div w:id="1823279618">
              <w:marLeft w:val="0"/>
              <w:marRight w:val="0"/>
              <w:marTop w:val="0"/>
              <w:marBottom w:val="0"/>
              <w:divBdr>
                <w:top w:val="none" w:sz="0" w:space="0" w:color="auto"/>
                <w:left w:val="none" w:sz="0" w:space="0" w:color="auto"/>
                <w:bottom w:val="none" w:sz="0" w:space="0" w:color="auto"/>
                <w:right w:val="none" w:sz="0" w:space="0" w:color="auto"/>
              </w:divBdr>
            </w:div>
            <w:div w:id="1825931118">
              <w:marLeft w:val="0"/>
              <w:marRight w:val="0"/>
              <w:marTop w:val="0"/>
              <w:marBottom w:val="0"/>
              <w:divBdr>
                <w:top w:val="none" w:sz="0" w:space="0" w:color="auto"/>
                <w:left w:val="none" w:sz="0" w:space="0" w:color="auto"/>
                <w:bottom w:val="none" w:sz="0" w:space="0" w:color="auto"/>
                <w:right w:val="none" w:sz="0" w:space="0" w:color="auto"/>
              </w:divBdr>
            </w:div>
            <w:div w:id="1860116497">
              <w:marLeft w:val="0"/>
              <w:marRight w:val="0"/>
              <w:marTop w:val="0"/>
              <w:marBottom w:val="0"/>
              <w:divBdr>
                <w:top w:val="none" w:sz="0" w:space="0" w:color="auto"/>
                <w:left w:val="none" w:sz="0" w:space="0" w:color="auto"/>
                <w:bottom w:val="none" w:sz="0" w:space="0" w:color="auto"/>
                <w:right w:val="none" w:sz="0" w:space="0" w:color="auto"/>
              </w:divBdr>
            </w:div>
            <w:div w:id="1862470405">
              <w:marLeft w:val="0"/>
              <w:marRight w:val="0"/>
              <w:marTop w:val="0"/>
              <w:marBottom w:val="0"/>
              <w:divBdr>
                <w:top w:val="none" w:sz="0" w:space="0" w:color="auto"/>
                <w:left w:val="none" w:sz="0" w:space="0" w:color="auto"/>
                <w:bottom w:val="none" w:sz="0" w:space="0" w:color="auto"/>
                <w:right w:val="none" w:sz="0" w:space="0" w:color="auto"/>
              </w:divBdr>
            </w:div>
            <w:div w:id="1867870203">
              <w:marLeft w:val="0"/>
              <w:marRight w:val="0"/>
              <w:marTop w:val="0"/>
              <w:marBottom w:val="0"/>
              <w:divBdr>
                <w:top w:val="none" w:sz="0" w:space="0" w:color="auto"/>
                <w:left w:val="none" w:sz="0" w:space="0" w:color="auto"/>
                <w:bottom w:val="none" w:sz="0" w:space="0" w:color="auto"/>
                <w:right w:val="none" w:sz="0" w:space="0" w:color="auto"/>
              </w:divBdr>
            </w:div>
            <w:div w:id="1882206514">
              <w:marLeft w:val="0"/>
              <w:marRight w:val="0"/>
              <w:marTop w:val="0"/>
              <w:marBottom w:val="0"/>
              <w:divBdr>
                <w:top w:val="none" w:sz="0" w:space="0" w:color="auto"/>
                <w:left w:val="none" w:sz="0" w:space="0" w:color="auto"/>
                <w:bottom w:val="none" w:sz="0" w:space="0" w:color="auto"/>
                <w:right w:val="none" w:sz="0" w:space="0" w:color="auto"/>
              </w:divBdr>
            </w:div>
            <w:div w:id="1884780142">
              <w:marLeft w:val="0"/>
              <w:marRight w:val="0"/>
              <w:marTop w:val="0"/>
              <w:marBottom w:val="0"/>
              <w:divBdr>
                <w:top w:val="none" w:sz="0" w:space="0" w:color="auto"/>
                <w:left w:val="none" w:sz="0" w:space="0" w:color="auto"/>
                <w:bottom w:val="none" w:sz="0" w:space="0" w:color="auto"/>
                <w:right w:val="none" w:sz="0" w:space="0" w:color="auto"/>
              </w:divBdr>
            </w:div>
            <w:div w:id="1886788681">
              <w:marLeft w:val="0"/>
              <w:marRight w:val="0"/>
              <w:marTop w:val="0"/>
              <w:marBottom w:val="0"/>
              <w:divBdr>
                <w:top w:val="none" w:sz="0" w:space="0" w:color="auto"/>
                <w:left w:val="none" w:sz="0" w:space="0" w:color="auto"/>
                <w:bottom w:val="none" w:sz="0" w:space="0" w:color="auto"/>
                <w:right w:val="none" w:sz="0" w:space="0" w:color="auto"/>
              </w:divBdr>
            </w:div>
            <w:div w:id="1888177891">
              <w:marLeft w:val="0"/>
              <w:marRight w:val="0"/>
              <w:marTop w:val="0"/>
              <w:marBottom w:val="0"/>
              <w:divBdr>
                <w:top w:val="none" w:sz="0" w:space="0" w:color="auto"/>
                <w:left w:val="none" w:sz="0" w:space="0" w:color="auto"/>
                <w:bottom w:val="none" w:sz="0" w:space="0" w:color="auto"/>
                <w:right w:val="none" w:sz="0" w:space="0" w:color="auto"/>
              </w:divBdr>
            </w:div>
            <w:div w:id="1897161220">
              <w:marLeft w:val="0"/>
              <w:marRight w:val="0"/>
              <w:marTop w:val="0"/>
              <w:marBottom w:val="0"/>
              <w:divBdr>
                <w:top w:val="none" w:sz="0" w:space="0" w:color="auto"/>
                <w:left w:val="none" w:sz="0" w:space="0" w:color="auto"/>
                <w:bottom w:val="none" w:sz="0" w:space="0" w:color="auto"/>
                <w:right w:val="none" w:sz="0" w:space="0" w:color="auto"/>
              </w:divBdr>
            </w:div>
            <w:div w:id="1901549459">
              <w:marLeft w:val="0"/>
              <w:marRight w:val="0"/>
              <w:marTop w:val="0"/>
              <w:marBottom w:val="0"/>
              <w:divBdr>
                <w:top w:val="none" w:sz="0" w:space="0" w:color="auto"/>
                <w:left w:val="none" w:sz="0" w:space="0" w:color="auto"/>
                <w:bottom w:val="none" w:sz="0" w:space="0" w:color="auto"/>
                <w:right w:val="none" w:sz="0" w:space="0" w:color="auto"/>
              </w:divBdr>
            </w:div>
            <w:div w:id="1905095287">
              <w:marLeft w:val="0"/>
              <w:marRight w:val="0"/>
              <w:marTop w:val="0"/>
              <w:marBottom w:val="0"/>
              <w:divBdr>
                <w:top w:val="none" w:sz="0" w:space="0" w:color="auto"/>
                <w:left w:val="none" w:sz="0" w:space="0" w:color="auto"/>
                <w:bottom w:val="none" w:sz="0" w:space="0" w:color="auto"/>
                <w:right w:val="none" w:sz="0" w:space="0" w:color="auto"/>
              </w:divBdr>
            </w:div>
            <w:div w:id="1909070002">
              <w:marLeft w:val="0"/>
              <w:marRight w:val="0"/>
              <w:marTop w:val="0"/>
              <w:marBottom w:val="0"/>
              <w:divBdr>
                <w:top w:val="none" w:sz="0" w:space="0" w:color="auto"/>
                <w:left w:val="none" w:sz="0" w:space="0" w:color="auto"/>
                <w:bottom w:val="none" w:sz="0" w:space="0" w:color="auto"/>
                <w:right w:val="none" w:sz="0" w:space="0" w:color="auto"/>
              </w:divBdr>
            </w:div>
            <w:div w:id="1911113199">
              <w:marLeft w:val="0"/>
              <w:marRight w:val="0"/>
              <w:marTop w:val="0"/>
              <w:marBottom w:val="0"/>
              <w:divBdr>
                <w:top w:val="none" w:sz="0" w:space="0" w:color="auto"/>
                <w:left w:val="none" w:sz="0" w:space="0" w:color="auto"/>
                <w:bottom w:val="none" w:sz="0" w:space="0" w:color="auto"/>
                <w:right w:val="none" w:sz="0" w:space="0" w:color="auto"/>
              </w:divBdr>
            </w:div>
            <w:div w:id="1914270302">
              <w:marLeft w:val="0"/>
              <w:marRight w:val="0"/>
              <w:marTop w:val="0"/>
              <w:marBottom w:val="0"/>
              <w:divBdr>
                <w:top w:val="none" w:sz="0" w:space="0" w:color="auto"/>
                <w:left w:val="none" w:sz="0" w:space="0" w:color="auto"/>
                <w:bottom w:val="none" w:sz="0" w:space="0" w:color="auto"/>
                <w:right w:val="none" w:sz="0" w:space="0" w:color="auto"/>
              </w:divBdr>
            </w:div>
            <w:div w:id="1917669971">
              <w:marLeft w:val="0"/>
              <w:marRight w:val="0"/>
              <w:marTop w:val="0"/>
              <w:marBottom w:val="0"/>
              <w:divBdr>
                <w:top w:val="none" w:sz="0" w:space="0" w:color="auto"/>
                <w:left w:val="none" w:sz="0" w:space="0" w:color="auto"/>
                <w:bottom w:val="none" w:sz="0" w:space="0" w:color="auto"/>
                <w:right w:val="none" w:sz="0" w:space="0" w:color="auto"/>
              </w:divBdr>
            </w:div>
            <w:div w:id="1919241084">
              <w:marLeft w:val="0"/>
              <w:marRight w:val="0"/>
              <w:marTop w:val="0"/>
              <w:marBottom w:val="0"/>
              <w:divBdr>
                <w:top w:val="none" w:sz="0" w:space="0" w:color="auto"/>
                <w:left w:val="none" w:sz="0" w:space="0" w:color="auto"/>
                <w:bottom w:val="none" w:sz="0" w:space="0" w:color="auto"/>
                <w:right w:val="none" w:sz="0" w:space="0" w:color="auto"/>
              </w:divBdr>
            </w:div>
            <w:div w:id="1923176629">
              <w:marLeft w:val="0"/>
              <w:marRight w:val="0"/>
              <w:marTop w:val="0"/>
              <w:marBottom w:val="0"/>
              <w:divBdr>
                <w:top w:val="none" w:sz="0" w:space="0" w:color="auto"/>
                <w:left w:val="none" w:sz="0" w:space="0" w:color="auto"/>
                <w:bottom w:val="none" w:sz="0" w:space="0" w:color="auto"/>
                <w:right w:val="none" w:sz="0" w:space="0" w:color="auto"/>
              </w:divBdr>
            </w:div>
            <w:div w:id="1923221628">
              <w:marLeft w:val="0"/>
              <w:marRight w:val="0"/>
              <w:marTop w:val="0"/>
              <w:marBottom w:val="0"/>
              <w:divBdr>
                <w:top w:val="none" w:sz="0" w:space="0" w:color="auto"/>
                <w:left w:val="none" w:sz="0" w:space="0" w:color="auto"/>
                <w:bottom w:val="none" w:sz="0" w:space="0" w:color="auto"/>
                <w:right w:val="none" w:sz="0" w:space="0" w:color="auto"/>
              </w:divBdr>
            </w:div>
            <w:div w:id="1924800339">
              <w:marLeft w:val="0"/>
              <w:marRight w:val="0"/>
              <w:marTop w:val="0"/>
              <w:marBottom w:val="0"/>
              <w:divBdr>
                <w:top w:val="none" w:sz="0" w:space="0" w:color="auto"/>
                <w:left w:val="none" w:sz="0" w:space="0" w:color="auto"/>
                <w:bottom w:val="none" w:sz="0" w:space="0" w:color="auto"/>
                <w:right w:val="none" w:sz="0" w:space="0" w:color="auto"/>
              </w:divBdr>
            </w:div>
            <w:div w:id="1925147680">
              <w:marLeft w:val="0"/>
              <w:marRight w:val="0"/>
              <w:marTop w:val="0"/>
              <w:marBottom w:val="0"/>
              <w:divBdr>
                <w:top w:val="none" w:sz="0" w:space="0" w:color="auto"/>
                <w:left w:val="none" w:sz="0" w:space="0" w:color="auto"/>
                <w:bottom w:val="none" w:sz="0" w:space="0" w:color="auto"/>
                <w:right w:val="none" w:sz="0" w:space="0" w:color="auto"/>
              </w:divBdr>
            </w:div>
            <w:div w:id="1925917353">
              <w:marLeft w:val="0"/>
              <w:marRight w:val="0"/>
              <w:marTop w:val="0"/>
              <w:marBottom w:val="0"/>
              <w:divBdr>
                <w:top w:val="none" w:sz="0" w:space="0" w:color="auto"/>
                <w:left w:val="none" w:sz="0" w:space="0" w:color="auto"/>
                <w:bottom w:val="none" w:sz="0" w:space="0" w:color="auto"/>
                <w:right w:val="none" w:sz="0" w:space="0" w:color="auto"/>
              </w:divBdr>
            </w:div>
            <w:div w:id="1925994168">
              <w:marLeft w:val="0"/>
              <w:marRight w:val="0"/>
              <w:marTop w:val="0"/>
              <w:marBottom w:val="0"/>
              <w:divBdr>
                <w:top w:val="none" w:sz="0" w:space="0" w:color="auto"/>
                <w:left w:val="none" w:sz="0" w:space="0" w:color="auto"/>
                <w:bottom w:val="none" w:sz="0" w:space="0" w:color="auto"/>
                <w:right w:val="none" w:sz="0" w:space="0" w:color="auto"/>
              </w:divBdr>
            </w:div>
            <w:div w:id="1935436684">
              <w:marLeft w:val="0"/>
              <w:marRight w:val="0"/>
              <w:marTop w:val="0"/>
              <w:marBottom w:val="0"/>
              <w:divBdr>
                <w:top w:val="none" w:sz="0" w:space="0" w:color="auto"/>
                <w:left w:val="none" w:sz="0" w:space="0" w:color="auto"/>
                <w:bottom w:val="none" w:sz="0" w:space="0" w:color="auto"/>
                <w:right w:val="none" w:sz="0" w:space="0" w:color="auto"/>
              </w:divBdr>
            </w:div>
            <w:div w:id="1947037191">
              <w:marLeft w:val="0"/>
              <w:marRight w:val="0"/>
              <w:marTop w:val="0"/>
              <w:marBottom w:val="0"/>
              <w:divBdr>
                <w:top w:val="none" w:sz="0" w:space="0" w:color="auto"/>
                <w:left w:val="none" w:sz="0" w:space="0" w:color="auto"/>
                <w:bottom w:val="none" w:sz="0" w:space="0" w:color="auto"/>
                <w:right w:val="none" w:sz="0" w:space="0" w:color="auto"/>
              </w:divBdr>
            </w:div>
            <w:div w:id="1958443529">
              <w:marLeft w:val="0"/>
              <w:marRight w:val="0"/>
              <w:marTop w:val="0"/>
              <w:marBottom w:val="0"/>
              <w:divBdr>
                <w:top w:val="none" w:sz="0" w:space="0" w:color="auto"/>
                <w:left w:val="none" w:sz="0" w:space="0" w:color="auto"/>
                <w:bottom w:val="none" w:sz="0" w:space="0" w:color="auto"/>
                <w:right w:val="none" w:sz="0" w:space="0" w:color="auto"/>
              </w:divBdr>
            </w:div>
            <w:div w:id="1959295187">
              <w:marLeft w:val="0"/>
              <w:marRight w:val="0"/>
              <w:marTop w:val="0"/>
              <w:marBottom w:val="0"/>
              <w:divBdr>
                <w:top w:val="none" w:sz="0" w:space="0" w:color="auto"/>
                <w:left w:val="none" w:sz="0" w:space="0" w:color="auto"/>
                <w:bottom w:val="none" w:sz="0" w:space="0" w:color="auto"/>
                <w:right w:val="none" w:sz="0" w:space="0" w:color="auto"/>
              </w:divBdr>
            </w:div>
            <w:div w:id="1961645130">
              <w:marLeft w:val="0"/>
              <w:marRight w:val="0"/>
              <w:marTop w:val="0"/>
              <w:marBottom w:val="0"/>
              <w:divBdr>
                <w:top w:val="none" w:sz="0" w:space="0" w:color="auto"/>
                <w:left w:val="none" w:sz="0" w:space="0" w:color="auto"/>
                <w:bottom w:val="none" w:sz="0" w:space="0" w:color="auto"/>
                <w:right w:val="none" w:sz="0" w:space="0" w:color="auto"/>
              </w:divBdr>
            </w:div>
            <w:div w:id="1987851885">
              <w:marLeft w:val="0"/>
              <w:marRight w:val="0"/>
              <w:marTop w:val="0"/>
              <w:marBottom w:val="0"/>
              <w:divBdr>
                <w:top w:val="none" w:sz="0" w:space="0" w:color="auto"/>
                <w:left w:val="none" w:sz="0" w:space="0" w:color="auto"/>
                <w:bottom w:val="none" w:sz="0" w:space="0" w:color="auto"/>
                <w:right w:val="none" w:sz="0" w:space="0" w:color="auto"/>
              </w:divBdr>
            </w:div>
            <w:div w:id="2014796350">
              <w:marLeft w:val="0"/>
              <w:marRight w:val="0"/>
              <w:marTop w:val="0"/>
              <w:marBottom w:val="0"/>
              <w:divBdr>
                <w:top w:val="none" w:sz="0" w:space="0" w:color="auto"/>
                <w:left w:val="none" w:sz="0" w:space="0" w:color="auto"/>
                <w:bottom w:val="none" w:sz="0" w:space="0" w:color="auto"/>
                <w:right w:val="none" w:sz="0" w:space="0" w:color="auto"/>
              </w:divBdr>
            </w:div>
            <w:div w:id="2019579742">
              <w:marLeft w:val="0"/>
              <w:marRight w:val="0"/>
              <w:marTop w:val="0"/>
              <w:marBottom w:val="0"/>
              <w:divBdr>
                <w:top w:val="none" w:sz="0" w:space="0" w:color="auto"/>
                <w:left w:val="none" w:sz="0" w:space="0" w:color="auto"/>
                <w:bottom w:val="none" w:sz="0" w:space="0" w:color="auto"/>
                <w:right w:val="none" w:sz="0" w:space="0" w:color="auto"/>
              </w:divBdr>
            </w:div>
            <w:div w:id="2033339207">
              <w:marLeft w:val="0"/>
              <w:marRight w:val="0"/>
              <w:marTop w:val="0"/>
              <w:marBottom w:val="0"/>
              <w:divBdr>
                <w:top w:val="none" w:sz="0" w:space="0" w:color="auto"/>
                <w:left w:val="none" w:sz="0" w:space="0" w:color="auto"/>
                <w:bottom w:val="none" w:sz="0" w:space="0" w:color="auto"/>
                <w:right w:val="none" w:sz="0" w:space="0" w:color="auto"/>
              </w:divBdr>
            </w:div>
            <w:div w:id="2045984062">
              <w:marLeft w:val="0"/>
              <w:marRight w:val="0"/>
              <w:marTop w:val="0"/>
              <w:marBottom w:val="0"/>
              <w:divBdr>
                <w:top w:val="none" w:sz="0" w:space="0" w:color="auto"/>
                <w:left w:val="none" w:sz="0" w:space="0" w:color="auto"/>
                <w:bottom w:val="none" w:sz="0" w:space="0" w:color="auto"/>
                <w:right w:val="none" w:sz="0" w:space="0" w:color="auto"/>
              </w:divBdr>
            </w:div>
            <w:div w:id="2057047455">
              <w:marLeft w:val="0"/>
              <w:marRight w:val="0"/>
              <w:marTop w:val="0"/>
              <w:marBottom w:val="0"/>
              <w:divBdr>
                <w:top w:val="none" w:sz="0" w:space="0" w:color="auto"/>
                <w:left w:val="none" w:sz="0" w:space="0" w:color="auto"/>
                <w:bottom w:val="none" w:sz="0" w:space="0" w:color="auto"/>
                <w:right w:val="none" w:sz="0" w:space="0" w:color="auto"/>
              </w:divBdr>
            </w:div>
            <w:div w:id="2089421895">
              <w:marLeft w:val="0"/>
              <w:marRight w:val="0"/>
              <w:marTop w:val="0"/>
              <w:marBottom w:val="0"/>
              <w:divBdr>
                <w:top w:val="none" w:sz="0" w:space="0" w:color="auto"/>
                <w:left w:val="none" w:sz="0" w:space="0" w:color="auto"/>
                <w:bottom w:val="none" w:sz="0" w:space="0" w:color="auto"/>
                <w:right w:val="none" w:sz="0" w:space="0" w:color="auto"/>
              </w:divBdr>
            </w:div>
            <w:div w:id="2089570987">
              <w:marLeft w:val="0"/>
              <w:marRight w:val="0"/>
              <w:marTop w:val="0"/>
              <w:marBottom w:val="0"/>
              <w:divBdr>
                <w:top w:val="none" w:sz="0" w:space="0" w:color="auto"/>
                <w:left w:val="none" w:sz="0" w:space="0" w:color="auto"/>
                <w:bottom w:val="none" w:sz="0" w:space="0" w:color="auto"/>
                <w:right w:val="none" w:sz="0" w:space="0" w:color="auto"/>
              </w:divBdr>
            </w:div>
            <w:div w:id="2090733315">
              <w:marLeft w:val="0"/>
              <w:marRight w:val="0"/>
              <w:marTop w:val="0"/>
              <w:marBottom w:val="0"/>
              <w:divBdr>
                <w:top w:val="none" w:sz="0" w:space="0" w:color="auto"/>
                <w:left w:val="none" w:sz="0" w:space="0" w:color="auto"/>
                <w:bottom w:val="none" w:sz="0" w:space="0" w:color="auto"/>
                <w:right w:val="none" w:sz="0" w:space="0" w:color="auto"/>
              </w:divBdr>
            </w:div>
            <w:div w:id="2102139991">
              <w:marLeft w:val="0"/>
              <w:marRight w:val="0"/>
              <w:marTop w:val="0"/>
              <w:marBottom w:val="0"/>
              <w:divBdr>
                <w:top w:val="none" w:sz="0" w:space="0" w:color="auto"/>
                <w:left w:val="none" w:sz="0" w:space="0" w:color="auto"/>
                <w:bottom w:val="none" w:sz="0" w:space="0" w:color="auto"/>
                <w:right w:val="none" w:sz="0" w:space="0" w:color="auto"/>
              </w:divBdr>
            </w:div>
            <w:div w:id="2109352890">
              <w:marLeft w:val="0"/>
              <w:marRight w:val="0"/>
              <w:marTop w:val="0"/>
              <w:marBottom w:val="0"/>
              <w:divBdr>
                <w:top w:val="none" w:sz="0" w:space="0" w:color="auto"/>
                <w:left w:val="none" w:sz="0" w:space="0" w:color="auto"/>
                <w:bottom w:val="none" w:sz="0" w:space="0" w:color="auto"/>
                <w:right w:val="none" w:sz="0" w:space="0" w:color="auto"/>
              </w:divBdr>
            </w:div>
            <w:div w:id="2111267763">
              <w:marLeft w:val="0"/>
              <w:marRight w:val="0"/>
              <w:marTop w:val="0"/>
              <w:marBottom w:val="0"/>
              <w:divBdr>
                <w:top w:val="none" w:sz="0" w:space="0" w:color="auto"/>
                <w:left w:val="none" w:sz="0" w:space="0" w:color="auto"/>
                <w:bottom w:val="none" w:sz="0" w:space="0" w:color="auto"/>
                <w:right w:val="none" w:sz="0" w:space="0" w:color="auto"/>
              </w:divBdr>
            </w:div>
            <w:div w:id="2117208988">
              <w:marLeft w:val="0"/>
              <w:marRight w:val="0"/>
              <w:marTop w:val="0"/>
              <w:marBottom w:val="0"/>
              <w:divBdr>
                <w:top w:val="none" w:sz="0" w:space="0" w:color="auto"/>
                <w:left w:val="none" w:sz="0" w:space="0" w:color="auto"/>
                <w:bottom w:val="none" w:sz="0" w:space="0" w:color="auto"/>
                <w:right w:val="none" w:sz="0" w:space="0" w:color="auto"/>
              </w:divBdr>
            </w:div>
            <w:div w:id="2121215125">
              <w:marLeft w:val="0"/>
              <w:marRight w:val="0"/>
              <w:marTop w:val="0"/>
              <w:marBottom w:val="0"/>
              <w:divBdr>
                <w:top w:val="none" w:sz="0" w:space="0" w:color="auto"/>
                <w:left w:val="none" w:sz="0" w:space="0" w:color="auto"/>
                <w:bottom w:val="none" w:sz="0" w:space="0" w:color="auto"/>
                <w:right w:val="none" w:sz="0" w:space="0" w:color="auto"/>
              </w:divBdr>
            </w:div>
            <w:div w:id="2121416463">
              <w:marLeft w:val="0"/>
              <w:marRight w:val="0"/>
              <w:marTop w:val="0"/>
              <w:marBottom w:val="0"/>
              <w:divBdr>
                <w:top w:val="none" w:sz="0" w:space="0" w:color="auto"/>
                <w:left w:val="none" w:sz="0" w:space="0" w:color="auto"/>
                <w:bottom w:val="none" w:sz="0" w:space="0" w:color="auto"/>
                <w:right w:val="none" w:sz="0" w:space="0" w:color="auto"/>
              </w:divBdr>
            </w:div>
            <w:div w:id="2127921111">
              <w:marLeft w:val="0"/>
              <w:marRight w:val="0"/>
              <w:marTop w:val="0"/>
              <w:marBottom w:val="0"/>
              <w:divBdr>
                <w:top w:val="none" w:sz="0" w:space="0" w:color="auto"/>
                <w:left w:val="none" w:sz="0" w:space="0" w:color="auto"/>
                <w:bottom w:val="none" w:sz="0" w:space="0" w:color="auto"/>
                <w:right w:val="none" w:sz="0" w:space="0" w:color="auto"/>
              </w:divBdr>
            </w:div>
            <w:div w:id="2133132067">
              <w:marLeft w:val="0"/>
              <w:marRight w:val="0"/>
              <w:marTop w:val="0"/>
              <w:marBottom w:val="0"/>
              <w:divBdr>
                <w:top w:val="none" w:sz="0" w:space="0" w:color="auto"/>
                <w:left w:val="none" w:sz="0" w:space="0" w:color="auto"/>
                <w:bottom w:val="none" w:sz="0" w:space="0" w:color="auto"/>
                <w:right w:val="none" w:sz="0" w:space="0" w:color="auto"/>
              </w:divBdr>
            </w:div>
            <w:div w:id="2137214345">
              <w:marLeft w:val="0"/>
              <w:marRight w:val="0"/>
              <w:marTop w:val="0"/>
              <w:marBottom w:val="0"/>
              <w:divBdr>
                <w:top w:val="none" w:sz="0" w:space="0" w:color="auto"/>
                <w:left w:val="none" w:sz="0" w:space="0" w:color="auto"/>
                <w:bottom w:val="none" w:sz="0" w:space="0" w:color="auto"/>
                <w:right w:val="none" w:sz="0" w:space="0" w:color="auto"/>
              </w:divBdr>
            </w:div>
            <w:div w:id="2138327790">
              <w:marLeft w:val="0"/>
              <w:marRight w:val="0"/>
              <w:marTop w:val="0"/>
              <w:marBottom w:val="0"/>
              <w:divBdr>
                <w:top w:val="none" w:sz="0" w:space="0" w:color="auto"/>
                <w:left w:val="none" w:sz="0" w:space="0" w:color="auto"/>
                <w:bottom w:val="none" w:sz="0" w:space="0" w:color="auto"/>
                <w:right w:val="none" w:sz="0" w:space="0" w:color="auto"/>
              </w:divBdr>
            </w:div>
            <w:div w:id="21472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73851">
      <w:bodyDiv w:val="1"/>
      <w:marLeft w:val="0"/>
      <w:marRight w:val="0"/>
      <w:marTop w:val="0"/>
      <w:marBottom w:val="0"/>
      <w:divBdr>
        <w:top w:val="none" w:sz="0" w:space="0" w:color="auto"/>
        <w:left w:val="none" w:sz="0" w:space="0" w:color="auto"/>
        <w:bottom w:val="none" w:sz="0" w:space="0" w:color="auto"/>
        <w:right w:val="none" w:sz="0" w:space="0" w:color="auto"/>
      </w:divBdr>
    </w:div>
    <w:div w:id="1981033643">
      <w:bodyDiv w:val="1"/>
      <w:marLeft w:val="0"/>
      <w:marRight w:val="0"/>
      <w:marTop w:val="0"/>
      <w:marBottom w:val="0"/>
      <w:divBdr>
        <w:top w:val="none" w:sz="0" w:space="0" w:color="auto"/>
        <w:left w:val="none" w:sz="0" w:space="0" w:color="auto"/>
        <w:bottom w:val="none" w:sz="0" w:space="0" w:color="auto"/>
        <w:right w:val="none" w:sz="0" w:space="0" w:color="auto"/>
      </w:divBdr>
      <w:divsChild>
        <w:div w:id="1471703434">
          <w:marLeft w:val="0"/>
          <w:marRight w:val="0"/>
          <w:marTop w:val="0"/>
          <w:marBottom w:val="0"/>
          <w:divBdr>
            <w:top w:val="none" w:sz="0" w:space="0" w:color="auto"/>
            <w:left w:val="none" w:sz="0" w:space="0" w:color="auto"/>
            <w:bottom w:val="none" w:sz="0" w:space="0" w:color="auto"/>
            <w:right w:val="none" w:sz="0" w:space="0" w:color="auto"/>
          </w:divBdr>
          <w:divsChild>
            <w:div w:id="6947036">
              <w:marLeft w:val="0"/>
              <w:marRight w:val="0"/>
              <w:marTop w:val="0"/>
              <w:marBottom w:val="0"/>
              <w:divBdr>
                <w:top w:val="none" w:sz="0" w:space="0" w:color="auto"/>
                <w:left w:val="none" w:sz="0" w:space="0" w:color="auto"/>
                <w:bottom w:val="none" w:sz="0" w:space="0" w:color="auto"/>
                <w:right w:val="none" w:sz="0" w:space="0" w:color="auto"/>
              </w:divBdr>
            </w:div>
            <w:div w:id="39211239">
              <w:marLeft w:val="0"/>
              <w:marRight w:val="0"/>
              <w:marTop w:val="0"/>
              <w:marBottom w:val="0"/>
              <w:divBdr>
                <w:top w:val="none" w:sz="0" w:space="0" w:color="auto"/>
                <w:left w:val="none" w:sz="0" w:space="0" w:color="auto"/>
                <w:bottom w:val="none" w:sz="0" w:space="0" w:color="auto"/>
                <w:right w:val="none" w:sz="0" w:space="0" w:color="auto"/>
              </w:divBdr>
            </w:div>
            <w:div w:id="57942876">
              <w:marLeft w:val="0"/>
              <w:marRight w:val="0"/>
              <w:marTop w:val="0"/>
              <w:marBottom w:val="0"/>
              <w:divBdr>
                <w:top w:val="none" w:sz="0" w:space="0" w:color="auto"/>
                <w:left w:val="none" w:sz="0" w:space="0" w:color="auto"/>
                <w:bottom w:val="none" w:sz="0" w:space="0" w:color="auto"/>
                <w:right w:val="none" w:sz="0" w:space="0" w:color="auto"/>
              </w:divBdr>
            </w:div>
            <w:div w:id="90054742">
              <w:marLeft w:val="0"/>
              <w:marRight w:val="0"/>
              <w:marTop w:val="0"/>
              <w:marBottom w:val="0"/>
              <w:divBdr>
                <w:top w:val="none" w:sz="0" w:space="0" w:color="auto"/>
                <w:left w:val="none" w:sz="0" w:space="0" w:color="auto"/>
                <w:bottom w:val="none" w:sz="0" w:space="0" w:color="auto"/>
                <w:right w:val="none" w:sz="0" w:space="0" w:color="auto"/>
              </w:divBdr>
            </w:div>
            <w:div w:id="91359161">
              <w:marLeft w:val="0"/>
              <w:marRight w:val="0"/>
              <w:marTop w:val="0"/>
              <w:marBottom w:val="0"/>
              <w:divBdr>
                <w:top w:val="none" w:sz="0" w:space="0" w:color="auto"/>
                <w:left w:val="none" w:sz="0" w:space="0" w:color="auto"/>
                <w:bottom w:val="none" w:sz="0" w:space="0" w:color="auto"/>
                <w:right w:val="none" w:sz="0" w:space="0" w:color="auto"/>
              </w:divBdr>
            </w:div>
            <w:div w:id="96340000">
              <w:marLeft w:val="0"/>
              <w:marRight w:val="0"/>
              <w:marTop w:val="0"/>
              <w:marBottom w:val="0"/>
              <w:divBdr>
                <w:top w:val="none" w:sz="0" w:space="0" w:color="auto"/>
                <w:left w:val="none" w:sz="0" w:space="0" w:color="auto"/>
                <w:bottom w:val="none" w:sz="0" w:space="0" w:color="auto"/>
                <w:right w:val="none" w:sz="0" w:space="0" w:color="auto"/>
              </w:divBdr>
            </w:div>
            <w:div w:id="111093033">
              <w:marLeft w:val="0"/>
              <w:marRight w:val="0"/>
              <w:marTop w:val="0"/>
              <w:marBottom w:val="0"/>
              <w:divBdr>
                <w:top w:val="none" w:sz="0" w:space="0" w:color="auto"/>
                <w:left w:val="none" w:sz="0" w:space="0" w:color="auto"/>
                <w:bottom w:val="none" w:sz="0" w:space="0" w:color="auto"/>
                <w:right w:val="none" w:sz="0" w:space="0" w:color="auto"/>
              </w:divBdr>
            </w:div>
            <w:div w:id="111438197">
              <w:marLeft w:val="0"/>
              <w:marRight w:val="0"/>
              <w:marTop w:val="0"/>
              <w:marBottom w:val="0"/>
              <w:divBdr>
                <w:top w:val="none" w:sz="0" w:space="0" w:color="auto"/>
                <w:left w:val="none" w:sz="0" w:space="0" w:color="auto"/>
                <w:bottom w:val="none" w:sz="0" w:space="0" w:color="auto"/>
                <w:right w:val="none" w:sz="0" w:space="0" w:color="auto"/>
              </w:divBdr>
            </w:div>
            <w:div w:id="145709180">
              <w:marLeft w:val="0"/>
              <w:marRight w:val="0"/>
              <w:marTop w:val="0"/>
              <w:marBottom w:val="0"/>
              <w:divBdr>
                <w:top w:val="none" w:sz="0" w:space="0" w:color="auto"/>
                <w:left w:val="none" w:sz="0" w:space="0" w:color="auto"/>
                <w:bottom w:val="none" w:sz="0" w:space="0" w:color="auto"/>
                <w:right w:val="none" w:sz="0" w:space="0" w:color="auto"/>
              </w:divBdr>
            </w:div>
            <w:div w:id="157893285">
              <w:marLeft w:val="0"/>
              <w:marRight w:val="0"/>
              <w:marTop w:val="0"/>
              <w:marBottom w:val="0"/>
              <w:divBdr>
                <w:top w:val="none" w:sz="0" w:space="0" w:color="auto"/>
                <w:left w:val="none" w:sz="0" w:space="0" w:color="auto"/>
                <w:bottom w:val="none" w:sz="0" w:space="0" w:color="auto"/>
                <w:right w:val="none" w:sz="0" w:space="0" w:color="auto"/>
              </w:divBdr>
            </w:div>
            <w:div w:id="160050640">
              <w:marLeft w:val="0"/>
              <w:marRight w:val="0"/>
              <w:marTop w:val="0"/>
              <w:marBottom w:val="0"/>
              <w:divBdr>
                <w:top w:val="none" w:sz="0" w:space="0" w:color="auto"/>
                <w:left w:val="none" w:sz="0" w:space="0" w:color="auto"/>
                <w:bottom w:val="none" w:sz="0" w:space="0" w:color="auto"/>
                <w:right w:val="none" w:sz="0" w:space="0" w:color="auto"/>
              </w:divBdr>
            </w:div>
            <w:div w:id="174850068">
              <w:marLeft w:val="0"/>
              <w:marRight w:val="0"/>
              <w:marTop w:val="0"/>
              <w:marBottom w:val="0"/>
              <w:divBdr>
                <w:top w:val="none" w:sz="0" w:space="0" w:color="auto"/>
                <w:left w:val="none" w:sz="0" w:space="0" w:color="auto"/>
                <w:bottom w:val="none" w:sz="0" w:space="0" w:color="auto"/>
                <w:right w:val="none" w:sz="0" w:space="0" w:color="auto"/>
              </w:divBdr>
            </w:div>
            <w:div w:id="192891430">
              <w:marLeft w:val="0"/>
              <w:marRight w:val="0"/>
              <w:marTop w:val="0"/>
              <w:marBottom w:val="0"/>
              <w:divBdr>
                <w:top w:val="none" w:sz="0" w:space="0" w:color="auto"/>
                <w:left w:val="none" w:sz="0" w:space="0" w:color="auto"/>
                <w:bottom w:val="none" w:sz="0" w:space="0" w:color="auto"/>
                <w:right w:val="none" w:sz="0" w:space="0" w:color="auto"/>
              </w:divBdr>
            </w:div>
            <w:div w:id="195970640">
              <w:marLeft w:val="0"/>
              <w:marRight w:val="0"/>
              <w:marTop w:val="0"/>
              <w:marBottom w:val="0"/>
              <w:divBdr>
                <w:top w:val="none" w:sz="0" w:space="0" w:color="auto"/>
                <w:left w:val="none" w:sz="0" w:space="0" w:color="auto"/>
                <w:bottom w:val="none" w:sz="0" w:space="0" w:color="auto"/>
                <w:right w:val="none" w:sz="0" w:space="0" w:color="auto"/>
              </w:divBdr>
            </w:div>
            <w:div w:id="197132823">
              <w:marLeft w:val="0"/>
              <w:marRight w:val="0"/>
              <w:marTop w:val="0"/>
              <w:marBottom w:val="0"/>
              <w:divBdr>
                <w:top w:val="none" w:sz="0" w:space="0" w:color="auto"/>
                <w:left w:val="none" w:sz="0" w:space="0" w:color="auto"/>
                <w:bottom w:val="none" w:sz="0" w:space="0" w:color="auto"/>
                <w:right w:val="none" w:sz="0" w:space="0" w:color="auto"/>
              </w:divBdr>
            </w:div>
            <w:div w:id="204492686">
              <w:marLeft w:val="0"/>
              <w:marRight w:val="0"/>
              <w:marTop w:val="0"/>
              <w:marBottom w:val="0"/>
              <w:divBdr>
                <w:top w:val="none" w:sz="0" w:space="0" w:color="auto"/>
                <w:left w:val="none" w:sz="0" w:space="0" w:color="auto"/>
                <w:bottom w:val="none" w:sz="0" w:space="0" w:color="auto"/>
                <w:right w:val="none" w:sz="0" w:space="0" w:color="auto"/>
              </w:divBdr>
            </w:div>
            <w:div w:id="207571357">
              <w:marLeft w:val="0"/>
              <w:marRight w:val="0"/>
              <w:marTop w:val="0"/>
              <w:marBottom w:val="0"/>
              <w:divBdr>
                <w:top w:val="none" w:sz="0" w:space="0" w:color="auto"/>
                <w:left w:val="none" w:sz="0" w:space="0" w:color="auto"/>
                <w:bottom w:val="none" w:sz="0" w:space="0" w:color="auto"/>
                <w:right w:val="none" w:sz="0" w:space="0" w:color="auto"/>
              </w:divBdr>
            </w:div>
            <w:div w:id="212085618">
              <w:marLeft w:val="0"/>
              <w:marRight w:val="0"/>
              <w:marTop w:val="0"/>
              <w:marBottom w:val="0"/>
              <w:divBdr>
                <w:top w:val="none" w:sz="0" w:space="0" w:color="auto"/>
                <w:left w:val="none" w:sz="0" w:space="0" w:color="auto"/>
                <w:bottom w:val="none" w:sz="0" w:space="0" w:color="auto"/>
                <w:right w:val="none" w:sz="0" w:space="0" w:color="auto"/>
              </w:divBdr>
            </w:div>
            <w:div w:id="223101960">
              <w:marLeft w:val="0"/>
              <w:marRight w:val="0"/>
              <w:marTop w:val="0"/>
              <w:marBottom w:val="0"/>
              <w:divBdr>
                <w:top w:val="none" w:sz="0" w:space="0" w:color="auto"/>
                <w:left w:val="none" w:sz="0" w:space="0" w:color="auto"/>
                <w:bottom w:val="none" w:sz="0" w:space="0" w:color="auto"/>
                <w:right w:val="none" w:sz="0" w:space="0" w:color="auto"/>
              </w:divBdr>
            </w:div>
            <w:div w:id="261644753">
              <w:marLeft w:val="0"/>
              <w:marRight w:val="0"/>
              <w:marTop w:val="0"/>
              <w:marBottom w:val="0"/>
              <w:divBdr>
                <w:top w:val="none" w:sz="0" w:space="0" w:color="auto"/>
                <w:left w:val="none" w:sz="0" w:space="0" w:color="auto"/>
                <w:bottom w:val="none" w:sz="0" w:space="0" w:color="auto"/>
                <w:right w:val="none" w:sz="0" w:space="0" w:color="auto"/>
              </w:divBdr>
            </w:div>
            <w:div w:id="285545128">
              <w:marLeft w:val="0"/>
              <w:marRight w:val="0"/>
              <w:marTop w:val="0"/>
              <w:marBottom w:val="0"/>
              <w:divBdr>
                <w:top w:val="none" w:sz="0" w:space="0" w:color="auto"/>
                <w:left w:val="none" w:sz="0" w:space="0" w:color="auto"/>
                <w:bottom w:val="none" w:sz="0" w:space="0" w:color="auto"/>
                <w:right w:val="none" w:sz="0" w:space="0" w:color="auto"/>
              </w:divBdr>
            </w:div>
            <w:div w:id="296223069">
              <w:marLeft w:val="0"/>
              <w:marRight w:val="0"/>
              <w:marTop w:val="0"/>
              <w:marBottom w:val="0"/>
              <w:divBdr>
                <w:top w:val="none" w:sz="0" w:space="0" w:color="auto"/>
                <w:left w:val="none" w:sz="0" w:space="0" w:color="auto"/>
                <w:bottom w:val="none" w:sz="0" w:space="0" w:color="auto"/>
                <w:right w:val="none" w:sz="0" w:space="0" w:color="auto"/>
              </w:divBdr>
            </w:div>
            <w:div w:id="308485401">
              <w:marLeft w:val="0"/>
              <w:marRight w:val="0"/>
              <w:marTop w:val="0"/>
              <w:marBottom w:val="0"/>
              <w:divBdr>
                <w:top w:val="none" w:sz="0" w:space="0" w:color="auto"/>
                <w:left w:val="none" w:sz="0" w:space="0" w:color="auto"/>
                <w:bottom w:val="none" w:sz="0" w:space="0" w:color="auto"/>
                <w:right w:val="none" w:sz="0" w:space="0" w:color="auto"/>
              </w:divBdr>
            </w:div>
            <w:div w:id="311520762">
              <w:marLeft w:val="0"/>
              <w:marRight w:val="0"/>
              <w:marTop w:val="0"/>
              <w:marBottom w:val="0"/>
              <w:divBdr>
                <w:top w:val="none" w:sz="0" w:space="0" w:color="auto"/>
                <w:left w:val="none" w:sz="0" w:space="0" w:color="auto"/>
                <w:bottom w:val="none" w:sz="0" w:space="0" w:color="auto"/>
                <w:right w:val="none" w:sz="0" w:space="0" w:color="auto"/>
              </w:divBdr>
            </w:div>
            <w:div w:id="325742389">
              <w:marLeft w:val="0"/>
              <w:marRight w:val="0"/>
              <w:marTop w:val="0"/>
              <w:marBottom w:val="0"/>
              <w:divBdr>
                <w:top w:val="none" w:sz="0" w:space="0" w:color="auto"/>
                <w:left w:val="none" w:sz="0" w:space="0" w:color="auto"/>
                <w:bottom w:val="none" w:sz="0" w:space="0" w:color="auto"/>
                <w:right w:val="none" w:sz="0" w:space="0" w:color="auto"/>
              </w:divBdr>
            </w:div>
            <w:div w:id="362174353">
              <w:marLeft w:val="0"/>
              <w:marRight w:val="0"/>
              <w:marTop w:val="0"/>
              <w:marBottom w:val="0"/>
              <w:divBdr>
                <w:top w:val="none" w:sz="0" w:space="0" w:color="auto"/>
                <w:left w:val="none" w:sz="0" w:space="0" w:color="auto"/>
                <w:bottom w:val="none" w:sz="0" w:space="0" w:color="auto"/>
                <w:right w:val="none" w:sz="0" w:space="0" w:color="auto"/>
              </w:divBdr>
            </w:div>
            <w:div w:id="367876268">
              <w:marLeft w:val="0"/>
              <w:marRight w:val="0"/>
              <w:marTop w:val="0"/>
              <w:marBottom w:val="0"/>
              <w:divBdr>
                <w:top w:val="none" w:sz="0" w:space="0" w:color="auto"/>
                <w:left w:val="none" w:sz="0" w:space="0" w:color="auto"/>
                <w:bottom w:val="none" w:sz="0" w:space="0" w:color="auto"/>
                <w:right w:val="none" w:sz="0" w:space="0" w:color="auto"/>
              </w:divBdr>
            </w:div>
            <w:div w:id="369769188">
              <w:marLeft w:val="0"/>
              <w:marRight w:val="0"/>
              <w:marTop w:val="0"/>
              <w:marBottom w:val="0"/>
              <w:divBdr>
                <w:top w:val="none" w:sz="0" w:space="0" w:color="auto"/>
                <w:left w:val="none" w:sz="0" w:space="0" w:color="auto"/>
                <w:bottom w:val="none" w:sz="0" w:space="0" w:color="auto"/>
                <w:right w:val="none" w:sz="0" w:space="0" w:color="auto"/>
              </w:divBdr>
            </w:div>
            <w:div w:id="416635053">
              <w:marLeft w:val="0"/>
              <w:marRight w:val="0"/>
              <w:marTop w:val="0"/>
              <w:marBottom w:val="0"/>
              <w:divBdr>
                <w:top w:val="none" w:sz="0" w:space="0" w:color="auto"/>
                <w:left w:val="none" w:sz="0" w:space="0" w:color="auto"/>
                <w:bottom w:val="none" w:sz="0" w:space="0" w:color="auto"/>
                <w:right w:val="none" w:sz="0" w:space="0" w:color="auto"/>
              </w:divBdr>
            </w:div>
            <w:div w:id="442700057">
              <w:marLeft w:val="0"/>
              <w:marRight w:val="0"/>
              <w:marTop w:val="0"/>
              <w:marBottom w:val="0"/>
              <w:divBdr>
                <w:top w:val="none" w:sz="0" w:space="0" w:color="auto"/>
                <w:left w:val="none" w:sz="0" w:space="0" w:color="auto"/>
                <w:bottom w:val="none" w:sz="0" w:space="0" w:color="auto"/>
                <w:right w:val="none" w:sz="0" w:space="0" w:color="auto"/>
              </w:divBdr>
            </w:div>
            <w:div w:id="458383622">
              <w:marLeft w:val="0"/>
              <w:marRight w:val="0"/>
              <w:marTop w:val="0"/>
              <w:marBottom w:val="0"/>
              <w:divBdr>
                <w:top w:val="none" w:sz="0" w:space="0" w:color="auto"/>
                <w:left w:val="none" w:sz="0" w:space="0" w:color="auto"/>
                <w:bottom w:val="none" w:sz="0" w:space="0" w:color="auto"/>
                <w:right w:val="none" w:sz="0" w:space="0" w:color="auto"/>
              </w:divBdr>
            </w:div>
            <w:div w:id="470362806">
              <w:marLeft w:val="0"/>
              <w:marRight w:val="0"/>
              <w:marTop w:val="0"/>
              <w:marBottom w:val="0"/>
              <w:divBdr>
                <w:top w:val="none" w:sz="0" w:space="0" w:color="auto"/>
                <w:left w:val="none" w:sz="0" w:space="0" w:color="auto"/>
                <w:bottom w:val="none" w:sz="0" w:space="0" w:color="auto"/>
                <w:right w:val="none" w:sz="0" w:space="0" w:color="auto"/>
              </w:divBdr>
            </w:div>
            <w:div w:id="488330221">
              <w:marLeft w:val="0"/>
              <w:marRight w:val="0"/>
              <w:marTop w:val="0"/>
              <w:marBottom w:val="0"/>
              <w:divBdr>
                <w:top w:val="none" w:sz="0" w:space="0" w:color="auto"/>
                <w:left w:val="none" w:sz="0" w:space="0" w:color="auto"/>
                <w:bottom w:val="none" w:sz="0" w:space="0" w:color="auto"/>
                <w:right w:val="none" w:sz="0" w:space="0" w:color="auto"/>
              </w:divBdr>
            </w:div>
            <w:div w:id="489492387">
              <w:marLeft w:val="0"/>
              <w:marRight w:val="0"/>
              <w:marTop w:val="0"/>
              <w:marBottom w:val="0"/>
              <w:divBdr>
                <w:top w:val="none" w:sz="0" w:space="0" w:color="auto"/>
                <w:left w:val="none" w:sz="0" w:space="0" w:color="auto"/>
                <w:bottom w:val="none" w:sz="0" w:space="0" w:color="auto"/>
                <w:right w:val="none" w:sz="0" w:space="0" w:color="auto"/>
              </w:divBdr>
            </w:div>
            <w:div w:id="510069500">
              <w:marLeft w:val="0"/>
              <w:marRight w:val="0"/>
              <w:marTop w:val="0"/>
              <w:marBottom w:val="0"/>
              <w:divBdr>
                <w:top w:val="none" w:sz="0" w:space="0" w:color="auto"/>
                <w:left w:val="none" w:sz="0" w:space="0" w:color="auto"/>
                <w:bottom w:val="none" w:sz="0" w:space="0" w:color="auto"/>
                <w:right w:val="none" w:sz="0" w:space="0" w:color="auto"/>
              </w:divBdr>
            </w:div>
            <w:div w:id="524094746">
              <w:marLeft w:val="0"/>
              <w:marRight w:val="0"/>
              <w:marTop w:val="0"/>
              <w:marBottom w:val="0"/>
              <w:divBdr>
                <w:top w:val="none" w:sz="0" w:space="0" w:color="auto"/>
                <w:left w:val="none" w:sz="0" w:space="0" w:color="auto"/>
                <w:bottom w:val="none" w:sz="0" w:space="0" w:color="auto"/>
                <w:right w:val="none" w:sz="0" w:space="0" w:color="auto"/>
              </w:divBdr>
            </w:div>
            <w:div w:id="531379160">
              <w:marLeft w:val="0"/>
              <w:marRight w:val="0"/>
              <w:marTop w:val="0"/>
              <w:marBottom w:val="0"/>
              <w:divBdr>
                <w:top w:val="none" w:sz="0" w:space="0" w:color="auto"/>
                <w:left w:val="none" w:sz="0" w:space="0" w:color="auto"/>
                <w:bottom w:val="none" w:sz="0" w:space="0" w:color="auto"/>
                <w:right w:val="none" w:sz="0" w:space="0" w:color="auto"/>
              </w:divBdr>
            </w:div>
            <w:div w:id="538707934">
              <w:marLeft w:val="0"/>
              <w:marRight w:val="0"/>
              <w:marTop w:val="0"/>
              <w:marBottom w:val="0"/>
              <w:divBdr>
                <w:top w:val="none" w:sz="0" w:space="0" w:color="auto"/>
                <w:left w:val="none" w:sz="0" w:space="0" w:color="auto"/>
                <w:bottom w:val="none" w:sz="0" w:space="0" w:color="auto"/>
                <w:right w:val="none" w:sz="0" w:space="0" w:color="auto"/>
              </w:divBdr>
            </w:div>
            <w:div w:id="545606621">
              <w:marLeft w:val="0"/>
              <w:marRight w:val="0"/>
              <w:marTop w:val="0"/>
              <w:marBottom w:val="0"/>
              <w:divBdr>
                <w:top w:val="none" w:sz="0" w:space="0" w:color="auto"/>
                <w:left w:val="none" w:sz="0" w:space="0" w:color="auto"/>
                <w:bottom w:val="none" w:sz="0" w:space="0" w:color="auto"/>
                <w:right w:val="none" w:sz="0" w:space="0" w:color="auto"/>
              </w:divBdr>
            </w:div>
            <w:div w:id="573777924">
              <w:marLeft w:val="0"/>
              <w:marRight w:val="0"/>
              <w:marTop w:val="0"/>
              <w:marBottom w:val="0"/>
              <w:divBdr>
                <w:top w:val="none" w:sz="0" w:space="0" w:color="auto"/>
                <w:left w:val="none" w:sz="0" w:space="0" w:color="auto"/>
                <w:bottom w:val="none" w:sz="0" w:space="0" w:color="auto"/>
                <w:right w:val="none" w:sz="0" w:space="0" w:color="auto"/>
              </w:divBdr>
            </w:div>
            <w:div w:id="574900754">
              <w:marLeft w:val="0"/>
              <w:marRight w:val="0"/>
              <w:marTop w:val="0"/>
              <w:marBottom w:val="0"/>
              <w:divBdr>
                <w:top w:val="none" w:sz="0" w:space="0" w:color="auto"/>
                <w:left w:val="none" w:sz="0" w:space="0" w:color="auto"/>
                <w:bottom w:val="none" w:sz="0" w:space="0" w:color="auto"/>
                <w:right w:val="none" w:sz="0" w:space="0" w:color="auto"/>
              </w:divBdr>
            </w:div>
            <w:div w:id="577986034">
              <w:marLeft w:val="0"/>
              <w:marRight w:val="0"/>
              <w:marTop w:val="0"/>
              <w:marBottom w:val="0"/>
              <w:divBdr>
                <w:top w:val="none" w:sz="0" w:space="0" w:color="auto"/>
                <w:left w:val="none" w:sz="0" w:space="0" w:color="auto"/>
                <w:bottom w:val="none" w:sz="0" w:space="0" w:color="auto"/>
                <w:right w:val="none" w:sz="0" w:space="0" w:color="auto"/>
              </w:divBdr>
            </w:div>
            <w:div w:id="578559703">
              <w:marLeft w:val="0"/>
              <w:marRight w:val="0"/>
              <w:marTop w:val="0"/>
              <w:marBottom w:val="0"/>
              <w:divBdr>
                <w:top w:val="none" w:sz="0" w:space="0" w:color="auto"/>
                <w:left w:val="none" w:sz="0" w:space="0" w:color="auto"/>
                <w:bottom w:val="none" w:sz="0" w:space="0" w:color="auto"/>
                <w:right w:val="none" w:sz="0" w:space="0" w:color="auto"/>
              </w:divBdr>
            </w:div>
            <w:div w:id="580796488">
              <w:marLeft w:val="0"/>
              <w:marRight w:val="0"/>
              <w:marTop w:val="0"/>
              <w:marBottom w:val="0"/>
              <w:divBdr>
                <w:top w:val="none" w:sz="0" w:space="0" w:color="auto"/>
                <w:left w:val="none" w:sz="0" w:space="0" w:color="auto"/>
                <w:bottom w:val="none" w:sz="0" w:space="0" w:color="auto"/>
                <w:right w:val="none" w:sz="0" w:space="0" w:color="auto"/>
              </w:divBdr>
            </w:div>
            <w:div w:id="620915654">
              <w:marLeft w:val="0"/>
              <w:marRight w:val="0"/>
              <w:marTop w:val="0"/>
              <w:marBottom w:val="0"/>
              <w:divBdr>
                <w:top w:val="none" w:sz="0" w:space="0" w:color="auto"/>
                <w:left w:val="none" w:sz="0" w:space="0" w:color="auto"/>
                <w:bottom w:val="none" w:sz="0" w:space="0" w:color="auto"/>
                <w:right w:val="none" w:sz="0" w:space="0" w:color="auto"/>
              </w:divBdr>
            </w:div>
            <w:div w:id="631902501">
              <w:marLeft w:val="0"/>
              <w:marRight w:val="0"/>
              <w:marTop w:val="0"/>
              <w:marBottom w:val="0"/>
              <w:divBdr>
                <w:top w:val="none" w:sz="0" w:space="0" w:color="auto"/>
                <w:left w:val="none" w:sz="0" w:space="0" w:color="auto"/>
                <w:bottom w:val="none" w:sz="0" w:space="0" w:color="auto"/>
                <w:right w:val="none" w:sz="0" w:space="0" w:color="auto"/>
              </w:divBdr>
            </w:div>
            <w:div w:id="634262906">
              <w:marLeft w:val="0"/>
              <w:marRight w:val="0"/>
              <w:marTop w:val="0"/>
              <w:marBottom w:val="0"/>
              <w:divBdr>
                <w:top w:val="none" w:sz="0" w:space="0" w:color="auto"/>
                <w:left w:val="none" w:sz="0" w:space="0" w:color="auto"/>
                <w:bottom w:val="none" w:sz="0" w:space="0" w:color="auto"/>
                <w:right w:val="none" w:sz="0" w:space="0" w:color="auto"/>
              </w:divBdr>
            </w:div>
            <w:div w:id="653069226">
              <w:marLeft w:val="0"/>
              <w:marRight w:val="0"/>
              <w:marTop w:val="0"/>
              <w:marBottom w:val="0"/>
              <w:divBdr>
                <w:top w:val="none" w:sz="0" w:space="0" w:color="auto"/>
                <w:left w:val="none" w:sz="0" w:space="0" w:color="auto"/>
                <w:bottom w:val="none" w:sz="0" w:space="0" w:color="auto"/>
                <w:right w:val="none" w:sz="0" w:space="0" w:color="auto"/>
              </w:divBdr>
            </w:div>
            <w:div w:id="680546127">
              <w:marLeft w:val="0"/>
              <w:marRight w:val="0"/>
              <w:marTop w:val="0"/>
              <w:marBottom w:val="0"/>
              <w:divBdr>
                <w:top w:val="none" w:sz="0" w:space="0" w:color="auto"/>
                <w:left w:val="none" w:sz="0" w:space="0" w:color="auto"/>
                <w:bottom w:val="none" w:sz="0" w:space="0" w:color="auto"/>
                <w:right w:val="none" w:sz="0" w:space="0" w:color="auto"/>
              </w:divBdr>
            </w:div>
            <w:div w:id="686490903">
              <w:marLeft w:val="0"/>
              <w:marRight w:val="0"/>
              <w:marTop w:val="0"/>
              <w:marBottom w:val="0"/>
              <w:divBdr>
                <w:top w:val="none" w:sz="0" w:space="0" w:color="auto"/>
                <w:left w:val="none" w:sz="0" w:space="0" w:color="auto"/>
                <w:bottom w:val="none" w:sz="0" w:space="0" w:color="auto"/>
                <w:right w:val="none" w:sz="0" w:space="0" w:color="auto"/>
              </w:divBdr>
            </w:div>
            <w:div w:id="693504689">
              <w:marLeft w:val="0"/>
              <w:marRight w:val="0"/>
              <w:marTop w:val="0"/>
              <w:marBottom w:val="0"/>
              <w:divBdr>
                <w:top w:val="none" w:sz="0" w:space="0" w:color="auto"/>
                <w:left w:val="none" w:sz="0" w:space="0" w:color="auto"/>
                <w:bottom w:val="none" w:sz="0" w:space="0" w:color="auto"/>
                <w:right w:val="none" w:sz="0" w:space="0" w:color="auto"/>
              </w:divBdr>
            </w:div>
            <w:div w:id="693848973">
              <w:marLeft w:val="0"/>
              <w:marRight w:val="0"/>
              <w:marTop w:val="0"/>
              <w:marBottom w:val="0"/>
              <w:divBdr>
                <w:top w:val="none" w:sz="0" w:space="0" w:color="auto"/>
                <w:left w:val="none" w:sz="0" w:space="0" w:color="auto"/>
                <w:bottom w:val="none" w:sz="0" w:space="0" w:color="auto"/>
                <w:right w:val="none" w:sz="0" w:space="0" w:color="auto"/>
              </w:divBdr>
            </w:div>
            <w:div w:id="693850870">
              <w:marLeft w:val="0"/>
              <w:marRight w:val="0"/>
              <w:marTop w:val="0"/>
              <w:marBottom w:val="0"/>
              <w:divBdr>
                <w:top w:val="none" w:sz="0" w:space="0" w:color="auto"/>
                <w:left w:val="none" w:sz="0" w:space="0" w:color="auto"/>
                <w:bottom w:val="none" w:sz="0" w:space="0" w:color="auto"/>
                <w:right w:val="none" w:sz="0" w:space="0" w:color="auto"/>
              </w:divBdr>
            </w:div>
            <w:div w:id="702949892">
              <w:marLeft w:val="0"/>
              <w:marRight w:val="0"/>
              <w:marTop w:val="0"/>
              <w:marBottom w:val="0"/>
              <w:divBdr>
                <w:top w:val="none" w:sz="0" w:space="0" w:color="auto"/>
                <w:left w:val="none" w:sz="0" w:space="0" w:color="auto"/>
                <w:bottom w:val="none" w:sz="0" w:space="0" w:color="auto"/>
                <w:right w:val="none" w:sz="0" w:space="0" w:color="auto"/>
              </w:divBdr>
            </w:div>
            <w:div w:id="704788899">
              <w:marLeft w:val="0"/>
              <w:marRight w:val="0"/>
              <w:marTop w:val="0"/>
              <w:marBottom w:val="0"/>
              <w:divBdr>
                <w:top w:val="none" w:sz="0" w:space="0" w:color="auto"/>
                <w:left w:val="none" w:sz="0" w:space="0" w:color="auto"/>
                <w:bottom w:val="none" w:sz="0" w:space="0" w:color="auto"/>
                <w:right w:val="none" w:sz="0" w:space="0" w:color="auto"/>
              </w:divBdr>
            </w:div>
            <w:div w:id="718624979">
              <w:marLeft w:val="0"/>
              <w:marRight w:val="0"/>
              <w:marTop w:val="0"/>
              <w:marBottom w:val="0"/>
              <w:divBdr>
                <w:top w:val="none" w:sz="0" w:space="0" w:color="auto"/>
                <w:left w:val="none" w:sz="0" w:space="0" w:color="auto"/>
                <w:bottom w:val="none" w:sz="0" w:space="0" w:color="auto"/>
                <w:right w:val="none" w:sz="0" w:space="0" w:color="auto"/>
              </w:divBdr>
            </w:div>
            <w:div w:id="728188969">
              <w:marLeft w:val="0"/>
              <w:marRight w:val="0"/>
              <w:marTop w:val="0"/>
              <w:marBottom w:val="0"/>
              <w:divBdr>
                <w:top w:val="none" w:sz="0" w:space="0" w:color="auto"/>
                <w:left w:val="none" w:sz="0" w:space="0" w:color="auto"/>
                <w:bottom w:val="none" w:sz="0" w:space="0" w:color="auto"/>
                <w:right w:val="none" w:sz="0" w:space="0" w:color="auto"/>
              </w:divBdr>
            </w:div>
            <w:div w:id="730465787">
              <w:marLeft w:val="0"/>
              <w:marRight w:val="0"/>
              <w:marTop w:val="0"/>
              <w:marBottom w:val="0"/>
              <w:divBdr>
                <w:top w:val="none" w:sz="0" w:space="0" w:color="auto"/>
                <w:left w:val="none" w:sz="0" w:space="0" w:color="auto"/>
                <w:bottom w:val="none" w:sz="0" w:space="0" w:color="auto"/>
                <w:right w:val="none" w:sz="0" w:space="0" w:color="auto"/>
              </w:divBdr>
            </w:div>
            <w:div w:id="750393667">
              <w:marLeft w:val="0"/>
              <w:marRight w:val="0"/>
              <w:marTop w:val="0"/>
              <w:marBottom w:val="0"/>
              <w:divBdr>
                <w:top w:val="none" w:sz="0" w:space="0" w:color="auto"/>
                <w:left w:val="none" w:sz="0" w:space="0" w:color="auto"/>
                <w:bottom w:val="none" w:sz="0" w:space="0" w:color="auto"/>
                <w:right w:val="none" w:sz="0" w:space="0" w:color="auto"/>
              </w:divBdr>
            </w:div>
            <w:div w:id="756755818">
              <w:marLeft w:val="0"/>
              <w:marRight w:val="0"/>
              <w:marTop w:val="0"/>
              <w:marBottom w:val="0"/>
              <w:divBdr>
                <w:top w:val="none" w:sz="0" w:space="0" w:color="auto"/>
                <w:left w:val="none" w:sz="0" w:space="0" w:color="auto"/>
                <w:bottom w:val="none" w:sz="0" w:space="0" w:color="auto"/>
                <w:right w:val="none" w:sz="0" w:space="0" w:color="auto"/>
              </w:divBdr>
            </w:div>
            <w:div w:id="767310227">
              <w:marLeft w:val="0"/>
              <w:marRight w:val="0"/>
              <w:marTop w:val="0"/>
              <w:marBottom w:val="0"/>
              <w:divBdr>
                <w:top w:val="none" w:sz="0" w:space="0" w:color="auto"/>
                <w:left w:val="none" w:sz="0" w:space="0" w:color="auto"/>
                <w:bottom w:val="none" w:sz="0" w:space="0" w:color="auto"/>
                <w:right w:val="none" w:sz="0" w:space="0" w:color="auto"/>
              </w:divBdr>
            </w:div>
            <w:div w:id="777021262">
              <w:marLeft w:val="0"/>
              <w:marRight w:val="0"/>
              <w:marTop w:val="0"/>
              <w:marBottom w:val="0"/>
              <w:divBdr>
                <w:top w:val="none" w:sz="0" w:space="0" w:color="auto"/>
                <w:left w:val="none" w:sz="0" w:space="0" w:color="auto"/>
                <w:bottom w:val="none" w:sz="0" w:space="0" w:color="auto"/>
                <w:right w:val="none" w:sz="0" w:space="0" w:color="auto"/>
              </w:divBdr>
            </w:div>
            <w:div w:id="795608998">
              <w:marLeft w:val="0"/>
              <w:marRight w:val="0"/>
              <w:marTop w:val="0"/>
              <w:marBottom w:val="0"/>
              <w:divBdr>
                <w:top w:val="none" w:sz="0" w:space="0" w:color="auto"/>
                <w:left w:val="none" w:sz="0" w:space="0" w:color="auto"/>
                <w:bottom w:val="none" w:sz="0" w:space="0" w:color="auto"/>
                <w:right w:val="none" w:sz="0" w:space="0" w:color="auto"/>
              </w:divBdr>
            </w:div>
            <w:div w:id="858078560">
              <w:marLeft w:val="0"/>
              <w:marRight w:val="0"/>
              <w:marTop w:val="0"/>
              <w:marBottom w:val="0"/>
              <w:divBdr>
                <w:top w:val="none" w:sz="0" w:space="0" w:color="auto"/>
                <w:left w:val="none" w:sz="0" w:space="0" w:color="auto"/>
                <w:bottom w:val="none" w:sz="0" w:space="0" w:color="auto"/>
                <w:right w:val="none" w:sz="0" w:space="0" w:color="auto"/>
              </w:divBdr>
            </w:div>
            <w:div w:id="863326703">
              <w:marLeft w:val="0"/>
              <w:marRight w:val="0"/>
              <w:marTop w:val="0"/>
              <w:marBottom w:val="0"/>
              <w:divBdr>
                <w:top w:val="none" w:sz="0" w:space="0" w:color="auto"/>
                <w:left w:val="none" w:sz="0" w:space="0" w:color="auto"/>
                <w:bottom w:val="none" w:sz="0" w:space="0" w:color="auto"/>
                <w:right w:val="none" w:sz="0" w:space="0" w:color="auto"/>
              </w:divBdr>
            </w:div>
            <w:div w:id="873813507">
              <w:marLeft w:val="0"/>
              <w:marRight w:val="0"/>
              <w:marTop w:val="0"/>
              <w:marBottom w:val="0"/>
              <w:divBdr>
                <w:top w:val="none" w:sz="0" w:space="0" w:color="auto"/>
                <w:left w:val="none" w:sz="0" w:space="0" w:color="auto"/>
                <w:bottom w:val="none" w:sz="0" w:space="0" w:color="auto"/>
                <w:right w:val="none" w:sz="0" w:space="0" w:color="auto"/>
              </w:divBdr>
            </w:div>
            <w:div w:id="885724895">
              <w:marLeft w:val="0"/>
              <w:marRight w:val="0"/>
              <w:marTop w:val="0"/>
              <w:marBottom w:val="0"/>
              <w:divBdr>
                <w:top w:val="none" w:sz="0" w:space="0" w:color="auto"/>
                <w:left w:val="none" w:sz="0" w:space="0" w:color="auto"/>
                <w:bottom w:val="none" w:sz="0" w:space="0" w:color="auto"/>
                <w:right w:val="none" w:sz="0" w:space="0" w:color="auto"/>
              </w:divBdr>
            </w:div>
            <w:div w:id="898512846">
              <w:marLeft w:val="0"/>
              <w:marRight w:val="0"/>
              <w:marTop w:val="0"/>
              <w:marBottom w:val="0"/>
              <w:divBdr>
                <w:top w:val="none" w:sz="0" w:space="0" w:color="auto"/>
                <w:left w:val="none" w:sz="0" w:space="0" w:color="auto"/>
                <w:bottom w:val="none" w:sz="0" w:space="0" w:color="auto"/>
                <w:right w:val="none" w:sz="0" w:space="0" w:color="auto"/>
              </w:divBdr>
            </w:div>
            <w:div w:id="904295091">
              <w:marLeft w:val="0"/>
              <w:marRight w:val="0"/>
              <w:marTop w:val="0"/>
              <w:marBottom w:val="0"/>
              <w:divBdr>
                <w:top w:val="none" w:sz="0" w:space="0" w:color="auto"/>
                <w:left w:val="none" w:sz="0" w:space="0" w:color="auto"/>
                <w:bottom w:val="none" w:sz="0" w:space="0" w:color="auto"/>
                <w:right w:val="none" w:sz="0" w:space="0" w:color="auto"/>
              </w:divBdr>
            </w:div>
            <w:div w:id="906763317">
              <w:marLeft w:val="0"/>
              <w:marRight w:val="0"/>
              <w:marTop w:val="0"/>
              <w:marBottom w:val="0"/>
              <w:divBdr>
                <w:top w:val="none" w:sz="0" w:space="0" w:color="auto"/>
                <w:left w:val="none" w:sz="0" w:space="0" w:color="auto"/>
                <w:bottom w:val="none" w:sz="0" w:space="0" w:color="auto"/>
                <w:right w:val="none" w:sz="0" w:space="0" w:color="auto"/>
              </w:divBdr>
            </w:div>
            <w:div w:id="914709656">
              <w:marLeft w:val="0"/>
              <w:marRight w:val="0"/>
              <w:marTop w:val="0"/>
              <w:marBottom w:val="0"/>
              <w:divBdr>
                <w:top w:val="none" w:sz="0" w:space="0" w:color="auto"/>
                <w:left w:val="none" w:sz="0" w:space="0" w:color="auto"/>
                <w:bottom w:val="none" w:sz="0" w:space="0" w:color="auto"/>
                <w:right w:val="none" w:sz="0" w:space="0" w:color="auto"/>
              </w:divBdr>
            </w:div>
            <w:div w:id="932779535">
              <w:marLeft w:val="0"/>
              <w:marRight w:val="0"/>
              <w:marTop w:val="0"/>
              <w:marBottom w:val="0"/>
              <w:divBdr>
                <w:top w:val="none" w:sz="0" w:space="0" w:color="auto"/>
                <w:left w:val="none" w:sz="0" w:space="0" w:color="auto"/>
                <w:bottom w:val="none" w:sz="0" w:space="0" w:color="auto"/>
                <w:right w:val="none" w:sz="0" w:space="0" w:color="auto"/>
              </w:divBdr>
            </w:div>
            <w:div w:id="938564247">
              <w:marLeft w:val="0"/>
              <w:marRight w:val="0"/>
              <w:marTop w:val="0"/>
              <w:marBottom w:val="0"/>
              <w:divBdr>
                <w:top w:val="none" w:sz="0" w:space="0" w:color="auto"/>
                <w:left w:val="none" w:sz="0" w:space="0" w:color="auto"/>
                <w:bottom w:val="none" w:sz="0" w:space="0" w:color="auto"/>
                <w:right w:val="none" w:sz="0" w:space="0" w:color="auto"/>
              </w:divBdr>
            </w:div>
            <w:div w:id="943879306">
              <w:marLeft w:val="0"/>
              <w:marRight w:val="0"/>
              <w:marTop w:val="0"/>
              <w:marBottom w:val="0"/>
              <w:divBdr>
                <w:top w:val="none" w:sz="0" w:space="0" w:color="auto"/>
                <w:left w:val="none" w:sz="0" w:space="0" w:color="auto"/>
                <w:bottom w:val="none" w:sz="0" w:space="0" w:color="auto"/>
                <w:right w:val="none" w:sz="0" w:space="0" w:color="auto"/>
              </w:divBdr>
            </w:div>
            <w:div w:id="955450230">
              <w:marLeft w:val="0"/>
              <w:marRight w:val="0"/>
              <w:marTop w:val="0"/>
              <w:marBottom w:val="0"/>
              <w:divBdr>
                <w:top w:val="none" w:sz="0" w:space="0" w:color="auto"/>
                <w:left w:val="none" w:sz="0" w:space="0" w:color="auto"/>
                <w:bottom w:val="none" w:sz="0" w:space="0" w:color="auto"/>
                <w:right w:val="none" w:sz="0" w:space="0" w:color="auto"/>
              </w:divBdr>
            </w:div>
            <w:div w:id="956913040">
              <w:marLeft w:val="0"/>
              <w:marRight w:val="0"/>
              <w:marTop w:val="0"/>
              <w:marBottom w:val="0"/>
              <w:divBdr>
                <w:top w:val="none" w:sz="0" w:space="0" w:color="auto"/>
                <w:left w:val="none" w:sz="0" w:space="0" w:color="auto"/>
                <w:bottom w:val="none" w:sz="0" w:space="0" w:color="auto"/>
                <w:right w:val="none" w:sz="0" w:space="0" w:color="auto"/>
              </w:divBdr>
            </w:div>
            <w:div w:id="961767845">
              <w:marLeft w:val="0"/>
              <w:marRight w:val="0"/>
              <w:marTop w:val="0"/>
              <w:marBottom w:val="0"/>
              <w:divBdr>
                <w:top w:val="none" w:sz="0" w:space="0" w:color="auto"/>
                <w:left w:val="none" w:sz="0" w:space="0" w:color="auto"/>
                <w:bottom w:val="none" w:sz="0" w:space="0" w:color="auto"/>
                <w:right w:val="none" w:sz="0" w:space="0" w:color="auto"/>
              </w:divBdr>
            </w:div>
            <w:div w:id="983896249">
              <w:marLeft w:val="0"/>
              <w:marRight w:val="0"/>
              <w:marTop w:val="0"/>
              <w:marBottom w:val="0"/>
              <w:divBdr>
                <w:top w:val="none" w:sz="0" w:space="0" w:color="auto"/>
                <w:left w:val="none" w:sz="0" w:space="0" w:color="auto"/>
                <w:bottom w:val="none" w:sz="0" w:space="0" w:color="auto"/>
                <w:right w:val="none" w:sz="0" w:space="0" w:color="auto"/>
              </w:divBdr>
            </w:div>
            <w:div w:id="990913832">
              <w:marLeft w:val="0"/>
              <w:marRight w:val="0"/>
              <w:marTop w:val="0"/>
              <w:marBottom w:val="0"/>
              <w:divBdr>
                <w:top w:val="none" w:sz="0" w:space="0" w:color="auto"/>
                <w:left w:val="none" w:sz="0" w:space="0" w:color="auto"/>
                <w:bottom w:val="none" w:sz="0" w:space="0" w:color="auto"/>
                <w:right w:val="none" w:sz="0" w:space="0" w:color="auto"/>
              </w:divBdr>
            </w:div>
            <w:div w:id="995719370">
              <w:marLeft w:val="0"/>
              <w:marRight w:val="0"/>
              <w:marTop w:val="0"/>
              <w:marBottom w:val="0"/>
              <w:divBdr>
                <w:top w:val="none" w:sz="0" w:space="0" w:color="auto"/>
                <w:left w:val="none" w:sz="0" w:space="0" w:color="auto"/>
                <w:bottom w:val="none" w:sz="0" w:space="0" w:color="auto"/>
                <w:right w:val="none" w:sz="0" w:space="0" w:color="auto"/>
              </w:divBdr>
            </w:div>
            <w:div w:id="997153083">
              <w:marLeft w:val="0"/>
              <w:marRight w:val="0"/>
              <w:marTop w:val="0"/>
              <w:marBottom w:val="0"/>
              <w:divBdr>
                <w:top w:val="none" w:sz="0" w:space="0" w:color="auto"/>
                <w:left w:val="none" w:sz="0" w:space="0" w:color="auto"/>
                <w:bottom w:val="none" w:sz="0" w:space="0" w:color="auto"/>
                <w:right w:val="none" w:sz="0" w:space="0" w:color="auto"/>
              </w:divBdr>
            </w:div>
            <w:div w:id="999425193">
              <w:marLeft w:val="0"/>
              <w:marRight w:val="0"/>
              <w:marTop w:val="0"/>
              <w:marBottom w:val="0"/>
              <w:divBdr>
                <w:top w:val="none" w:sz="0" w:space="0" w:color="auto"/>
                <w:left w:val="none" w:sz="0" w:space="0" w:color="auto"/>
                <w:bottom w:val="none" w:sz="0" w:space="0" w:color="auto"/>
                <w:right w:val="none" w:sz="0" w:space="0" w:color="auto"/>
              </w:divBdr>
            </w:div>
            <w:div w:id="1003632915">
              <w:marLeft w:val="0"/>
              <w:marRight w:val="0"/>
              <w:marTop w:val="0"/>
              <w:marBottom w:val="0"/>
              <w:divBdr>
                <w:top w:val="none" w:sz="0" w:space="0" w:color="auto"/>
                <w:left w:val="none" w:sz="0" w:space="0" w:color="auto"/>
                <w:bottom w:val="none" w:sz="0" w:space="0" w:color="auto"/>
                <w:right w:val="none" w:sz="0" w:space="0" w:color="auto"/>
              </w:divBdr>
            </w:div>
            <w:div w:id="1010444875">
              <w:marLeft w:val="0"/>
              <w:marRight w:val="0"/>
              <w:marTop w:val="0"/>
              <w:marBottom w:val="0"/>
              <w:divBdr>
                <w:top w:val="none" w:sz="0" w:space="0" w:color="auto"/>
                <w:left w:val="none" w:sz="0" w:space="0" w:color="auto"/>
                <w:bottom w:val="none" w:sz="0" w:space="0" w:color="auto"/>
                <w:right w:val="none" w:sz="0" w:space="0" w:color="auto"/>
              </w:divBdr>
            </w:div>
            <w:div w:id="1031566940">
              <w:marLeft w:val="0"/>
              <w:marRight w:val="0"/>
              <w:marTop w:val="0"/>
              <w:marBottom w:val="0"/>
              <w:divBdr>
                <w:top w:val="none" w:sz="0" w:space="0" w:color="auto"/>
                <w:left w:val="none" w:sz="0" w:space="0" w:color="auto"/>
                <w:bottom w:val="none" w:sz="0" w:space="0" w:color="auto"/>
                <w:right w:val="none" w:sz="0" w:space="0" w:color="auto"/>
              </w:divBdr>
            </w:div>
            <w:div w:id="1034817406">
              <w:marLeft w:val="0"/>
              <w:marRight w:val="0"/>
              <w:marTop w:val="0"/>
              <w:marBottom w:val="0"/>
              <w:divBdr>
                <w:top w:val="none" w:sz="0" w:space="0" w:color="auto"/>
                <w:left w:val="none" w:sz="0" w:space="0" w:color="auto"/>
                <w:bottom w:val="none" w:sz="0" w:space="0" w:color="auto"/>
                <w:right w:val="none" w:sz="0" w:space="0" w:color="auto"/>
              </w:divBdr>
            </w:div>
            <w:div w:id="1041633586">
              <w:marLeft w:val="0"/>
              <w:marRight w:val="0"/>
              <w:marTop w:val="0"/>
              <w:marBottom w:val="0"/>
              <w:divBdr>
                <w:top w:val="none" w:sz="0" w:space="0" w:color="auto"/>
                <w:left w:val="none" w:sz="0" w:space="0" w:color="auto"/>
                <w:bottom w:val="none" w:sz="0" w:space="0" w:color="auto"/>
                <w:right w:val="none" w:sz="0" w:space="0" w:color="auto"/>
              </w:divBdr>
            </w:div>
            <w:div w:id="1114790990">
              <w:marLeft w:val="0"/>
              <w:marRight w:val="0"/>
              <w:marTop w:val="0"/>
              <w:marBottom w:val="0"/>
              <w:divBdr>
                <w:top w:val="none" w:sz="0" w:space="0" w:color="auto"/>
                <w:left w:val="none" w:sz="0" w:space="0" w:color="auto"/>
                <w:bottom w:val="none" w:sz="0" w:space="0" w:color="auto"/>
                <w:right w:val="none" w:sz="0" w:space="0" w:color="auto"/>
              </w:divBdr>
            </w:div>
            <w:div w:id="1139345469">
              <w:marLeft w:val="0"/>
              <w:marRight w:val="0"/>
              <w:marTop w:val="0"/>
              <w:marBottom w:val="0"/>
              <w:divBdr>
                <w:top w:val="none" w:sz="0" w:space="0" w:color="auto"/>
                <w:left w:val="none" w:sz="0" w:space="0" w:color="auto"/>
                <w:bottom w:val="none" w:sz="0" w:space="0" w:color="auto"/>
                <w:right w:val="none" w:sz="0" w:space="0" w:color="auto"/>
              </w:divBdr>
            </w:div>
            <w:div w:id="1141386306">
              <w:marLeft w:val="0"/>
              <w:marRight w:val="0"/>
              <w:marTop w:val="0"/>
              <w:marBottom w:val="0"/>
              <w:divBdr>
                <w:top w:val="none" w:sz="0" w:space="0" w:color="auto"/>
                <w:left w:val="none" w:sz="0" w:space="0" w:color="auto"/>
                <w:bottom w:val="none" w:sz="0" w:space="0" w:color="auto"/>
                <w:right w:val="none" w:sz="0" w:space="0" w:color="auto"/>
              </w:divBdr>
            </w:div>
            <w:div w:id="1154495258">
              <w:marLeft w:val="0"/>
              <w:marRight w:val="0"/>
              <w:marTop w:val="0"/>
              <w:marBottom w:val="0"/>
              <w:divBdr>
                <w:top w:val="none" w:sz="0" w:space="0" w:color="auto"/>
                <w:left w:val="none" w:sz="0" w:space="0" w:color="auto"/>
                <w:bottom w:val="none" w:sz="0" w:space="0" w:color="auto"/>
                <w:right w:val="none" w:sz="0" w:space="0" w:color="auto"/>
              </w:divBdr>
            </w:div>
            <w:div w:id="1157378239">
              <w:marLeft w:val="0"/>
              <w:marRight w:val="0"/>
              <w:marTop w:val="0"/>
              <w:marBottom w:val="0"/>
              <w:divBdr>
                <w:top w:val="none" w:sz="0" w:space="0" w:color="auto"/>
                <w:left w:val="none" w:sz="0" w:space="0" w:color="auto"/>
                <w:bottom w:val="none" w:sz="0" w:space="0" w:color="auto"/>
                <w:right w:val="none" w:sz="0" w:space="0" w:color="auto"/>
              </w:divBdr>
            </w:div>
            <w:div w:id="1161893848">
              <w:marLeft w:val="0"/>
              <w:marRight w:val="0"/>
              <w:marTop w:val="0"/>
              <w:marBottom w:val="0"/>
              <w:divBdr>
                <w:top w:val="none" w:sz="0" w:space="0" w:color="auto"/>
                <w:left w:val="none" w:sz="0" w:space="0" w:color="auto"/>
                <w:bottom w:val="none" w:sz="0" w:space="0" w:color="auto"/>
                <w:right w:val="none" w:sz="0" w:space="0" w:color="auto"/>
              </w:divBdr>
            </w:div>
            <w:div w:id="1174876765">
              <w:marLeft w:val="0"/>
              <w:marRight w:val="0"/>
              <w:marTop w:val="0"/>
              <w:marBottom w:val="0"/>
              <w:divBdr>
                <w:top w:val="none" w:sz="0" w:space="0" w:color="auto"/>
                <w:left w:val="none" w:sz="0" w:space="0" w:color="auto"/>
                <w:bottom w:val="none" w:sz="0" w:space="0" w:color="auto"/>
                <w:right w:val="none" w:sz="0" w:space="0" w:color="auto"/>
              </w:divBdr>
            </w:div>
            <w:div w:id="1179348559">
              <w:marLeft w:val="0"/>
              <w:marRight w:val="0"/>
              <w:marTop w:val="0"/>
              <w:marBottom w:val="0"/>
              <w:divBdr>
                <w:top w:val="none" w:sz="0" w:space="0" w:color="auto"/>
                <w:left w:val="none" w:sz="0" w:space="0" w:color="auto"/>
                <w:bottom w:val="none" w:sz="0" w:space="0" w:color="auto"/>
                <w:right w:val="none" w:sz="0" w:space="0" w:color="auto"/>
              </w:divBdr>
            </w:div>
            <w:div w:id="1199662727">
              <w:marLeft w:val="0"/>
              <w:marRight w:val="0"/>
              <w:marTop w:val="0"/>
              <w:marBottom w:val="0"/>
              <w:divBdr>
                <w:top w:val="none" w:sz="0" w:space="0" w:color="auto"/>
                <w:left w:val="none" w:sz="0" w:space="0" w:color="auto"/>
                <w:bottom w:val="none" w:sz="0" w:space="0" w:color="auto"/>
                <w:right w:val="none" w:sz="0" w:space="0" w:color="auto"/>
              </w:divBdr>
            </w:div>
            <w:div w:id="1219318971">
              <w:marLeft w:val="0"/>
              <w:marRight w:val="0"/>
              <w:marTop w:val="0"/>
              <w:marBottom w:val="0"/>
              <w:divBdr>
                <w:top w:val="none" w:sz="0" w:space="0" w:color="auto"/>
                <w:left w:val="none" w:sz="0" w:space="0" w:color="auto"/>
                <w:bottom w:val="none" w:sz="0" w:space="0" w:color="auto"/>
                <w:right w:val="none" w:sz="0" w:space="0" w:color="auto"/>
              </w:divBdr>
            </w:div>
            <w:div w:id="1228145369">
              <w:marLeft w:val="0"/>
              <w:marRight w:val="0"/>
              <w:marTop w:val="0"/>
              <w:marBottom w:val="0"/>
              <w:divBdr>
                <w:top w:val="none" w:sz="0" w:space="0" w:color="auto"/>
                <w:left w:val="none" w:sz="0" w:space="0" w:color="auto"/>
                <w:bottom w:val="none" w:sz="0" w:space="0" w:color="auto"/>
                <w:right w:val="none" w:sz="0" w:space="0" w:color="auto"/>
              </w:divBdr>
            </w:div>
            <w:div w:id="1248270943">
              <w:marLeft w:val="0"/>
              <w:marRight w:val="0"/>
              <w:marTop w:val="0"/>
              <w:marBottom w:val="0"/>
              <w:divBdr>
                <w:top w:val="none" w:sz="0" w:space="0" w:color="auto"/>
                <w:left w:val="none" w:sz="0" w:space="0" w:color="auto"/>
                <w:bottom w:val="none" w:sz="0" w:space="0" w:color="auto"/>
                <w:right w:val="none" w:sz="0" w:space="0" w:color="auto"/>
              </w:divBdr>
            </w:div>
            <w:div w:id="1285379522">
              <w:marLeft w:val="0"/>
              <w:marRight w:val="0"/>
              <w:marTop w:val="0"/>
              <w:marBottom w:val="0"/>
              <w:divBdr>
                <w:top w:val="none" w:sz="0" w:space="0" w:color="auto"/>
                <w:left w:val="none" w:sz="0" w:space="0" w:color="auto"/>
                <w:bottom w:val="none" w:sz="0" w:space="0" w:color="auto"/>
                <w:right w:val="none" w:sz="0" w:space="0" w:color="auto"/>
              </w:divBdr>
            </w:div>
            <w:div w:id="1289773071">
              <w:marLeft w:val="0"/>
              <w:marRight w:val="0"/>
              <w:marTop w:val="0"/>
              <w:marBottom w:val="0"/>
              <w:divBdr>
                <w:top w:val="none" w:sz="0" w:space="0" w:color="auto"/>
                <w:left w:val="none" w:sz="0" w:space="0" w:color="auto"/>
                <w:bottom w:val="none" w:sz="0" w:space="0" w:color="auto"/>
                <w:right w:val="none" w:sz="0" w:space="0" w:color="auto"/>
              </w:divBdr>
            </w:div>
            <w:div w:id="1303657365">
              <w:marLeft w:val="0"/>
              <w:marRight w:val="0"/>
              <w:marTop w:val="0"/>
              <w:marBottom w:val="0"/>
              <w:divBdr>
                <w:top w:val="none" w:sz="0" w:space="0" w:color="auto"/>
                <w:left w:val="none" w:sz="0" w:space="0" w:color="auto"/>
                <w:bottom w:val="none" w:sz="0" w:space="0" w:color="auto"/>
                <w:right w:val="none" w:sz="0" w:space="0" w:color="auto"/>
              </w:divBdr>
            </w:div>
            <w:div w:id="1333988980">
              <w:marLeft w:val="0"/>
              <w:marRight w:val="0"/>
              <w:marTop w:val="0"/>
              <w:marBottom w:val="0"/>
              <w:divBdr>
                <w:top w:val="none" w:sz="0" w:space="0" w:color="auto"/>
                <w:left w:val="none" w:sz="0" w:space="0" w:color="auto"/>
                <w:bottom w:val="none" w:sz="0" w:space="0" w:color="auto"/>
                <w:right w:val="none" w:sz="0" w:space="0" w:color="auto"/>
              </w:divBdr>
            </w:div>
            <w:div w:id="1340349353">
              <w:marLeft w:val="0"/>
              <w:marRight w:val="0"/>
              <w:marTop w:val="0"/>
              <w:marBottom w:val="0"/>
              <w:divBdr>
                <w:top w:val="none" w:sz="0" w:space="0" w:color="auto"/>
                <w:left w:val="none" w:sz="0" w:space="0" w:color="auto"/>
                <w:bottom w:val="none" w:sz="0" w:space="0" w:color="auto"/>
                <w:right w:val="none" w:sz="0" w:space="0" w:color="auto"/>
              </w:divBdr>
            </w:div>
            <w:div w:id="1354527717">
              <w:marLeft w:val="0"/>
              <w:marRight w:val="0"/>
              <w:marTop w:val="0"/>
              <w:marBottom w:val="0"/>
              <w:divBdr>
                <w:top w:val="none" w:sz="0" w:space="0" w:color="auto"/>
                <w:left w:val="none" w:sz="0" w:space="0" w:color="auto"/>
                <w:bottom w:val="none" w:sz="0" w:space="0" w:color="auto"/>
                <w:right w:val="none" w:sz="0" w:space="0" w:color="auto"/>
              </w:divBdr>
            </w:div>
            <w:div w:id="1360428018">
              <w:marLeft w:val="0"/>
              <w:marRight w:val="0"/>
              <w:marTop w:val="0"/>
              <w:marBottom w:val="0"/>
              <w:divBdr>
                <w:top w:val="none" w:sz="0" w:space="0" w:color="auto"/>
                <w:left w:val="none" w:sz="0" w:space="0" w:color="auto"/>
                <w:bottom w:val="none" w:sz="0" w:space="0" w:color="auto"/>
                <w:right w:val="none" w:sz="0" w:space="0" w:color="auto"/>
              </w:divBdr>
            </w:div>
            <w:div w:id="1376469818">
              <w:marLeft w:val="0"/>
              <w:marRight w:val="0"/>
              <w:marTop w:val="0"/>
              <w:marBottom w:val="0"/>
              <w:divBdr>
                <w:top w:val="none" w:sz="0" w:space="0" w:color="auto"/>
                <w:left w:val="none" w:sz="0" w:space="0" w:color="auto"/>
                <w:bottom w:val="none" w:sz="0" w:space="0" w:color="auto"/>
                <w:right w:val="none" w:sz="0" w:space="0" w:color="auto"/>
              </w:divBdr>
            </w:div>
            <w:div w:id="1379472200">
              <w:marLeft w:val="0"/>
              <w:marRight w:val="0"/>
              <w:marTop w:val="0"/>
              <w:marBottom w:val="0"/>
              <w:divBdr>
                <w:top w:val="none" w:sz="0" w:space="0" w:color="auto"/>
                <w:left w:val="none" w:sz="0" w:space="0" w:color="auto"/>
                <w:bottom w:val="none" w:sz="0" w:space="0" w:color="auto"/>
                <w:right w:val="none" w:sz="0" w:space="0" w:color="auto"/>
              </w:divBdr>
            </w:div>
            <w:div w:id="1399329120">
              <w:marLeft w:val="0"/>
              <w:marRight w:val="0"/>
              <w:marTop w:val="0"/>
              <w:marBottom w:val="0"/>
              <w:divBdr>
                <w:top w:val="none" w:sz="0" w:space="0" w:color="auto"/>
                <w:left w:val="none" w:sz="0" w:space="0" w:color="auto"/>
                <w:bottom w:val="none" w:sz="0" w:space="0" w:color="auto"/>
                <w:right w:val="none" w:sz="0" w:space="0" w:color="auto"/>
              </w:divBdr>
            </w:div>
            <w:div w:id="1411389506">
              <w:marLeft w:val="0"/>
              <w:marRight w:val="0"/>
              <w:marTop w:val="0"/>
              <w:marBottom w:val="0"/>
              <w:divBdr>
                <w:top w:val="none" w:sz="0" w:space="0" w:color="auto"/>
                <w:left w:val="none" w:sz="0" w:space="0" w:color="auto"/>
                <w:bottom w:val="none" w:sz="0" w:space="0" w:color="auto"/>
                <w:right w:val="none" w:sz="0" w:space="0" w:color="auto"/>
              </w:divBdr>
            </w:div>
            <w:div w:id="1418748775">
              <w:marLeft w:val="0"/>
              <w:marRight w:val="0"/>
              <w:marTop w:val="0"/>
              <w:marBottom w:val="0"/>
              <w:divBdr>
                <w:top w:val="none" w:sz="0" w:space="0" w:color="auto"/>
                <w:left w:val="none" w:sz="0" w:space="0" w:color="auto"/>
                <w:bottom w:val="none" w:sz="0" w:space="0" w:color="auto"/>
                <w:right w:val="none" w:sz="0" w:space="0" w:color="auto"/>
              </w:divBdr>
            </w:div>
            <w:div w:id="1454641045">
              <w:marLeft w:val="0"/>
              <w:marRight w:val="0"/>
              <w:marTop w:val="0"/>
              <w:marBottom w:val="0"/>
              <w:divBdr>
                <w:top w:val="none" w:sz="0" w:space="0" w:color="auto"/>
                <w:left w:val="none" w:sz="0" w:space="0" w:color="auto"/>
                <w:bottom w:val="none" w:sz="0" w:space="0" w:color="auto"/>
                <w:right w:val="none" w:sz="0" w:space="0" w:color="auto"/>
              </w:divBdr>
            </w:div>
            <w:div w:id="1471480912">
              <w:marLeft w:val="0"/>
              <w:marRight w:val="0"/>
              <w:marTop w:val="0"/>
              <w:marBottom w:val="0"/>
              <w:divBdr>
                <w:top w:val="none" w:sz="0" w:space="0" w:color="auto"/>
                <w:left w:val="none" w:sz="0" w:space="0" w:color="auto"/>
                <w:bottom w:val="none" w:sz="0" w:space="0" w:color="auto"/>
                <w:right w:val="none" w:sz="0" w:space="0" w:color="auto"/>
              </w:divBdr>
            </w:div>
            <w:div w:id="1473519737">
              <w:marLeft w:val="0"/>
              <w:marRight w:val="0"/>
              <w:marTop w:val="0"/>
              <w:marBottom w:val="0"/>
              <w:divBdr>
                <w:top w:val="none" w:sz="0" w:space="0" w:color="auto"/>
                <w:left w:val="none" w:sz="0" w:space="0" w:color="auto"/>
                <w:bottom w:val="none" w:sz="0" w:space="0" w:color="auto"/>
                <w:right w:val="none" w:sz="0" w:space="0" w:color="auto"/>
              </w:divBdr>
            </w:div>
            <w:div w:id="1483932816">
              <w:marLeft w:val="0"/>
              <w:marRight w:val="0"/>
              <w:marTop w:val="0"/>
              <w:marBottom w:val="0"/>
              <w:divBdr>
                <w:top w:val="none" w:sz="0" w:space="0" w:color="auto"/>
                <w:left w:val="none" w:sz="0" w:space="0" w:color="auto"/>
                <w:bottom w:val="none" w:sz="0" w:space="0" w:color="auto"/>
                <w:right w:val="none" w:sz="0" w:space="0" w:color="auto"/>
              </w:divBdr>
            </w:div>
            <w:div w:id="1505365863">
              <w:marLeft w:val="0"/>
              <w:marRight w:val="0"/>
              <w:marTop w:val="0"/>
              <w:marBottom w:val="0"/>
              <w:divBdr>
                <w:top w:val="none" w:sz="0" w:space="0" w:color="auto"/>
                <w:left w:val="none" w:sz="0" w:space="0" w:color="auto"/>
                <w:bottom w:val="none" w:sz="0" w:space="0" w:color="auto"/>
                <w:right w:val="none" w:sz="0" w:space="0" w:color="auto"/>
              </w:divBdr>
            </w:div>
            <w:div w:id="1509178460">
              <w:marLeft w:val="0"/>
              <w:marRight w:val="0"/>
              <w:marTop w:val="0"/>
              <w:marBottom w:val="0"/>
              <w:divBdr>
                <w:top w:val="none" w:sz="0" w:space="0" w:color="auto"/>
                <w:left w:val="none" w:sz="0" w:space="0" w:color="auto"/>
                <w:bottom w:val="none" w:sz="0" w:space="0" w:color="auto"/>
                <w:right w:val="none" w:sz="0" w:space="0" w:color="auto"/>
              </w:divBdr>
            </w:div>
            <w:div w:id="1510411120">
              <w:marLeft w:val="0"/>
              <w:marRight w:val="0"/>
              <w:marTop w:val="0"/>
              <w:marBottom w:val="0"/>
              <w:divBdr>
                <w:top w:val="none" w:sz="0" w:space="0" w:color="auto"/>
                <w:left w:val="none" w:sz="0" w:space="0" w:color="auto"/>
                <w:bottom w:val="none" w:sz="0" w:space="0" w:color="auto"/>
                <w:right w:val="none" w:sz="0" w:space="0" w:color="auto"/>
              </w:divBdr>
            </w:div>
            <w:div w:id="1513181072">
              <w:marLeft w:val="0"/>
              <w:marRight w:val="0"/>
              <w:marTop w:val="0"/>
              <w:marBottom w:val="0"/>
              <w:divBdr>
                <w:top w:val="none" w:sz="0" w:space="0" w:color="auto"/>
                <w:left w:val="none" w:sz="0" w:space="0" w:color="auto"/>
                <w:bottom w:val="none" w:sz="0" w:space="0" w:color="auto"/>
                <w:right w:val="none" w:sz="0" w:space="0" w:color="auto"/>
              </w:divBdr>
            </w:div>
            <w:div w:id="1516075413">
              <w:marLeft w:val="0"/>
              <w:marRight w:val="0"/>
              <w:marTop w:val="0"/>
              <w:marBottom w:val="0"/>
              <w:divBdr>
                <w:top w:val="none" w:sz="0" w:space="0" w:color="auto"/>
                <w:left w:val="none" w:sz="0" w:space="0" w:color="auto"/>
                <w:bottom w:val="none" w:sz="0" w:space="0" w:color="auto"/>
                <w:right w:val="none" w:sz="0" w:space="0" w:color="auto"/>
              </w:divBdr>
            </w:div>
            <w:div w:id="1521699842">
              <w:marLeft w:val="0"/>
              <w:marRight w:val="0"/>
              <w:marTop w:val="0"/>
              <w:marBottom w:val="0"/>
              <w:divBdr>
                <w:top w:val="none" w:sz="0" w:space="0" w:color="auto"/>
                <w:left w:val="none" w:sz="0" w:space="0" w:color="auto"/>
                <w:bottom w:val="none" w:sz="0" w:space="0" w:color="auto"/>
                <w:right w:val="none" w:sz="0" w:space="0" w:color="auto"/>
              </w:divBdr>
            </w:div>
            <w:div w:id="1574850375">
              <w:marLeft w:val="0"/>
              <w:marRight w:val="0"/>
              <w:marTop w:val="0"/>
              <w:marBottom w:val="0"/>
              <w:divBdr>
                <w:top w:val="none" w:sz="0" w:space="0" w:color="auto"/>
                <w:left w:val="none" w:sz="0" w:space="0" w:color="auto"/>
                <w:bottom w:val="none" w:sz="0" w:space="0" w:color="auto"/>
                <w:right w:val="none" w:sz="0" w:space="0" w:color="auto"/>
              </w:divBdr>
            </w:div>
            <w:div w:id="1576284885">
              <w:marLeft w:val="0"/>
              <w:marRight w:val="0"/>
              <w:marTop w:val="0"/>
              <w:marBottom w:val="0"/>
              <w:divBdr>
                <w:top w:val="none" w:sz="0" w:space="0" w:color="auto"/>
                <w:left w:val="none" w:sz="0" w:space="0" w:color="auto"/>
                <w:bottom w:val="none" w:sz="0" w:space="0" w:color="auto"/>
                <w:right w:val="none" w:sz="0" w:space="0" w:color="auto"/>
              </w:divBdr>
            </w:div>
            <w:div w:id="1587614193">
              <w:marLeft w:val="0"/>
              <w:marRight w:val="0"/>
              <w:marTop w:val="0"/>
              <w:marBottom w:val="0"/>
              <w:divBdr>
                <w:top w:val="none" w:sz="0" w:space="0" w:color="auto"/>
                <w:left w:val="none" w:sz="0" w:space="0" w:color="auto"/>
                <w:bottom w:val="none" w:sz="0" w:space="0" w:color="auto"/>
                <w:right w:val="none" w:sz="0" w:space="0" w:color="auto"/>
              </w:divBdr>
            </w:div>
            <w:div w:id="1595355544">
              <w:marLeft w:val="0"/>
              <w:marRight w:val="0"/>
              <w:marTop w:val="0"/>
              <w:marBottom w:val="0"/>
              <w:divBdr>
                <w:top w:val="none" w:sz="0" w:space="0" w:color="auto"/>
                <w:left w:val="none" w:sz="0" w:space="0" w:color="auto"/>
                <w:bottom w:val="none" w:sz="0" w:space="0" w:color="auto"/>
                <w:right w:val="none" w:sz="0" w:space="0" w:color="auto"/>
              </w:divBdr>
            </w:div>
            <w:div w:id="1599098872">
              <w:marLeft w:val="0"/>
              <w:marRight w:val="0"/>
              <w:marTop w:val="0"/>
              <w:marBottom w:val="0"/>
              <w:divBdr>
                <w:top w:val="none" w:sz="0" w:space="0" w:color="auto"/>
                <w:left w:val="none" w:sz="0" w:space="0" w:color="auto"/>
                <w:bottom w:val="none" w:sz="0" w:space="0" w:color="auto"/>
                <w:right w:val="none" w:sz="0" w:space="0" w:color="auto"/>
              </w:divBdr>
            </w:div>
            <w:div w:id="1600331056">
              <w:marLeft w:val="0"/>
              <w:marRight w:val="0"/>
              <w:marTop w:val="0"/>
              <w:marBottom w:val="0"/>
              <w:divBdr>
                <w:top w:val="none" w:sz="0" w:space="0" w:color="auto"/>
                <w:left w:val="none" w:sz="0" w:space="0" w:color="auto"/>
                <w:bottom w:val="none" w:sz="0" w:space="0" w:color="auto"/>
                <w:right w:val="none" w:sz="0" w:space="0" w:color="auto"/>
              </w:divBdr>
            </w:div>
            <w:div w:id="1637563107">
              <w:marLeft w:val="0"/>
              <w:marRight w:val="0"/>
              <w:marTop w:val="0"/>
              <w:marBottom w:val="0"/>
              <w:divBdr>
                <w:top w:val="none" w:sz="0" w:space="0" w:color="auto"/>
                <w:left w:val="none" w:sz="0" w:space="0" w:color="auto"/>
                <w:bottom w:val="none" w:sz="0" w:space="0" w:color="auto"/>
                <w:right w:val="none" w:sz="0" w:space="0" w:color="auto"/>
              </w:divBdr>
            </w:div>
            <w:div w:id="1647970696">
              <w:marLeft w:val="0"/>
              <w:marRight w:val="0"/>
              <w:marTop w:val="0"/>
              <w:marBottom w:val="0"/>
              <w:divBdr>
                <w:top w:val="none" w:sz="0" w:space="0" w:color="auto"/>
                <w:left w:val="none" w:sz="0" w:space="0" w:color="auto"/>
                <w:bottom w:val="none" w:sz="0" w:space="0" w:color="auto"/>
                <w:right w:val="none" w:sz="0" w:space="0" w:color="auto"/>
              </w:divBdr>
            </w:div>
            <w:div w:id="1653214583">
              <w:marLeft w:val="0"/>
              <w:marRight w:val="0"/>
              <w:marTop w:val="0"/>
              <w:marBottom w:val="0"/>
              <w:divBdr>
                <w:top w:val="none" w:sz="0" w:space="0" w:color="auto"/>
                <w:left w:val="none" w:sz="0" w:space="0" w:color="auto"/>
                <w:bottom w:val="none" w:sz="0" w:space="0" w:color="auto"/>
                <w:right w:val="none" w:sz="0" w:space="0" w:color="auto"/>
              </w:divBdr>
            </w:div>
            <w:div w:id="1664550010">
              <w:marLeft w:val="0"/>
              <w:marRight w:val="0"/>
              <w:marTop w:val="0"/>
              <w:marBottom w:val="0"/>
              <w:divBdr>
                <w:top w:val="none" w:sz="0" w:space="0" w:color="auto"/>
                <w:left w:val="none" w:sz="0" w:space="0" w:color="auto"/>
                <w:bottom w:val="none" w:sz="0" w:space="0" w:color="auto"/>
                <w:right w:val="none" w:sz="0" w:space="0" w:color="auto"/>
              </w:divBdr>
            </w:div>
            <w:div w:id="1695692598">
              <w:marLeft w:val="0"/>
              <w:marRight w:val="0"/>
              <w:marTop w:val="0"/>
              <w:marBottom w:val="0"/>
              <w:divBdr>
                <w:top w:val="none" w:sz="0" w:space="0" w:color="auto"/>
                <w:left w:val="none" w:sz="0" w:space="0" w:color="auto"/>
                <w:bottom w:val="none" w:sz="0" w:space="0" w:color="auto"/>
                <w:right w:val="none" w:sz="0" w:space="0" w:color="auto"/>
              </w:divBdr>
            </w:div>
            <w:div w:id="1708140460">
              <w:marLeft w:val="0"/>
              <w:marRight w:val="0"/>
              <w:marTop w:val="0"/>
              <w:marBottom w:val="0"/>
              <w:divBdr>
                <w:top w:val="none" w:sz="0" w:space="0" w:color="auto"/>
                <w:left w:val="none" w:sz="0" w:space="0" w:color="auto"/>
                <w:bottom w:val="none" w:sz="0" w:space="0" w:color="auto"/>
                <w:right w:val="none" w:sz="0" w:space="0" w:color="auto"/>
              </w:divBdr>
            </w:div>
            <w:div w:id="1724252341">
              <w:marLeft w:val="0"/>
              <w:marRight w:val="0"/>
              <w:marTop w:val="0"/>
              <w:marBottom w:val="0"/>
              <w:divBdr>
                <w:top w:val="none" w:sz="0" w:space="0" w:color="auto"/>
                <w:left w:val="none" w:sz="0" w:space="0" w:color="auto"/>
                <w:bottom w:val="none" w:sz="0" w:space="0" w:color="auto"/>
                <w:right w:val="none" w:sz="0" w:space="0" w:color="auto"/>
              </w:divBdr>
            </w:div>
            <w:div w:id="1802965573">
              <w:marLeft w:val="0"/>
              <w:marRight w:val="0"/>
              <w:marTop w:val="0"/>
              <w:marBottom w:val="0"/>
              <w:divBdr>
                <w:top w:val="none" w:sz="0" w:space="0" w:color="auto"/>
                <w:left w:val="none" w:sz="0" w:space="0" w:color="auto"/>
                <w:bottom w:val="none" w:sz="0" w:space="0" w:color="auto"/>
                <w:right w:val="none" w:sz="0" w:space="0" w:color="auto"/>
              </w:divBdr>
            </w:div>
            <w:div w:id="1805611486">
              <w:marLeft w:val="0"/>
              <w:marRight w:val="0"/>
              <w:marTop w:val="0"/>
              <w:marBottom w:val="0"/>
              <w:divBdr>
                <w:top w:val="none" w:sz="0" w:space="0" w:color="auto"/>
                <w:left w:val="none" w:sz="0" w:space="0" w:color="auto"/>
                <w:bottom w:val="none" w:sz="0" w:space="0" w:color="auto"/>
                <w:right w:val="none" w:sz="0" w:space="0" w:color="auto"/>
              </w:divBdr>
            </w:div>
            <w:div w:id="1811551650">
              <w:marLeft w:val="0"/>
              <w:marRight w:val="0"/>
              <w:marTop w:val="0"/>
              <w:marBottom w:val="0"/>
              <w:divBdr>
                <w:top w:val="none" w:sz="0" w:space="0" w:color="auto"/>
                <w:left w:val="none" w:sz="0" w:space="0" w:color="auto"/>
                <w:bottom w:val="none" w:sz="0" w:space="0" w:color="auto"/>
                <w:right w:val="none" w:sz="0" w:space="0" w:color="auto"/>
              </w:divBdr>
            </w:div>
            <w:div w:id="1822572558">
              <w:marLeft w:val="0"/>
              <w:marRight w:val="0"/>
              <w:marTop w:val="0"/>
              <w:marBottom w:val="0"/>
              <w:divBdr>
                <w:top w:val="none" w:sz="0" w:space="0" w:color="auto"/>
                <w:left w:val="none" w:sz="0" w:space="0" w:color="auto"/>
                <w:bottom w:val="none" w:sz="0" w:space="0" w:color="auto"/>
                <w:right w:val="none" w:sz="0" w:space="0" w:color="auto"/>
              </w:divBdr>
            </w:div>
            <w:div w:id="1827281527">
              <w:marLeft w:val="0"/>
              <w:marRight w:val="0"/>
              <w:marTop w:val="0"/>
              <w:marBottom w:val="0"/>
              <w:divBdr>
                <w:top w:val="none" w:sz="0" w:space="0" w:color="auto"/>
                <w:left w:val="none" w:sz="0" w:space="0" w:color="auto"/>
                <w:bottom w:val="none" w:sz="0" w:space="0" w:color="auto"/>
                <w:right w:val="none" w:sz="0" w:space="0" w:color="auto"/>
              </w:divBdr>
            </w:div>
            <w:div w:id="1848443190">
              <w:marLeft w:val="0"/>
              <w:marRight w:val="0"/>
              <w:marTop w:val="0"/>
              <w:marBottom w:val="0"/>
              <w:divBdr>
                <w:top w:val="none" w:sz="0" w:space="0" w:color="auto"/>
                <w:left w:val="none" w:sz="0" w:space="0" w:color="auto"/>
                <w:bottom w:val="none" w:sz="0" w:space="0" w:color="auto"/>
                <w:right w:val="none" w:sz="0" w:space="0" w:color="auto"/>
              </w:divBdr>
            </w:div>
            <w:div w:id="1853032086">
              <w:marLeft w:val="0"/>
              <w:marRight w:val="0"/>
              <w:marTop w:val="0"/>
              <w:marBottom w:val="0"/>
              <w:divBdr>
                <w:top w:val="none" w:sz="0" w:space="0" w:color="auto"/>
                <w:left w:val="none" w:sz="0" w:space="0" w:color="auto"/>
                <w:bottom w:val="none" w:sz="0" w:space="0" w:color="auto"/>
                <w:right w:val="none" w:sz="0" w:space="0" w:color="auto"/>
              </w:divBdr>
            </w:div>
            <w:div w:id="1882665246">
              <w:marLeft w:val="0"/>
              <w:marRight w:val="0"/>
              <w:marTop w:val="0"/>
              <w:marBottom w:val="0"/>
              <w:divBdr>
                <w:top w:val="none" w:sz="0" w:space="0" w:color="auto"/>
                <w:left w:val="none" w:sz="0" w:space="0" w:color="auto"/>
                <w:bottom w:val="none" w:sz="0" w:space="0" w:color="auto"/>
                <w:right w:val="none" w:sz="0" w:space="0" w:color="auto"/>
              </w:divBdr>
            </w:div>
            <w:div w:id="1889223610">
              <w:marLeft w:val="0"/>
              <w:marRight w:val="0"/>
              <w:marTop w:val="0"/>
              <w:marBottom w:val="0"/>
              <w:divBdr>
                <w:top w:val="none" w:sz="0" w:space="0" w:color="auto"/>
                <w:left w:val="none" w:sz="0" w:space="0" w:color="auto"/>
                <w:bottom w:val="none" w:sz="0" w:space="0" w:color="auto"/>
                <w:right w:val="none" w:sz="0" w:space="0" w:color="auto"/>
              </w:divBdr>
            </w:div>
            <w:div w:id="1900242322">
              <w:marLeft w:val="0"/>
              <w:marRight w:val="0"/>
              <w:marTop w:val="0"/>
              <w:marBottom w:val="0"/>
              <w:divBdr>
                <w:top w:val="none" w:sz="0" w:space="0" w:color="auto"/>
                <w:left w:val="none" w:sz="0" w:space="0" w:color="auto"/>
                <w:bottom w:val="none" w:sz="0" w:space="0" w:color="auto"/>
                <w:right w:val="none" w:sz="0" w:space="0" w:color="auto"/>
              </w:divBdr>
            </w:div>
            <w:div w:id="1911115342">
              <w:marLeft w:val="0"/>
              <w:marRight w:val="0"/>
              <w:marTop w:val="0"/>
              <w:marBottom w:val="0"/>
              <w:divBdr>
                <w:top w:val="none" w:sz="0" w:space="0" w:color="auto"/>
                <w:left w:val="none" w:sz="0" w:space="0" w:color="auto"/>
                <w:bottom w:val="none" w:sz="0" w:space="0" w:color="auto"/>
                <w:right w:val="none" w:sz="0" w:space="0" w:color="auto"/>
              </w:divBdr>
            </w:div>
            <w:div w:id="1929149877">
              <w:marLeft w:val="0"/>
              <w:marRight w:val="0"/>
              <w:marTop w:val="0"/>
              <w:marBottom w:val="0"/>
              <w:divBdr>
                <w:top w:val="none" w:sz="0" w:space="0" w:color="auto"/>
                <w:left w:val="none" w:sz="0" w:space="0" w:color="auto"/>
                <w:bottom w:val="none" w:sz="0" w:space="0" w:color="auto"/>
                <w:right w:val="none" w:sz="0" w:space="0" w:color="auto"/>
              </w:divBdr>
            </w:div>
            <w:div w:id="1931699539">
              <w:marLeft w:val="0"/>
              <w:marRight w:val="0"/>
              <w:marTop w:val="0"/>
              <w:marBottom w:val="0"/>
              <w:divBdr>
                <w:top w:val="none" w:sz="0" w:space="0" w:color="auto"/>
                <w:left w:val="none" w:sz="0" w:space="0" w:color="auto"/>
                <w:bottom w:val="none" w:sz="0" w:space="0" w:color="auto"/>
                <w:right w:val="none" w:sz="0" w:space="0" w:color="auto"/>
              </w:divBdr>
            </w:div>
            <w:div w:id="1941253995">
              <w:marLeft w:val="0"/>
              <w:marRight w:val="0"/>
              <w:marTop w:val="0"/>
              <w:marBottom w:val="0"/>
              <w:divBdr>
                <w:top w:val="none" w:sz="0" w:space="0" w:color="auto"/>
                <w:left w:val="none" w:sz="0" w:space="0" w:color="auto"/>
                <w:bottom w:val="none" w:sz="0" w:space="0" w:color="auto"/>
                <w:right w:val="none" w:sz="0" w:space="0" w:color="auto"/>
              </w:divBdr>
            </w:div>
            <w:div w:id="1947540041">
              <w:marLeft w:val="0"/>
              <w:marRight w:val="0"/>
              <w:marTop w:val="0"/>
              <w:marBottom w:val="0"/>
              <w:divBdr>
                <w:top w:val="none" w:sz="0" w:space="0" w:color="auto"/>
                <w:left w:val="none" w:sz="0" w:space="0" w:color="auto"/>
                <w:bottom w:val="none" w:sz="0" w:space="0" w:color="auto"/>
                <w:right w:val="none" w:sz="0" w:space="0" w:color="auto"/>
              </w:divBdr>
            </w:div>
            <w:div w:id="1947737928">
              <w:marLeft w:val="0"/>
              <w:marRight w:val="0"/>
              <w:marTop w:val="0"/>
              <w:marBottom w:val="0"/>
              <w:divBdr>
                <w:top w:val="none" w:sz="0" w:space="0" w:color="auto"/>
                <w:left w:val="none" w:sz="0" w:space="0" w:color="auto"/>
                <w:bottom w:val="none" w:sz="0" w:space="0" w:color="auto"/>
                <w:right w:val="none" w:sz="0" w:space="0" w:color="auto"/>
              </w:divBdr>
            </w:div>
            <w:div w:id="1952126950">
              <w:marLeft w:val="0"/>
              <w:marRight w:val="0"/>
              <w:marTop w:val="0"/>
              <w:marBottom w:val="0"/>
              <w:divBdr>
                <w:top w:val="none" w:sz="0" w:space="0" w:color="auto"/>
                <w:left w:val="none" w:sz="0" w:space="0" w:color="auto"/>
                <w:bottom w:val="none" w:sz="0" w:space="0" w:color="auto"/>
                <w:right w:val="none" w:sz="0" w:space="0" w:color="auto"/>
              </w:divBdr>
            </w:div>
            <w:div w:id="1977449625">
              <w:marLeft w:val="0"/>
              <w:marRight w:val="0"/>
              <w:marTop w:val="0"/>
              <w:marBottom w:val="0"/>
              <w:divBdr>
                <w:top w:val="none" w:sz="0" w:space="0" w:color="auto"/>
                <w:left w:val="none" w:sz="0" w:space="0" w:color="auto"/>
                <w:bottom w:val="none" w:sz="0" w:space="0" w:color="auto"/>
                <w:right w:val="none" w:sz="0" w:space="0" w:color="auto"/>
              </w:divBdr>
            </w:div>
            <w:div w:id="1980067697">
              <w:marLeft w:val="0"/>
              <w:marRight w:val="0"/>
              <w:marTop w:val="0"/>
              <w:marBottom w:val="0"/>
              <w:divBdr>
                <w:top w:val="none" w:sz="0" w:space="0" w:color="auto"/>
                <w:left w:val="none" w:sz="0" w:space="0" w:color="auto"/>
                <w:bottom w:val="none" w:sz="0" w:space="0" w:color="auto"/>
                <w:right w:val="none" w:sz="0" w:space="0" w:color="auto"/>
              </w:divBdr>
            </w:div>
            <w:div w:id="1987315437">
              <w:marLeft w:val="0"/>
              <w:marRight w:val="0"/>
              <w:marTop w:val="0"/>
              <w:marBottom w:val="0"/>
              <w:divBdr>
                <w:top w:val="none" w:sz="0" w:space="0" w:color="auto"/>
                <w:left w:val="none" w:sz="0" w:space="0" w:color="auto"/>
                <w:bottom w:val="none" w:sz="0" w:space="0" w:color="auto"/>
                <w:right w:val="none" w:sz="0" w:space="0" w:color="auto"/>
              </w:divBdr>
            </w:div>
            <w:div w:id="2010211435">
              <w:marLeft w:val="0"/>
              <w:marRight w:val="0"/>
              <w:marTop w:val="0"/>
              <w:marBottom w:val="0"/>
              <w:divBdr>
                <w:top w:val="none" w:sz="0" w:space="0" w:color="auto"/>
                <w:left w:val="none" w:sz="0" w:space="0" w:color="auto"/>
                <w:bottom w:val="none" w:sz="0" w:space="0" w:color="auto"/>
                <w:right w:val="none" w:sz="0" w:space="0" w:color="auto"/>
              </w:divBdr>
            </w:div>
            <w:div w:id="2029333555">
              <w:marLeft w:val="0"/>
              <w:marRight w:val="0"/>
              <w:marTop w:val="0"/>
              <w:marBottom w:val="0"/>
              <w:divBdr>
                <w:top w:val="none" w:sz="0" w:space="0" w:color="auto"/>
                <w:left w:val="none" w:sz="0" w:space="0" w:color="auto"/>
                <w:bottom w:val="none" w:sz="0" w:space="0" w:color="auto"/>
                <w:right w:val="none" w:sz="0" w:space="0" w:color="auto"/>
              </w:divBdr>
            </w:div>
            <w:div w:id="2035225512">
              <w:marLeft w:val="0"/>
              <w:marRight w:val="0"/>
              <w:marTop w:val="0"/>
              <w:marBottom w:val="0"/>
              <w:divBdr>
                <w:top w:val="none" w:sz="0" w:space="0" w:color="auto"/>
                <w:left w:val="none" w:sz="0" w:space="0" w:color="auto"/>
                <w:bottom w:val="none" w:sz="0" w:space="0" w:color="auto"/>
                <w:right w:val="none" w:sz="0" w:space="0" w:color="auto"/>
              </w:divBdr>
            </w:div>
            <w:div w:id="2038002939">
              <w:marLeft w:val="0"/>
              <w:marRight w:val="0"/>
              <w:marTop w:val="0"/>
              <w:marBottom w:val="0"/>
              <w:divBdr>
                <w:top w:val="none" w:sz="0" w:space="0" w:color="auto"/>
                <w:left w:val="none" w:sz="0" w:space="0" w:color="auto"/>
                <w:bottom w:val="none" w:sz="0" w:space="0" w:color="auto"/>
                <w:right w:val="none" w:sz="0" w:space="0" w:color="auto"/>
              </w:divBdr>
            </w:div>
            <w:div w:id="2054033992">
              <w:marLeft w:val="0"/>
              <w:marRight w:val="0"/>
              <w:marTop w:val="0"/>
              <w:marBottom w:val="0"/>
              <w:divBdr>
                <w:top w:val="none" w:sz="0" w:space="0" w:color="auto"/>
                <w:left w:val="none" w:sz="0" w:space="0" w:color="auto"/>
                <w:bottom w:val="none" w:sz="0" w:space="0" w:color="auto"/>
                <w:right w:val="none" w:sz="0" w:space="0" w:color="auto"/>
              </w:divBdr>
            </w:div>
            <w:div w:id="2056805162">
              <w:marLeft w:val="0"/>
              <w:marRight w:val="0"/>
              <w:marTop w:val="0"/>
              <w:marBottom w:val="0"/>
              <w:divBdr>
                <w:top w:val="none" w:sz="0" w:space="0" w:color="auto"/>
                <w:left w:val="none" w:sz="0" w:space="0" w:color="auto"/>
                <w:bottom w:val="none" w:sz="0" w:space="0" w:color="auto"/>
                <w:right w:val="none" w:sz="0" w:space="0" w:color="auto"/>
              </w:divBdr>
            </w:div>
            <w:div w:id="21138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9063">
      <w:bodyDiv w:val="1"/>
      <w:marLeft w:val="0"/>
      <w:marRight w:val="0"/>
      <w:marTop w:val="0"/>
      <w:marBottom w:val="0"/>
      <w:divBdr>
        <w:top w:val="none" w:sz="0" w:space="0" w:color="auto"/>
        <w:left w:val="none" w:sz="0" w:space="0" w:color="auto"/>
        <w:bottom w:val="none" w:sz="0" w:space="0" w:color="auto"/>
        <w:right w:val="none" w:sz="0" w:space="0" w:color="auto"/>
      </w:divBdr>
    </w:div>
    <w:div w:id="2101172096">
      <w:bodyDiv w:val="1"/>
      <w:marLeft w:val="0"/>
      <w:marRight w:val="0"/>
      <w:marTop w:val="0"/>
      <w:marBottom w:val="0"/>
      <w:divBdr>
        <w:top w:val="none" w:sz="0" w:space="0" w:color="auto"/>
        <w:left w:val="none" w:sz="0" w:space="0" w:color="auto"/>
        <w:bottom w:val="none" w:sz="0" w:space="0" w:color="auto"/>
        <w:right w:val="none" w:sz="0" w:space="0" w:color="auto"/>
      </w:divBdr>
      <w:divsChild>
        <w:div w:id="398359671">
          <w:marLeft w:val="0"/>
          <w:marRight w:val="0"/>
          <w:marTop w:val="0"/>
          <w:marBottom w:val="0"/>
          <w:divBdr>
            <w:top w:val="none" w:sz="0" w:space="0" w:color="auto"/>
            <w:left w:val="none" w:sz="0" w:space="0" w:color="auto"/>
            <w:bottom w:val="none" w:sz="0" w:space="0" w:color="auto"/>
            <w:right w:val="none" w:sz="0" w:space="0" w:color="auto"/>
          </w:divBdr>
          <w:divsChild>
            <w:div w:id="8263256">
              <w:marLeft w:val="0"/>
              <w:marRight w:val="0"/>
              <w:marTop w:val="0"/>
              <w:marBottom w:val="0"/>
              <w:divBdr>
                <w:top w:val="none" w:sz="0" w:space="0" w:color="auto"/>
                <w:left w:val="none" w:sz="0" w:space="0" w:color="auto"/>
                <w:bottom w:val="none" w:sz="0" w:space="0" w:color="auto"/>
                <w:right w:val="none" w:sz="0" w:space="0" w:color="auto"/>
              </w:divBdr>
            </w:div>
            <w:div w:id="39524021">
              <w:marLeft w:val="0"/>
              <w:marRight w:val="0"/>
              <w:marTop w:val="0"/>
              <w:marBottom w:val="0"/>
              <w:divBdr>
                <w:top w:val="none" w:sz="0" w:space="0" w:color="auto"/>
                <w:left w:val="none" w:sz="0" w:space="0" w:color="auto"/>
                <w:bottom w:val="none" w:sz="0" w:space="0" w:color="auto"/>
                <w:right w:val="none" w:sz="0" w:space="0" w:color="auto"/>
              </w:divBdr>
            </w:div>
            <w:div w:id="43989126">
              <w:marLeft w:val="0"/>
              <w:marRight w:val="0"/>
              <w:marTop w:val="0"/>
              <w:marBottom w:val="0"/>
              <w:divBdr>
                <w:top w:val="none" w:sz="0" w:space="0" w:color="auto"/>
                <w:left w:val="none" w:sz="0" w:space="0" w:color="auto"/>
                <w:bottom w:val="none" w:sz="0" w:space="0" w:color="auto"/>
                <w:right w:val="none" w:sz="0" w:space="0" w:color="auto"/>
              </w:divBdr>
            </w:div>
            <w:div w:id="50084081">
              <w:marLeft w:val="0"/>
              <w:marRight w:val="0"/>
              <w:marTop w:val="0"/>
              <w:marBottom w:val="0"/>
              <w:divBdr>
                <w:top w:val="none" w:sz="0" w:space="0" w:color="auto"/>
                <w:left w:val="none" w:sz="0" w:space="0" w:color="auto"/>
                <w:bottom w:val="none" w:sz="0" w:space="0" w:color="auto"/>
                <w:right w:val="none" w:sz="0" w:space="0" w:color="auto"/>
              </w:divBdr>
            </w:div>
            <w:div w:id="58140187">
              <w:marLeft w:val="0"/>
              <w:marRight w:val="0"/>
              <w:marTop w:val="0"/>
              <w:marBottom w:val="0"/>
              <w:divBdr>
                <w:top w:val="none" w:sz="0" w:space="0" w:color="auto"/>
                <w:left w:val="none" w:sz="0" w:space="0" w:color="auto"/>
                <w:bottom w:val="none" w:sz="0" w:space="0" w:color="auto"/>
                <w:right w:val="none" w:sz="0" w:space="0" w:color="auto"/>
              </w:divBdr>
            </w:div>
            <w:div w:id="86729444">
              <w:marLeft w:val="0"/>
              <w:marRight w:val="0"/>
              <w:marTop w:val="0"/>
              <w:marBottom w:val="0"/>
              <w:divBdr>
                <w:top w:val="none" w:sz="0" w:space="0" w:color="auto"/>
                <w:left w:val="none" w:sz="0" w:space="0" w:color="auto"/>
                <w:bottom w:val="none" w:sz="0" w:space="0" w:color="auto"/>
                <w:right w:val="none" w:sz="0" w:space="0" w:color="auto"/>
              </w:divBdr>
            </w:div>
            <w:div w:id="105080527">
              <w:marLeft w:val="0"/>
              <w:marRight w:val="0"/>
              <w:marTop w:val="0"/>
              <w:marBottom w:val="0"/>
              <w:divBdr>
                <w:top w:val="none" w:sz="0" w:space="0" w:color="auto"/>
                <w:left w:val="none" w:sz="0" w:space="0" w:color="auto"/>
                <w:bottom w:val="none" w:sz="0" w:space="0" w:color="auto"/>
                <w:right w:val="none" w:sz="0" w:space="0" w:color="auto"/>
              </w:divBdr>
            </w:div>
            <w:div w:id="108936274">
              <w:marLeft w:val="0"/>
              <w:marRight w:val="0"/>
              <w:marTop w:val="0"/>
              <w:marBottom w:val="0"/>
              <w:divBdr>
                <w:top w:val="none" w:sz="0" w:space="0" w:color="auto"/>
                <w:left w:val="none" w:sz="0" w:space="0" w:color="auto"/>
                <w:bottom w:val="none" w:sz="0" w:space="0" w:color="auto"/>
                <w:right w:val="none" w:sz="0" w:space="0" w:color="auto"/>
              </w:divBdr>
            </w:div>
            <w:div w:id="115493284">
              <w:marLeft w:val="0"/>
              <w:marRight w:val="0"/>
              <w:marTop w:val="0"/>
              <w:marBottom w:val="0"/>
              <w:divBdr>
                <w:top w:val="none" w:sz="0" w:space="0" w:color="auto"/>
                <w:left w:val="none" w:sz="0" w:space="0" w:color="auto"/>
                <w:bottom w:val="none" w:sz="0" w:space="0" w:color="auto"/>
                <w:right w:val="none" w:sz="0" w:space="0" w:color="auto"/>
              </w:divBdr>
            </w:div>
            <w:div w:id="117533272">
              <w:marLeft w:val="0"/>
              <w:marRight w:val="0"/>
              <w:marTop w:val="0"/>
              <w:marBottom w:val="0"/>
              <w:divBdr>
                <w:top w:val="none" w:sz="0" w:space="0" w:color="auto"/>
                <w:left w:val="none" w:sz="0" w:space="0" w:color="auto"/>
                <w:bottom w:val="none" w:sz="0" w:space="0" w:color="auto"/>
                <w:right w:val="none" w:sz="0" w:space="0" w:color="auto"/>
              </w:divBdr>
            </w:div>
            <w:div w:id="145434178">
              <w:marLeft w:val="0"/>
              <w:marRight w:val="0"/>
              <w:marTop w:val="0"/>
              <w:marBottom w:val="0"/>
              <w:divBdr>
                <w:top w:val="none" w:sz="0" w:space="0" w:color="auto"/>
                <w:left w:val="none" w:sz="0" w:space="0" w:color="auto"/>
                <w:bottom w:val="none" w:sz="0" w:space="0" w:color="auto"/>
                <w:right w:val="none" w:sz="0" w:space="0" w:color="auto"/>
              </w:divBdr>
            </w:div>
            <w:div w:id="181286967">
              <w:marLeft w:val="0"/>
              <w:marRight w:val="0"/>
              <w:marTop w:val="0"/>
              <w:marBottom w:val="0"/>
              <w:divBdr>
                <w:top w:val="none" w:sz="0" w:space="0" w:color="auto"/>
                <w:left w:val="none" w:sz="0" w:space="0" w:color="auto"/>
                <w:bottom w:val="none" w:sz="0" w:space="0" w:color="auto"/>
                <w:right w:val="none" w:sz="0" w:space="0" w:color="auto"/>
              </w:divBdr>
            </w:div>
            <w:div w:id="190343138">
              <w:marLeft w:val="0"/>
              <w:marRight w:val="0"/>
              <w:marTop w:val="0"/>
              <w:marBottom w:val="0"/>
              <w:divBdr>
                <w:top w:val="none" w:sz="0" w:space="0" w:color="auto"/>
                <w:left w:val="none" w:sz="0" w:space="0" w:color="auto"/>
                <w:bottom w:val="none" w:sz="0" w:space="0" w:color="auto"/>
                <w:right w:val="none" w:sz="0" w:space="0" w:color="auto"/>
              </w:divBdr>
            </w:div>
            <w:div w:id="192350466">
              <w:marLeft w:val="0"/>
              <w:marRight w:val="0"/>
              <w:marTop w:val="0"/>
              <w:marBottom w:val="0"/>
              <w:divBdr>
                <w:top w:val="none" w:sz="0" w:space="0" w:color="auto"/>
                <w:left w:val="none" w:sz="0" w:space="0" w:color="auto"/>
                <w:bottom w:val="none" w:sz="0" w:space="0" w:color="auto"/>
                <w:right w:val="none" w:sz="0" w:space="0" w:color="auto"/>
              </w:divBdr>
            </w:div>
            <w:div w:id="199977446">
              <w:marLeft w:val="0"/>
              <w:marRight w:val="0"/>
              <w:marTop w:val="0"/>
              <w:marBottom w:val="0"/>
              <w:divBdr>
                <w:top w:val="none" w:sz="0" w:space="0" w:color="auto"/>
                <w:left w:val="none" w:sz="0" w:space="0" w:color="auto"/>
                <w:bottom w:val="none" w:sz="0" w:space="0" w:color="auto"/>
                <w:right w:val="none" w:sz="0" w:space="0" w:color="auto"/>
              </w:divBdr>
            </w:div>
            <w:div w:id="200435153">
              <w:marLeft w:val="0"/>
              <w:marRight w:val="0"/>
              <w:marTop w:val="0"/>
              <w:marBottom w:val="0"/>
              <w:divBdr>
                <w:top w:val="none" w:sz="0" w:space="0" w:color="auto"/>
                <w:left w:val="none" w:sz="0" w:space="0" w:color="auto"/>
                <w:bottom w:val="none" w:sz="0" w:space="0" w:color="auto"/>
                <w:right w:val="none" w:sz="0" w:space="0" w:color="auto"/>
              </w:divBdr>
            </w:div>
            <w:div w:id="202333637">
              <w:marLeft w:val="0"/>
              <w:marRight w:val="0"/>
              <w:marTop w:val="0"/>
              <w:marBottom w:val="0"/>
              <w:divBdr>
                <w:top w:val="none" w:sz="0" w:space="0" w:color="auto"/>
                <w:left w:val="none" w:sz="0" w:space="0" w:color="auto"/>
                <w:bottom w:val="none" w:sz="0" w:space="0" w:color="auto"/>
                <w:right w:val="none" w:sz="0" w:space="0" w:color="auto"/>
              </w:divBdr>
            </w:div>
            <w:div w:id="232547402">
              <w:marLeft w:val="0"/>
              <w:marRight w:val="0"/>
              <w:marTop w:val="0"/>
              <w:marBottom w:val="0"/>
              <w:divBdr>
                <w:top w:val="none" w:sz="0" w:space="0" w:color="auto"/>
                <w:left w:val="none" w:sz="0" w:space="0" w:color="auto"/>
                <w:bottom w:val="none" w:sz="0" w:space="0" w:color="auto"/>
                <w:right w:val="none" w:sz="0" w:space="0" w:color="auto"/>
              </w:divBdr>
            </w:div>
            <w:div w:id="240216923">
              <w:marLeft w:val="0"/>
              <w:marRight w:val="0"/>
              <w:marTop w:val="0"/>
              <w:marBottom w:val="0"/>
              <w:divBdr>
                <w:top w:val="none" w:sz="0" w:space="0" w:color="auto"/>
                <w:left w:val="none" w:sz="0" w:space="0" w:color="auto"/>
                <w:bottom w:val="none" w:sz="0" w:space="0" w:color="auto"/>
                <w:right w:val="none" w:sz="0" w:space="0" w:color="auto"/>
              </w:divBdr>
            </w:div>
            <w:div w:id="246157348">
              <w:marLeft w:val="0"/>
              <w:marRight w:val="0"/>
              <w:marTop w:val="0"/>
              <w:marBottom w:val="0"/>
              <w:divBdr>
                <w:top w:val="none" w:sz="0" w:space="0" w:color="auto"/>
                <w:left w:val="none" w:sz="0" w:space="0" w:color="auto"/>
                <w:bottom w:val="none" w:sz="0" w:space="0" w:color="auto"/>
                <w:right w:val="none" w:sz="0" w:space="0" w:color="auto"/>
              </w:divBdr>
            </w:div>
            <w:div w:id="297493474">
              <w:marLeft w:val="0"/>
              <w:marRight w:val="0"/>
              <w:marTop w:val="0"/>
              <w:marBottom w:val="0"/>
              <w:divBdr>
                <w:top w:val="none" w:sz="0" w:space="0" w:color="auto"/>
                <w:left w:val="none" w:sz="0" w:space="0" w:color="auto"/>
                <w:bottom w:val="none" w:sz="0" w:space="0" w:color="auto"/>
                <w:right w:val="none" w:sz="0" w:space="0" w:color="auto"/>
              </w:divBdr>
            </w:div>
            <w:div w:id="353580558">
              <w:marLeft w:val="0"/>
              <w:marRight w:val="0"/>
              <w:marTop w:val="0"/>
              <w:marBottom w:val="0"/>
              <w:divBdr>
                <w:top w:val="none" w:sz="0" w:space="0" w:color="auto"/>
                <w:left w:val="none" w:sz="0" w:space="0" w:color="auto"/>
                <w:bottom w:val="none" w:sz="0" w:space="0" w:color="auto"/>
                <w:right w:val="none" w:sz="0" w:space="0" w:color="auto"/>
              </w:divBdr>
            </w:div>
            <w:div w:id="355078196">
              <w:marLeft w:val="0"/>
              <w:marRight w:val="0"/>
              <w:marTop w:val="0"/>
              <w:marBottom w:val="0"/>
              <w:divBdr>
                <w:top w:val="none" w:sz="0" w:space="0" w:color="auto"/>
                <w:left w:val="none" w:sz="0" w:space="0" w:color="auto"/>
                <w:bottom w:val="none" w:sz="0" w:space="0" w:color="auto"/>
                <w:right w:val="none" w:sz="0" w:space="0" w:color="auto"/>
              </w:divBdr>
            </w:div>
            <w:div w:id="362098020">
              <w:marLeft w:val="0"/>
              <w:marRight w:val="0"/>
              <w:marTop w:val="0"/>
              <w:marBottom w:val="0"/>
              <w:divBdr>
                <w:top w:val="none" w:sz="0" w:space="0" w:color="auto"/>
                <w:left w:val="none" w:sz="0" w:space="0" w:color="auto"/>
                <w:bottom w:val="none" w:sz="0" w:space="0" w:color="auto"/>
                <w:right w:val="none" w:sz="0" w:space="0" w:color="auto"/>
              </w:divBdr>
            </w:div>
            <w:div w:id="372312229">
              <w:marLeft w:val="0"/>
              <w:marRight w:val="0"/>
              <w:marTop w:val="0"/>
              <w:marBottom w:val="0"/>
              <w:divBdr>
                <w:top w:val="none" w:sz="0" w:space="0" w:color="auto"/>
                <w:left w:val="none" w:sz="0" w:space="0" w:color="auto"/>
                <w:bottom w:val="none" w:sz="0" w:space="0" w:color="auto"/>
                <w:right w:val="none" w:sz="0" w:space="0" w:color="auto"/>
              </w:divBdr>
            </w:div>
            <w:div w:id="388384900">
              <w:marLeft w:val="0"/>
              <w:marRight w:val="0"/>
              <w:marTop w:val="0"/>
              <w:marBottom w:val="0"/>
              <w:divBdr>
                <w:top w:val="none" w:sz="0" w:space="0" w:color="auto"/>
                <w:left w:val="none" w:sz="0" w:space="0" w:color="auto"/>
                <w:bottom w:val="none" w:sz="0" w:space="0" w:color="auto"/>
                <w:right w:val="none" w:sz="0" w:space="0" w:color="auto"/>
              </w:divBdr>
            </w:div>
            <w:div w:id="398677233">
              <w:marLeft w:val="0"/>
              <w:marRight w:val="0"/>
              <w:marTop w:val="0"/>
              <w:marBottom w:val="0"/>
              <w:divBdr>
                <w:top w:val="none" w:sz="0" w:space="0" w:color="auto"/>
                <w:left w:val="none" w:sz="0" w:space="0" w:color="auto"/>
                <w:bottom w:val="none" w:sz="0" w:space="0" w:color="auto"/>
                <w:right w:val="none" w:sz="0" w:space="0" w:color="auto"/>
              </w:divBdr>
            </w:div>
            <w:div w:id="431783216">
              <w:marLeft w:val="0"/>
              <w:marRight w:val="0"/>
              <w:marTop w:val="0"/>
              <w:marBottom w:val="0"/>
              <w:divBdr>
                <w:top w:val="none" w:sz="0" w:space="0" w:color="auto"/>
                <w:left w:val="none" w:sz="0" w:space="0" w:color="auto"/>
                <w:bottom w:val="none" w:sz="0" w:space="0" w:color="auto"/>
                <w:right w:val="none" w:sz="0" w:space="0" w:color="auto"/>
              </w:divBdr>
            </w:div>
            <w:div w:id="448403482">
              <w:marLeft w:val="0"/>
              <w:marRight w:val="0"/>
              <w:marTop w:val="0"/>
              <w:marBottom w:val="0"/>
              <w:divBdr>
                <w:top w:val="none" w:sz="0" w:space="0" w:color="auto"/>
                <w:left w:val="none" w:sz="0" w:space="0" w:color="auto"/>
                <w:bottom w:val="none" w:sz="0" w:space="0" w:color="auto"/>
                <w:right w:val="none" w:sz="0" w:space="0" w:color="auto"/>
              </w:divBdr>
            </w:div>
            <w:div w:id="457920572">
              <w:marLeft w:val="0"/>
              <w:marRight w:val="0"/>
              <w:marTop w:val="0"/>
              <w:marBottom w:val="0"/>
              <w:divBdr>
                <w:top w:val="none" w:sz="0" w:space="0" w:color="auto"/>
                <w:left w:val="none" w:sz="0" w:space="0" w:color="auto"/>
                <w:bottom w:val="none" w:sz="0" w:space="0" w:color="auto"/>
                <w:right w:val="none" w:sz="0" w:space="0" w:color="auto"/>
              </w:divBdr>
            </w:div>
            <w:div w:id="458382111">
              <w:marLeft w:val="0"/>
              <w:marRight w:val="0"/>
              <w:marTop w:val="0"/>
              <w:marBottom w:val="0"/>
              <w:divBdr>
                <w:top w:val="none" w:sz="0" w:space="0" w:color="auto"/>
                <w:left w:val="none" w:sz="0" w:space="0" w:color="auto"/>
                <w:bottom w:val="none" w:sz="0" w:space="0" w:color="auto"/>
                <w:right w:val="none" w:sz="0" w:space="0" w:color="auto"/>
              </w:divBdr>
            </w:div>
            <w:div w:id="458962693">
              <w:marLeft w:val="0"/>
              <w:marRight w:val="0"/>
              <w:marTop w:val="0"/>
              <w:marBottom w:val="0"/>
              <w:divBdr>
                <w:top w:val="none" w:sz="0" w:space="0" w:color="auto"/>
                <w:left w:val="none" w:sz="0" w:space="0" w:color="auto"/>
                <w:bottom w:val="none" w:sz="0" w:space="0" w:color="auto"/>
                <w:right w:val="none" w:sz="0" w:space="0" w:color="auto"/>
              </w:divBdr>
            </w:div>
            <w:div w:id="478310421">
              <w:marLeft w:val="0"/>
              <w:marRight w:val="0"/>
              <w:marTop w:val="0"/>
              <w:marBottom w:val="0"/>
              <w:divBdr>
                <w:top w:val="none" w:sz="0" w:space="0" w:color="auto"/>
                <w:left w:val="none" w:sz="0" w:space="0" w:color="auto"/>
                <w:bottom w:val="none" w:sz="0" w:space="0" w:color="auto"/>
                <w:right w:val="none" w:sz="0" w:space="0" w:color="auto"/>
              </w:divBdr>
            </w:div>
            <w:div w:id="478616555">
              <w:marLeft w:val="0"/>
              <w:marRight w:val="0"/>
              <w:marTop w:val="0"/>
              <w:marBottom w:val="0"/>
              <w:divBdr>
                <w:top w:val="none" w:sz="0" w:space="0" w:color="auto"/>
                <w:left w:val="none" w:sz="0" w:space="0" w:color="auto"/>
                <w:bottom w:val="none" w:sz="0" w:space="0" w:color="auto"/>
                <w:right w:val="none" w:sz="0" w:space="0" w:color="auto"/>
              </w:divBdr>
            </w:div>
            <w:div w:id="509686444">
              <w:marLeft w:val="0"/>
              <w:marRight w:val="0"/>
              <w:marTop w:val="0"/>
              <w:marBottom w:val="0"/>
              <w:divBdr>
                <w:top w:val="none" w:sz="0" w:space="0" w:color="auto"/>
                <w:left w:val="none" w:sz="0" w:space="0" w:color="auto"/>
                <w:bottom w:val="none" w:sz="0" w:space="0" w:color="auto"/>
                <w:right w:val="none" w:sz="0" w:space="0" w:color="auto"/>
              </w:divBdr>
            </w:div>
            <w:div w:id="532692068">
              <w:marLeft w:val="0"/>
              <w:marRight w:val="0"/>
              <w:marTop w:val="0"/>
              <w:marBottom w:val="0"/>
              <w:divBdr>
                <w:top w:val="none" w:sz="0" w:space="0" w:color="auto"/>
                <w:left w:val="none" w:sz="0" w:space="0" w:color="auto"/>
                <w:bottom w:val="none" w:sz="0" w:space="0" w:color="auto"/>
                <w:right w:val="none" w:sz="0" w:space="0" w:color="auto"/>
              </w:divBdr>
            </w:div>
            <w:div w:id="547376503">
              <w:marLeft w:val="0"/>
              <w:marRight w:val="0"/>
              <w:marTop w:val="0"/>
              <w:marBottom w:val="0"/>
              <w:divBdr>
                <w:top w:val="none" w:sz="0" w:space="0" w:color="auto"/>
                <w:left w:val="none" w:sz="0" w:space="0" w:color="auto"/>
                <w:bottom w:val="none" w:sz="0" w:space="0" w:color="auto"/>
                <w:right w:val="none" w:sz="0" w:space="0" w:color="auto"/>
              </w:divBdr>
            </w:div>
            <w:div w:id="547843065">
              <w:marLeft w:val="0"/>
              <w:marRight w:val="0"/>
              <w:marTop w:val="0"/>
              <w:marBottom w:val="0"/>
              <w:divBdr>
                <w:top w:val="none" w:sz="0" w:space="0" w:color="auto"/>
                <w:left w:val="none" w:sz="0" w:space="0" w:color="auto"/>
                <w:bottom w:val="none" w:sz="0" w:space="0" w:color="auto"/>
                <w:right w:val="none" w:sz="0" w:space="0" w:color="auto"/>
              </w:divBdr>
            </w:div>
            <w:div w:id="559442517">
              <w:marLeft w:val="0"/>
              <w:marRight w:val="0"/>
              <w:marTop w:val="0"/>
              <w:marBottom w:val="0"/>
              <w:divBdr>
                <w:top w:val="none" w:sz="0" w:space="0" w:color="auto"/>
                <w:left w:val="none" w:sz="0" w:space="0" w:color="auto"/>
                <w:bottom w:val="none" w:sz="0" w:space="0" w:color="auto"/>
                <w:right w:val="none" w:sz="0" w:space="0" w:color="auto"/>
              </w:divBdr>
            </w:div>
            <w:div w:id="562719037">
              <w:marLeft w:val="0"/>
              <w:marRight w:val="0"/>
              <w:marTop w:val="0"/>
              <w:marBottom w:val="0"/>
              <w:divBdr>
                <w:top w:val="none" w:sz="0" w:space="0" w:color="auto"/>
                <w:left w:val="none" w:sz="0" w:space="0" w:color="auto"/>
                <w:bottom w:val="none" w:sz="0" w:space="0" w:color="auto"/>
                <w:right w:val="none" w:sz="0" w:space="0" w:color="auto"/>
              </w:divBdr>
            </w:div>
            <w:div w:id="568197482">
              <w:marLeft w:val="0"/>
              <w:marRight w:val="0"/>
              <w:marTop w:val="0"/>
              <w:marBottom w:val="0"/>
              <w:divBdr>
                <w:top w:val="none" w:sz="0" w:space="0" w:color="auto"/>
                <w:left w:val="none" w:sz="0" w:space="0" w:color="auto"/>
                <w:bottom w:val="none" w:sz="0" w:space="0" w:color="auto"/>
                <w:right w:val="none" w:sz="0" w:space="0" w:color="auto"/>
              </w:divBdr>
            </w:div>
            <w:div w:id="584074113">
              <w:marLeft w:val="0"/>
              <w:marRight w:val="0"/>
              <w:marTop w:val="0"/>
              <w:marBottom w:val="0"/>
              <w:divBdr>
                <w:top w:val="none" w:sz="0" w:space="0" w:color="auto"/>
                <w:left w:val="none" w:sz="0" w:space="0" w:color="auto"/>
                <w:bottom w:val="none" w:sz="0" w:space="0" w:color="auto"/>
                <w:right w:val="none" w:sz="0" w:space="0" w:color="auto"/>
              </w:divBdr>
            </w:div>
            <w:div w:id="586890566">
              <w:marLeft w:val="0"/>
              <w:marRight w:val="0"/>
              <w:marTop w:val="0"/>
              <w:marBottom w:val="0"/>
              <w:divBdr>
                <w:top w:val="none" w:sz="0" w:space="0" w:color="auto"/>
                <w:left w:val="none" w:sz="0" w:space="0" w:color="auto"/>
                <w:bottom w:val="none" w:sz="0" w:space="0" w:color="auto"/>
                <w:right w:val="none" w:sz="0" w:space="0" w:color="auto"/>
              </w:divBdr>
            </w:div>
            <w:div w:id="618415216">
              <w:marLeft w:val="0"/>
              <w:marRight w:val="0"/>
              <w:marTop w:val="0"/>
              <w:marBottom w:val="0"/>
              <w:divBdr>
                <w:top w:val="none" w:sz="0" w:space="0" w:color="auto"/>
                <w:left w:val="none" w:sz="0" w:space="0" w:color="auto"/>
                <w:bottom w:val="none" w:sz="0" w:space="0" w:color="auto"/>
                <w:right w:val="none" w:sz="0" w:space="0" w:color="auto"/>
              </w:divBdr>
            </w:div>
            <w:div w:id="623540694">
              <w:marLeft w:val="0"/>
              <w:marRight w:val="0"/>
              <w:marTop w:val="0"/>
              <w:marBottom w:val="0"/>
              <w:divBdr>
                <w:top w:val="none" w:sz="0" w:space="0" w:color="auto"/>
                <w:left w:val="none" w:sz="0" w:space="0" w:color="auto"/>
                <w:bottom w:val="none" w:sz="0" w:space="0" w:color="auto"/>
                <w:right w:val="none" w:sz="0" w:space="0" w:color="auto"/>
              </w:divBdr>
            </w:div>
            <w:div w:id="657882931">
              <w:marLeft w:val="0"/>
              <w:marRight w:val="0"/>
              <w:marTop w:val="0"/>
              <w:marBottom w:val="0"/>
              <w:divBdr>
                <w:top w:val="none" w:sz="0" w:space="0" w:color="auto"/>
                <w:left w:val="none" w:sz="0" w:space="0" w:color="auto"/>
                <w:bottom w:val="none" w:sz="0" w:space="0" w:color="auto"/>
                <w:right w:val="none" w:sz="0" w:space="0" w:color="auto"/>
              </w:divBdr>
            </w:div>
            <w:div w:id="664747589">
              <w:marLeft w:val="0"/>
              <w:marRight w:val="0"/>
              <w:marTop w:val="0"/>
              <w:marBottom w:val="0"/>
              <w:divBdr>
                <w:top w:val="none" w:sz="0" w:space="0" w:color="auto"/>
                <w:left w:val="none" w:sz="0" w:space="0" w:color="auto"/>
                <w:bottom w:val="none" w:sz="0" w:space="0" w:color="auto"/>
                <w:right w:val="none" w:sz="0" w:space="0" w:color="auto"/>
              </w:divBdr>
            </w:div>
            <w:div w:id="670915302">
              <w:marLeft w:val="0"/>
              <w:marRight w:val="0"/>
              <w:marTop w:val="0"/>
              <w:marBottom w:val="0"/>
              <w:divBdr>
                <w:top w:val="none" w:sz="0" w:space="0" w:color="auto"/>
                <w:left w:val="none" w:sz="0" w:space="0" w:color="auto"/>
                <w:bottom w:val="none" w:sz="0" w:space="0" w:color="auto"/>
                <w:right w:val="none" w:sz="0" w:space="0" w:color="auto"/>
              </w:divBdr>
            </w:div>
            <w:div w:id="683898748">
              <w:marLeft w:val="0"/>
              <w:marRight w:val="0"/>
              <w:marTop w:val="0"/>
              <w:marBottom w:val="0"/>
              <w:divBdr>
                <w:top w:val="none" w:sz="0" w:space="0" w:color="auto"/>
                <w:left w:val="none" w:sz="0" w:space="0" w:color="auto"/>
                <w:bottom w:val="none" w:sz="0" w:space="0" w:color="auto"/>
                <w:right w:val="none" w:sz="0" w:space="0" w:color="auto"/>
              </w:divBdr>
            </w:div>
            <w:div w:id="733894055">
              <w:marLeft w:val="0"/>
              <w:marRight w:val="0"/>
              <w:marTop w:val="0"/>
              <w:marBottom w:val="0"/>
              <w:divBdr>
                <w:top w:val="none" w:sz="0" w:space="0" w:color="auto"/>
                <w:left w:val="none" w:sz="0" w:space="0" w:color="auto"/>
                <w:bottom w:val="none" w:sz="0" w:space="0" w:color="auto"/>
                <w:right w:val="none" w:sz="0" w:space="0" w:color="auto"/>
              </w:divBdr>
            </w:div>
            <w:div w:id="762650199">
              <w:marLeft w:val="0"/>
              <w:marRight w:val="0"/>
              <w:marTop w:val="0"/>
              <w:marBottom w:val="0"/>
              <w:divBdr>
                <w:top w:val="none" w:sz="0" w:space="0" w:color="auto"/>
                <w:left w:val="none" w:sz="0" w:space="0" w:color="auto"/>
                <w:bottom w:val="none" w:sz="0" w:space="0" w:color="auto"/>
                <w:right w:val="none" w:sz="0" w:space="0" w:color="auto"/>
              </w:divBdr>
            </w:div>
            <w:div w:id="763647276">
              <w:marLeft w:val="0"/>
              <w:marRight w:val="0"/>
              <w:marTop w:val="0"/>
              <w:marBottom w:val="0"/>
              <w:divBdr>
                <w:top w:val="none" w:sz="0" w:space="0" w:color="auto"/>
                <w:left w:val="none" w:sz="0" w:space="0" w:color="auto"/>
                <w:bottom w:val="none" w:sz="0" w:space="0" w:color="auto"/>
                <w:right w:val="none" w:sz="0" w:space="0" w:color="auto"/>
              </w:divBdr>
            </w:div>
            <w:div w:id="767384423">
              <w:marLeft w:val="0"/>
              <w:marRight w:val="0"/>
              <w:marTop w:val="0"/>
              <w:marBottom w:val="0"/>
              <w:divBdr>
                <w:top w:val="none" w:sz="0" w:space="0" w:color="auto"/>
                <w:left w:val="none" w:sz="0" w:space="0" w:color="auto"/>
                <w:bottom w:val="none" w:sz="0" w:space="0" w:color="auto"/>
                <w:right w:val="none" w:sz="0" w:space="0" w:color="auto"/>
              </w:divBdr>
            </w:div>
            <w:div w:id="784156980">
              <w:marLeft w:val="0"/>
              <w:marRight w:val="0"/>
              <w:marTop w:val="0"/>
              <w:marBottom w:val="0"/>
              <w:divBdr>
                <w:top w:val="none" w:sz="0" w:space="0" w:color="auto"/>
                <w:left w:val="none" w:sz="0" w:space="0" w:color="auto"/>
                <w:bottom w:val="none" w:sz="0" w:space="0" w:color="auto"/>
                <w:right w:val="none" w:sz="0" w:space="0" w:color="auto"/>
              </w:divBdr>
            </w:div>
            <w:div w:id="788204606">
              <w:marLeft w:val="0"/>
              <w:marRight w:val="0"/>
              <w:marTop w:val="0"/>
              <w:marBottom w:val="0"/>
              <w:divBdr>
                <w:top w:val="none" w:sz="0" w:space="0" w:color="auto"/>
                <w:left w:val="none" w:sz="0" w:space="0" w:color="auto"/>
                <w:bottom w:val="none" w:sz="0" w:space="0" w:color="auto"/>
                <w:right w:val="none" w:sz="0" w:space="0" w:color="auto"/>
              </w:divBdr>
            </w:div>
            <w:div w:id="800076218">
              <w:marLeft w:val="0"/>
              <w:marRight w:val="0"/>
              <w:marTop w:val="0"/>
              <w:marBottom w:val="0"/>
              <w:divBdr>
                <w:top w:val="none" w:sz="0" w:space="0" w:color="auto"/>
                <w:left w:val="none" w:sz="0" w:space="0" w:color="auto"/>
                <w:bottom w:val="none" w:sz="0" w:space="0" w:color="auto"/>
                <w:right w:val="none" w:sz="0" w:space="0" w:color="auto"/>
              </w:divBdr>
            </w:div>
            <w:div w:id="805051611">
              <w:marLeft w:val="0"/>
              <w:marRight w:val="0"/>
              <w:marTop w:val="0"/>
              <w:marBottom w:val="0"/>
              <w:divBdr>
                <w:top w:val="none" w:sz="0" w:space="0" w:color="auto"/>
                <w:left w:val="none" w:sz="0" w:space="0" w:color="auto"/>
                <w:bottom w:val="none" w:sz="0" w:space="0" w:color="auto"/>
                <w:right w:val="none" w:sz="0" w:space="0" w:color="auto"/>
              </w:divBdr>
            </w:div>
            <w:div w:id="838035784">
              <w:marLeft w:val="0"/>
              <w:marRight w:val="0"/>
              <w:marTop w:val="0"/>
              <w:marBottom w:val="0"/>
              <w:divBdr>
                <w:top w:val="none" w:sz="0" w:space="0" w:color="auto"/>
                <w:left w:val="none" w:sz="0" w:space="0" w:color="auto"/>
                <w:bottom w:val="none" w:sz="0" w:space="0" w:color="auto"/>
                <w:right w:val="none" w:sz="0" w:space="0" w:color="auto"/>
              </w:divBdr>
            </w:div>
            <w:div w:id="843519132">
              <w:marLeft w:val="0"/>
              <w:marRight w:val="0"/>
              <w:marTop w:val="0"/>
              <w:marBottom w:val="0"/>
              <w:divBdr>
                <w:top w:val="none" w:sz="0" w:space="0" w:color="auto"/>
                <w:left w:val="none" w:sz="0" w:space="0" w:color="auto"/>
                <w:bottom w:val="none" w:sz="0" w:space="0" w:color="auto"/>
                <w:right w:val="none" w:sz="0" w:space="0" w:color="auto"/>
              </w:divBdr>
            </w:div>
            <w:div w:id="895702510">
              <w:marLeft w:val="0"/>
              <w:marRight w:val="0"/>
              <w:marTop w:val="0"/>
              <w:marBottom w:val="0"/>
              <w:divBdr>
                <w:top w:val="none" w:sz="0" w:space="0" w:color="auto"/>
                <w:left w:val="none" w:sz="0" w:space="0" w:color="auto"/>
                <w:bottom w:val="none" w:sz="0" w:space="0" w:color="auto"/>
                <w:right w:val="none" w:sz="0" w:space="0" w:color="auto"/>
              </w:divBdr>
            </w:div>
            <w:div w:id="904877998">
              <w:marLeft w:val="0"/>
              <w:marRight w:val="0"/>
              <w:marTop w:val="0"/>
              <w:marBottom w:val="0"/>
              <w:divBdr>
                <w:top w:val="none" w:sz="0" w:space="0" w:color="auto"/>
                <w:left w:val="none" w:sz="0" w:space="0" w:color="auto"/>
                <w:bottom w:val="none" w:sz="0" w:space="0" w:color="auto"/>
                <w:right w:val="none" w:sz="0" w:space="0" w:color="auto"/>
              </w:divBdr>
            </w:div>
            <w:div w:id="921066982">
              <w:marLeft w:val="0"/>
              <w:marRight w:val="0"/>
              <w:marTop w:val="0"/>
              <w:marBottom w:val="0"/>
              <w:divBdr>
                <w:top w:val="none" w:sz="0" w:space="0" w:color="auto"/>
                <w:left w:val="none" w:sz="0" w:space="0" w:color="auto"/>
                <w:bottom w:val="none" w:sz="0" w:space="0" w:color="auto"/>
                <w:right w:val="none" w:sz="0" w:space="0" w:color="auto"/>
              </w:divBdr>
            </w:div>
            <w:div w:id="940334818">
              <w:marLeft w:val="0"/>
              <w:marRight w:val="0"/>
              <w:marTop w:val="0"/>
              <w:marBottom w:val="0"/>
              <w:divBdr>
                <w:top w:val="none" w:sz="0" w:space="0" w:color="auto"/>
                <w:left w:val="none" w:sz="0" w:space="0" w:color="auto"/>
                <w:bottom w:val="none" w:sz="0" w:space="0" w:color="auto"/>
                <w:right w:val="none" w:sz="0" w:space="0" w:color="auto"/>
              </w:divBdr>
            </w:div>
            <w:div w:id="978263739">
              <w:marLeft w:val="0"/>
              <w:marRight w:val="0"/>
              <w:marTop w:val="0"/>
              <w:marBottom w:val="0"/>
              <w:divBdr>
                <w:top w:val="none" w:sz="0" w:space="0" w:color="auto"/>
                <w:left w:val="none" w:sz="0" w:space="0" w:color="auto"/>
                <w:bottom w:val="none" w:sz="0" w:space="0" w:color="auto"/>
                <w:right w:val="none" w:sz="0" w:space="0" w:color="auto"/>
              </w:divBdr>
            </w:div>
            <w:div w:id="998844763">
              <w:marLeft w:val="0"/>
              <w:marRight w:val="0"/>
              <w:marTop w:val="0"/>
              <w:marBottom w:val="0"/>
              <w:divBdr>
                <w:top w:val="none" w:sz="0" w:space="0" w:color="auto"/>
                <w:left w:val="none" w:sz="0" w:space="0" w:color="auto"/>
                <w:bottom w:val="none" w:sz="0" w:space="0" w:color="auto"/>
                <w:right w:val="none" w:sz="0" w:space="0" w:color="auto"/>
              </w:divBdr>
            </w:div>
            <w:div w:id="1014696891">
              <w:marLeft w:val="0"/>
              <w:marRight w:val="0"/>
              <w:marTop w:val="0"/>
              <w:marBottom w:val="0"/>
              <w:divBdr>
                <w:top w:val="none" w:sz="0" w:space="0" w:color="auto"/>
                <w:left w:val="none" w:sz="0" w:space="0" w:color="auto"/>
                <w:bottom w:val="none" w:sz="0" w:space="0" w:color="auto"/>
                <w:right w:val="none" w:sz="0" w:space="0" w:color="auto"/>
              </w:divBdr>
            </w:div>
            <w:div w:id="1019815360">
              <w:marLeft w:val="0"/>
              <w:marRight w:val="0"/>
              <w:marTop w:val="0"/>
              <w:marBottom w:val="0"/>
              <w:divBdr>
                <w:top w:val="none" w:sz="0" w:space="0" w:color="auto"/>
                <w:left w:val="none" w:sz="0" w:space="0" w:color="auto"/>
                <w:bottom w:val="none" w:sz="0" w:space="0" w:color="auto"/>
                <w:right w:val="none" w:sz="0" w:space="0" w:color="auto"/>
              </w:divBdr>
            </w:div>
            <w:div w:id="1020937091">
              <w:marLeft w:val="0"/>
              <w:marRight w:val="0"/>
              <w:marTop w:val="0"/>
              <w:marBottom w:val="0"/>
              <w:divBdr>
                <w:top w:val="none" w:sz="0" w:space="0" w:color="auto"/>
                <w:left w:val="none" w:sz="0" w:space="0" w:color="auto"/>
                <w:bottom w:val="none" w:sz="0" w:space="0" w:color="auto"/>
                <w:right w:val="none" w:sz="0" w:space="0" w:color="auto"/>
              </w:divBdr>
            </w:div>
            <w:div w:id="1025524823">
              <w:marLeft w:val="0"/>
              <w:marRight w:val="0"/>
              <w:marTop w:val="0"/>
              <w:marBottom w:val="0"/>
              <w:divBdr>
                <w:top w:val="none" w:sz="0" w:space="0" w:color="auto"/>
                <w:left w:val="none" w:sz="0" w:space="0" w:color="auto"/>
                <w:bottom w:val="none" w:sz="0" w:space="0" w:color="auto"/>
                <w:right w:val="none" w:sz="0" w:space="0" w:color="auto"/>
              </w:divBdr>
            </w:div>
            <w:div w:id="1040789337">
              <w:marLeft w:val="0"/>
              <w:marRight w:val="0"/>
              <w:marTop w:val="0"/>
              <w:marBottom w:val="0"/>
              <w:divBdr>
                <w:top w:val="none" w:sz="0" w:space="0" w:color="auto"/>
                <w:left w:val="none" w:sz="0" w:space="0" w:color="auto"/>
                <w:bottom w:val="none" w:sz="0" w:space="0" w:color="auto"/>
                <w:right w:val="none" w:sz="0" w:space="0" w:color="auto"/>
              </w:divBdr>
            </w:div>
            <w:div w:id="1071998327">
              <w:marLeft w:val="0"/>
              <w:marRight w:val="0"/>
              <w:marTop w:val="0"/>
              <w:marBottom w:val="0"/>
              <w:divBdr>
                <w:top w:val="none" w:sz="0" w:space="0" w:color="auto"/>
                <w:left w:val="none" w:sz="0" w:space="0" w:color="auto"/>
                <w:bottom w:val="none" w:sz="0" w:space="0" w:color="auto"/>
                <w:right w:val="none" w:sz="0" w:space="0" w:color="auto"/>
              </w:divBdr>
            </w:div>
            <w:div w:id="1086073517">
              <w:marLeft w:val="0"/>
              <w:marRight w:val="0"/>
              <w:marTop w:val="0"/>
              <w:marBottom w:val="0"/>
              <w:divBdr>
                <w:top w:val="none" w:sz="0" w:space="0" w:color="auto"/>
                <w:left w:val="none" w:sz="0" w:space="0" w:color="auto"/>
                <w:bottom w:val="none" w:sz="0" w:space="0" w:color="auto"/>
                <w:right w:val="none" w:sz="0" w:space="0" w:color="auto"/>
              </w:divBdr>
            </w:div>
            <w:div w:id="1094594807">
              <w:marLeft w:val="0"/>
              <w:marRight w:val="0"/>
              <w:marTop w:val="0"/>
              <w:marBottom w:val="0"/>
              <w:divBdr>
                <w:top w:val="none" w:sz="0" w:space="0" w:color="auto"/>
                <w:left w:val="none" w:sz="0" w:space="0" w:color="auto"/>
                <w:bottom w:val="none" w:sz="0" w:space="0" w:color="auto"/>
                <w:right w:val="none" w:sz="0" w:space="0" w:color="auto"/>
              </w:divBdr>
            </w:div>
            <w:div w:id="1169951618">
              <w:marLeft w:val="0"/>
              <w:marRight w:val="0"/>
              <w:marTop w:val="0"/>
              <w:marBottom w:val="0"/>
              <w:divBdr>
                <w:top w:val="none" w:sz="0" w:space="0" w:color="auto"/>
                <w:left w:val="none" w:sz="0" w:space="0" w:color="auto"/>
                <w:bottom w:val="none" w:sz="0" w:space="0" w:color="auto"/>
                <w:right w:val="none" w:sz="0" w:space="0" w:color="auto"/>
              </w:divBdr>
            </w:div>
            <w:div w:id="1177188205">
              <w:marLeft w:val="0"/>
              <w:marRight w:val="0"/>
              <w:marTop w:val="0"/>
              <w:marBottom w:val="0"/>
              <w:divBdr>
                <w:top w:val="none" w:sz="0" w:space="0" w:color="auto"/>
                <w:left w:val="none" w:sz="0" w:space="0" w:color="auto"/>
                <w:bottom w:val="none" w:sz="0" w:space="0" w:color="auto"/>
                <w:right w:val="none" w:sz="0" w:space="0" w:color="auto"/>
              </w:divBdr>
            </w:div>
            <w:div w:id="1211116210">
              <w:marLeft w:val="0"/>
              <w:marRight w:val="0"/>
              <w:marTop w:val="0"/>
              <w:marBottom w:val="0"/>
              <w:divBdr>
                <w:top w:val="none" w:sz="0" w:space="0" w:color="auto"/>
                <w:left w:val="none" w:sz="0" w:space="0" w:color="auto"/>
                <w:bottom w:val="none" w:sz="0" w:space="0" w:color="auto"/>
                <w:right w:val="none" w:sz="0" w:space="0" w:color="auto"/>
              </w:divBdr>
            </w:div>
            <w:div w:id="1216698237">
              <w:marLeft w:val="0"/>
              <w:marRight w:val="0"/>
              <w:marTop w:val="0"/>
              <w:marBottom w:val="0"/>
              <w:divBdr>
                <w:top w:val="none" w:sz="0" w:space="0" w:color="auto"/>
                <w:left w:val="none" w:sz="0" w:space="0" w:color="auto"/>
                <w:bottom w:val="none" w:sz="0" w:space="0" w:color="auto"/>
                <w:right w:val="none" w:sz="0" w:space="0" w:color="auto"/>
              </w:divBdr>
            </w:div>
            <w:div w:id="1225991628">
              <w:marLeft w:val="0"/>
              <w:marRight w:val="0"/>
              <w:marTop w:val="0"/>
              <w:marBottom w:val="0"/>
              <w:divBdr>
                <w:top w:val="none" w:sz="0" w:space="0" w:color="auto"/>
                <w:left w:val="none" w:sz="0" w:space="0" w:color="auto"/>
                <w:bottom w:val="none" w:sz="0" w:space="0" w:color="auto"/>
                <w:right w:val="none" w:sz="0" w:space="0" w:color="auto"/>
              </w:divBdr>
            </w:div>
            <w:div w:id="1278367471">
              <w:marLeft w:val="0"/>
              <w:marRight w:val="0"/>
              <w:marTop w:val="0"/>
              <w:marBottom w:val="0"/>
              <w:divBdr>
                <w:top w:val="none" w:sz="0" w:space="0" w:color="auto"/>
                <w:left w:val="none" w:sz="0" w:space="0" w:color="auto"/>
                <w:bottom w:val="none" w:sz="0" w:space="0" w:color="auto"/>
                <w:right w:val="none" w:sz="0" w:space="0" w:color="auto"/>
              </w:divBdr>
            </w:div>
            <w:div w:id="1302465057">
              <w:marLeft w:val="0"/>
              <w:marRight w:val="0"/>
              <w:marTop w:val="0"/>
              <w:marBottom w:val="0"/>
              <w:divBdr>
                <w:top w:val="none" w:sz="0" w:space="0" w:color="auto"/>
                <w:left w:val="none" w:sz="0" w:space="0" w:color="auto"/>
                <w:bottom w:val="none" w:sz="0" w:space="0" w:color="auto"/>
                <w:right w:val="none" w:sz="0" w:space="0" w:color="auto"/>
              </w:divBdr>
            </w:div>
            <w:div w:id="1338388317">
              <w:marLeft w:val="0"/>
              <w:marRight w:val="0"/>
              <w:marTop w:val="0"/>
              <w:marBottom w:val="0"/>
              <w:divBdr>
                <w:top w:val="none" w:sz="0" w:space="0" w:color="auto"/>
                <w:left w:val="none" w:sz="0" w:space="0" w:color="auto"/>
                <w:bottom w:val="none" w:sz="0" w:space="0" w:color="auto"/>
                <w:right w:val="none" w:sz="0" w:space="0" w:color="auto"/>
              </w:divBdr>
            </w:div>
            <w:div w:id="1344430853">
              <w:marLeft w:val="0"/>
              <w:marRight w:val="0"/>
              <w:marTop w:val="0"/>
              <w:marBottom w:val="0"/>
              <w:divBdr>
                <w:top w:val="none" w:sz="0" w:space="0" w:color="auto"/>
                <w:left w:val="none" w:sz="0" w:space="0" w:color="auto"/>
                <w:bottom w:val="none" w:sz="0" w:space="0" w:color="auto"/>
                <w:right w:val="none" w:sz="0" w:space="0" w:color="auto"/>
              </w:divBdr>
            </w:div>
            <w:div w:id="1344748127">
              <w:marLeft w:val="0"/>
              <w:marRight w:val="0"/>
              <w:marTop w:val="0"/>
              <w:marBottom w:val="0"/>
              <w:divBdr>
                <w:top w:val="none" w:sz="0" w:space="0" w:color="auto"/>
                <w:left w:val="none" w:sz="0" w:space="0" w:color="auto"/>
                <w:bottom w:val="none" w:sz="0" w:space="0" w:color="auto"/>
                <w:right w:val="none" w:sz="0" w:space="0" w:color="auto"/>
              </w:divBdr>
            </w:div>
            <w:div w:id="1411662666">
              <w:marLeft w:val="0"/>
              <w:marRight w:val="0"/>
              <w:marTop w:val="0"/>
              <w:marBottom w:val="0"/>
              <w:divBdr>
                <w:top w:val="none" w:sz="0" w:space="0" w:color="auto"/>
                <w:left w:val="none" w:sz="0" w:space="0" w:color="auto"/>
                <w:bottom w:val="none" w:sz="0" w:space="0" w:color="auto"/>
                <w:right w:val="none" w:sz="0" w:space="0" w:color="auto"/>
              </w:divBdr>
            </w:div>
            <w:div w:id="1448348644">
              <w:marLeft w:val="0"/>
              <w:marRight w:val="0"/>
              <w:marTop w:val="0"/>
              <w:marBottom w:val="0"/>
              <w:divBdr>
                <w:top w:val="none" w:sz="0" w:space="0" w:color="auto"/>
                <w:left w:val="none" w:sz="0" w:space="0" w:color="auto"/>
                <w:bottom w:val="none" w:sz="0" w:space="0" w:color="auto"/>
                <w:right w:val="none" w:sz="0" w:space="0" w:color="auto"/>
              </w:divBdr>
            </w:div>
            <w:div w:id="1455059666">
              <w:marLeft w:val="0"/>
              <w:marRight w:val="0"/>
              <w:marTop w:val="0"/>
              <w:marBottom w:val="0"/>
              <w:divBdr>
                <w:top w:val="none" w:sz="0" w:space="0" w:color="auto"/>
                <w:left w:val="none" w:sz="0" w:space="0" w:color="auto"/>
                <w:bottom w:val="none" w:sz="0" w:space="0" w:color="auto"/>
                <w:right w:val="none" w:sz="0" w:space="0" w:color="auto"/>
              </w:divBdr>
            </w:div>
            <w:div w:id="1457023282">
              <w:marLeft w:val="0"/>
              <w:marRight w:val="0"/>
              <w:marTop w:val="0"/>
              <w:marBottom w:val="0"/>
              <w:divBdr>
                <w:top w:val="none" w:sz="0" w:space="0" w:color="auto"/>
                <w:left w:val="none" w:sz="0" w:space="0" w:color="auto"/>
                <w:bottom w:val="none" w:sz="0" w:space="0" w:color="auto"/>
                <w:right w:val="none" w:sz="0" w:space="0" w:color="auto"/>
              </w:divBdr>
            </w:div>
            <w:div w:id="1457259597">
              <w:marLeft w:val="0"/>
              <w:marRight w:val="0"/>
              <w:marTop w:val="0"/>
              <w:marBottom w:val="0"/>
              <w:divBdr>
                <w:top w:val="none" w:sz="0" w:space="0" w:color="auto"/>
                <w:left w:val="none" w:sz="0" w:space="0" w:color="auto"/>
                <w:bottom w:val="none" w:sz="0" w:space="0" w:color="auto"/>
                <w:right w:val="none" w:sz="0" w:space="0" w:color="auto"/>
              </w:divBdr>
            </w:div>
            <w:div w:id="1458836754">
              <w:marLeft w:val="0"/>
              <w:marRight w:val="0"/>
              <w:marTop w:val="0"/>
              <w:marBottom w:val="0"/>
              <w:divBdr>
                <w:top w:val="none" w:sz="0" w:space="0" w:color="auto"/>
                <w:left w:val="none" w:sz="0" w:space="0" w:color="auto"/>
                <w:bottom w:val="none" w:sz="0" w:space="0" w:color="auto"/>
                <w:right w:val="none" w:sz="0" w:space="0" w:color="auto"/>
              </w:divBdr>
            </w:div>
            <w:div w:id="1462922889">
              <w:marLeft w:val="0"/>
              <w:marRight w:val="0"/>
              <w:marTop w:val="0"/>
              <w:marBottom w:val="0"/>
              <w:divBdr>
                <w:top w:val="none" w:sz="0" w:space="0" w:color="auto"/>
                <w:left w:val="none" w:sz="0" w:space="0" w:color="auto"/>
                <w:bottom w:val="none" w:sz="0" w:space="0" w:color="auto"/>
                <w:right w:val="none" w:sz="0" w:space="0" w:color="auto"/>
              </w:divBdr>
            </w:div>
            <w:div w:id="1470517607">
              <w:marLeft w:val="0"/>
              <w:marRight w:val="0"/>
              <w:marTop w:val="0"/>
              <w:marBottom w:val="0"/>
              <w:divBdr>
                <w:top w:val="none" w:sz="0" w:space="0" w:color="auto"/>
                <w:left w:val="none" w:sz="0" w:space="0" w:color="auto"/>
                <w:bottom w:val="none" w:sz="0" w:space="0" w:color="auto"/>
                <w:right w:val="none" w:sz="0" w:space="0" w:color="auto"/>
              </w:divBdr>
            </w:div>
            <w:div w:id="1485973523">
              <w:marLeft w:val="0"/>
              <w:marRight w:val="0"/>
              <w:marTop w:val="0"/>
              <w:marBottom w:val="0"/>
              <w:divBdr>
                <w:top w:val="none" w:sz="0" w:space="0" w:color="auto"/>
                <w:left w:val="none" w:sz="0" w:space="0" w:color="auto"/>
                <w:bottom w:val="none" w:sz="0" w:space="0" w:color="auto"/>
                <w:right w:val="none" w:sz="0" w:space="0" w:color="auto"/>
              </w:divBdr>
            </w:div>
            <w:div w:id="1522166290">
              <w:marLeft w:val="0"/>
              <w:marRight w:val="0"/>
              <w:marTop w:val="0"/>
              <w:marBottom w:val="0"/>
              <w:divBdr>
                <w:top w:val="none" w:sz="0" w:space="0" w:color="auto"/>
                <w:left w:val="none" w:sz="0" w:space="0" w:color="auto"/>
                <w:bottom w:val="none" w:sz="0" w:space="0" w:color="auto"/>
                <w:right w:val="none" w:sz="0" w:space="0" w:color="auto"/>
              </w:divBdr>
            </w:div>
            <w:div w:id="1563978766">
              <w:marLeft w:val="0"/>
              <w:marRight w:val="0"/>
              <w:marTop w:val="0"/>
              <w:marBottom w:val="0"/>
              <w:divBdr>
                <w:top w:val="none" w:sz="0" w:space="0" w:color="auto"/>
                <w:left w:val="none" w:sz="0" w:space="0" w:color="auto"/>
                <w:bottom w:val="none" w:sz="0" w:space="0" w:color="auto"/>
                <w:right w:val="none" w:sz="0" w:space="0" w:color="auto"/>
              </w:divBdr>
            </w:div>
            <w:div w:id="1592153595">
              <w:marLeft w:val="0"/>
              <w:marRight w:val="0"/>
              <w:marTop w:val="0"/>
              <w:marBottom w:val="0"/>
              <w:divBdr>
                <w:top w:val="none" w:sz="0" w:space="0" w:color="auto"/>
                <w:left w:val="none" w:sz="0" w:space="0" w:color="auto"/>
                <w:bottom w:val="none" w:sz="0" w:space="0" w:color="auto"/>
                <w:right w:val="none" w:sz="0" w:space="0" w:color="auto"/>
              </w:divBdr>
            </w:div>
            <w:div w:id="1618945172">
              <w:marLeft w:val="0"/>
              <w:marRight w:val="0"/>
              <w:marTop w:val="0"/>
              <w:marBottom w:val="0"/>
              <w:divBdr>
                <w:top w:val="none" w:sz="0" w:space="0" w:color="auto"/>
                <w:left w:val="none" w:sz="0" w:space="0" w:color="auto"/>
                <w:bottom w:val="none" w:sz="0" w:space="0" w:color="auto"/>
                <w:right w:val="none" w:sz="0" w:space="0" w:color="auto"/>
              </w:divBdr>
            </w:div>
            <w:div w:id="1641378553">
              <w:marLeft w:val="0"/>
              <w:marRight w:val="0"/>
              <w:marTop w:val="0"/>
              <w:marBottom w:val="0"/>
              <w:divBdr>
                <w:top w:val="none" w:sz="0" w:space="0" w:color="auto"/>
                <w:left w:val="none" w:sz="0" w:space="0" w:color="auto"/>
                <w:bottom w:val="none" w:sz="0" w:space="0" w:color="auto"/>
                <w:right w:val="none" w:sz="0" w:space="0" w:color="auto"/>
              </w:divBdr>
            </w:div>
            <w:div w:id="1655525401">
              <w:marLeft w:val="0"/>
              <w:marRight w:val="0"/>
              <w:marTop w:val="0"/>
              <w:marBottom w:val="0"/>
              <w:divBdr>
                <w:top w:val="none" w:sz="0" w:space="0" w:color="auto"/>
                <w:left w:val="none" w:sz="0" w:space="0" w:color="auto"/>
                <w:bottom w:val="none" w:sz="0" w:space="0" w:color="auto"/>
                <w:right w:val="none" w:sz="0" w:space="0" w:color="auto"/>
              </w:divBdr>
            </w:div>
            <w:div w:id="1666737563">
              <w:marLeft w:val="0"/>
              <w:marRight w:val="0"/>
              <w:marTop w:val="0"/>
              <w:marBottom w:val="0"/>
              <w:divBdr>
                <w:top w:val="none" w:sz="0" w:space="0" w:color="auto"/>
                <w:left w:val="none" w:sz="0" w:space="0" w:color="auto"/>
                <w:bottom w:val="none" w:sz="0" w:space="0" w:color="auto"/>
                <w:right w:val="none" w:sz="0" w:space="0" w:color="auto"/>
              </w:divBdr>
            </w:div>
            <w:div w:id="1711766047">
              <w:marLeft w:val="0"/>
              <w:marRight w:val="0"/>
              <w:marTop w:val="0"/>
              <w:marBottom w:val="0"/>
              <w:divBdr>
                <w:top w:val="none" w:sz="0" w:space="0" w:color="auto"/>
                <w:left w:val="none" w:sz="0" w:space="0" w:color="auto"/>
                <w:bottom w:val="none" w:sz="0" w:space="0" w:color="auto"/>
                <w:right w:val="none" w:sz="0" w:space="0" w:color="auto"/>
              </w:divBdr>
            </w:div>
            <w:div w:id="1712146347">
              <w:marLeft w:val="0"/>
              <w:marRight w:val="0"/>
              <w:marTop w:val="0"/>
              <w:marBottom w:val="0"/>
              <w:divBdr>
                <w:top w:val="none" w:sz="0" w:space="0" w:color="auto"/>
                <w:left w:val="none" w:sz="0" w:space="0" w:color="auto"/>
                <w:bottom w:val="none" w:sz="0" w:space="0" w:color="auto"/>
                <w:right w:val="none" w:sz="0" w:space="0" w:color="auto"/>
              </w:divBdr>
            </w:div>
            <w:div w:id="1771393347">
              <w:marLeft w:val="0"/>
              <w:marRight w:val="0"/>
              <w:marTop w:val="0"/>
              <w:marBottom w:val="0"/>
              <w:divBdr>
                <w:top w:val="none" w:sz="0" w:space="0" w:color="auto"/>
                <w:left w:val="none" w:sz="0" w:space="0" w:color="auto"/>
                <w:bottom w:val="none" w:sz="0" w:space="0" w:color="auto"/>
                <w:right w:val="none" w:sz="0" w:space="0" w:color="auto"/>
              </w:divBdr>
            </w:div>
            <w:div w:id="1782913852">
              <w:marLeft w:val="0"/>
              <w:marRight w:val="0"/>
              <w:marTop w:val="0"/>
              <w:marBottom w:val="0"/>
              <w:divBdr>
                <w:top w:val="none" w:sz="0" w:space="0" w:color="auto"/>
                <w:left w:val="none" w:sz="0" w:space="0" w:color="auto"/>
                <w:bottom w:val="none" w:sz="0" w:space="0" w:color="auto"/>
                <w:right w:val="none" w:sz="0" w:space="0" w:color="auto"/>
              </w:divBdr>
            </w:div>
            <w:div w:id="1797137272">
              <w:marLeft w:val="0"/>
              <w:marRight w:val="0"/>
              <w:marTop w:val="0"/>
              <w:marBottom w:val="0"/>
              <w:divBdr>
                <w:top w:val="none" w:sz="0" w:space="0" w:color="auto"/>
                <w:left w:val="none" w:sz="0" w:space="0" w:color="auto"/>
                <w:bottom w:val="none" w:sz="0" w:space="0" w:color="auto"/>
                <w:right w:val="none" w:sz="0" w:space="0" w:color="auto"/>
              </w:divBdr>
            </w:div>
            <w:div w:id="1810324241">
              <w:marLeft w:val="0"/>
              <w:marRight w:val="0"/>
              <w:marTop w:val="0"/>
              <w:marBottom w:val="0"/>
              <w:divBdr>
                <w:top w:val="none" w:sz="0" w:space="0" w:color="auto"/>
                <w:left w:val="none" w:sz="0" w:space="0" w:color="auto"/>
                <w:bottom w:val="none" w:sz="0" w:space="0" w:color="auto"/>
                <w:right w:val="none" w:sz="0" w:space="0" w:color="auto"/>
              </w:divBdr>
            </w:div>
            <w:div w:id="1810854393">
              <w:marLeft w:val="0"/>
              <w:marRight w:val="0"/>
              <w:marTop w:val="0"/>
              <w:marBottom w:val="0"/>
              <w:divBdr>
                <w:top w:val="none" w:sz="0" w:space="0" w:color="auto"/>
                <w:left w:val="none" w:sz="0" w:space="0" w:color="auto"/>
                <w:bottom w:val="none" w:sz="0" w:space="0" w:color="auto"/>
                <w:right w:val="none" w:sz="0" w:space="0" w:color="auto"/>
              </w:divBdr>
            </w:div>
            <w:div w:id="1821656943">
              <w:marLeft w:val="0"/>
              <w:marRight w:val="0"/>
              <w:marTop w:val="0"/>
              <w:marBottom w:val="0"/>
              <w:divBdr>
                <w:top w:val="none" w:sz="0" w:space="0" w:color="auto"/>
                <w:left w:val="none" w:sz="0" w:space="0" w:color="auto"/>
                <w:bottom w:val="none" w:sz="0" w:space="0" w:color="auto"/>
                <w:right w:val="none" w:sz="0" w:space="0" w:color="auto"/>
              </w:divBdr>
            </w:div>
            <w:div w:id="1828856524">
              <w:marLeft w:val="0"/>
              <w:marRight w:val="0"/>
              <w:marTop w:val="0"/>
              <w:marBottom w:val="0"/>
              <w:divBdr>
                <w:top w:val="none" w:sz="0" w:space="0" w:color="auto"/>
                <w:left w:val="none" w:sz="0" w:space="0" w:color="auto"/>
                <w:bottom w:val="none" w:sz="0" w:space="0" w:color="auto"/>
                <w:right w:val="none" w:sz="0" w:space="0" w:color="auto"/>
              </w:divBdr>
            </w:div>
            <w:div w:id="1838883445">
              <w:marLeft w:val="0"/>
              <w:marRight w:val="0"/>
              <w:marTop w:val="0"/>
              <w:marBottom w:val="0"/>
              <w:divBdr>
                <w:top w:val="none" w:sz="0" w:space="0" w:color="auto"/>
                <w:left w:val="none" w:sz="0" w:space="0" w:color="auto"/>
                <w:bottom w:val="none" w:sz="0" w:space="0" w:color="auto"/>
                <w:right w:val="none" w:sz="0" w:space="0" w:color="auto"/>
              </w:divBdr>
            </w:div>
            <w:div w:id="1841505883">
              <w:marLeft w:val="0"/>
              <w:marRight w:val="0"/>
              <w:marTop w:val="0"/>
              <w:marBottom w:val="0"/>
              <w:divBdr>
                <w:top w:val="none" w:sz="0" w:space="0" w:color="auto"/>
                <w:left w:val="none" w:sz="0" w:space="0" w:color="auto"/>
                <w:bottom w:val="none" w:sz="0" w:space="0" w:color="auto"/>
                <w:right w:val="none" w:sz="0" w:space="0" w:color="auto"/>
              </w:divBdr>
            </w:div>
            <w:div w:id="1861892792">
              <w:marLeft w:val="0"/>
              <w:marRight w:val="0"/>
              <w:marTop w:val="0"/>
              <w:marBottom w:val="0"/>
              <w:divBdr>
                <w:top w:val="none" w:sz="0" w:space="0" w:color="auto"/>
                <w:left w:val="none" w:sz="0" w:space="0" w:color="auto"/>
                <w:bottom w:val="none" w:sz="0" w:space="0" w:color="auto"/>
                <w:right w:val="none" w:sz="0" w:space="0" w:color="auto"/>
              </w:divBdr>
            </w:div>
            <w:div w:id="1884438579">
              <w:marLeft w:val="0"/>
              <w:marRight w:val="0"/>
              <w:marTop w:val="0"/>
              <w:marBottom w:val="0"/>
              <w:divBdr>
                <w:top w:val="none" w:sz="0" w:space="0" w:color="auto"/>
                <w:left w:val="none" w:sz="0" w:space="0" w:color="auto"/>
                <w:bottom w:val="none" w:sz="0" w:space="0" w:color="auto"/>
                <w:right w:val="none" w:sz="0" w:space="0" w:color="auto"/>
              </w:divBdr>
            </w:div>
            <w:div w:id="1947957334">
              <w:marLeft w:val="0"/>
              <w:marRight w:val="0"/>
              <w:marTop w:val="0"/>
              <w:marBottom w:val="0"/>
              <w:divBdr>
                <w:top w:val="none" w:sz="0" w:space="0" w:color="auto"/>
                <w:left w:val="none" w:sz="0" w:space="0" w:color="auto"/>
                <w:bottom w:val="none" w:sz="0" w:space="0" w:color="auto"/>
                <w:right w:val="none" w:sz="0" w:space="0" w:color="auto"/>
              </w:divBdr>
            </w:div>
            <w:div w:id="1966039531">
              <w:marLeft w:val="0"/>
              <w:marRight w:val="0"/>
              <w:marTop w:val="0"/>
              <w:marBottom w:val="0"/>
              <w:divBdr>
                <w:top w:val="none" w:sz="0" w:space="0" w:color="auto"/>
                <w:left w:val="none" w:sz="0" w:space="0" w:color="auto"/>
                <w:bottom w:val="none" w:sz="0" w:space="0" w:color="auto"/>
                <w:right w:val="none" w:sz="0" w:space="0" w:color="auto"/>
              </w:divBdr>
            </w:div>
            <w:div w:id="1990011351">
              <w:marLeft w:val="0"/>
              <w:marRight w:val="0"/>
              <w:marTop w:val="0"/>
              <w:marBottom w:val="0"/>
              <w:divBdr>
                <w:top w:val="none" w:sz="0" w:space="0" w:color="auto"/>
                <w:left w:val="none" w:sz="0" w:space="0" w:color="auto"/>
                <w:bottom w:val="none" w:sz="0" w:space="0" w:color="auto"/>
                <w:right w:val="none" w:sz="0" w:space="0" w:color="auto"/>
              </w:divBdr>
            </w:div>
            <w:div w:id="1994211438">
              <w:marLeft w:val="0"/>
              <w:marRight w:val="0"/>
              <w:marTop w:val="0"/>
              <w:marBottom w:val="0"/>
              <w:divBdr>
                <w:top w:val="none" w:sz="0" w:space="0" w:color="auto"/>
                <w:left w:val="none" w:sz="0" w:space="0" w:color="auto"/>
                <w:bottom w:val="none" w:sz="0" w:space="0" w:color="auto"/>
                <w:right w:val="none" w:sz="0" w:space="0" w:color="auto"/>
              </w:divBdr>
            </w:div>
            <w:div w:id="2003701202">
              <w:marLeft w:val="0"/>
              <w:marRight w:val="0"/>
              <w:marTop w:val="0"/>
              <w:marBottom w:val="0"/>
              <w:divBdr>
                <w:top w:val="none" w:sz="0" w:space="0" w:color="auto"/>
                <w:left w:val="none" w:sz="0" w:space="0" w:color="auto"/>
                <w:bottom w:val="none" w:sz="0" w:space="0" w:color="auto"/>
                <w:right w:val="none" w:sz="0" w:space="0" w:color="auto"/>
              </w:divBdr>
            </w:div>
            <w:div w:id="2014985761">
              <w:marLeft w:val="0"/>
              <w:marRight w:val="0"/>
              <w:marTop w:val="0"/>
              <w:marBottom w:val="0"/>
              <w:divBdr>
                <w:top w:val="none" w:sz="0" w:space="0" w:color="auto"/>
                <w:left w:val="none" w:sz="0" w:space="0" w:color="auto"/>
                <w:bottom w:val="none" w:sz="0" w:space="0" w:color="auto"/>
                <w:right w:val="none" w:sz="0" w:space="0" w:color="auto"/>
              </w:divBdr>
            </w:div>
            <w:div w:id="2050446088">
              <w:marLeft w:val="0"/>
              <w:marRight w:val="0"/>
              <w:marTop w:val="0"/>
              <w:marBottom w:val="0"/>
              <w:divBdr>
                <w:top w:val="none" w:sz="0" w:space="0" w:color="auto"/>
                <w:left w:val="none" w:sz="0" w:space="0" w:color="auto"/>
                <w:bottom w:val="none" w:sz="0" w:space="0" w:color="auto"/>
                <w:right w:val="none" w:sz="0" w:space="0" w:color="auto"/>
              </w:divBdr>
            </w:div>
            <w:div w:id="2096776829">
              <w:marLeft w:val="0"/>
              <w:marRight w:val="0"/>
              <w:marTop w:val="0"/>
              <w:marBottom w:val="0"/>
              <w:divBdr>
                <w:top w:val="none" w:sz="0" w:space="0" w:color="auto"/>
                <w:left w:val="none" w:sz="0" w:space="0" w:color="auto"/>
                <w:bottom w:val="none" w:sz="0" w:space="0" w:color="auto"/>
                <w:right w:val="none" w:sz="0" w:space="0" w:color="auto"/>
              </w:divBdr>
            </w:div>
            <w:div w:id="2113354618">
              <w:marLeft w:val="0"/>
              <w:marRight w:val="0"/>
              <w:marTop w:val="0"/>
              <w:marBottom w:val="0"/>
              <w:divBdr>
                <w:top w:val="none" w:sz="0" w:space="0" w:color="auto"/>
                <w:left w:val="none" w:sz="0" w:space="0" w:color="auto"/>
                <w:bottom w:val="none" w:sz="0" w:space="0" w:color="auto"/>
                <w:right w:val="none" w:sz="0" w:space="0" w:color="auto"/>
              </w:divBdr>
            </w:div>
            <w:div w:id="21167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5974">
      <w:bodyDiv w:val="1"/>
      <w:marLeft w:val="0"/>
      <w:marRight w:val="0"/>
      <w:marTop w:val="0"/>
      <w:marBottom w:val="0"/>
      <w:divBdr>
        <w:top w:val="none" w:sz="0" w:space="0" w:color="auto"/>
        <w:left w:val="none" w:sz="0" w:space="0" w:color="auto"/>
        <w:bottom w:val="none" w:sz="0" w:space="0" w:color="auto"/>
        <w:right w:val="none" w:sz="0" w:space="0" w:color="auto"/>
      </w:divBdr>
      <w:divsChild>
        <w:div w:id="884410368">
          <w:marLeft w:val="0"/>
          <w:marRight w:val="0"/>
          <w:marTop w:val="0"/>
          <w:marBottom w:val="0"/>
          <w:divBdr>
            <w:top w:val="none" w:sz="0" w:space="0" w:color="auto"/>
            <w:left w:val="none" w:sz="0" w:space="0" w:color="auto"/>
            <w:bottom w:val="none" w:sz="0" w:space="0" w:color="auto"/>
            <w:right w:val="none" w:sz="0" w:space="0" w:color="auto"/>
          </w:divBdr>
          <w:divsChild>
            <w:div w:id="84150">
              <w:marLeft w:val="0"/>
              <w:marRight w:val="0"/>
              <w:marTop w:val="0"/>
              <w:marBottom w:val="0"/>
              <w:divBdr>
                <w:top w:val="none" w:sz="0" w:space="0" w:color="auto"/>
                <w:left w:val="none" w:sz="0" w:space="0" w:color="auto"/>
                <w:bottom w:val="none" w:sz="0" w:space="0" w:color="auto"/>
                <w:right w:val="none" w:sz="0" w:space="0" w:color="auto"/>
              </w:divBdr>
            </w:div>
            <w:div w:id="20128140">
              <w:marLeft w:val="0"/>
              <w:marRight w:val="0"/>
              <w:marTop w:val="0"/>
              <w:marBottom w:val="0"/>
              <w:divBdr>
                <w:top w:val="none" w:sz="0" w:space="0" w:color="auto"/>
                <w:left w:val="none" w:sz="0" w:space="0" w:color="auto"/>
                <w:bottom w:val="none" w:sz="0" w:space="0" w:color="auto"/>
                <w:right w:val="none" w:sz="0" w:space="0" w:color="auto"/>
              </w:divBdr>
            </w:div>
            <w:div w:id="24989460">
              <w:marLeft w:val="0"/>
              <w:marRight w:val="0"/>
              <w:marTop w:val="0"/>
              <w:marBottom w:val="0"/>
              <w:divBdr>
                <w:top w:val="none" w:sz="0" w:space="0" w:color="auto"/>
                <w:left w:val="none" w:sz="0" w:space="0" w:color="auto"/>
                <w:bottom w:val="none" w:sz="0" w:space="0" w:color="auto"/>
                <w:right w:val="none" w:sz="0" w:space="0" w:color="auto"/>
              </w:divBdr>
            </w:div>
            <w:div w:id="36904761">
              <w:marLeft w:val="0"/>
              <w:marRight w:val="0"/>
              <w:marTop w:val="0"/>
              <w:marBottom w:val="0"/>
              <w:divBdr>
                <w:top w:val="none" w:sz="0" w:space="0" w:color="auto"/>
                <w:left w:val="none" w:sz="0" w:space="0" w:color="auto"/>
                <w:bottom w:val="none" w:sz="0" w:space="0" w:color="auto"/>
                <w:right w:val="none" w:sz="0" w:space="0" w:color="auto"/>
              </w:divBdr>
            </w:div>
            <w:div w:id="47580812">
              <w:marLeft w:val="0"/>
              <w:marRight w:val="0"/>
              <w:marTop w:val="0"/>
              <w:marBottom w:val="0"/>
              <w:divBdr>
                <w:top w:val="none" w:sz="0" w:space="0" w:color="auto"/>
                <w:left w:val="none" w:sz="0" w:space="0" w:color="auto"/>
                <w:bottom w:val="none" w:sz="0" w:space="0" w:color="auto"/>
                <w:right w:val="none" w:sz="0" w:space="0" w:color="auto"/>
              </w:divBdr>
            </w:div>
            <w:div w:id="50228141">
              <w:marLeft w:val="0"/>
              <w:marRight w:val="0"/>
              <w:marTop w:val="0"/>
              <w:marBottom w:val="0"/>
              <w:divBdr>
                <w:top w:val="none" w:sz="0" w:space="0" w:color="auto"/>
                <w:left w:val="none" w:sz="0" w:space="0" w:color="auto"/>
                <w:bottom w:val="none" w:sz="0" w:space="0" w:color="auto"/>
                <w:right w:val="none" w:sz="0" w:space="0" w:color="auto"/>
              </w:divBdr>
            </w:div>
            <w:div w:id="63921853">
              <w:marLeft w:val="0"/>
              <w:marRight w:val="0"/>
              <w:marTop w:val="0"/>
              <w:marBottom w:val="0"/>
              <w:divBdr>
                <w:top w:val="none" w:sz="0" w:space="0" w:color="auto"/>
                <w:left w:val="none" w:sz="0" w:space="0" w:color="auto"/>
                <w:bottom w:val="none" w:sz="0" w:space="0" w:color="auto"/>
                <w:right w:val="none" w:sz="0" w:space="0" w:color="auto"/>
              </w:divBdr>
            </w:div>
            <w:div w:id="78910486">
              <w:marLeft w:val="0"/>
              <w:marRight w:val="0"/>
              <w:marTop w:val="0"/>
              <w:marBottom w:val="0"/>
              <w:divBdr>
                <w:top w:val="none" w:sz="0" w:space="0" w:color="auto"/>
                <w:left w:val="none" w:sz="0" w:space="0" w:color="auto"/>
                <w:bottom w:val="none" w:sz="0" w:space="0" w:color="auto"/>
                <w:right w:val="none" w:sz="0" w:space="0" w:color="auto"/>
              </w:divBdr>
            </w:div>
            <w:div w:id="83958935">
              <w:marLeft w:val="0"/>
              <w:marRight w:val="0"/>
              <w:marTop w:val="0"/>
              <w:marBottom w:val="0"/>
              <w:divBdr>
                <w:top w:val="none" w:sz="0" w:space="0" w:color="auto"/>
                <w:left w:val="none" w:sz="0" w:space="0" w:color="auto"/>
                <w:bottom w:val="none" w:sz="0" w:space="0" w:color="auto"/>
                <w:right w:val="none" w:sz="0" w:space="0" w:color="auto"/>
              </w:divBdr>
            </w:div>
            <w:div w:id="89545209">
              <w:marLeft w:val="0"/>
              <w:marRight w:val="0"/>
              <w:marTop w:val="0"/>
              <w:marBottom w:val="0"/>
              <w:divBdr>
                <w:top w:val="none" w:sz="0" w:space="0" w:color="auto"/>
                <w:left w:val="none" w:sz="0" w:space="0" w:color="auto"/>
                <w:bottom w:val="none" w:sz="0" w:space="0" w:color="auto"/>
                <w:right w:val="none" w:sz="0" w:space="0" w:color="auto"/>
              </w:divBdr>
            </w:div>
            <w:div w:id="99222955">
              <w:marLeft w:val="0"/>
              <w:marRight w:val="0"/>
              <w:marTop w:val="0"/>
              <w:marBottom w:val="0"/>
              <w:divBdr>
                <w:top w:val="none" w:sz="0" w:space="0" w:color="auto"/>
                <w:left w:val="none" w:sz="0" w:space="0" w:color="auto"/>
                <w:bottom w:val="none" w:sz="0" w:space="0" w:color="auto"/>
                <w:right w:val="none" w:sz="0" w:space="0" w:color="auto"/>
              </w:divBdr>
            </w:div>
            <w:div w:id="121726720">
              <w:marLeft w:val="0"/>
              <w:marRight w:val="0"/>
              <w:marTop w:val="0"/>
              <w:marBottom w:val="0"/>
              <w:divBdr>
                <w:top w:val="none" w:sz="0" w:space="0" w:color="auto"/>
                <w:left w:val="none" w:sz="0" w:space="0" w:color="auto"/>
                <w:bottom w:val="none" w:sz="0" w:space="0" w:color="auto"/>
                <w:right w:val="none" w:sz="0" w:space="0" w:color="auto"/>
              </w:divBdr>
            </w:div>
            <w:div w:id="123550051">
              <w:marLeft w:val="0"/>
              <w:marRight w:val="0"/>
              <w:marTop w:val="0"/>
              <w:marBottom w:val="0"/>
              <w:divBdr>
                <w:top w:val="none" w:sz="0" w:space="0" w:color="auto"/>
                <w:left w:val="none" w:sz="0" w:space="0" w:color="auto"/>
                <w:bottom w:val="none" w:sz="0" w:space="0" w:color="auto"/>
                <w:right w:val="none" w:sz="0" w:space="0" w:color="auto"/>
              </w:divBdr>
            </w:div>
            <w:div w:id="124200140">
              <w:marLeft w:val="0"/>
              <w:marRight w:val="0"/>
              <w:marTop w:val="0"/>
              <w:marBottom w:val="0"/>
              <w:divBdr>
                <w:top w:val="none" w:sz="0" w:space="0" w:color="auto"/>
                <w:left w:val="none" w:sz="0" w:space="0" w:color="auto"/>
                <w:bottom w:val="none" w:sz="0" w:space="0" w:color="auto"/>
                <w:right w:val="none" w:sz="0" w:space="0" w:color="auto"/>
              </w:divBdr>
            </w:div>
            <w:div w:id="126166209">
              <w:marLeft w:val="0"/>
              <w:marRight w:val="0"/>
              <w:marTop w:val="0"/>
              <w:marBottom w:val="0"/>
              <w:divBdr>
                <w:top w:val="none" w:sz="0" w:space="0" w:color="auto"/>
                <w:left w:val="none" w:sz="0" w:space="0" w:color="auto"/>
                <w:bottom w:val="none" w:sz="0" w:space="0" w:color="auto"/>
                <w:right w:val="none" w:sz="0" w:space="0" w:color="auto"/>
              </w:divBdr>
            </w:div>
            <w:div w:id="139537143">
              <w:marLeft w:val="0"/>
              <w:marRight w:val="0"/>
              <w:marTop w:val="0"/>
              <w:marBottom w:val="0"/>
              <w:divBdr>
                <w:top w:val="none" w:sz="0" w:space="0" w:color="auto"/>
                <w:left w:val="none" w:sz="0" w:space="0" w:color="auto"/>
                <w:bottom w:val="none" w:sz="0" w:space="0" w:color="auto"/>
                <w:right w:val="none" w:sz="0" w:space="0" w:color="auto"/>
              </w:divBdr>
            </w:div>
            <w:div w:id="188573103">
              <w:marLeft w:val="0"/>
              <w:marRight w:val="0"/>
              <w:marTop w:val="0"/>
              <w:marBottom w:val="0"/>
              <w:divBdr>
                <w:top w:val="none" w:sz="0" w:space="0" w:color="auto"/>
                <w:left w:val="none" w:sz="0" w:space="0" w:color="auto"/>
                <w:bottom w:val="none" w:sz="0" w:space="0" w:color="auto"/>
                <w:right w:val="none" w:sz="0" w:space="0" w:color="auto"/>
              </w:divBdr>
            </w:div>
            <w:div w:id="198516583">
              <w:marLeft w:val="0"/>
              <w:marRight w:val="0"/>
              <w:marTop w:val="0"/>
              <w:marBottom w:val="0"/>
              <w:divBdr>
                <w:top w:val="none" w:sz="0" w:space="0" w:color="auto"/>
                <w:left w:val="none" w:sz="0" w:space="0" w:color="auto"/>
                <w:bottom w:val="none" w:sz="0" w:space="0" w:color="auto"/>
                <w:right w:val="none" w:sz="0" w:space="0" w:color="auto"/>
              </w:divBdr>
            </w:div>
            <w:div w:id="217860856">
              <w:marLeft w:val="0"/>
              <w:marRight w:val="0"/>
              <w:marTop w:val="0"/>
              <w:marBottom w:val="0"/>
              <w:divBdr>
                <w:top w:val="none" w:sz="0" w:space="0" w:color="auto"/>
                <w:left w:val="none" w:sz="0" w:space="0" w:color="auto"/>
                <w:bottom w:val="none" w:sz="0" w:space="0" w:color="auto"/>
                <w:right w:val="none" w:sz="0" w:space="0" w:color="auto"/>
              </w:divBdr>
            </w:div>
            <w:div w:id="225531585">
              <w:marLeft w:val="0"/>
              <w:marRight w:val="0"/>
              <w:marTop w:val="0"/>
              <w:marBottom w:val="0"/>
              <w:divBdr>
                <w:top w:val="none" w:sz="0" w:space="0" w:color="auto"/>
                <w:left w:val="none" w:sz="0" w:space="0" w:color="auto"/>
                <w:bottom w:val="none" w:sz="0" w:space="0" w:color="auto"/>
                <w:right w:val="none" w:sz="0" w:space="0" w:color="auto"/>
              </w:divBdr>
            </w:div>
            <w:div w:id="234509290">
              <w:marLeft w:val="0"/>
              <w:marRight w:val="0"/>
              <w:marTop w:val="0"/>
              <w:marBottom w:val="0"/>
              <w:divBdr>
                <w:top w:val="none" w:sz="0" w:space="0" w:color="auto"/>
                <w:left w:val="none" w:sz="0" w:space="0" w:color="auto"/>
                <w:bottom w:val="none" w:sz="0" w:space="0" w:color="auto"/>
                <w:right w:val="none" w:sz="0" w:space="0" w:color="auto"/>
              </w:divBdr>
            </w:div>
            <w:div w:id="236523398">
              <w:marLeft w:val="0"/>
              <w:marRight w:val="0"/>
              <w:marTop w:val="0"/>
              <w:marBottom w:val="0"/>
              <w:divBdr>
                <w:top w:val="none" w:sz="0" w:space="0" w:color="auto"/>
                <w:left w:val="none" w:sz="0" w:space="0" w:color="auto"/>
                <w:bottom w:val="none" w:sz="0" w:space="0" w:color="auto"/>
                <w:right w:val="none" w:sz="0" w:space="0" w:color="auto"/>
              </w:divBdr>
            </w:div>
            <w:div w:id="241569932">
              <w:marLeft w:val="0"/>
              <w:marRight w:val="0"/>
              <w:marTop w:val="0"/>
              <w:marBottom w:val="0"/>
              <w:divBdr>
                <w:top w:val="none" w:sz="0" w:space="0" w:color="auto"/>
                <w:left w:val="none" w:sz="0" w:space="0" w:color="auto"/>
                <w:bottom w:val="none" w:sz="0" w:space="0" w:color="auto"/>
                <w:right w:val="none" w:sz="0" w:space="0" w:color="auto"/>
              </w:divBdr>
            </w:div>
            <w:div w:id="262344155">
              <w:marLeft w:val="0"/>
              <w:marRight w:val="0"/>
              <w:marTop w:val="0"/>
              <w:marBottom w:val="0"/>
              <w:divBdr>
                <w:top w:val="none" w:sz="0" w:space="0" w:color="auto"/>
                <w:left w:val="none" w:sz="0" w:space="0" w:color="auto"/>
                <w:bottom w:val="none" w:sz="0" w:space="0" w:color="auto"/>
                <w:right w:val="none" w:sz="0" w:space="0" w:color="auto"/>
              </w:divBdr>
            </w:div>
            <w:div w:id="263810657">
              <w:marLeft w:val="0"/>
              <w:marRight w:val="0"/>
              <w:marTop w:val="0"/>
              <w:marBottom w:val="0"/>
              <w:divBdr>
                <w:top w:val="none" w:sz="0" w:space="0" w:color="auto"/>
                <w:left w:val="none" w:sz="0" w:space="0" w:color="auto"/>
                <w:bottom w:val="none" w:sz="0" w:space="0" w:color="auto"/>
                <w:right w:val="none" w:sz="0" w:space="0" w:color="auto"/>
              </w:divBdr>
            </w:div>
            <w:div w:id="270088918">
              <w:marLeft w:val="0"/>
              <w:marRight w:val="0"/>
              <w:marTop w:val="0"/>
              <w:marBottom w:val="0"/>
              <w:divBdr>
                <w:top w:val="none" w:sz="0" w:space="0" w:color="auto"/>
                <w:left w:val="none" w:sz="0" w:space="0" w:color="auto"/>
                <w:bottom w:val="none" w:sz="0" w:space="0" w:color="auto"/>
                <w:right w:val="none" w:sz="0" w:space="0" w:color="auto"/>
              </w:divBdr>
            </w:div>
            <w:div w:id="272328503">
              <w:marLeft w:val="0"/>
              <w:marRight w:val="0"/>
              <w:marTop w:val="0"/>
              <w:marBottom w:val="0"/>
              <w:divBdr>
                <w:top w:val="none" w:sz="0" w:space="0" w:color="auto"/>
                <w:left w:val="none" w:sz="0" w:space="0" w:color="auto"/>
                <w:bottom w:val="none" w:sz="0" w:space="0" w:color="auto"/>
                <w:right w:val="none" w:sz="0" w:space="0" w:color="auto"/>
              </w:divBdr>
            </w:div>
            <w:div w:id="276526703">
              <w:marLeft w:val="0"/>
              <w:marRight w:val="0"/>
              <w:marTop w:val="0"/>
              <w:marBottom w:val="0"/>
              <w:divBdr>
                <w:top w:val="none" w:sz="0" w:space="0" w:color="auto"/>
                <w:left w:val="none" w:sz="0" w:space="0" w:color="auto"/>
                <w:bottom w:val="none" w:sz="0" w:space="0" w:color="auto"/>
                <w:right w:val="none" w:sz="0" w:space="0" w:color="auto"/>
              </w:divBdr>
            </w:div>
            <w:div w:id="278413332">
              <w:marLeft w:val="0"/>
              <w:marRight w:val="0"/>
              <w:marTop w:val="0"/>
              <w:marBottom w:val="0"/>
              <w:divBdr>
                <w:top w:val="none" w:sz="0" w:space="0" w:color="auto"/>
                <w:left w:val="none" w:sz="0" w:space="0" w:color="auto"/>
                <w:bottom w:val="none" w:sz="0" w:space="0" w:color="auto"/>
                <w:right w:val="none" w:sz="0" w:space="0" w:color="auto"/>
              </w:divBdr>
            </w:div>
            <w:div w:id="287467957">
              <w:marLeft w:val="0"/>
              <w:marRight w:val="0"/>
              <w:marTop w:val="0"/>
              <w:marBottom w:val="0"/>
              <w:divBdr>
                <w:top w:val="none" w:sz="0" w:space="0" w:color="auto"/>
                <w:left w:val="none" w:sz="0" w:space="0" w:color="auto"/>
                <w:bottom w:val="none" w:sz="0" w:space="0" w:color="auto"/>
                <w:right w:val="none" w:sz="0" w:space="0" w:color="auto"/>
              </w:divBdr>
            </w:div>
            <w:div w:id="347567749">
              <w:marLeft w:val="0"/>
              <w:marRight w:val="0"/>
              <w:marTop w:val="0"/>
              <w:marBottom w:val="0"/>
              <w:divBdr>
                <w:top w:val="none" w:sz="0" w:space="0" w:color="auto"/>
                <w:left w:val="none" w:sz="0" w:space="0" w:color="auto"/>
                <w:bottom w:val="none" w:sz="0" w:space="0" w:color="auto"/>
                <w:right w:val="none" w:sz="0" w:space="0" w:color="auto"/>
              </w:divBdr>
            </w:div>
            <w:div w:id="367530346">
              <w:marLeft w:val="0"/>
              <w:marRight w:val="0"/>
              <w:marTop w:val="0"/>
              <w:marBottom w:val="0"/>
              <w:divBdr>
                <w:top w:val="none" w:sz="0" w:space="0" w:color="auto"/>
                <w:left w:val="none" w:sz="0" w:space="0" w:color="auto"/>
                <w:bottom w:val="none" w:sz="0" w:space="0" w:color="auto"/>
                <w:right w:val="none" w:sz="0" w:space="0" w:color="auto"/>
              </w:divBdr>
            </w:div>
            <w:div w:id="367611622">
              <w:marLeft w:val="0"/>
              <w:marRight w:val="0"/>
              <w:marTop w:val="0"/>
              <w:marBottom w:val="0"/>
              <w:divBdr>
                <w:top w:val="none" w:sz="0" w:space="0" w:color="auto"/>
                <w:left w:val="none" w:sz="0" w:space="0" w:color="auto"/>
                <w:bottom w:val="none" w:sz="0" w:space="0" w:color="auto"/>
                <w:right w:val="none" w:sz="0" w:space="0" w:color="auto"/>
              </w:divBdr>
            </w:div>
            <w:div w:id="388723483">
              <w:marLeft w:val="0"/>
              <w:marRight w:val="0"/>
              <w:marTop w:val="0"/>
              <w:marBottom w:val="0"/>
              <w:divBdr>
                <w:top w:val="none" w:sz="0" w:space="0" w:color="auto"/>
                <w:left w:val="none" w:sz="0" w:space="0" w:color="auto"/>
                <w:bottom w:val="none" w:sz="0" w:space="0" w:color="auto"/>
                <w:right w:val="none" w:sz="0" w:space="0" w:color="auto"/>
              </w:divBdr>
            </w:div>
            <w:div w:id="395206276">
              <w:marLeft w:val="0"/>
              <w:marRight w:val="0"/>
              <w:marTop w:val="0"/>
              <w:marBottom w:val="0"/>
              <w:divBdr>
                <w:top w:val="none" w:sz="0" w:space="0" w:color="auto"/>
                <w:left w:val="none" w:sz="0" w:space="0" w:color="auto"/>
                <w:bottom w:val="none" w:sz="0" w:space="0" w:color="auto"/>
                <w:right w:val="none" w:sz="0" w:space="0" w:color="auto"/>
              </w:divBdr>
            </w:div>
            <w:div w:id="401680882">
              <w:marLeft w:val="0"/>
              <w:marRight w:val="0"/>
              <w:marTop w:val="0"/>
              <w:marBottom w:val="0"/>
              <w:divBdr>
                <w:top w:val="none" w:sz="0" w:space="0" w:color="auto"/>
                <w:left w:val="none" w:sz="0" w:space="0" w:color="auto"/>
                <w:bottom w:val="none" w:sz="0" w:space="0" w:color="auto"/>
                <w:right w:val="none" w:sz="0" w:space="0" w:color="auto"/>
              </w:divBdr>
            </w:div>
            <w:div w:id="430441155">
              <w:marLeft w:val="0"/>
              <w:marRight w:val="0"/>
              <w:marTop w:val="0"/>
              <w:marBottom w:val="0"/>
              <w:divBdr>
                <w:top w:val="none" w:sz="0" w:space="0" w:color="auto"/>
                <w:left w:val="none" w:sz="0" w:space="0" w:color="auto"/>
                <w:bottom w:val="none" w:sz="0" w:space="0" w:color="auto"/>
                <w:right w:val="none" w:sz="0" w:space="0" w:color="auto"/>
              </w:divBdr>
            </w:div>
            <w:div w:id="433868469">
              <w:marLeft w:val="0"/>
              <w:marRight w:val="0"/>
              <w:marTop w:val="0"/>
              <w:marBottom w:val="0"/>
              <w:divBdr>
                <w:top w:val="none" w:sz="0" w:space="0" w:color="auto"/>
                <w:left w:val="none" w:sz="0" w:space="0" w:color="auto"/>
                <w:bottom w:val="none" w:sz="0" w:space="0" w:color="auto"/>
                <w:right w:val="none" w:sz="0" w:space="0" w:color="auto"/>
              </w:divBdr>
            </w:div>
            <w:div w:id="438182775">
              <w:marLeft w:val="0"/>
              <w:marRight w:val="0"/>
              <w:marTop w:val="0"/>
              <w:marBottom w:val="0"/>
              <w:divBdr>
                <w:top w:val="none" w:sz="0" w:space="0" w:color="auto"/>
                <w:left w:val="none" w:sz="0" w:space="0" w:color="auto"/>
                <w:bottom w:val="none" w:sz="0" w:space="0" w:color="auto"/>
                <w:right w:val="none" w:sz="0" w:space="0" w:color="auto"/>
              </w:divBdr>
            </w:div>
            <w:div w:id="461848540">
              <w:marLeft w:val="0"/>
              <w:marRight w:val="0"/>
              <w:marTop w:val="0"/>
              <w:marBottom w:val="0"/>
              <w:divBdr>
                <w:top w:val="none" w:sz="0" w:space="0" w:color="auto"/>
                <w:left w:val="none" w:sz="0" w:space="0" w:color="auto"/>
                <w:bottom w:val="none" w:sz="0" w:space="0" w:color="auto"/>
                <w:right w:val="none" w:sz="0" w:space="0" w:color="auto"/>
              </w:divBdr>
            </w:div>
            <w:div w:id="471101085">
              <w:marLeft w:val="0"/>
              <w:marRight w:val="0"/>
              <w:marTop w:val="0"/>
              <w:marBottom w:val="0"/>
              <w:divBdr>
                <w:top w:val="none" w:sz="0" w:space="0" w:color="auto"/>
                <w:left w:val="none" w:sz="0" w:space="0" w:color="auto"/>
                <w:bottom w:val="none" w:sz="0" w:space="0" w:color="auto"/>
                <w:right w:val="none" w:sz="0" w:space="0" w:color="auto"/>
              </w:divBdr>
            </w:div>
            <w:div w:id="474030131">
              <w:marLeft w:val="0"/>
              <w:marRight w:val="0"/>
              <w:marTop w:val="0"/>
              <w:marBottom w:val="0"/>
              <w:divBdr>
                <w:top w:val="none" w:sz="0" w:space="0" w:color="auto"/>
                <w:left w:val="none" w:sz="0" w:space="0" w:color="auto"/>
                <w:bottom w:val="none" w:sz="0" w:space="0" w:color="auto"/>
                <w:right w:val="none" w:sz="0" w:space="0" w:color="auto"/>
              </w:divBdr>
            </w:div>
            <w:div w:id="490950748">
              <w:marLeft w:val="0"/>
              <w:marRight w:val="0"/>
              <w:marTop w:val="0"/>
              <w:marBottom w:val="0"/>
              <w:divBdr>
                <w:top w:val="none" w:sz="0" w:space="0" w:color="auto"/>
                <w:left w:val="none" w:sz="0" w:space="0" w:color="auto"/>
                <w:bottom w:val="none" w:sz="0" w:space="0" w:color="auto"/>
                <w:right w:val="none" w:sz="0" w:space="0" w:color="auto"/>
              </w:divBdr>
            </w:div>
            <w:div w:id="496842009">
              <w:marLeft w:val="0"/>
              <w:marRight w:val="0"/>
              <w:marTop w:val="0"/>
              <w:marBottom w:val="0"/>
              <w:divBdr>
                <w:top w:val="none" w:sz="0" w:space="0" w:color="auto"/>
                <w:left w:val="none" w:sz="0" w:space="0" w:color="auto"/>
                <w:bottom w:val="none" w:sz="0" w:space="0" w:color="auto"/>
                <w:right w:val="none" w:sz="0" w:space="0" w:color="auto"/>
              </w:divBdr>
            </w:div>
            <w:div w:id="504444020">
              <w:marLeft w:val="0"/>
              <w:marRight w:val="0"/>
              <w:marTop w:val="0"/>
              <w:marBottom w:val="0"/>
              <w:divBdr>
                <w:top w:val="none" w:sz="0" w:space="0" w:color="auto"/>
                <w:left w:val="none" w:sz="0" w:space="0" w:color="auto"/>
                <w:bottom w:val="none" w:sz="0" w:space="0" w:color="auto"/>
                <w:right w:val="none" w:sz="0" w:space="0" w:color="auto"/>
              </w:divBdr>
            </w:div>
            <w:div w:id="514343004">
              <w:marLeft w:val="0"/>
              <w:marRight w:val="0"/>
              <w:marTop w:val="0"/>
              <w:marBottom w:val="0"/>
              <w:divBdr>
                <w:top w:val="none" w:sz="0" w:space="0" w:color="auto"/>
                <w:left w:val="none" w:sz="0" w:space="0" w:color="auto"/>
                <w:bottom w:val="none" w:sz="0" w:space="0" w:color="auto"/>
                <w:right w:val="none" w:sz="0" w:space="0" w:color="auto"/>
              </w:divBdr>
            </w:div>
            <w:div w:id="518813791">
              <w:marLeft w:val="0"/>
              <w:marRight w:val="0"/>
              <w:marTop w:val="0"/>
              <w:marBottom w:val="0"/>
              <w:divBdr>
                <w:top w:val="none" w:sz="0" w:space="0" w:color="auto"/>
                <w:left w:val="none" w:sz="0" w:space="0" w:color="auto"/>
                <w:bottom w:val="none" w:sz="0" w:space="0" w:color="auto"/>
                <w:right w:val="none" w:sz="0" w:space="0" w:color="auto"/>
              </w:divBdr>
            </w:div>
            <w:div w:id="535122864">
              <w:marLeft w:val="0"/>
              <w:marRight w:val="0"/>
              <w:marTop w:val="0"/>
              <w:marBottom w:val="0"/>
              <w:divBdr>
                <w:top w:val="none" w:sz="0" w:space="0" w:color="auto"/>
                <w:left w:val="none" w:sz="0" w:space="0" w:color="auto"/>
                <w:bottom w:val="none" w:sz="0" w:space="0" w:color="auto"/>
                <w:right w:val="none" w:sz="0" w:space="0" w:color="auto"/>
              </w:divBdr>
            </w:div>
            <w:div w:id="538318305">
              <w:marLeft w:val="0"/>
              <w:marRight w:val="0"/>
              <w:marTop w:val="0"/>
              <w:marBottom w:val="0"/>
              <w:divBdr>
                <w:top w:val="none" w:sz="0" w:space="0" w:color="auto"/>
                <w:left w:val="none" w:sz="0" w:space="0" w:color="auto"/>
                <w:bottom w:val="none" w:sz="0" w:space="0" w:color="auto"/>
                <w:right w:val="none" w:sz="0" w:space="0" w:color="auto"/>
              </w:divBdr>
            </w:div>
            <w:div w:id="553270819">
              <w:marLeft w:val="0"/>
              <w:marRight w:val="0"/>
              <w:marTop w:val="0"/>
              <w:marBottom w:val="0"/>
              <w:divBdr>
                <w:top w:val="none" w:sz="0" w:space="0" w:color="auto"/>
                <w:left w:val="none" w:sz="0" w:space="0" w:color="auto"/>
                <w:bottom w:val="none" w:sz="0" w:space="0" w:color="auto"/>
                <w:right w:val="none" w:sz="0" w:space="0" w:color="auto"/>
              </w:divBdr>
            </w:div>
            <w:div w:id="569459020">
              <w:marLeft w:val="0"/>
              <w:marRight w:val="0"/>
              <w:marTop w:val="0"/>
              <w:marBottom w:val="0"/>
              <w:divBdr>
                <w:top w:val="none" w:sz="0" w:space="0" w:color="auto"/>
                <w:left w:val="none" w:sz="0" w:space="0" w:color="auto"/>
                <w:bottom w:val="none" w:sz="0" w:space="0" w:color="auto"/>
                <w:right w:val="none" w:sz="0" w:space="0" w:color="auto"/>
              </w:divBdr>
            </w:div>
            <w:div w:id="570968649">
              <w:marLeft w:val="0"/>
              <w:marRight w:val="0"/>
              <w:marTop w:val="0"/>
              <w:marBottom w:val="0"/>
              <w:divBdr>
                <w:top w:val="none" w:sz="0" w:space="0" w:color="auto"/>
                <w:left w:val="none" w:sz="0" w:space="0" w:color="auto"/>
                <w:bottom w:val="none" w:sz="0" w:space="0" w:color="auto"/>
                <w:right w:val="none" w:sz="0" w:space="0" w:color="auto"/>
              </w:divBdr>
            </w:div>
            <w:div w:id="573008726">
              <w:marLeft w:val="0"/>
              <w:marRight w:val="0"/>
              <w:marTop w:val="0"/>
              <w:marBottom w:val="0"/>
              <w:divBdr>
                <w:top w:val="none" w:sz="0" w:space="0" w:color="auto"/>
                <w:left w:val="none" w:sz="0" w:space="0" w:color="auto"/>
                <w:bottom w:val="none" w:sz="0" w:space="0" w:color="auto"/>
                <w:right w:val="none" w:sz="0" w:space="0" w:color="auto"/>
              </w:divBdr>
            </w:div>
            <w:div w:id="582881410">
              <w:marLeft w:val="0"/>
              <w:marRight w:val="0"/>
              <w:marTop w:val="0"/>
              <w:marBottom w:val="0"/>
              <w:divBdr>
                <w:top w:val="none" w:sz="0" w:space="0" w:color="auto"/>
                <w:left w:val="none" w:sz="0" w:space="0" w:color="auto"/>
                <w:bottom w:val="none" w:sz="0" w:space="0" w:color="auto"/>
                <w:right w:val="none" w:sz="0" w:space="0" w:color="auto"/>
              </w:divBdr>
            </w:div>
            <w:div w:id="590352412">
              <w:marLeft w:val="0"/>
              <w:marRight w:val="0"/>
              <w:marTop w:val="0"/>
              <w:marBottom w:val="0"/>
              <w:divBdr>
                <w:top w:val="none" w:sz="0" w:space="0" w:color="auto"/>
                <w:left w:val="none" w:sz="0" w:space="0" w:color="auto"/>
                <w:bottom w:val="none" w:sz="0" w:space="0" w:color="auto"/>
                <w:right w:val="none" w:sz="0" w:space="0" w:color="auto"/>
              </w:divBdr>
            </w:div>
            <w:div w:id="604726153">
              <w:marLeft w:val="0"/>
              <w:marRight w:val="0"/>
              <w:marTop w:val="0"/>
              <w:marBottom w:val="0"/>
              <w:divBdr>
                <w:top w:val="none" w:sz="0" w:space="0" w:color="auto"/>
                <w:left w:val="none" w:sz="0" w:space="0" w:color="auto"/>
                <w:bottom w:val="none" w:sz="0" w:space="0" w:color="auto"/>
                <w:right w:val="none" w:sz="0" w:space="0" w:color="auto"/>
              </w:divBdr>
            </w:div>
            <w:div w:id="605575165">
              <w:marLeft w:val="0"/>
              <w:marRight w:val="0"/>
              <w:marTop w:val="0"/>
              <w:marBottom w:val="0"/>
              <w:divBdr>
                <w:top w:val="none" w:sz="0" w:space="0" w:color="auto"/>
                <w:left w:val="none" w:sz="0" w:space="0" w:color="auto"/>
                <w:bottom w:val="none" w:sz="0" w:space="0" w:color="auto"/>
                <w:right w:val="none" w:sz="0" w:space="0" w:color="auto"/>
              </w:divBdr>
            </w:div>
            <w:div w:id="606079023">
              <w:marLeft w:val="0"/>
              <w:marRight w:val="0"/>
              <w:marTop w:val="0"/>
              <w:marBottom w:val="0"/>
              <w:divBdr>
                <w:top w:val="none" w:sz="0" w:space="0" w:color="auto"/>
                <w:left w:val="none" w:sz="0" w:space="0" w:color="auto"/>
                <w:bottom w:val="none" w:sz="0" w:space="0" w:color="auto"/>
                <w:right w:val="none" w:sz="0" w:space="0" w:color="auto"/>
              </w:divBdr>
            </w:div>
            <w:div w:id="609170224">
              <w:marLeft w:val="0"/>
              <w:marRight w:val="0"/>
              <w:marTop w:val="0"/>
              <w:marBottom w:val="0"/>
              <w:divBdr>
                <w:top w:val="none" w:sz="0" w:space="0" w:color="auto"/>
                <w:left w:val="none" w:sz="0" w:space="0" w:color="auto"/>
                <w:bottom w:val="none" w:sz="0" w:space="0" w:color="auto"/>
                <w:right w:val="none" w:sz="0" w:space="0" w:color="auto"/>
              </w:divBdr>
            </w:div>
            <w:div w:id="623393731">
              <w:marLeft w:val="0"/>
              <w:marRight w:val="0"/>
              <w:marTop w:val="0"/>
              <w:marBottom w:val="0"/>
              <w:divBdr>
                <w:top w:val="none" w:sz="0" w:space="0" w:color="auto"/>
                <w:left w:val="none" w:sz="0" w:space="0" w:color="auto"/>
                <w:bottom w:val="none" w:sz="0" w:space="0" w:color="auto"/>
                <w:right w:val="none" w:sz="0" w:space="0" w:color="auto"/>
              </w:divBdr>
            </w:div>
            <w:div w:id="623661072">
              <w:marLeft w:val="0"/>
              <w:marRight w:val="0"/>
              <w:marTop w:val="0"/>
              <w:marBottom w:val="0"/>
              <w:divBdr>
                <w:top w:val="none" w:sz="0" w:space="0" w:color="auto"/>
                <w:left w:val="none" w:sz="0" w:space="0" w:color="auto"/>
                <w:bottom w:val="none" w:sz="0" w:space="0" w:color="auto"/>
                <w:right w:val="none" w:sz="0" w:space="0" w:color="auto"/>
              </w:divBdr>
            </w:div>
            <w:div w:id="627123177">
              <w:marLeft w:val="0"/>
              <w:marRight w:val="0"/>
              <w:marTop w:val="0"/>
              <w:marBottom w:val="0"/>
              <w:divBdr>
                <w:top w:val="none" w:sz="0" w:space="0" w:color="auto"/>
                <w:left w:val="none" w:sz="0" w:space="0" w:color="auto"/>
                <w:bottom w:val="none" w:sz="0" w:space="0" w:color="auto"/>
                <w:right w:val="none" w:sz="0" w:space="0" w:color="auto"/>
              </w:divBdr>
            </w:div>
            <w:div w:id="650719270">
              <w:marLeft w:val="0"/>
              <w:marRight w:val="0"/>
              <w:marTop w:val="0"/>
              <w:marBottom w:val="0"/>
              <w:divBdr>
                <w:top w:val="none" w:sz="0" w:space="0" w:color="auto"/>
                <w:left w:val="none" w:sz="0" w:space="0" w:color="auto"/>
                <w:bottom w:val="none" w:sz="0" w:space="0" w:color="auto"/>
                <w:right w:val="none" w:sz="0" w:space="0" w:color="auto"/>
              </w:divBdr>
            </w:div>
            <w:div w:id="650720107">
              <w:marLeft w:val="0"/>
              <w:marRight w:val="0"/>
              <w:marTop w:val="0"/>
              <w:marBottom w:val="0"/>
              <w:divBdr>
                <w:top w:val="none" w:sz="0" w:space="0" w:color="auto"/>
                <w:left w:val="none" w:sz="0" w:space="0" w:color="auto"/>
                <w:bottom w:val="none" w:sz="0" w:space="0" w:color="auto"/>
                <w:right w:val="none" w:sz="0" w:space="0" w:color="auto"/>
              </w:divBdr>
            </w:div>
            <w:div w:id="653798691">
              <w:marLeft w:val="0"/>
              <w:marRight w:val="0"/>
              <w:marTop w:val="0"/>
              <w:marBottom w:val="0"/>
              <w:divBdr>
                <w:top w:val="none" w:sz="0" w:space="0" w:color="auto"/>
                <w:left w:val="none" w:sz="0" w:space="0" w:color="auto"/>
                <w:bottom w:val="none" w:sz="0" w:space="0" w:color="auto"/>
                <w:right w:val="none" w:sz="0" w:space="0" w:color="auto"/>
              </w:divBdr>
            </w:div>
            <w:div w:id="656808636">
              <w:marLeft w:val="0"/>
              <w:marRight w:val="0"/>
              <w:marTop w:val="0"/>
              <w:marBottom w:val="0"/>
              <w:divBdr>
                <w:top w:val="none" w:sz="0" w:space="0" w:color="auto"/>
                <w:left w:val="none" w:sz="0" w:space="0" w:color="auto"/>
                <w:bottom w:val="none" w:sz="0" w:space="0" w:color="auto"/>
                <w:right w:val="none" w:sz="0" w:space="0" w:color="auto"/>
              </w:divBdr>
            </w:div>
            <w:div w:id="660157817">
              <w:marLeft w:val="0"/>
              <w:marRight w:val="0"/>
              <w:marTop w:val="0"/>
              <w:marBottom w:val="0"/>
              <w:divBdr>
                <w:top w:val="none" w:sz="0" w:space="0" w:color="auto"/>
                <w:left w:val="none" w:sz="0" w:space="0" w:color="auto"/>
                <w:bottom w:val="none" w:sz="0" w:space="0" w:color="auto"/>
                <w:right w:val="none" w:sz="0" w:space="0" w:color="auto"/>
              </w:divBdr>
            </w:div>
            <w:div w:id="661933777">
              <w:marLeft w:val="0"/>
              <w:marRight w:val="0"/>
              <w:marTop w:val="0"/>
              <w:marBottom w:val="0"/>
              <w:divBdr>
                <w:top w:val="none" w:sz="0" w:space="0" w:color="auto"/>
                <w:left w:val="none" w:sz="0" w:space="0" w:color="auto"/>
                <w:bottom w:val="none" w:sz="0" w:space="0" w:color="auto"/>
                <w:right w:val="none" w:sz="0" w:space="0" w:color="auto"/>
              </w:divBdr>
            </w:div>
            <w:div w:id="671643433">
              <w:marLeft w:val="0"/>
              <w:marRight w:val="0"/>
              <w:marTop w:val="0"/>
              <w:marBottom w:val="0"/>
              <w:divBdr>
                <w:top w:val="none" w:sz="0" w:space="0" w:color="auto"/>
                <w:left w:val="none" w:sz="0" w:space="0" w:color="auto"/>
                <w:bottom w:val="none" w:sz="0" w:space="0" w:color="auto"/>
                <w:right w:val="none" w:sz="0" w:space="0" w:color="auto"/>
              </w:divBdr>
            </w:div>
            <w:div w:id="673843668">
              <w:marLeft w:val="0"/>
              <w:marRight w:val="0"/>
              <w:marTop w:val="0"/>
              <w:marBottom w:val="0"/>
              <w:divBdr>
                <w:top w:val="none" w:sz="0" w:space="0" w:color="auto"/>
                <w:left w:val="none" w:sz="0" w:space="0" w:color="auto"/>
                <w:bottom w:val="none" w:sz="0" w:space="0" w:color="auto"/>
                <w:right w:val="none" w:sz="0" w:space="0" w:color="auto"/>
              </w:divBdr>
            </w:div>
            <w:div w:id="678581738">
              <w:marLeft w:val="0"/>
              <w:marRight w:val="0"/>
              <w:marTop w:val="0"/>
              <w:marBottom w:val="0"/>
              <w:divBdr>
                <w:top w:val="none" w:sz="0" w:space="0" w:color="auto"/>
                <w:left w:val="none" w:sz="0" w:space="0" w:color="auto"/>
                <w:bottom w:val="none" w:sz="0" w:space="0" w:color="auto"/>
                <w:right w:val="none" w:sz="0" w:space="0" w:color="auto"/>
              </w:divBdr>
            </w:div>
            <w:div w:id="679047425">
              <w:marLeft w:val="0"/>
              <w:marRight w:val="0"/>
              <w:marTop w:val="0"/>
              <w:marBottom w:val="0"/>
              <w:divBdr>
                <w:top w:val="none" w:sz="0" w:space="0" w:color="auto"/>
                <w:left w:val="none" w:sz="0" w:space="0" w:color="auto"/>
                <w:bottom w:val="none" w:sz="0" w:space="0" w:color="auto"/>
                <w:right w:val="none" w:sz="0" w:space="0" w:color="auto"/>
              </w:divBdr>
            </w:div>
            <w:div w:id="686176372">
              <w:marLeft w:val="0"/>
              <w:marRight w:val="0"/>
              <w:marTop w:val="0"/>
              <w:marBottom w:val="0"/>
              <w:divBdr>
                <w:top w:val="none" w:sz="0" w:space="0" w:color="auto"/>
                <w:left w:val="none" w:sz="0" w:space="0" w:color="auto"/>
                <w:bottom w:val="none" w:sz="0" w:space="0" w:color="auto"/>
                <w:right w:val="none" w:sz="0" w:space="0" w:color="auto"/>
              </w:divBdr>
            </w:div>
            <w:div w:id="696278559">
              <w:marLeft w:val="0"/>
              <w:marRight w:val="0"/>
              <w:marTop w:val="0"/>
              <w:marBottom w:val="0"/>
              <w:divBdr>
                <w:top w:val="none" w:sz="0" w:space="0" w:color="auto"/>
                <w:left w:val="none" w:sz="0" w:space="0" w:color="auto"/>
                <w:bottom w:val="none" w:sz="0" w:space="0" w:color="auto"/>
                <w:right w:val="none" w:sz="0" w:space="0" w:color="auto"/>
              </w:divBdr>
            </w:div>
            <w:div w:id="708841224">
              <w:marLeft w:val="0"/>
              <w:marRight w:val="0"/>
              <w:marTop w:val="0"/>
              <w:marBottom w:val="0"/>
              <w:divBdr>
                <w:top w:val="none" w:sz="0" w:space="0" w:color="auto"/>
                <w:left w:val="none" w:sz="0" w:space="0" w:color="auto"/>
                <w:bottom w:val="none" w:sz="0" w:space="0" w:color="auto"/>
                <w:right w:val="none" w:sz="0" w:space="0" w:color="auto"/>
              </w:divBdr>
            </w:div>
            <w:div w:id="721517165">
              <w:marLeft w:val="0"/>
              <w:marRight w:val="0"/>
              <w:marTop w:val="0"/>
              <w:marBottom w:val="0"/>
              <w:divBdr>
                <w:top w:val="none" w:sz="0" w:space="0" w:color="auto"/>
                <w:left w:val="none" w:sz="0" w:space="0" w:color="auto"/>
                <w:bottom w:val="none" w:sz="0" w:space="0" w:color="auto"/>
                <w:right w:val="none" w:sz="0" w:space="0" w:color="auto"/>
              </w:divBdr>
            </w:div>
            <w:div w:id="729160106">
              <w:marLeft w:val="0"/>
              <w:marRight w:val="0"/>
              <w:marTop w:val="0"/>
              <w:marBottom w:val="0"/>
              <w:divBdr>
                <w:top w:val="none" w:sz="0" w:space="0" w:color="auto"/>
                <w:left w:val="none" w:sz="0" w:space="0" w:color="auto"/>
                <w:bottom w:val="none" w:sz="0" w:space="0" w:color="auto"/>
                <w:right w:val="none" w:sz="0" w:space="0" w:color="auto"/>
              </w:divBdr>
            </w:div>
            <w:div w:id="760683894">
              <w:marLeft w:val="0"/>
              <w:marRight w:val="0"/>
              <w:marTop w:val="0"/>
              <w:marBottom w:val="0"/>
              <w:divBdr>
                <w:top w:val="none" w:sz="0" w:space="0" w:color="auto"/>
                <w:left w:val="none" w:sz="0" w:space="0" w:color="auto"/>
                <w:bottom w:val="none" w:sz="0" w:space="0" w:color="auto"/>
                <w:right w:val="none" w:sz="0" w:space="0" w:color="auto"/>
              </w:divBdr>
            </w:div>
            <w:div w:id="775444884">
              <w:marLeft w:val="0"/>
              <w:marRight w:val="0"/>
              <w:marTop w:val="0"/>
              <w:marBottom w:val="0"/>
              <w:divBdr>
                <w:top w:val="none" w:sz="0" w:space="0" w:color="auto"/>
                <w:left w:val="none" w:sz="0" w:space="0" w:color="auto"/>
                <w:bottom w:val="none" w:sz="0" w:space="0" w:color="auto"/>
                <w:right w:val="none" w:sz="0" w:space="0" w:color="auto"/>
              </w:divBdr>
            </w:div>
            <w:div w:id="779223677">
              <w:marLeft w:val="0"/>
              <w:marRight w:val="0"/>
              <w:marTop w:val="0"/>
              <w:marBottom w:val="0"/>
              <w:divBdr>
                <w:top w:val="none" w:sz="0" w:space="0" w:color="auto"/>
                <w:left w:val="none" w:sz="0" w:space="0" w:color="auto"/>
                <w:bottom w:val="none" w:sz="0" w:space="0" w:color="auto"/>
                <w:right w:val="none" w:sz="0" w:space="0" w:color="auto"/>
              </w:divBdr>
            </w:div>
            <w:div w:id="789394122">
              <w:marLeft w:val="0"/>
              <w:marRight w:val="0"/>
              <w:marTop w:val="0"/>
              <w:marBottom w:val="0"/>
              <w:divBdr>
                <w:top w:val="none" w:sz="0" w:space="0" w:color="auto"/>
                <w:left w:val="none" w:sz="0" w:space="0" w:color="auto"/>
                <w:bottom w:val="none" w:sz="0" w:space="0" w:color="auto"/>
                <w:right w:val="none" w:sz="0" w:space="0" w:color="auto"/>
              </w:divBdr>
            </w:div>
            <w:div w:id="797796604">
              <w:marLeft w:val="0"/>
              <w:marRight w:val="0"/>
              <w:marTop w:val="0"/>
              <w:marBottom w:val="0"/>
              <w:divBdr>
                <w:top w:val="none" w:sz="0" w:space="0" w:color="auto"/>
                <w:left w:val="none" w:sz="0" w:space="0" w:color="auto"/>
                <w:bottom w:val="none" w:sz="0" w:space="0" w:color="auto"/>
                <w:right w:val="none" w:sz="0" w:space="0" w:color="auto"/>
              </w:divBdr>
            </w:div>
            <w:div w:id="839196200">
              <w:marLeft w:val="0"/>
              <w:marRight w:val="0"/>
              <w:marTop w:val="0"/>
              <w:marBottom w:val="0"/>
              <w:divBdr>
                <w:top w:val="none" w:sz="0" w:space="0" w:color="auto"/>
                <w:left w:val="none" w:sz="0" w:space="0" w:color="auto"/>
                <w:bottom w:val="none" w:sz="0" w:space="0" w:color="auto"/>
                <w:right w:val="none" w:sz="0" w:space="0" w:color="auto"/>
              </w:divBdr>
            </w:div>
            <w:div w:id="839661026">
              <w:marLeft w:val="0"/>
              <w:marRight w:val="0"/>
              <w:marTop w:val="0"/>
              <w:marBottom w:val="0"/>
              <w:divBdr>
                <w:top w:val="none" w:sz="0" w:space="0" w:color="auto"/>
                <w:left w:val="none" w:sz="0" w:space="0" w:color="auto"/>
                <w:bottom w:val="none" w:sz="0" w:space="0" w:color="auto"/>
                <w:right w:val="none" w:sz="0" w:space="0" w:color="auto"/>
              </w:divBdr>
            </w:div>
            <w:div w:id="847718174">
              <w:marLeft w:val="0"/>
              <w:marRight w:val="0"/>
              <w:marTop w:val="0"/>
              <w:marBottom w:val="0"/>
              <w:divBdr>
                <w:top w:val="none" w:sz="0" w:space="0" w:color="auto"/>
                <w:left w:val="none" w:sz="0" w:space="0" w:color="auto"/>
                <w:bottom w:val="none" w:sz="0" w:space="0" w:color="auto"/>
                <w:right w:val="none" w:sz="0" w:space="0" w:color="auto"/>
              </w:divBdr>
            </w:div>
            <w:div w:id="849493604">
              <w:marLeft w:val="0"/>
              <w:marRight w:val="0"/>
              <w:marTop w:val="0"/>
              <w:marBottom w:val="0"/>
              <w:divBdr>
                <w:top w:val="none" w:sz="0" w:space="0" w:color="auto"/>
                <w:left w:val="none" w:sz="0" w:space="0" w:color="auto"/>
                <w:bottom w:val="none" w:sz="0" w:space="0" w:color="auto"/>
                <w:right w:val="none" w:sz="0" w:space="0" w:color="auto"/>
              </w:divBdr>
            </w:div>
            <w:div w:id="853499101">
              <w:marLeft w:val="0"/>
              <w:marRight w:val="0"/>
              <w:marTop w:val="0"/>
              <w:marBottom w:val="0"/>
              <w:divBdr>
                <w:top w:val="none" w:sz="0" w:space="0" w:color="auto"/>
                <w:left w:val="none" w:sz="0" w:space="0" w:color="auto"/>
                <w:bottom w:val="none" w:sz="0" w:space="0" w:color="auto"/>
                <w:right w:val="none" w:sz="0" w:space="0" w:color="auto"/>
              </w:divBdr>
            </w:div>
            <w:div w:id="861552821">
              <w:marLeft w:val="0"/>
              <w:marRight w:val="0"/>
              <w:marTop w:val="0"/>
              <w:marBottom w:val="0"/>
              <w:divBdr>
                <w:top w:val="none" w:sz="0" w:space="0" w:color="auto"/>
                <w:left w:val="none" w:sz="0" w:space="0" w:color="auto"/>
                <w:bottom w:val="none" w:sz="0" w:space="0" w:color="auto"/>
                <w:right w:val="none" w:sz="0" w:space="0" w:color="auto"/>
              </w:divBdr>
            </w:div>
            <w:div w:id="864290318">
              <w:marLeft w:val="0"/>
              <w:marRight w:val="0"/>
              <w:marTop w:val="0"/>
              <w:marBottom w:val="0"/>
              <w:divBdr>
                <w:top w:val="none" w:sz="0" w:space="0" w:color="auto"/>
                <w:left w:val="none" w:sz="0" w:space="0" w:color="auto"/>
                <w:bottom w:val="none" w:sz="0" w:space="0" w:color="auto"/>
                <w:right w:val="none" w:sz="0" w:space="0" w:color="auto"/>
              </w:divBdr>
            </w:div>
            <w:div w:id="873545540">
              <w:marLeft w:val="0"/>
              <w:marRight w:val="0"/>
              <w:marTop w:val="0"/>
              <w:marBottom w:val="0"/>
              <w:divBdr>
                <w:top w:val="none" w:sz="0" w:space="0" w:color="auto"/>
                <w:left w:val="none" w:sz="0" w:space="0" w:color="auto"/>
                <w:bottom w:val="none" w:sz="0" w:space="0" w:color="auto"/>
                <w:right w:val="none" w:sz="0" w:space="0" w:color="auto"/>
              </w:divBdr>
            </w:div>
            <w:div w:id="917326146">
              <w:marLeft w:val="0"/>
              <w:marRight w:val="0"/>
              <w:marTop w:val="0"/>
              <w:marBottom w:val="0"/>
              <w:divBdr>
                <w:top w:val="none" w:sz="0" w:space="0" w:color="auto"/>
                <w:left w:val="none" w:sz="0" w:space="0" w:color="auto"/>
                <w:bottom w:val="none" w:sz="0" w:space="0" w:color="auto"/>
                <w:right w:val="none" w:sz="0" w:space="0" w:color="auto"/>
              </w:divBdr>
            </w:div>
            <w:div w:id="920136242">
              <w:marLeft w:val="0"/>
              <w:marRight w:val="0"/>
              <w:marTop w:val="0"/>
              <w:marBottom w:val="0"/>
              <w:divBdr>
                <w:top w:val="none" w:sz="0" w:space="0" w:color="auto"/>
                <w:left w:val="none" w:sz="0" w:space="0" w:color="auto"/>
                <w:bottom w:val="none" w:sz="0" w:space="0" w:color="auto"/>
                <w:right w:val="none" w:sz="0" w:space="0" w:color="auto"/>
              </w:divBdr>
            </w:div>
            <w:div w:id="939725943">
              <w:marLeft w:val="0"/>
              <w:marRight w:val="0"/>
              <w:marTop w:val="0"/>
              <w:marBottom w:val="0"/>
              <w:divBdr>
                <w:top w:val="none" w:sz="0" w:space="0" w:color="auto"/>
                <w:left w:val="none" w:sz="0" w:space="0" w:color="auto"/>
                <w:bottom w:val="none" w:sz="0" w:space="0" w:color="auto"/>
                <w:right w:val="none" w:sz="0" w:space="0" w:color="auto"/>
              </w:divBdr>
            </w:div>
            <w:div w:id="942999942">
              <w:marLeft w:val="0"/>
              <w:marRight w:val="0"/>
              <w:marTop w:val="0"/>
              <w:marBottom w:val="0"/>
              <w:divBdr>
                <w:top w:val="none" w:sz="0" w:space="0" w:color="auto"/>
                <w:left w:val="none" w:sz="0" w:space="0" w:color="auto"/>
                <w:bottom w:val="none" w:sz="0" w:space="0" w:color="auto"/>
                <w:right w:val="none" w:sz="0" w:space="0" w:color="auto"/>
              </w:divBdr>
            </w:div>
            <w:div w:id="960261384">
              <w:marLeft w:val="0"/>
              <w:marRight w:val="0"/>
              <w:marTop w:val="0"/>
              <w:marBottom w:val="0"/>
              <w:divBdr>
                <w:top w:val="none" w:sz="0" w:space="0" w:color="auto"/>
                <w:left w:val="none" w:sz="0" w:space="0" w:color="auto"/>
                <w:bottom w:val="none" w:sz="0" w:space="0" w:color="auto"/>
                <w:right w:val="none" w:sz="0" w:space="0" w:color="auto"/>
              </w:divBdr>
            </w:div>
            <w:div w:id="968900464">
              <w:marLeft w:val="0"/>
              <w:marRight w:val="0"/>
              <w:marTop w:val="0"/>
              <w:marBottom w:val="0"/>
              <w:divBdr>
                <w:top w:val="none" w:sz="0" w:space="0" w:color="auto"/>
                <w:left w:val="none" w:sz="0" w:space="0" w:color="auto"/>
                <w:bottom w:val="none" w:sz="0" w:space="0" w:color="auto"/>
                <w:right w:val="none" w:sz="0" w:space="0" w:color="auto"/>
              </w:divBdr>
            </w:div>
            <w:div w:id="970750237">
              <w:marLeft w:val="0"/>
              <w:marRight w:val="0"/>
              <w:marTop w:val="0"/>
              <w:marBottom w:val="0"/>
              <w:divBdr>
                <w:top w:val="none" w:sz="0" w:space="0" w:color="auto"/>
                <w:left w:val="none" w:sz="0" w:space="0" w:color="auto"/>
                <w:bottom w:val="none" w:sz="0" w:space="0" w:color="auto"/>
                <w:right w:val="none" w:sz="0" w:space="0" w:color="auto"/>
              </w:divBdr>
            </w:div>
            <w:div w:id="976377929">
              <w:marLeft w:val="0"/>
              <w:marRight w:val="0"/>
              <w:marTop w:val="0"/>
              <w:marBottom w:val="0"/>
              <w:divBdr>
                <w:top w:val="none" w:sz="0" w:space="0" w:color="auto"/>
                <w:left w:val="none" w:sz="0" w:space="0" w:color="auto"/>
                <w:bottom w:val="none" w:sz="0" w:space="0" w:color="auto"/>
                <w:right w:val="none" w:sz="0" w:space="0" w:color="auto"/>
              </w:divBdr>
            </w:div>
            <w:div w:id="1018045284">
              <w:marLeft w:val="0"/>
              <w:marRight w:val="0"/>
              <w:marTop w:val="0"/>
              <w:marBottom w:val="0"/>
              <w:divBdr>
                <w:top w:val="none" w:sz="0" w:space="0" w:color="auto"/>
                <w:left w:val="none" w:sz="0" w:space="0" w:color="auto"/>
                <w:bottom w:val="none" w:sz="0" w:space="0" w:color="auto"/>
                <w:right w:val="none" w:sz="0" w:space="0" w:color="auto"/>
              </w:divBdr>
            </w:div>
            <w:div w:id="1022974595">
              <w:marLeft w:val="0"/>
              <w:marRight w:val="0"/>
              <w:marTop w:val="0"/>
              <w:marBottom w:val="0"/>
              <w:divBdr>
                <w:top w:val="none" w:sz="0" w:space="0" w:color="auto"/>
                <w:left w:val="none" w:sz="0" w:space="0" w:color="auto"/>
                <w:bottom w:val="none" w:sz="0" w:space="0" w:color="auto"/>
                <w:right w:val="none" w:sz="0" w:space="0" w:color="auto"/>
              </w:divBdr>
            </w:div>
            <w:div w:id="1024089711">
              <w:marLeft w:val="0"/>
              <w:marRight w:val="0"/>
              <w:marTop w:val="0"/>
              <w:marBottom w:val="0"/>
              <w:divBdr>
                <w:top w:val="none" w:sz="0" w:space="0" w:color="auto"/>
                <w:left w:val="none" w:sz="0" w:space="0" w:color="auto"/>
                <w:bottom w:val="none" w:sz="0" w:space="0" w:color="auto"/>
                <w:right w:val="none" w:sz="0" w:space="0" w:color="auto"/>
              </w:divBdr>
            </w:div>
            <w:div w:id="1030762062">
              <w:marLeft w:val="0"/>
              <w:marRight w:val="0"/>
              <w:marTop w:val="0"/>
              <w:marBottom w:val="0"/>
              <w:divBdr>
                <w:top w:val="none" w:sz="0" w:space="0" w:color="auto"/>
                <w:left w:val="none" w:sz="0" w:space="0" w:color="auto"/>
                <w:bottom w:val="none" w:sz="0" w:space="0" w:color="auto"/>
                <w:right w:val="none" w:sz="0" w:space="0" w:color="auto"/>
              </w:divBdr>
            </w:div>
            <w:div w:id="1051420501">
              <w:marLeft w:val="0"/>
              <w:marRight w:val="0"/>
              <w:marTop w:val="0"/>
              <w:marBottom w:val="0"/>
              <w:divBdr>
                <w:top w:val="none" w:sz="0" w:space="0" w:color="auto"/>
                <w:left w:val="none" w:sz="0" w:space="0" w:color="auto"/>
                <w:bottom w:val="none" w:sz="0" w:space="0" w:color="auto"/>
                <w:right w:val="none" w:sz="0" w:space="0" w:color="auto"/>
              </w:divBdr>
            </w:div>
            <w:div w:id="1070425671">
              <w:marLeft w:val="0"/>
              <w:marRight w:val="0"/>
              <w:marTop w:val="0"/>
              <w:marBottom w:val="0"/>
              <w:divBdr>
                <w:top w:val="none" w:sz="0" w:space="0" w:color="auto"/>
                <w:left w:val="none" w:sz="0" w:space="0" w:color="auto"/>
                <w:bottom w:val="none" w:sz="0" w:space="0" w:color="auto"/>
                <w:right w:val="none" w:sz="0" w:space="0" w:color="auto"/>
              </w:divBdr>
            </w:div>
            <w:div w:id="1073772844">
              <w:marLeft w:val="0"/>
              <w:marRight w:val="0"/>
              <w:marTop w:val="0"/>
              <w:marBottom w:val="0"/>
              <w:divBdr>
                <w:top w:val="none" w:sz="0" w:space="0" w:color="auto"/>
                <w:left w:val="none" w:sz="0" w:space="0" w:color="auto"/>
                <w:bottom w:val="none" w:sz="0" w:space="0" w:color="auto"/>
                <w:right w:val="none" w:sz="0" w:space="0" w:color="auto"/>
              </w:divBdr>
            </w:div>
            <w:div w:id="1077440484">
              <w:marLeft w:val="0"/>
              <w:marRight w:val="0"/>
              <w:marTop w:val="0"/>
              <w:marBottom w:val="0"/>
              <w:divBdr>
                <w:top w:val="none" w:sz="0" w:space="0" w:color="auto"/>
                <w:left w:val="none" w:sz="0" w:space="0" w:color="auto"/>
                <w:bottom w:val="none" w:sz="0" w:space="0" w:color="auto"/>
                <w:right w:val="none" w:sz="0" w:space="0" w:color="auto"/>
              </w:divBdr>
            </w:div>
            <w:div w:id="1079449835">
              <w:marLeft w:val="0"/>
              <w:marRight w:val="0"/>
              <w:marTop w:val="0"/>
              <w:marBottom w:val="0"/>
              <w:divBdr>
                <w:top w:val="none" w:sz="0" w:space="0" w:color="auto"/>
                <w:left w:val="none" w:sz="0" w:space="0" w:color="auto"/>
                <w:bottom w:val="none" w:sz="0" w:space="0" w:color="auto"/>
                <w:right w:val="none" w:sz="0" w:space="0" w:color="auto"/>
              </w:divBdr>
            </w:div>
            <w:div w:id="1087733484">
              <w:marLeft w:val="0"/>
              <w:marRight w:val="0"/>
              <w:marTop w:val="0"/>
              <w:marBottom w:val="0"/>
              <w:divBdr>
                <w:top w:val="none" w:sz="0" w:space="0" w:color="auto"/>
                <w:left w:val="none" w:sz="0" w:space="0" w:color="auto"/>
                <w:bottom w:val="none" w:sz="0" w:space="0" w:color="auto"/>
                <w:right w:val="none" w:sz="0" w:space="0" w:color="auto"/>
              </w:divBdr>
            </w:div>
            <w:div w:id="1103065019">
              <w:marLeft w:val="0"/>
              <w:marRight w:val="0"/>
              <w:marTop w:val="0"/>
              <w:marBottom w:val="0"/>
              <w:divBdr>
                <w:top w:val="none" w:sz="0" w:space="0" w:color="auto"/>
                <w:left w:val="none" w:sz="0" w:space="0" w:color="auto"/>
                <w:bottom w:val="none" w:sz="0" w:space="0" w:color="auto"/>
                <w:right w:val="none" w:sz="0" w:space="0" w:color="auto"/>
              </w:divBdr>
            </w:div>
            <w:div w:id="1104766581">
              <w:marLeft w:val="0"/>
              <w:marRight w:val="0"/>
              <w:marTop w:val="0"/>
              <w:marBottom w:val="0"/>
              <w:divBdr>
                <w:top w:val="none" w:sz="0" w:space="0" w:color="auto"/>
                <w:left w:val="none" w:sz="0" w:space="0" w:color="auto"/>
                <w:bottom w:val="none" w:sz="0" w:space="0" w:color="auto"/>
                <w:right w:val="none" w:sz="0" w:space="0" w:color="auto"/>
              </w:divBdr>
            </w:div>
            <w:div w:id="1106583918">
              <w:marLeft w:val="0"/>
              <w:marRight w:val="0"/>
              <w:marTop w:val="0"/>
              <w:marBottom w:val="0"/>
              <w:divBdr>
                <w:top w:val="none" w:sz="0" w:space="0" w:color="auto"/>
                <w:left w:val="none" w:sz="0" w:space="0" w:color="auto"/>
                <w:bottom w:val="none" w:sz="0" w:space="0" w:color="auto"/>
                <w:right w:val="none" w:sz="0" w:space="0" w:color="auto"/>
              </w:divBdr>
            </w:div>
            <w:div w:id="1121922824">
              <w:marLeft w:val="0"/>
              <w:marRight w:val="0"/>
              <w:marTop w:val="0"/>
              <w:marBottom w:val="0"/>
              <w:divBdr>
                <w:top w:val="none" w:sz="0" w:space="0" w:color="auto"/>
                <w:left w:val="none" w:sz="0" w:space="0" w:color="auto"/>
                <w:bottom w:val="none" w:sz="0" w:space="0" w:color="auto"/>
                <w:right w:val="none" w:sz="0" w:space="0" w:color="auto"/>
              </w:divBdr>
            </w:div>
            <w:div w:id="1126239987">
              <w:marLeft w:val="0"/>
              <w:marRight w:val="0"/>
              <w:marTop w:val="0"/>
              <w:marBottom w:val="0"/>
              <w:divBdr>
                <w:top w:val="none" w:sz="0" w:space="0" w:color="auto"/>
                <w:left w:val="none" w:sz="0" w:space="0" w:color="auto"/>
                <w:bottom w:val="none" w:sz="0" w:space="0" w:color="auto"/>
                <w:right w:val="none" w:sz="0" w:space="0" w:color="auto"/>
              </w:divBdr>
            </w:div>
            <w:div w:id="1130241367">
              <w:marLeft w:val="0"/>
              <w:marRight w:val="0"/>
              <w:marTop w:val="0"/>
              <w:marBottom w:val="0"/>
              <w:divBdr>
                <w:top w:val="none" w:sz="0" w:space="0" w:color="auto"/>
                <w:left w:val="none" w:sz="0" w:space="0" w:color="auto"/>
                <w:bottom w:val="none" w:sz="0" w:space="0" w:color="auto"/>
                <w:right w:val="none" w:sz="0" w:space="0" w:color="auto"/>
              </w:divBdr>
            </w:div>
            <w:div w:id="1142044050">
              <w:marLeft w:val="0"/>
              <w:marRight w:val="0"/>
              <w:marTop w:val="0"/>
              <w:marBottom w:val="0"/>
              <w:divBdr>
                <w:top w:val="none" w:sz="0" w:space="0" w:color="auto"/>
                <w:left w:val="none" w:sz="0" w:space="0" w:color="auto"/>
                <w:bottom w:val="none" w:sz="0" w:space="0" w:color="auto"/>
                <w:right w:val="none" w:sz="0" w:space="0" w:color="auto"/>
              </w:divBdr>
            </w:div>
            <w:div w:id="1149370751">
              <w:marLeft w:val="0"/>
              <w:marRight w:val="0"/>
              <w:marTop w:val="0"/>
              <w:marBottom w:val="0"/>
              <w:divBdr>
                <w:top w:val="none" w:sz="0" w:space="0" w:color="auto"/>
                <w:left w:val="none" w:sz="0" w:space="0" w:color="auto"/>
                <w:bottom w:val="none" w:sz="0" w:space="0" w:color="auto"/>
                <w:right w:val="none" w:sz="0" w:space="0" w:color="auto"/>
              </w:divBdr>
            </w:div>
            <w:div w:id="1157918539">
              <w:marLeft w:val="0"/>
              <w:marRight w:val="0"/>
              <w:marTop w:val="0"/>
              <w:marBottom w:val="0"/>
              <w:divBdr>
                <w:top w:val="none" w:sz="0" w:space="0" w:color="auto"/>
                <w:left w:val="none" w:sz="0" w:space="0" w:color="auto"/>
                <w:bottom w:val="none" w:sz="0" w:space="0" w:color="auto"/>
                <w:right w:val="none" w:sz="0" w:space="0" w:color="auto"/>
              </w:divBdr>
            </w:div>
            <w:div w:id="1170294419">
              <w:marLeft w:val="0"/>
              <w:marRight w:val="0"/>
              <w:marTop w:val="0"/>
              <w:marBottom w:val="0"/>
              <w:divBdr>
                <w:top w:val="none" w:sz="0" w:space="0" w:color="auto"/>
                <w:left w:val="none" w:sz="0" w:space="0" w:color="auto"/>
                <w:bottom w:val="none" w:sz="0" w:space="0" w:color="auto"/>
                <w:right w:val="none" w:sz="0" w:space="0" w:color="auto"/>
              </w:divBdr>
            </w:div>
            <w:div w:id="1174803392">
              <w:marLeft w:val="0"/>
              <w:marRight w:val="0"/>
              <w:marTop w:val="0"/>
              <w:marBottom w:val="0"/>
              <w:divBdr>
                <w:top w:val="none" w:sz="0" w:space="0" w:color="auto"/>
                <w:left w:val="none" w:sz="0" w:space="0" w:color="auto"/>
                <w:bottom w:val="none" w:sz="0" w:space="0" w:color="auto"/>
                <w:right w:val="none" w:sz="0" w:space="0" w:color="auto"/>
              </w:divBdr>
            </w:div>
            <w:div w:id="1186409550">
              <w:marLeft w:val="0"/>
              <w:marRight w:val="0"/>
              <w:marTop w:val="0"/>
              <w:marBottom w:val="0"/>
              <w:divBdr>
                <w:top w:val="none" w:sz="0" w:space="0" w:color="auto"/>
                <w:left w:val="none" w:sz="0" w:space="0" w:color="auto"/>
                <w:bottom w:val="none" w:sz="0" w:space="0" w:color="auto"/>
                <w:right w:val="none" w:sz="0" w:space="0" w:color="auto"/>
              </w:divBdr>
            </w:div>
            <w:div w:id="1188715192">
              <w:marLeft w:val="0"/>
              <w:marRight w:val="0"/>
              <w:marTop w:val="0"/>
              <w:marBottom w:val="0"/>
              <w:divBdr>
                <w:top w:val="none" w:sz="0" w:space="0" w:color="auto"/>
                <w:left w:val="none" w:sz="0" w:space="0" w:color="auto"/>
                <w:bottom w:val="none" w:sz="0" w:space="0" w:color="auto"/>
                <w:right w:val="none" w:sz="0" w:space="0" w:color="auto"/>
              </w:divBdr>
            </w:div>
            <w:div w:id="1196582303">
              <w:marLeft w:val="0"/>
              <w:marRight w:val="0"/>
              <w:marTop w:val="0"/>
              <w:marBottom w:val="0"/>
              <w:divBdr>
                <w:top w:val="none" w:sz="0" w:space="0" w:color="auto"/>
                <w:left w:val="none" w:sz="0" w:space="0" w:color="auto"/>
                <w:bottom w:val="none" w:sz="0" w:space="0" w:color="auto"/>
                <w:right w:val="none" w:sz="0" w:space="0" w:color="auto"/>
              </w:divBdr>
            </w:div>
            <w:div w:id="1218932373">
              <w:marLeft w:val="0"/>
              <w:marRight w:val="0"/>
              <w:marTop w:val="0"/>
              <w:marBottom w:val="0"/>
              <w:divBdr>
                <w:top w:val="none" w:sz="0" w:space="0" w:color="auto"/>
                <w:left w:val="none" w:sz="0" w:space="0" w:color="auto"/>
                <w:bottom w:val="none" w:sz="0" w:space="0" w:color="auto"/>
                <w:right w:val="none" w:sz="0" w:space="0" w:color="auto"/>
              </w:divBdr>
            </w:div>
            <w:div w:id="1221331685">
              <w:marLeft w:val="0"/>
              <w:marRight w:val="0"/>
              <w:marTop w:val="0"/>
              <w:marBottom w:val="0"/>
              <w:divBdr>
                <w:top w:val="none" w:sz="0" w:space="0" w:color="auto"/>
                <w:left w:val="none" w:sz="0" w:space="0" w:color="auto"/>
                <w:bottom w:val="none" w:sz="0" w:space="0" w:color="auto"/>
                <w:right w:val="none" w:sz="0" w:space="0" w:color="auto"/>
              </w:divBdr>
            </w:div>
            <w:div w:id="1237283607">
              <w:marLeft w:val="0"/>
              <w:marRight w:val="0"/>
              <w:marTop w:val="0"/>
              <w:marBottom w:val="0"/>
              <w:divBdr>
                <w:top w:val="none" w:sz="0" w:space="0" w:color="auto"/>
                <w:left w:val="none" w:sz="0" w:space="0" w:color="auto"/>
                <w:bottom w:val="none" w:sz="0" w:space="0" w:color="auto"/>
                <w:right w:val="none" w:sz="0" w:space="0" w:color="auto"/>
              </w:divBdr>
            </w:div>
            <w:div w:id="1262106391">
              <w:marLeft w:val="0"/>
              <w:marRight w:val="0"/>
              <w:marTop w:val="0"/>
              <w:marBottom w:val="0"/>
              <w:divBdr>
                <w:top w:val="none" w:sz="0" w:space="0" w:color="auto"/>
                <w:left w:val="none" w:sz="0" w:space="0" w:color="auto"/>
                <w:bottom w:val="none" w:sz="0" w:space="0" w:color="auto"/>
                <w:right w:val="none" w:sz="0" w:space="0" w:color="auto"/>
              </w:divBdr>
            </w:div>
            <w:div w:id="1290090535">
              <w:marLeft w:val="0"/>
              <w:marRight w:val="0"/>
              <w:marTop w:val="0"/>
              <w:marBottom w:val="0"/>
              <w:divBdr>
                <w:top w:val="none" w:sz="0" w:space="0" w:color="auto"/>
                <w:left w:val="none" w:sz="0" w:space="0" w:color="auto"/>
                <w:bottom w:val="none" w:sz="0" w:space="0" w:color="auto"/>
                <w:right w:val="none" w:sz="0" w:space="0" w:color="auto"/>
              </w:divBdr>
            </w:div>
            <w:div w:id="1290362526">
              <w:marLeft w:val="0"/>
              <w:marRight w:val="0"/>
              <w:marTop w:val="0"/>
              <w:marBottom w:val="0"/>
              <w:divBdr>
                <w:top w:val="none" w:sz="0" w:space="0" w:color="auto"/>
                <w:left w:val="none" w:sz="0" w:space="0" w:color="auto"/>
                <w:bottom w:val="none" w:sz="0" w:space="0" w:color="auto"/>
                <w:right w:val="none" w:sz="0" w:space="0" w:color="auto"/>
              </w:divBdr>
            </w:div>
            <w:div w:id="1292786080">
              <w:marLeft w:val="0"/>
              <w:marRight w:val="0"/>
              <w:marTop w:val="0"/>
              <w:marBottom w:val="0"/>
              <w:divBdr>
                <w:top w:val="none" w:sz="0" w:space="0" w:color="auto"/>
                <w:left w:val="none" w:sz="0" w:space="0" w:color="auto"/>
                <w:bottom w:val="none" w:sz="0" w:space="0" w:color="auto"/>
                <w:right w:val="none" w:sz="0" w:space="0" w:color="auto"/>
              </w:divBdr>
            </w:div>
            <w:div w:id="1297878495">
              <w:marLeft w:val="0"/>
              <w:marRight w:val="0"/>
              <w:marTop w:val="0"/>
              <w:marBottom w:val="0"/>
              <w:divBdr>
                <w:top w:val="none" w:sz="0" w:space="0" w:color="auto"/>
                <w:left w:val="none" w:sz="0" w:space="0" w:color="auto"/>
                <w:bottom w:val="none" w:sz="0" w:space="0" w:color="auto"/>
                <w:right w:val="none" w:sz="0" w:space="0" w:color="auto"/>
              </w:divBdr>
            </w:div>
            <w:div w:id="1304192566">
              <w:marLeft w:val="0"/>
              <w:marRight w:val="0"/>
              <w:marTop w:val="0"/>
              <w:marBottom w:val="0"/>
              <w:divBdr>
                <w:top w:val="none" w:sz="0" w:space="0" w:color="auto"/>
                <w:left w:val="none" w:sz="0" w:space="0" w:color="auto"/>
                <w:bottom w:val="none" w:sz="0" w:space="0" w:color="auto"/>
                <w:right w:val="none" w:sz="0" w:space="0" w:color="auto"/>
              </w:divBdr>
            </w:div>
            <w:div w:id="1318339895">
              <w:marLeft w:val="0"/>
              <w:marRight w:val="0"/>
              <w:marTop w:val="0"/>
              <w:marBottom w:val="0"/>
              <w:divBdr>
                <w:top w:val="none" w:sz="0" w:space="0" w:color="auto"/>
                <w:left w:val="none" w:sz="0" w:space="0" w:color="auto"/>
                <w:bottom w:val="none" w:sz="0" w:space="0" w:color="auto"/>
                <w:right w:val="none" w:sz="0" w:space="0" w:color="auto"/>
              </w:divBdr>
            </w:div>
            <w:div w:id="1319960848">
              <w:marLeft w:val="0"/>
              <w:marRight w:val="0"/>
              <w:marTop w:val="0"/>
              <w:marBottom w:val="0"/>
              <w:divBdr>
                <w:top w:val="none" w:sz="0" w:space="0" w:color="auto"/>
                <w:left w:val="none" w:sz="0" w:space="0" w:color="auto"/>
                <w:bottom w:val="none" w:sz="0" w:space="0" w:color="auto"/>
                <w:right w:val="none" w:sz="0" w:space="0" w:color="auto"/>
              </w:divBdr>
            </w:div>
            <w:div w:id="1327629263">
              <w:marLeft w:val="0"/>
              <w:marRight w:val="0"/>
              <w:marTop w:val="0"/>
              <w:marBottom w:val="0"/>
              <w:divBdr>
                <w:top w:val="none" w:sz="0" w:space="0" w:color="auto"/>
                <w:left w:val="none" w:sz="0" w:space="0" w:color="auto"/>
                <w:bottom w:val="none" w:sz="0" w:space="0" w:color="auto"/>
                <w:right w:val="none" w:sz="0" w:space="0" w:color="auto"/>
              </w:divBdr>
            </w:div>
            <w:div w:id="1331954409">
              <w:marLeft w:val="0"/>
              <w:marRight w:val="0"/>
              <w:marTop w:val="0"/>
              <w:marBottom w:val="0"/>
              <w:divBdr>
                <w:top w:val="none" w:sz="0" w:space="0" w:color="auto"/>
                <w:left w:val="none" w:sz="0" w:space="0" w:color="auto"/>
                <w:bottom w:val="none" w:sz="0" w:space="0" w:color="auto"/>
                <w:right w:val="none" w:sz="0" w:space="0" w:color="auto"/>
              </w:divBdr>
            </w:div>
            <w:div w:id="1334718488">
              <w:marLeft w:val="0"/>
              <w:marRight w:val="0"/>
              <w:marTop w:val="0"/>
              <w:marBottom w:val="0"/>
              <w:divBdr>
                <w:top w:val="none" w:sz="0" w:space="0" w:color="auto"/>
                <w:left w:val="none" w:sz="0" w:space="0" w:color="auto"/>
                <w:bottom w:val="none" w:sz="0" w:space="0" w:color="auto"/>
                <w:right w:val="none" w:sz="0" w:space="0" w:color="auto"/>
              </w:divBdr>
            </w:div>
            <w:div w:id="1336542383">
              <w:marLeft w:val="0"/>
              <w:marRight w:val="0"/>
              <w:marTop w:val="0"/>
              <w:marBottom w:val="0"/>
              <w:divBdr>
                <w:top w:val="none" w:sz="0" w:space="0" w:color="auto"/>
                <w:left w:val="none" w:sz="0" w:space="0" w:color="auto"/>
                <w:bottom w:val="none" w:sz="0" w:space="0" w:color="auto"/>
                <w:right w:val="none" w:sz="0" w:space="0" w:color="auto"/>
              </w:divBdr>
            </w:div>
            <w:div w:id="1343629514">
              <w:marLeft w:val="0"/>
              <w:marRight w:val="0"/>
              <w:marTop w:val="0"/>
              <w:marBottom w:val="0"/>
              <w:divBdr>
                <w:top w:val="none" w:sz="0" w:space="0" w:color="auto"/>
                <w:left w:val="none" w:sz="0" w:space="0" w:color="auto"/>
                <w:bottom w:val="none" w:sz="0" w:space="0" w:color="auto"/>
                <w:right w:val="none" w:sz="0" w:space="0" w:color="auto"/>
              </w:divBdr>
            </w:div>
            <w:div w:id="1350915501">
              <w:marLeft w:val="0"/>
              <w:marRight w:val="0"/>
              <w:marTop w:val="0"/>
              <w:marBottom w:val="0"/>
              <w:divBdr>
                <w:top w:val="none" w:sz="0" w:space="0" w:color="auto"/>
                <w:left w:val="none" w:sz="0" w:space="0" w:color="auto"/>
                <w:bottom w:val="none" w:sz="0" w:space="0" w:color="auto"/>
                <w:right w:val="none" w:sz="0" w:space="0" w:color="auto"/>
              </w:divBdr>
            </w:div>
            <w:div w:id="1373194171">
              <w:marLeft w:val="0"/>
              <w:marRight w:val="0"/>
              <w:marTop w:val="0"/>
              <w:marBottom w:val="0"/>
              <w:divBdr>
                <w:top w:val="none" w:sz="0" w:space="0" w:color="auto"/>
                <w:left w:val="none" w:sz="0" w:space="0" w:color="auto"/>
                <w:bottom w:val="none" w:sz="0" w:space="0" w:color="auto"/>
                <w:right w:val="none" w:sz="0" w:space="0" w:color="auto"/>
              </w:divBdr>
            </w:div>
            <w:div w:id="1396509462">
              <w:marLeft w:val="0"/>
              <w:marRight w:val="0"/>
              <w:marTop w:val="0"/>
              <w:marBottom w:val="0"/>
              <w:divBdr>
                <w:top w:val="none" w:sz="0" w:space="0" w:color="auto"/>
                <w:left w:val="none" w:sz="0" w:space="0" w:color="auto"/>
                <w:bottom w:val="none" w:sz="0" w:space="0" w:color="auto"/>
                <w:right w:val="none" w:sz="0" w:space="0" w:color="auto"/>
              </w:divBdr>
            </w:div>
            <w:div w:id="1398479009">
              <w:marLeft w:val="0"/>
              <w:marRight w:val="0"/>
              <w:marTop w:val="0"/>
              <w:marBottom w:val="0"/>
              <w:divBdr>
                <w:top w:val="none" w:sz="0" w:space="0" w:color="auto"/>
                <w:left w:val="none" w:sz="0" w:space="0" w:color="auto"/>
                <w:bottom w:val="none" w:sz="0" w:space="0" w:color="auto"/>
                <w:right w:val="none" w:sz="0" w:space="0" w:color="auto"/>
              </w:divBdr>
            </w:div>
            <w:div w:id="1399862280">
              <w:marLeft w:val="0"/>
              <w:marRight w:val="0"/>
              <w:marTop w:val="0"/>
              <w:marBottom w:val="0"/>
              <w:divBdr>
                <w:top w:val="none" w:sz="0" w:space="0" w:color="auto"/>
                <w:left w:val="none" w:sz="0" w:space="0" w:color="auto"/>
                <w:bottom w:val="none" w:sz="0" w:space="0" w:color="auto"/>
                <w:right w:val="none" w:sz="0" w:space="0" w:color="auto"/>
              </w:divBdr>
            </w:div>
            <w:div w:id="1409880487">
              <w:marLeft w:val="0"/>
              <w:marRight w:val="0"/>
              <w:marTop w:val="0"/>
              <w:marBottom w:val="0"/>
              <w:divBdr>
                <w:top w:val="none" w:sz="0" w:space="0" w:color="auto"/>
                <w:left w:val="none" w:sz="0" w:space="0" w:color="auto"/>
                <w:bottom w:val="none" w:sz="0" w:space="0" w:color="auto"/>
                <w:right w:val="none" w:sz="0" w:space="0" w:color="auto"/>
              </w:divBdr>
            </w:div>
            <w:div w:id="1445224334">
              <w:marLeft w:val="0"/>
              <w:marRight w:val="0"/>
              <w:marTop w:val="0"/>
              <w:marBottom w:val="0"/>
              <w:divBdr>
                <w:top w:val="none" w:sz="0" w:space="0" w:color="auto"/>
                <w:left w:val="none" w:sz="0" w:space="0" w:color="auto"/>
                <w:bottom w:val="none" w:sz="0" w:space="0" w:color="auto"/>
                <w:right w:val="none" w:sz="0" w:space="0" w:color="auto"/>
              </w:divBdr>
            </w:div>
            <w:div w:id="1453204452">
              <w:marLeft w:val="0"/>
              <w:marRight w:val="0"/>
              <w:marTop w:val="0"/>
              <w:marBottom w:val="0"/>
              <w:divBdr>
                <w:top w:val="none" w:sz="0" w:space="0" w:color="auto"/>
                <w:left w:val="none" w:sz="0" w:space="0" w:color="auto"/>
                <w:bottom w:val="none" w:sz="0" w:space="0" w:color="auto"/>
                <w:right w:val="none" w:sz="0" w:space="0" w:color="auto"/>
              </w:divBdr>
            </w:div>
            <w:div w:id="1454593998">
              <w:marLeft w:val="0"/>
              <w:marRight w:val="0"/>
              <w:marTop w:val="0"/>
              <w:marBottom w:val="0"/>
              <w:divBdr>
                <w:top w:val="none" w:sz="0" w:space="0" w:color="auto"/>
                <w:left w:val="none" w:sz="0" w:space="0" w:color="auto"/>
                <w:bottom w:val="none" w:sz="0" w:space="0" w:color="auto"/>
                <w:right w:val="none" w:sz="0" w:space="0" w:color="auto"/>
              </w:divBdr>
            </w:div>
            <w:div w:id="1493401538">
              <w:marLeft w:val="0"/>
              <w:marRight w:val="0"/>
              <w:marTop w:val="0"/>
              <w:marBottom w:val="0"/>
              <w:divBdr>
                <w:top w:val="none" w:sz="0" w:space="0" w:color="auto"/>
                <w:left w:val="none" w:sz="0" w:space="0" w:color="auto"/>
                <w:bottom w:val="none" w:sz="0" w:space="0" w:color="auto"/>
                <w:right w:val="none" w:sz="0" w:space="0" w:color="auto"/>
              </w:divBdr>
            </w:div>
            <w:div w:id="1498813376">
              <w:marLeft w:val="0"/>
              <w:marRight w:val="0"/>
              <w:marTop w:val="0"/>
              <w:marBottom w:val="0"/>
              <w:divBdr>
                <w:top w:val="none" w:sz="0" w:space="0" w:color="auto"/>
                <w:left w:val="none" w:sz="0" w:space="0" w:color="auto"/>
                <w:bottom w:val="none" w:sz="0" w:space="0" w:color="auto"/>
                <w:right w:val="none" w:sz="0" w:space="0" w:color="auto"/>
              </w:divBdr>
            </w:div>
            <w:div w:id="1501509448">
              <w:marLeft w:val="0"/>
              <w:marRight w:val="0"/>
              <w:marTop w:val="0"/>
              <w:marBottom w:val="0"/>
              <w:divBdr>
                <w:top w:val="none" w:sz="0" w:space="0" w:color="auto"/>
                <w:left w:val="none" w:sz="0" w:space="0" w:color="auto"/>
                <w:bottom w:val="none" w:sz="0" w:space="0" w:color="auto"/>
                <w:right w:val="none" w:sz="0" w:space="0" w:color="auto"/>
              </w:divBdr>
            </w:div>
            <w:div w:id="1502818040">
              <w:marLeft w:val="0"/>
              <w:marRight w:val="0"/>
              <w:marTop w:val="0"/>
              <w:marBottom w:val="0"/>
              <w:divBdr>
                <w:top w:val="none" w:sz="0" w:space="0" w:color="auto"/>
                <w:left w:val="none" w:sz="0" w:space="0" w:color="auto"/>
                <w:bottom w:val="none" w:sz="0" w:space="0" w:color="auto"/>
                <w:right w:val="none" w:sz="0" w:space="0" w:color="auto"/>
              </w:divBdr>
            </w:div>
            <w:div w:id="1519810918">
              <w:marLeft w:val="0"/>
              <w:marRight w:val="0"/>
              <w:marTop w:val="0"/>
              <w:marBottom w:val="0"/>
              <w:divBdr>
                <w:top w:val="none" w:sz="0" w:space="0" w:color="auto"/>
                <w:left w:val="none" w:sz="0" w:space="0" w:color="auto"/>
                <w:bottom w:val="none" w:sz="0" w:space="0" w:color="auto"/>
                <w:right w:val="none" w:sz="0" w:space="0" w:color="auto"/>
              </w:divBdr>
            </w:div>
            <w:div w:id="1537809017">
              <w:marLeft w:val="0"/>
              <w:marRight w:val="0"/>
              <w:marTop w:val="0"/>
              <w:marBottom w:val="0"/>
              <w:divBdr>
                <w:top w:val="none" w:sz="0" w:space="0" w:color="auto"/>
                <w:left w:val="none" w:sz="0" w:space="0" w:color="auto"/>
                <w:bottom w:val="none" w:sz="0" w:space="0" w:color="auto"/>
                <w:right w:val="none" w:sz="0" w:space="0" w:color="auto"/>
              </w:divBdr>
            </w:div>
            <w:div w:id="1549145506">
              <w:marLeft w:val="0"/>
              <w:marRight w:val="0"/>
              <w:marTop w:val="0"/>
              <w:marBottom w:val="0"/>
              <w:divBdr>
                <w:top w:val="none" w:sz="0" w:space="0" w:color="auto"/>
                <w:left w:val="none" w:sz="0" w:space="0" w:color="auto"/>
                <w:bottom w:val="none" w:sz="0" w:space="0" w:color="auto"/>
                <w:right w:val="none" w:sz="0" w:space="0" w:color="auto"/>
              </w:divBdr>
            </w:div>
            <w:div w:id="1556162709">
              <w:marLeft w:val="0"/>
              <w:marRight w:val="0"/>
              <w:marTop w:val="0"/>
              <w:marBottom w:val="0"/>
              <w:divBdr>
                <w:top w:val="none" w:sz="0" w:space="0" w:color="auto"/>
                <w:left w:val="none" w:sz="0" w:space="0" w:color="auto"/>
                <w:bottom w:val="none" w:sz="0" w:space="0" w:color="auto"/>
                <w:right w:val="none" w:sz="0" w:space="0" w:color="auto"/>
              </w:divBdr>
            </w:div>
            <w:div w:id="1557817773">
              <w:marLeft w:val="0"/>
              <w:marRight w:val="0"/>
              <w:marTop w:val="0"/>
              <w:marBottom w:val="0"/>
              <w:divBdr>
                <w:top w:val="none" w:sz="0" w:space="0" w:color="auto"/>
                <w:left w:val="none" w:sz="0" w:space="0" w:color="auto"/>
                <w:bottom w:val="none" w:sz="0" w:space="0" w:color="auto"/>
                <w:right w:val="none" w:sz="0" w:space="0" w:color="auto"/>
              </w:divBdr>
            </w:div>
            <w:div w:id="1567646419">
              <w:marLeft w:val="0"/>
              <w:marRight w:val="0"/>
              <w:marTop w:val="0"/>
              <w:marBottom w:val="0"/>
              <w:divBdr>
                <w:top w:val="none" w:sz="0" w:space="0" w:color="auto"/>
                <w:left w:val="none" w:sz="0" w:space="0" w:color="auto"/>
                <w:bottom w:val="none" w:sz="0" w:space="0" w:color="auto"/>
                <w:right w:val="none" w:sz="0" w:space="0" w:color="auto"/>
              </w:divBdr>
            </w:div>
            <w:div w:id="1575628455">
              <w:marLeft w:val="0"/>
              <w:marRight w:val="0"/>
              <w:marTop w:val="0"/>
              <w:marBottom w:val="0"/>
              <w:divBdr>
                <w:top w:val="none" w:sz="0" w:space="0" w:color="auto"/>
                <w:left w:val="none" w:sz="0" w:space="0" w:color="auto"/>
                <w:bottom w:val="none" w:sz="0" w:space="0" w:color="auto"/>
                <w:right w:val="none" w:sz="0" w:space="0" w:color="auto"/>
              </w:divBdr>
            </w:div>
            <w:div w:id="1580090541">
              <w:marLeft w:val="0"/>
              <w:marRight w:val="0"/>
              <w:marTop w:val="0"/>
              <w:marBottom w:val="0"/>
              <w:divBdr>
                <w:top w:val="none" w:sz="0" w:space="0" w:color="auto"/>
                <w:left w:val="none" w:sz="0" w:space="0" w:color="auto"/>
                <w:bottom w:val="none" w:sz="0" w:space="0" w:color="auto"/>
                <w:right w:val="none" w:sz="0" w:space="0" w:color="auto"/>
              </w:divBdr>
            </w:div>
            <w:div w:id="1638488938">
              <w:marLeft w:val="0"/>
              <w:marRight w:val="0"/>
              <w:marTop w:val="0"/>
              <w:marBottom w:val="0"/>
              <w:divBdr>
                <w:top w:val="none" w:sz="0" w:space="0" w:color="auto"/>
                <w:left w:val="none" w:sz="0" w:space="0" w:color="auto"/>
                <w:bottom w:val="none" w:sz="0" w:space="0" w:color="auto"/>
                <w:right w:val="none" w:sz="0" w:space="0" w:color="auto"/>
              </w:divBdr>
            </w:div>
            <w:div w:id="1639649105">
              <w:marLeft w:val="0"/>
              <w:marRight w:val="0"/>
              <w:marTop w:val="0"/>
              <w:marBottom w:val="0"/>
              <w:divBdr>
                <w:top w:val="none" w:sz="0" w:space="0" w:color="auto"/>
                <w:left w:val="none" w:sz="0" w:space="0" w:color="auto"/>
                <w:bottom w:val="none" w:sz="0" w:space="0" w:color="auto"/>
                <w:right w:val="none" w:sz="0" w:space="0" w:color="auto"/>
              </w:divBdr>
            </w:div>
            <w:div w:id="1644312913">
              <w:marLeft w:val="0"/>
              <w:marRight w:val="0"/>
              <w:marTop w:val="0"/>
              <w:marBottom w:val="0"/>
              <w:divBdr>
                <w:top w:val="none" w:sz="0" w:space="0" w:color="auto"/>
                <w:left w:val="none" w:sz="0" w:space="0" w:color="auto"/>
                <w:bottom w:val="none" w:sz="0" w:space="0" w:color="auto"/>
                <w:right w:val="none" w:sz="0" w:space="0" w:color="auto"/>
              </w:divBdr>
            </w:div>
            <w:div w:id="1644970900">
              <w:marLeft w:val="0"/>
              <w:marRight w:val="0"/>
              <w:marTop w:val="0"/>
              <w:marBottom w:val="0"/>
              <w:divBdr>
                <w:top w:val="none" w:sz="0" w:space="0" w:color="auto"/>
                <w:left w:val="none" w:sz="0" w:space="0" w:color="auto"/>
                <w:bottom w:val="none" w:sz="0" w:space="0" w:color="auto"/>
                <w:right w:val="none" w:sz="0" w:space="0" w:color="auto"/>
              </w:divBdr>
            </w:div>
            <w:div w:id="1649360235">
              <w:marLeft w:val="0"/>
              <w:marRight w:val="0"/>
              <w:marTop w:val="0"/>
              <w:marBottom w:val="0"/>
              <w:divBdr>
                <w:top w:val="none" w:sz="0" w:space="0" w:color="auto"/>
                <w:left w:val="none" w:sz="0" w:space="0" w:color="auto"/>
                <w:bottom w:val="none" w:sz="0" w:space="0" w:color="auto"/>
                <w:right w:val="none" w:sz="0" w:space="0" w:color="auto"/>
              </w:divBdr>
            </w:div>
            <w:div w:id="1665014956">
              <w:marLeft w:val="0"/>
              <w:marRight w:val="0"/>
              <w:marTop w:val="0"/>
              <w:marBottom w:val="0"/>
              <w:divBdr>
                <w:top w:val="none" w:sz="0" w:space="0" w:color="auto"/>
                <w:left w:val="none" w:sz="0" w:space="0" w:color="auto"/>
                <w:bottom w:val="none" w:sz="0" w:space="0" w:color="auto"/>
                <w:right w:val="none" w:sz="0" w:space="0" w:color="auto"/>
              </w:divBdr>
            </w:div>
            <w:div w:id="1690178773">
              <w:marLeft w:val="0"/>
              <w:marRight w:val="0"/>
              <w:marTop w:val="0"/>
              <w:marBottom w:val="0"/>
              <w:divBdr>
                <w:top w:val="none" w:sz="0" w:space="0" w:color="auto"/>
                <w:left w:val="none" w:sz="0" w:space="0" w:color="auto"/>
                <w:bottom w:val="none" w:sz="0" w:space="0" w:color="auto"/>
                <w:right w:val="none" w:sz="0" w:space="0" w:color="auto"/>
              </w:divBdr>
            </w:div>
            <w:div w:id="1694306127">
              <w:marLeft w:val="0"/>
              <w:marRight w:val="0"/>
              <w:marTop w:val="0"/>
              <w:marBottom w:val="0"/>
              <w:divBdr>
                <w:top w:val="none" w:sz="0" w:space="0" w:color="auto"/>
                <w:left w:val="none" w:sz="0" w:space="0" w:color="auto"/>
                <w:bottom w:val="none" w:sz="0" w:space="0" w:color="auto"/>
                <w:right w:val="none" w:sz="0" w:space="0" w:color="auto"/>
              </w:divBdr>
            </w:div>
            <w:div w:id="1700887130">
              <w:marLeft w:val="0"/>
              <w:marRight w:val="0"/>
              <w:marTop w:val="0"/>
              <w:marBottom w:val="0"/>
              <w:divBdr>
                <w:top w:val="none" w:sz="0" w:space="0" w:color="auto"/>
                <w:left w:val="none" w:sz="0" w:space="0" w:color="auto"/>
                <w:bottom w:val="none" w:sz="0" w:space="0" w:color="auto"/>
                <w:right w:val="none" w:sz="0" w:space="0" w:color="auto"/>
              </w:divBdr>
            </w:div>
            <w:div w:id="1715806566">
              <w:marLeft w:val="0"/>
              <w:marRight w:val="0"/>
              <w:marTop w:val="0"/>
              <w:marBottom w:val="0"/>
              <w:divBdr>
                <w:top w:val="none" w:sz="0" w:space="0" w:color="auto"/>
                <w:left w:val="none" w:sz="0" w:space="0" w:color="auto"/>
                <w:bottom w:val="none" w:sz="0" w:space="0" w:color="auto"/>
                <w:right w:val="none" w:sz="0" w:space="0" w:color="auto"/>
              </w:divBdr>
            </w:div>
            <w:div w:id="1741558049">
              <w:marLeft w:val="0"/>
              <w:marRight w:val="0"/>
              <w:marTop w:val="0"/>
              <w:marBottom w:val="0"/>
              <w:divBdr>
                <w:top w:val="none" w:sz="0" w:space="0" w:color="auto"/>
                <w:left w:val="none" w:sz="0" w:space="0" w:color="auto"/>
                <w:bottom w:val="none" w:sz="0" w:space="0" w:color="auto"/>
                <w:right w:val="none" w:sz="0" w:space="0" w:color="auto"/>
              </w:divBdr>
            </w:div>
            <w:div w:id="1741975283">
              <w:marLeft w:val="0"/>
              <w:marRight w:val="0"/>
              <w:marTop w:val="0"/>
              <w:marBottom w:val="0"/>
              <w:divBdr>
                <w:top w:val="none" w:sz="0" w:space="0" w:color="auto"/>
                <w:left w:val="none" w:sz="0" w:space="0" w:color="auto"/>
                <w:bottom w:val="none" w:sz="0" w:space="0" w:color="auto"/>
                <w:right w:val="none" w:sz="0" w:space="0" w:color="auto"/>
              </w:divBdr>
            </w:div>
            <w:div w:id="1746878643">
              <w:marLeft w:val="0"/>
              <w:marRight w:val="0"/>
              <w:marTop w:val="0"/>
              <w:marBottom w:val="0"/>
              <w:divBdr>
                <w:top w:val="none" w:sz="0" w:space="0" w:color="auto"/>
                <w:left w:val="none" w:sz="0" w:space="0" w:color="auto"/>
                <w:bottom w:val="none" w:sz="0" w:space="0" w:color="auto"/>
                <w:right w:val="none" w:sz="0" w:space="0" w:color="auto"/>
              </w:divBdr>
            </w:div>
            <w:div w:id="1778866120">
              <w:marLeft w:val="0"/>
              <w:marRight w:val="0"/>
              <w:marTop w:val="0"/>
              <w:marBottom w:val="0"/>
              <w:divBdr>
                <w:top w:val="none" w:sz="0" w:space="0" w:color="auto"/>
                <w:left w:val="none" w:sz="0" w:space="0" w:color="auto"/>
                <w:bottom w:val="none" w:sz="0" w:space="0" w:color="auto"/>
                <w:right w:val="none" w:sz="0" w:space="0" w:color="auto"/>
              </w:divBdr>
            </w:div>
            <w:div w:id="1778988957">
              <w:marLeft w:val="0"/>
              <w:marRight w:val="0"/>
              <w:marTop w:val="0"/>
              <w:marBottom w:val="0"/>
              <w:divBdr>
                <w:top w:val="none" w:sz="0" w:space="0" w:color="auto"/>
                <w:left w:val="none" w:sz="0" w:space="0" w:color="auto"/>
                <w:bottom w:val="none" w:sz="0" w:space="0" w:color="auto"/>
                <w:right w:val="none" w:sz="0" w:space="0" w:color="auto"/>
              </w:divBdr>
            </w:div>
            <w:div w:id="1779059268">
              <w:marLeft w:val="0"/>
              <w:marRight w:val="0"/>
              <w:marTop w:val="0"/>
              <w:marBottom w:val="0"/>
              <w:divBdr>
                <w:top w:val="none" w:sz="0" w:space="0" w:color="auto"/>
                <w:left w:val="none" w:sz="0" w:space="0" w:color="auto"/>
                <w:bottom w:val="none" w:sz="0" w:space="0" w:color="auto"/>
                <w:right w:val="none" w:sz="0" w:space="0" w:color="auto"/>
              </w:divBdr>
            </w:div>
            <w:div w:id="1794135390">
              <w:marLeft w:val="0"/>
              <w:marRight w:val="0"/>
              <w:marTop w:val="0"/>
              <w:marBottom w:val="0"/>
              <w:divBdr>
                <w:top w:val="none" w:sz="0" w:space="0" w:color="auto"/>
                <w:left w:val="none" w:sz="0" w:space="0" w:color="auto"/>
                <w:bottom w:val="none" w:sz="0" w:space="0" w:color="auto"/>
                <w:right w:val="none" w:sz="0" w:space="0" w:color="auto"/>
              </w:divBdr>
            </w:div>
            <w:div w:id="1804077807">
              <w:marLeft w:val="0"/>
              <w:marRight w:val="0"/>
              <w:marTop w:val="0"/>
              <w:marBottom w:val="0"/>
              <w:divBdr>
                <w:top w:val="none" w:sz="0" w:space="0" w:color="auto"/>
                <w:left w:val="none" w:sz="0" w:space="0" w:color="auto"/>
                <w:bottom w:val="none" w:sz="0" w:space="0" w:color="auto"/>
                <w:right w:val="none" w:sz="0" w:space="0" w:color="auto"/>
              </w:divBdr>
            </w:div>
            <w:div w:id="1815176482">
              <w:marLeft w:val="0"/>
              <w:marRight w:val="0"/>
              <w:marTop w:val="0"/>
              <w:marBottom w:val="0"/>
              <w:divBdr>
                <w:top w:val="none" w:sz="0" w:space="0" w:color="auto"/>
                <w:left w:val="none" w:sz="0" w:space="0" w:color="auto"/>
                <w:bottom w:val="none" w:sz="0" w:space="0" w:color="auto"/>
                <w:right w:val="none" w:sz="0" w:space="0" w:color="auto"/>
              </w:divBdr>
            </w:div>
            <w:div w:id="1819154898">
              <w:marLeft w:val="0"/>
              <w:marRight w:val="0"/>
              <w:marTop w:val="0"/>
              <w:marBottom w:val="0"/>
              <w:divBdr>
                <w:top w:val="none" w:sz="0" w:space="0" w:color="auto"/>
                <w:left w:val="none" w:sz="0" w:space="0" w:color="auto"/>
                <w:bottom w:val="none" w:sz="0" w:space="0" w:color="auto"/>
                <w:right w:val="none" w:sz="0" w:space="0" w:color="auto"/>
              </w:divBdr>
            </w:div>
            <w:div w:id="1828473538">
              <w:marLeft w:val="0"/>
              <w:marRight w:val="0"/>
              <w:marTop w:val="0"/>
              <w:marBottom w:val="0"/>
              <w:divBdr>
                <w:top w:val="none" w:sz="0" w:space="0" w:color="auto"/>
                <w:left w:val="none" w:sz="0" w:space="0" w:color="auto"/>
                <w:bottom w:val="none" w:sz="0" w:space="0" w:color="auto"/>
                <w:right w:val="none" w:sz="0" w:space="0" w:color="auto"/>
              </w:divBdr>
            </w:div>
            <w:div w:id="1848909694">
              <w:marLeft w:val="0"/>
              <w:marRight w:val="0"/>
              <w:marTop w:val="0"/>
              <w:marBottom w:val="0"/>
              <w:divBdr>
                <w:top w:val="none" w:sz="0" w:space="0" w:color="auto"/>
                <w:left w:val="none" w:sz="0" w:space="0" w:color="auto"/>
                <w:bottom w:val="none" w:sz="0" w:space="0" w:color="auto"/>
                <w:right w:val="none" w:sz="0" w:space="0" w:color="auto"/>
              </w:divBdr>
            </w:div>
            <w:div w:id="1875848032">
              <w:marLeft w:val="0"/>
              <w:marRight w:val="0"/>
              <w:marTop w:val="0"/>
              <w:marBottom w:val="0"/>
              <w:divBdr>
                <w:top w:val="none" w:sz="0" w:space="0" w:color="auto"/>
                <w:left w:val="none" w:sz="0" w:space="0" w:color="auto"/>
                <w:bottom w:val="none" w:sz="0" w:space="0" w:color="auto"/>
                <w:right w:val="none" w:sz="0" w:space="0" w:color="auto"/>
              </w:divBdr>
            </w:div>
            <w:div w:id="1877692789">
              <w:marLeft w:val="0"/>
              <w:marRight w:val="0"/>
              <w:marTop w:val="0"/>
              <w:marBottom w:val="0"/>
              <w:divBdr>
                <w:top w:val="none" w:sz="0" w:space="0" w:color="auto"/>
                <w:left w:val="none" w:sz="0" w:space="0" w:color="auto"/>
                <w:bottom w:val="none" w:sz="0" w:space="0" w:color="auto"/>
                <w:right w:val="none" w:sz="0" w:space="0" w:color="auto"/>
              </w:divBdr>
            </w:div>
            <w:div w:id="1886914816">
              <w:marLeft w:val="0"/>
              <w:marRight w:val="0"/>
              <w:marTop w:val="0"/>
              <w:marBottom w:val="0"/>
              <w:divBdr>
                <w:top w:val="none" w:sz="0" w:space="0" w:color="auto"/>
                <w:left w:val="none" w:sz="0" w:space="0" w:color="auto"/>
                <w:bottom w:val="none" w:sz="0" w:space="0" w:color="auto"/>
                <w:right w:val="none" w:sz="0" w:space="0" w:color="auto"/>
              </w:divBdr>
            </w:div>
            <w:div w:id="1896311439">
              <w:marLeft w:val="0"/>
              <w:marRight w:val="0"/>
              <w:marTop w:val="0"/>
              <w:marBottom w:val="0"/>
              <w:divBdr>
                <w:top w:val="none" w:sz="0" w:space="0" w:color="auto"/>
                <w:left w:val="none" w:sz="0" w:space="0" w:color="auto"/>
                <w:bottom w:val="none" w:sz="0" w:space="0" w:color="auto"/>
                <w:right w:val="none" w:sz="0" w:space="0" w:color="auto"/>
              </w:divBdr>
            </w:div>
            <w:div w:id="1942757746">
              <w:marLeft w:val="0"/>
              <w:marRight w:val="0"/>
              <w:marTop w:val="0"/>
              <w:marBottom w:val="0"/>
              <w:divBdr>
                <w:top w:val="none" w:sz="0" w:space="0" w:color="auto"/>
                <w:left w:val="none" w:sz="0" w:space="0" w:color="auto"/>
                <w:bottom w:val="none" w:sz="0" w:space="0" w:color="auto"/>
                <w:right w:val="none" w:sz="0" w:space="0" w:color="auto"/>
              </w:divBdr>
            </w:div>
            <w:div w:id="1976518215">
              <w:marLeft w:val="0"/>
              <w:marRight w:val="0"/>
              <w:marTop w:val="0"/>
              <w:marBottom w:val="0"/>
              <w:divBdr>
                <w:top w:val="none" w:sz="0" w:space="0" w:color="auto"/>
                <w:left w:val="none" w:sz="0" w:space="0" w:color="auto"/>
                <w:bottom w:val="none" w:sz="0" w:space="0" w:color="auto"/>
                <w:right w:val="none" w:sz="0" w:space="0" w:color="auto"/>
              </w:divBdr>
            </w:div>
            <w:div w:id="1995330678">
              <w:marLeft w:val="0"/>
              <w:marRight w:val="0"/>
              <w:marTop w:val="0"/>
              <w:marBottom w:val="0"/>
              <w:divBdr>
                <w:top w:val="none" w:sz="0" w:space="0" w:color="auto"/>
                <w:left w:val="none" w:sz="0" w:space="0" w:color="auto"/>
                <w:bottom w:val="none" w:sz="0" w:space="0" w:color="auto"/>
                <w:right w:val="none" w:sz="0" w:space="0" w:color="auto"/>
              </w:divBdr>
            </w:div>
            <w:div w:id="2014532302">
              <w:marLeft w:val="0"/>
              <w:marRight w:val="0"/>
              <w:marTop w:val="0"/>
              <w:marBottom w:val="0"/>
              <w:divBdr>
                <w:top w:val="none" w:sz="0" w:space="0" w:color="auto"/>
                <w:left w:val="none" w:sz="0" w:space="0" w:color="auto"/>
                <w:bottom w:val="none" w:sz="0" w:space="0" w:color="auto"/>
                <w:right w:val="none" w:sz="0" w:space="0" w:color="auto"/>
              </w:divBdr>
            </w:div>
            <w:div w:id="2017611485">
              <w:marLeft w:val="0"/>
              <w:marRight w:val="0"/>
              <w:marTop w:val="0"/>
              <w:marBottom w:val="0"/>
              <w:divBdr>
                <w:top w:val="none" w:sz="0" w:space="0" w:color="auto"/>
                <w:left w:val="none" w:sz="0" w:space="0" w:color="auto"/>
                <w:bottom w:val="none" w:sz="0" w:space="0" w:color="auto"/>
                <w:right w:val="none" w:sz="0" w:space="0" w:color="auto"/>
              </w:divBdr>
            </w:div>
            <w:div w:id="2035614815">
              <w:marLeft w:val="0"/>
              <w:marRight w:val="0"/>
              <w:marTop w:val="0"/>
              <w:marBottom w:val="0"/>
              <w:divBdr>
                <w:top w:val="none" w:sz="0" w:space="0" w:color="auto"/>
                <w:left w:val="none" w:sz="0" w:space="0" w:color="auto"/>
                <w:bottom w:val="none" w:sz="0" w:space="0" w:color="auto"/>
                <w:right w:val="none" w:sz="0" w:space="0" w:color="auto"/>
              </w:divBdr>
            </w:div>
            <w:div w:id="2051371400">
              <w:marLeft w:val="0"/>
              <w:marRight w:val="0"/>
              <w:marTop w:val="0"/>
              <w:marBottom w:val="0"/>
              <w:divBdr>
                <w:top w:val="none" w:sz="0" w:space="0" w:color="auto"/>
                <w:left w:val="none" w:sz="0" w:space="0" w:color="auto"/>
                <w:bottom w:val="none" w:sz="0" w:space="0" w:color="auto"/>
                <w:right w:val="none" w:sz="0" w:space="0" w:color="auto"/>
              </w:divBdr>
            </w:div>
            <w:div w:id="2058502668">
              <w:marLeft w:val="0"/>
              <w:marRight w:val="0"/>
              <w:marTop w:val="0"/>
              <w:marBottom w:val="0"/>
              <w:divBdr>
                <w:top w:val="none" w:sz="0" w:space="0" w:color="auto"/>
                <w:left w:val="none" w:sz="0" w:space="0" w:color="auto"/>
                <w:bottom w:val="none" w:sz="0" w:space="0" w:color="auto"/>
                <w:right w:val="none" w:sz="0" w:space="0" w:color="auto"/>
              </w:divBdr>
            </w:div>
            <w:div w:id="2090033740">
              <w:marLeft w:val="0"/>
              <w:marRight w:val="0"/>
              <w:marTop w:val="0"/>
              <w:marBottom w:val="0"/>
              <w:divBdr>
                <w:top w:val="none" w:sz="0" w:space="0" w:color="auto"/>
                <w:left w:val="none" w:sz="0" w:space="0" w:color="auto"/>
                <w:bottom w:val="none" w:sz="0" w:space="0" w:color="auto"/>
                <w:right w:val="none" w:sz="0" w:space="0" w:color="auto"/>
              </w:divBdr>
            </w:div>
            <w:div w:id="2090694579">
              <w:marLeft w:val="0"/>
              <w:marRight w:val="0"/>
              <w:marTop w:val="0"/>
              <w:marBottom w:val="0"/>
              <w:divBdr>
                <w:top w:val="none" w:sz="0" w:space="0" w:color="auto"/>
                <w:left w:val="none" w:sz="0" w:space="0" w:color="auto"/>
                <w:bottom w:val="none" w:sz="0" w:space="0" w:color="auto"/>
                <w:right w:val="none" w:sz="0" w:space="0" w:color="auto"/>
              </w:divBdr>
            </w:div>
            <w:div w:id="2096977665">
              <w:marLeft w:val="0"/>
              <w:marRight w:val="0"/>
              <w:marTop w:val="0"/>
              <w:marBottom w:val="0"/>
              <w:divBdr>
                <w:top w:val="none" w:sz="0" w:space="0" w:color="auto"/>
                <w:left w:val="none" w:sz="0" w:space="0" w:color="auto"/>
                <w:bottom w:val="none" w:sz="0" w:space="0" w:color="auto"/>
                <w:right w:val="none" w:sz="0" w:space="0" w:color="auto"/>
              </w:divBdr>
            </w:div>
            <w:div w:id="2100055890">
              <w:marLeft w:val="0"/>
              <w:marRight w:val="0"/>
              <w:marTop w:val="0"/>
              <w:marBottom w:val="0"/>
              <w:divBdr>
                <w:top w:val="none" w:sz="0" w:space="0" w:color="auto"/>
                <w:left w:val="none" w:sz="0" w:space="0" w:color="auto"/>
                <w:bottom w:val="none" w:sz="0" w:space="0" w:color="auto"/>
                <w:right w:val="none" w:sz="0" w:space="0" w:color="auto"/>
              </w:divBdr>
            </w:div>
            <w:div w:id="2112704574">
              <w:marLeft w:val="0"/>
              <w:marRight w:val="0"/>
              <w:marTop w:val="0"/>
              <w:marBottom w:val="0"/>
              <w:divBdr>
                <w:top w:val="none" w:sz="0" w:space="0" w:color="auto"/>
                <w:left w:val="none" w:sz="0" w:space="0" w:color="auto"/>
                <w:bottom w:val="none" w:sz="0" w:space="0" w:color="auto"/>
                <w:right w:val="none" w:sz="0" w:space="0" w:color="auto"/>
              </w:divBdr>
            </w:div>
            <w:div w:id="2115974806">
              <w:marLeft w:val="0"/>
              <w:marRight w:val="0"/>
              <w:marTop w:val="0"/>
              <w:marBottom w:val="0"/>
              <w:divBdr>
                <w:top w:val="none" w:sz="0" w:space="0" w:color="auto"/>
                <w:left w:val="none" w:sz="0" w:space="0" w:color="auto"/>
                <w:bottom w:val="none" w:sz="0" w:space="0" w:color="auto"/>
                <w:right w:val="none" w:sz="0" w:space="0" w:color="auto"/>
              </w:divBdr>
            </w:div>
            <w:div w:id="2117362502">
              <w:marLeft w:val="0"/>
              <w:marRight w:val="0"/>
              <w:marTop w:val="0"/>
              <w:marBottom w:val="0"/>
              <w:divBdr>
                <w:top w:val="none" w:sz="0" w:space="0" w:color="auto"/>
                <w:left w:val="none" w:sz="0" w:space="0" w:color="auto"/>
                <w:bottom w:val="none" w:sz="0" w:space="0" w:color="auto"/>
                <w:right w:val="none" w:sz="0" w:space="0" w:color="auto"/>
              </w:divBdr>
            </w:div>
            <w:div w:id="2121685025">
              <w:marLeft w:val="0"/>
              <w:marRight w:val="0"/>
              <w:marTop w:val="0"/>
              <w:marBottom w:val="0"/>
              <w:divBdr>
                <w:top w:val="none" w:sz="0" w:space="0" w:color="auto"/>
                <w:left w:val="none" w:sz="0" w:space="0" w:color="auto"/>
                <w:bottom w:val="none" w:sz="0" w:space="0" w:color="auto"/>
                <w:right w:val="none" w:sz="0" w:space="0" w:color="auto"/>
              </w:divBdr>
            </w:div>
            <w:div w:id="2130929429">
              <w:marLeft w:val="0"/>
              <w:marRight w:val="0"/>
              <w:marTop w:val="0"/>
              <w:marBottom w:val="0"/>
              <w:divBdr>
                <w:top w:val="none" w:sz="0" w:space="0" w:color="auto"/>
                <w:left w:val="none" w:sz="0" w:space="0" w:color="auto"/>
                <w:bottom w:val="none" w:sz="0" w:space="0" w:color="auto"/>
                <w:right w:val="none" w:sz="0" w:space="0" w:color="auto"/>
              </w:divBdr>
            </w:div>
            <w:div w:id="2134470749">
              <w:marLeft w:val="0"/>
              <w:marRight w:val="0"/>
              <w:marTop w:val="0"/>
              <w:marBottom w:val="0"/>
              <w:divBdr>
                <w:top w:val="none" w:sz="0" w:space="0" w:color="auto"/>
                <w:left w:val="none" w:sz="0" w:space="0" w:color="auto"/>
                <w:bottom w:val="none" w:sz="0" w:space="0" w:color="auto"/>
                <w:right w:val="none" w:sz="0" w:space="0" w:color="auto"/>
              </w:divBdr>
            </w:div>
            <w:div w:id="2139375913">
              <w:marLeft w:val="0"/>
              <w:marRight w:val="0"/>
              <w:marTop w:val="0"/>
              <w:marBottom w:val="0"/>
              <w:divBdr>
                <w:top w:val="none" w:sz="0" w:space="0" w:color="auto"/>
                <w:left w:val="none" w:sz="0" w:space="0" w:color="auto"/>
                <w:bottom w:val="none" w:sz="0" w:space="0" w:color="auto"/>
                <w:right w:val="none" w:sz="0" w:space="0" w:color="auto"/>
              </w:divBdr>
            </w:div>
            <w:div w:id="214330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footer" Target="footer2.xml"/><Relationship Id="rId42" Type="http://schemas.openxmlformats.org/officeDocument/2006/relationships/image" Target="media/image20.emf"/><Relationship Id="rId47" Type="http://schemas.openxmlformats.org/officeDocument/2006/relationships/image" Target="media/image25.emf"/><Relationship Id="rId63" Type="http://schemas.openxmlformats.org/officeDocument/2006/relationships/footer" Target="footer5.xml"/><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theme" Target="theme/theme1.xml"/><Relationship Id="rId16" Type="http://schemas.microsoft.com/office/2007/relationships/hdphoto" Target="media/hdphoto1.wdp"/><Relationship Id="rId107" Type="http://schemas.openxmlformats.org/officeDocument/2006/relationships/image" Target="media/image67.jpeg"/><Relationship Id="rId11" Type="http://schemas.openxmlformats.org/officeDocument/2006/relationships/image" Target="media/image1.png"/><Relationship Id="rId32" Type="http://schemas.openxmlformats.org/officeDocument/2006/relationships/image" Target="media/image10.emf"/><Relationship Id="rId37" Type="http://schemas.openxmlformats.org/officeDocument/2006/relationships/image" Target="media/image15.emf"/><Relationship Id="rId53" Type="http://schemas.openxmlformats.org/officeDocument/2006/relationships/image" Target="media/image31.emf"/><Relationship Id="rId58" Type="http://schemas.openxmlformats.org/officeDocument/2006/relationships/image" Target="media/image36.emf"/><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1.xml"/><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header" Target="header7.xml"/><Relationship Id="rId22" Type="http://schemas.openxmlformats.org/officeDocument/2006/relationships/header" Target="header3.xml"/><Relationship Id="rId27" Type="http://schemas.openxmlformats.org/officeDocument/2006/relationships/diagramColors" Target="diagrams/colors1.xml"/><Relationship Id="rId43" Type="http://schemas.openxmlformats.org/officeDocument/2006/relationships/image" Target="media/image21.png"/><Relationship Id="rId48" Type="http://schemas.openxmlformats.org/officeDocument/2006/relationships/image" Target="media/image26.emf"/><Relationship Id="rId64" Type="http://schemas.openxmlformats.org/officeDocument/2006/relationships/header" Target="header6.xml"/><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2.jpg"/><Relationship Id="rId17" Type="http://schemas.openxmlformats.org/officeDocument/2006/relationships/image" Target="media/image6.jpeg"/><Relationship Id="rId33" Type="http://schemas.openxmlformats.org/officeDocument/2006/relationships/image" Target="media/image11.emf"/><Relationship Id="rId38" Type="http://schemas.openxmlformats.org/officeDocument/2006/relationships/image" Target="media/image16.emf"/><Relationship Id="rId59" Type="http://schemas.openxmlformats.org/officeDocument/2006/relationships/image" Target="media/image37.emf"/><Relationship Id="rId103" Type="http://schemas.openxmlformats.org/officeDocument/2006/relationships/footer" Target="footer10.xml"/><Relationship Id="rId108" Type="http://schemas.openxmlformats.org/officeDocument/2006/relationships/image" Target="media/image68.jpeg"/><Relationship Id="rId54" Type="http://schemas.openxmlformats.org/officeDocument/2006/relationships/image" Target="media/image32.e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3.xml"/><Relationship Id="rId28" Type="http://schemas.microsoft.com/office/2007/relationships/diagramDrawing" Target="diagrams/drawing1.xml"/><Relationship Id="rId36" Type="http://schemas.openxmlformats.org/officeDocument/2006/relationships/image" Target="media/image14.emf"/><Relationship Id="rId49" Type="http://schemas.openxmlformats.org/officeDocument/2006/relationships/image" Target="media/image27.emf"/><Relationship Id="rId57" Type="http://schemas.openxmlformats.org/officeDocument/2006/relationships/image" Target="media/image35.emf"/><Relationship Id="rId106" Type="http://schemas.openxmlformats.org/officeDocument/2006/relationships/footer" Target="footer12.xml"/><Relationship Id="rId10" Type="http://schemas.openxmlformats.org/officeDocument/2006/relationships/endnotes" Target="endnotes.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header" Target="header4.xml"/><Relationship Id="rId65" Type="http://schemas.openxmlformats.org/officeDocument/2006/relationships/footer" Target="footer6.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header" Target="header9.xml"/><Relationship Id="rId101"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17.emf"/><Relationship Id="rId109" Type="http://schemas.openxmlformats.org/officeDocument/2006/relationships/footer" Target="footer13.xml"/><Relationship Id="rId34" Type="http://schemas.openxmlformats.org/officeDocument/2006/relationships/image" Target="media/image12.emf"/><Relationship Id="rId50" Type="http://schemas.openxmlformats.org/officeDocument/2006/relationships/image" Target="media/image28.emf"/><Relationship Id="rId55" Type="http://schemas.openxmlformats.org/officeDocument/2006/relationships/image" Target="media/image33.emf"/><Relationship Id="rId76" Type="http://schemas.openxmlformats.org/officeDocument/2006/relationships/image" Target="media/image48.png"/><Relationship Id="rId97" Type="http://schemas.openxmlformats.org/officeDocument/2006/relationships/footer" Target="footer7.xml"/><Relationship Id="rId104" Type="http://schemas.openxmlformats.org/officeDocument/2006/relationships/footer" Target="footer1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diagramData" Target="diagrams/data1.xml"/><Relationship Id="rId40" Type="http://schemas.openxmlformats.org/officeDocument/2006/relationships/image" Target="media/image18.emf"/><Relationship Id="rId45" Type="http://schemas.openxmlformats.org/officeDocument/2006/relationships/image" Target="media/image23.emf"/><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fontTable" Target="fontTable.xml"/><Relationship Id="rId61" Type="http://schemas.openxmlformats.org/officeDocument/2006/relationships/header" Target="header5.xml"/><Relationship Id="rId82" Type="http://schemas.openxmlformats.org/officeDocument/2006/relationships/image" Target="media/image54.png"/><Relationship Id="rId19" Type="http://schemas.openxmlformats.org/officeDocument/2006/relationships/header" Target="header2.xml"/><Relationship Id="rId14" Type="http://schemas.openxmlformats.org/officeDocument/2006/relationships/image" Target="media/image4.jpeg"/><Relationship Id="rId30" Type="http://schemas.openxmlformats.org/officeDocument/2006/relationships/image" Target="media/image8.em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49.png"/><Relationship Id="rId100" Type="http://schemas.openxmlformats.org/officeDocument/2006/relationships/footer" Target="footer9.xml"/><Relationship Id="rId105"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footer" Target="footer8.xml"/><Relationship Id="rId3" Type="http://schemas.openxmlformats.org/officeDocument/2006/relationships/customXml" Target="../customXml/item3.xml"/><Relationship Id="rId25" Type="http://schemas.openxmlformats.org/officeDocument/2006/relationships/diagramLayout" Target="diagrams/layout1.xml"/><Relationship Id="rId46" Type="http://schemas.openxmlformats.org/officeDocument/2006/relationships/image" Target="media/image24.emf"/><Relationship Id="rId67" Type="http://schemas.openxmlformats.org/officeDocument/2006/relationships/image" Target="media/image39.png"/><Relationship Id="rId20" Type="http://schemas.openxmlformats.org/officeDocument/2006/relationships/footer" Target="footer1.xml"/><Relationship Id="rId41" Type="http://schemas.openxmlformats.org/officeDocument/2006/relationships/image" Target="media/image19.emf"/><Relationship Id="rId62" Type="http://schemas.openxmlformats.org/officeDocument/2006/relationships/footer" Target="footer4.xml"/><Relationship Id="rId83" Type="http://schemas.openxmlformats.org/officeDocument/2006/relationships/image" Target="media/image55.png"/><Relationship Id="rId88" Type="http://schemas.openxmlformats.org/officeDocument/2006/relationships/image" Target="media/image60.png"/><Relationship Id="rId111"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481125-025B-4B6B-BD09-41A20652C14A}"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GB"/>
        </a:p>
      </dgm:t>
    </dgm:pt>
    <dgm:pt modelId="{6BD46243-9A9F-4091-AEE6-B27179A2CBE8}">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Pemimpin Divisi Infomation Technology</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8E957ABE-DC67-43C0-B32F-DB43203BF87C}" type="parTrans" cxnId="{E5017021-4EAC-4F1D-BAD9-2B216BA564C8}">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93871E5E-4619-4581-95B3-67535062DBB0}" type="sibTrans" cxnId="{E5017021-4EAC-4F1D-BAD9-2B216BA564C8}">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245B2032-A8DB-4248-AAF6-09161ABDA1AB}">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Pemimpin Grup Planning &amp; Govermance</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FA808E9F-D17C-4D67-ACBE-7DF567480714}" type="parTrans" cxnId="{0867F5EC-8A87-4C30-BDF8-6C22A52F36F1}">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8FD83209-0E5B-481B-B81A-C97993178BC8}" type="sibTrans" cxnId="{0867F5EC-8A87-4C30-BDF8-6C22A52F36F1}">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19192F65-53FE-4243-A86C-F60FFDC6F96C}">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Pemimpin Grup Application Management Core &amp; Non Core Banking</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85A54028-2C04-4137-A098-6FFDEA48B2B2}" type="parTrans" cxnId="{8091E664-8617-42EF-9D09-E385924F0AB1}">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9C5C9049-896A-4824-85E1-C0C3FEE06C83}" type="sibTrans" cxnId="{8091E664-8617-42EF-9D09-E385924F0AB1}">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B66EC2C7-3F13-47A2-B075-E7FE4AA1C4E5}">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Pemimpin Grup Project Management</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2ACB8075-9331-49C7-BD23-A9CD240DB04D}" type="parTrans" cxnId="{45E44DD9-4400-4F44-B456-9249FC3B803E}">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C51B8945-280D-413D-A993-1BC80DC6C3E6}" type="sibTrans" cxnId="{45E44DD9-4400-4F44-B456-9249FC3B803E}">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1BB14165-8D6F-416B-8FFF-CFCC7A02914D}">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Pemimpin Grup Business Inteligence &amp; Data Analytic</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95926F02-32DC-40DA-8376-66ABF95AE168}" type="parTrans" cxnId="{38522772-AFFC-4A87-B7C7-1E91FFD866C0}">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CACBC2D3-D28F-4DA1-844A-A6086F223A6F}" type="sibTrans" cxnId="{38522772-AFFC-4A87-B7C7-1E91FFD866C0}">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06E197E1-44A9-4560-BDBF-ACB708C26B8A}">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Wakil Pemimpin Divisi IT - Operation</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E6039CF3-7D8A-4D83-A2BD-81A6460AFF68}" type="parTrans" cxnId="{57E52CC2-C40A-4830-AD10-617692F897ED}">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CA4237F7-6855-4A03-9C9F-39632BC91CDF}" type="sibTrans" cxnId="{57E52CC2-C40A-4830-AD10-617692F897ED}">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81C5C68C-CF8D-40DD-9E4C-1F98F67B9E7D}">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Pemimpin Grup Network, System &amp; Risk Management</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6917E403-05B9-401D-9AE5-935EA74FB1DE}" type="parTrans" cxnId="{9585BEAF-3315-4AF6-8431-DEC05A5934B9}">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D8AF50EC-1A19-4A16-B833-944CE38BCAA5}" type="sibTrans" cxnId="{9585BEAF-3315-4AF6-8431-DEC05A5934B9}">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80D8F81C-FCFE-4E9F-9336-08ABA060D43B}">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Pemimpin Grup Operation Management DC &amp; DRC</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63EB1192-E3D3-4ED3-9F1F-D8411B2D4693}" type="parTrans" cxnId="{B8782869-E378-46AE-8AD8-1F712ABE6CEA}">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5BD5DB75-24CA-4275-B336-9B9EEE6D0252}" type="sibTrans" cxnId="{B8782869-E378-46AE-8AD8-1F712ABE6CEA}">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229B2266-7828-41AF-B0D2-A418E5D4061A}">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Pemimpin Group Helpdesk &amp; Support</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2C43CA45-B23E-49EE-8124-6EBF3EC566B4}" type="parTrans" cxnId="{7C2AC8EA-924E-4188-AAD2-61B1350B8696}">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6E318AA8-D5B1-44E6-B993-6CA2147FEAEE}" type="sibTrans" cxnId="{7C2AC8EA-924E-4188-AAD2-61B1350B8696}">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47C4399C-7782-4DC4-A896-783969523950}">
      <dgm:prSet phldrT="[Text]" custT="1"/>
      <dgm:spPr>
        <a:solidFill>
          <a:schemeClr val="accent1">
            <a:lumMod val="20000"/>
            <a:lumOff val="80000"/>
          </a:schemeClr>
        </a:solidFill>
      </dgm:spPr>
      <dgm:t>
        <a:bodyPr/>
        <a:lstStyle/>
        <a:p>
          <a:r>
            <a:rPr lang="id-ID" sz="700">
              <a:latin typeface="Times New Roman" panose="02020603050405020304" pitchFamily="18" charset="0"/>
              <a:ea typeface="Tahoma" panose="020B0604030504040204" pitchFamily="34" charset="0"/>
              <a:cs typeface="Times New Roman" panose="02020603050405020304" pitchFamily="18" charset="0"/>
            </a:rPr>
            <a:t>Wakil Pemimpin Divisi IT - Development</a:t>
          </a:r>
          <a:endParaRPr lang="en-GB" sz="700">
            <a:latin typeface="Times New Roman" panose="02020603050405020304" pitchFamily="18" charset="0"/>
            <a:ea typeface="Tahoma" panose="020B0604030504040204" pitchFamily="34" charset="0"/>
            <a:cs typeface="Times New Roman" panose="02020603050405020304" pitchFamily="18" charset="0"/>
          </a:endParaRPr>
        </a:p>
      </dgm:t>
    </dgm:pt>
    <dgm:pt modelId="{C38BC4E2-6B83-4E49-93A3-8DA83EF4103B}" type="parTrans" cxnId="{E0F5875C-F23A-40FC-9DBC-99455FA863BD}">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74B65DD1-7648-410A-BB4A-C731F8749951}" type="sibTrans" cxnId="{E0F5875C-F23A-40FC-9DBC-99455FA863BD}">
      <dgm:prSet/>
      <dgm:spPr/>
      <dgm:t>
        <a:bodyPr/>
        <a:lstStyle/>
        <a:p>
          <a:endParaRPr lang="en-GB" sz="1800">
            <a:latin typeface="Times New Roman" panose="02020603050405020304" pitchFamily="18" charset="0"/>
            <a:ea typeface="Tahoma" panose="020B0604030504040204" pitchFamily="34" charset="0"/>
            <a:cs typeface="Times New Roman" panose="02020603050405020304" pitchFamily="18" charset="0"/>
          </a:endParaRPr>
        </a:p>
      </dgm:t>
    </dgm:pt>
    <dgm:pt modelId="{AF993A81-0153-4B06-853A-FFA560BFC73D}" type="pres">
      <dgm:prSet presAssocID="{76481125-025B-4B6B-BD09-41A20652C14A}" presName="hierChild1" presStyleCnt="0">
        <dgm:presLayoutVars>
          <dgm:orgChart val="1"/>
          <dgm:chPref val="1"/>
          <dgm:dir/>
          <dgm:animOne val="branch"/>
          <dgm:animLvl val="lvl"/>
          <dgm:resizeHandles/>
        </dgm:presLayoutVars>
      </dgm:prSet>
      <dgm:spPr/>
    </dgm:pt>
    <dgm:pt modelId="{C353719A-DA66-4DD5-8B7B-5702107CB4C1}" type="pres">
      <dgm:prSet presAssocID="{6BD46243-9A9F-4091-AEE6-B27179A2CBE8}" presName="hierRoot1" presStyleCnt="0">
        <dgm:presLayoutVars>
          <dgm:hierBranch val="init"/>
        </dgm:presLayoutVars>
      </dgm:prSet>
      <dgm:spPr/>
    </dgm:pt>
    <dgm:pt modelId="{A1964995-7330-470E-B4AE-49457B988780}" type="pres">
      <dgm:prSet presAssocID="{6BD46243-9A9F-4091-AEE6-B27179A2CBE8}" presName="rootComposite1" presStyleCnt="0"/>
      <dgm:spPr/>
    </dgm:pt>
    <dgm:pt modelId="{0EF879A4-0E70-452D-AF70-CDAFDEACD4C9}" type="pres">
      <dgm:prSet presAssocID="{6BD46243-9A9F-4091-AEE6-B27179A2CBE8}" presName="rootText1" presStyleLbl="node0" presStyleIdx="0" presStyleCnt="1" custScaleX="292632" custScaleY="177092" custLinFactY="-130182" custLinFactNeighborX="13972" custLinFactNeighborY="-200000">
        <dgm:presLayoutVars>
          <dgm:chPref val="3"/>
        </dgm:presLayoutVars>
      </dgm:prSet>
      <dgm:spPr/>
    </dgm:pt>
    <dgm:pt modelId="{520235FA-DFCC-4955-835B-68B61420A1A7}" type="pres">
      <dgm:prSet presAssocID="{6BD46243-9A9F-4091-AEE6-B27179A2CBE8}" presName="rootConnector1" presStyleLbl="node1" presStyleIdx="0" presStyleCnt="0"/>
      <dgm:spPr/>
    </dgm:pt>
    <dgm:pt modelId="{66E8D508-84C0-4FC6-9EE9-215C98505266}" type="pres">
      <dgm:prSet presAssocID="{6BD46243-9A9F-4091-AEE6-B27179A2CBE8}" presName="hierChild2" presStyleCnt="0"/>
      <dgm:spPr/>
    </dgm:pt>
    <dgm:pt modelId="{F2CCAED8-4C21-4A43-BA28-B3D369109F4A}" type="pres">
      <dgm:prSet presAssocID="{C38BC4E2-6B83-4E49-93A3-8DA83EF4103B}" presName="Name37" presStyleLbl="parChTrans1D2" presStyleIdx="0" presStyleCnt="2"/>
      <dgm:spPr/>
    </dgm:pt>
    <dgm:pt modelId="{1DC2444E-489A-4129-A65F-147B2C0F7E0A}" type="pres">
      <dgm:prSet presAssocID="{47C4399C-7782-4DC4-A896-783969523950}" presName="hierRoot2" presStyleCnt="0">
        <dgm:presLayoutVars>
          <dgm:hierBranch val="hang"/>
        </dgm:presLayoutVars>
      </dgm:prSet>
      <dgm:spPr/>
    </dgm:pt>
    <dgm:pt modelId="{D600EDF7-61CE-4CF1-8F95-07D79C6DAB88}" type="pres">
      <dgm:prSet presAssocID="{47C4399C-7782-4DC4-A896-783969523950}" presName="rootComposite" presStyleCnt="0"/>
      <dgm:spPr/>
    </dgm:pt>
    <dgm:pt modelId="{3F9D6901-2E74-4745-8CAF-49174E269441}" type="pres">
      <dgm:prSet presAssocID="{47C4399C-7782-4DC4-A896-783969523950}" presName="rootText" presStyleLbl="node2" presStyleIdx="0" presStyleCnt="2" custScaleX="292632" custScaleY="177092" custLinFactY="-100000" custLinFactNeighborX="23203" custLinFactNeighborY="-128960">
        <dgm:presLayoutVars>
          <dgm:chPref val="3"/>
        </dgm:presLayoutVars>
      </dgm:prSet>
      <dgm:spPr/>
    </dgm:pt>
    <dgm:pt modelId="{559A2E3B-DB8A-4B1F-BD9E-6852A56F082C}" type="pres">
      <dgm:prSet presAssocID="{47C4399C-7782-4DC4-A896-783969523950}" presName="rootConnector" presStyleLbl="node2" presStyleIdx="0" presStyleCnt="2"/>
      <dgm:spPr/>
    </dgm:pt>
    <dgm:pt modelId="{7967D2F2-8A53-46FC-9D03-BF43B89277F8}" type="pres">
      <dgm:prSet presAssocID="{47C4399C-7782-4DC4-A896-783969523950}" presName="hierChild4" presStyleCnt="0"/>
      <dgm:spPr/>
    </dgm:pt>
    <dgm:pt modelId="{9983F6EB-269B-4449-A75A-D149C8B8C69F}" type="pres">
      <dgm:prSet presAssocID="{FA808E9F-D17C-4D67-ACBE-7DF567480714}" presName="Name48" presStyleLbl="parChTrans1D3" presStyleIdx="0" presStyleCnt="7"/>
      <dgm:spPr/>
    </dgm:pt>
    <dgm:pt modelId="{090C896B-4BC4-4078-8C76-A5948F48371B}" type="pres">
      <dgm:prSet presAssocID="{245B2032-A8DB-4248-AAF6-09161ABDA1AB}" presName="hierRoot2" presStyleCnt="0">
        <dgm:presLayoutVars>
          <dgm:hierBranch val="init"/>
        </dgm:presLayoutVars>
      </dgm:prSet>
      <dgm:spPr/>
    </dgm:pt>
    <dgm:pt modelId="{113DE19D-DF3B-4FDF-ADD0-8B9DFB50720E}" type="pres">
      <dgm:prSet presAssocID="{245B2032-A8DB-4248-AAF6-09161ABDA1AB}" presName="rootComposite" presStyleCnt="0"/>
      <dgm:spPr/>
    </dgm:pt>
    <dgm:pt modelId="{E2D1B775-A19E-4006-8804-AFC4810775A9}" type="pres">
      <dgm:prSet presAssocID="{245B2032-A8DB-4248-AAF6-09161ABDA1AB}" presName="rootText" presStyleLbl="node3" presStyleIdx="0" presStyleCnt="7" custScaleX="170023" custScaleY="406245" custLinFactY="-52057" custLinFactNeighborX="-595" custLinFactNeighborY="-100000">
        <dgm:presLayoutVars>
          <dgm:chPref val="3"/>
        </dgm:presLayoutVars>
      </dgm:prSet>
      <dgm:spPr/>
    </dgm:pt>
    <dgm:pt modelId="{4AB1C3E8-BEDB-490B-BBF8-FB4D150569BC}" type="pres">
      <dgm:prSet presAssocID="{245B2032-A8DB-4248-AAF6-09161ABDA1AB}" presName="rootConnector" presStyleLbl="node3" presStyleIdx="0" presStyleCnt="7"/>
      <dgm:spPr/>
    </dgm:pt>
    <dgm:pt modelId="{8194FCC5-EC95-4751-8463-C83AEF6C9A85}" type="pres">
      <dgm:prSet presAssocID="{245B2032-A8DB-4248-AAF6-09161ABDA1AB}" presName="hierChild4" presStyleCnt="0"/>
      <dgm:spPr/>
    </dgm:pt>
    <dgm:pt modelId="{ABBA9C19-E9C4-40B4-A46A-BF51B1378FD1}" type="pres">
      <dgm:prSet presAssocID="{245B2032-A8DB-4248-AAF6-09161ABDA1AB}" presName="hierChild5" presStyleCnt="0"/>
      <dgm:spPr/>
    </dgm:pt>
    <dgm:pt modelId="{DE4DCAE9-CB4C-4614-AD31-72D545F56557}" type="pres">
      <dgm:prSet presAssocID="{85A54028-2C04-4137-A098-6FFDEA48B2B2}" presName="Name48" presStyleLbl="parChTrans1D3" presStyleIdx="1" presStyleCnt="7"/>
      <dgm:spPr/>
    </dgm:pt>
    <dgm:pt modelId="{2D1C2D08-32D3-4D2E-8994-96D3E32E4533}" type="pres">
      <dgm:prSet presAssocID="{19192F65-53FE-4243-A86C-F60FFDC6F96C}" presName="hierRoot2" presStyleCnt="0">
        <dgm:presLayoutVars>
          <dgm:hierBranch val="init"/>
        </dgm:presLayoutVars>
      </dgm:prSet>
      <dgm:spPr/>
    </dgm:pt>
    <dgm:pt modelId="{48C8FA89-B646-49F4-9734-BE16A350D7DE}" type="pres">
      <dgm:prSet presAssocID="{19192F65-53FE-4243-A86C-F60FFDC6F96C}" presName="rootComposite" presStyleCnt="0"/>
      <dgm:spPr/>
    </dgm:pt>
    <dgm:pt modelId="{9B4F2B31-DFA6-403D-8B8D-BD2753B06106}" type="pres">
      <dgm:prSet presAssocID="{19192F65-53FE-4243-A86C-F60FFDC6F96C}" presName="rootText" presStyleLbl="node3" presStyleIdx="1" presStyleCnt="7" custScaleX="170023" custScaleY="406245" custLinFactY="-52345" custLinFactNeighborX="49631" custLinFactNeighborY="-100000">
        <dgm:presLayoutVars>
          <dgm:chPref val="3"/>
        </dgm:presLayoutVars>
      </dgm:prSet>
      <dgm:spPr/>
    </dgm:pt>
    <dgm:pt modelId="{6C0FACA9-0A32-4847-9E58-BCD328EB74D0}" type="pres">
      <dgm:prSet presAssocID="{19192F65-53FE-4243-A86C-F60FFDC6F96C}" presName="rootConnector" presStyleLbl="node3" presStyleIdx="1" presStyleCnt="7"/>
      <dgm:spPr/>
    </dgm:pt>
    <dgm:pt modelId="{01CCD7E6-111C-47E5-842F-7CC25B1B359C}" type="pres">
      <dgm:prSet presAssocID="{19192F65-53FE-4243-A86C-F60FFDC6F96C}" presName="hierChild4" presStyleCnt="0"/>
      <dgm:spPr/>
    </dgm:pt>
    <dgm:pt modelId="{B36854BF-6981-4D2A-9007-97FF36626CC3}" type="pres">
      <dgm:prSet presAssocID="{19192F65-53FE-4243-A86C-F60FFDC6F96C}" presName="hierChild5" presStyleCnt="0"/>
      <dgm:spPr/>
    </dgm:pt>
    <dgm:pt modelId="{D3AFC38F-692A-41C4-AEDE-B40AB27127E4}" type="pres">
      <dgm:prSet presAssocID="{2ACB8075-9331-49C7-BD23-A9CD240DB04D}" presName="Name48" presStyleLbl="parChTrans1D3" presStyleIdx="2" presStyleCnt="7"/>
      <dgm:spPr/>
    </dgm:pt>
    <dgm:pt modelId="{77882220-6594-43D6-A055-330CA847B2E8}" type="pres">
      <dgm:prSet presAssocID="{B66EC2C7-3F13-47A2-B075-E7FE4AA1C4E5}" presName="hierRoot2" presStyleCnt="0">
        <dgm:presLayoutVars>
          <dgm:hierBranch val="init"/>
        </dgm:presLayoutVars>
      </dgm:prSet>
      <dgm:spPr/>
    </dgm:pt>
    <dgm:pt modelId="{89A2F5B0-5428-439C-8F54-73A3C533AEBB}" type="pres">
      <dgm:prSet presAssocID="{B66EC2C7-3F13-47A2-B075-E7FE4AA1C4E5}" presName="rootComposite" presStyleCnt="0"/>
      <dgm:spPr/>
    </dgm:pt>
    <dgm:pt modelId="{FF5FE714-A1AA-49E7-A2FF-0ECB780C6EA3}" type="pres">
      <dgm:prSet presAssocID="{B66EC2C7-3F13-47A2-B075-E7FE4AA1C4E5}" presName="rootText" presStyleLbl="node3" presStyleIdx="2" presStyleCnt="7" custScaleX="170023" custScaleY="406245" custLinFactNeighborX="-595" custLinFactNeighborY="-80686">
        <dgm:presLayoutVars>
          <dgm:chPref val="3"/>
        </dgm:presLayoutVars>
      </dgm:prSet>
      <dgm:spPr/>
    </dgm:pt>
    <dgm:pt modelId="{832CA5FE-ACBE-4BCE-A846-7DF10F7A73EA}" type="pres">
      <dgm:prSet presAssocID="{B66EC2C7-3F13-47A2-B075-E7FE4AA1C4E5}" presName="rootConnector" presStyleLbl="node3" presStyleIdx="2" presStyleCnt="7"/>
      <dgm:spPr/>
    </dgm:pt>
    <dgm:pt modelId="{C926351B-E423-47B5-A9CE-D8728C9FC018}" type="pres">
      <dgm:prSet presAssocID="{B66EC2C7-3F13-47A2-B075-E7FE4AA1C4E5}" presName="hierChild4" presStyleCnt="0"/>
      <dgm:spPr/>
    </dgm:pt>
    <dgm:pt modelId="{D737A46E-173F-467A-8B5F-56C5FDE1627F}" type="pres">
      <dgm:prSet presAssocID="{B66EC2C7-3F13-47A2-B075-E7FE4AA1C4E5}" presName="hierChild5" presStyleCnt="0"/>
      <dgm:spPr/>
    </dgm:pt>
    <dgm:pt modelId="{2AD14CEB-B0C9-459B-BEF7-5C21DCCBF171}" type="pres">
      <dgm:prSet presAssocID="{95926F02-32DC-40DA-8376-66ABF95AE168}" presName="Name48" presStyleLbl="parChTrans1D3" presStyleIdx="3" presStyleCnt="7"/>
      <dgm:spPr/>
    </dgm:pt>
    <dgm:pt modelId="{DCB06A31-C368-4F3C-A55F-7F742FF88423}" type="pres">
      <dgm:prSet presAssocID="{1BB14165-8D6F-416B-8FFF-CFCC7A02914D}" presName="hierRoot2" presStyleCnt="0">
        <dgm:presLayoutVars>
          <dgm:hierBranch val="init"/>
        </dgm:presLayoutVars>
      </dgm:prSet>
      <dgm:spPr/>
    </dgm:pt>
    <dgm:pt modelId="{EAEA1559-092F-498F-AAD1-C4688C6CFF38}" type="pres">
      <dgm:prSet presAssocID="{1BB14165-8D6F-416B-8FFF-CFCC7A02914D}" presName="rootComposite" presStyleCnt="0"/>
      <dgm:spPr/>
    </dgm:pt>
    <dgm:pt modelId="{CBE74EDA-0574-4474-ABF7-5E62D0487B4C}" type="pres">
      <dgm:prSet presAssocID="{1BB14165-8D6F-416B-8FFF-CFCC7A02914D}" presName="rootText" presStyleLbl="node3" presStyleIdx="3" presStyleCnt="7" custScaleX="170023" custScaleY="406245" custLinFactNeighborX="46136" custLinFactNeighborY="-80692">
        <dgm:presLayoutVars>
          <dgm:chPref val="3"/>
        </dgm:presLayoutVars>
      </dgm:prSet>
      <dgm:spPr/>
    </dgm:pt>
    <dgm:pt modelId="{DAD34690-F0DD-4DBC-A52C-F33547D035BD}" type="pres">
      <dgm:prSet presAssocID="{1BB14165-8D6F-416B-8FFF-CFCC7A02914D}" presName="rootConnector" presStyleLbl="node3" presStyleIdx="3" presStyleCnt="7"/>
      <dgm:spPr/>
    </dgm:pt>
    <dgm:pt modelId="{B88E8D52-AE9B-4E85-B3C4-DEDF541664CE}" type="pres">
      <dgm:prSet presAssocID="{1BB14165-8D6F-416B-8FFF-CFCC7A02914D}" presName="hierChild4" presStyleCnt="0"/>
      <dgm:spPr/>
    </dgm:pt>
    <dgm:pt modelId="{5FFA364E-3527-459A-BD53-5BAB080B8D5E}" type="pres">
      <dgm:prSet presAssocID="{1BB14165-8D6F-416B-8FFF-CFCC7A02914D}" presName="hierChild5" presStyleCnt="0"/>
      <dgm:spPr/>
    </dgm:pt>
    <dgm:pt modelId="{94A288AE-8534-4921-809F-306C782D0371}" type="pres">
      <dgm:prSet presAssocID="{47C4399C-7782-4DC4-A896-783969523950}" presName="hierChild5" presStyleCnt="0"/>
      <dgm:spPr/>
    </dgm:pt>
    <dgm:pt modelId="{80C72CC9-5685-4F13-94C5-9FAF3835F219}" type="pres">
      <dgm:prSet presAssocID="{E6039CF3-7D8A-4D83-A2BD-81A6460AFF68}" presName="Name37" presStyleLbl="parChTrans1D2" presStyleIdx="1" presStyleCnt="2"/>
      <dgm:spPr/>
    </dgm:pt>
    <dgm:pt modelId="{ECB40B10-8352-4E74-BA52-A2148E58CBF3}" type="pres">
      <dgm:prSet presAssocID="{06E197E1-44A9-4560-BDBF-ACB708C26B8A}" presName="hierRoot2" presStyleCnt="0">
        <dgm:presLayoutVars>
          <dgm:hierBranch/>
        </dgm:presLayoutVars>
      </dgm:prSet>
      <dgm:spPr/>
    </dgm:pt>
    <dgm:pt modelId="{B1818FB0-D133-4712-8DA3-B4AEA1453812}" type="pres">
      <dgm:prSet presAssocID="{06E197E1-44A9-4560-BDBF-ACB708C26B8A}" presName="rootComposite" presStyleCnt="0"/>
      <dgm:spPr/>
    </dgm:pt>
    <dgm:pt modelId="{B844C602-5B5B-411B-8142-E509B718088F}" type="pres">
      <dgm:prSet presAssocID="{06E197E1-44A9-4560-BDBF-ACB708C26B8A}" presName="rootText" presStyleLbl="node2" presStyleIdx="1" presStyleCnt="2" custScaleX="292632" custScaleY="177092" custLinFactY="-100000" custLinFactNeighborX="39762" custLinFactNeighborY="-129073">
        <dgm:presLayoutVars>
          <dgm:chPref val="3"/>
        </dgm:presLayoutVars>
      </dgm:prSet>
      <dgm:spPr/>
    </dgm:pt>
    <dgm:pt modelId="{E9E5A505-901D-4B7E-BB15-EA10DA6F9563}" type="pres">
      <dgm:prSet presAssocID="{06E197E1-44A9-4560-BDBF-ACB708C26B8A}" presName="rootConnector" presStyleLbl="node2" presStyleIdx="1" presStyleCnt="2"/>
      <dgm:spPr/>
    </dgm:pt>
    <dgm:pt modelId="{576F148F-2A28-465F-A039-390B8BD79A0C}" type="pres">
      <dgm:prSet presAssocID="{06E197E1-44A9-4560-BDBF-ACB708C26B8A}" presName="hierChild4" presStyleCnt="0"/>
      <dgm:spPr/>
    </dgm:pt>
    <dgm:pt modelId="{2625136C-4619-4285-BB05-0FDB5A581A4E}" type="pres">
      <dgm:prSet presAssocID="{6917E403-05B9-401D-9AE5-935EA74FB1DE}" presName="Name35" presStyleLbl="parChTrans1D3" presStyleIdx="4" presStyleCnt="7"/>
      <dgm:spPr/>
    </dgm:pt>
    <dgm:pt modelId="{FD80ABD8-8113-4C39-BF29-04AB2B7F4366}" type="pres">
      <dgm:prSet presAssocID="{81C5C68C-CF8D-40DD-9E4C-1F98F67B9E7D}" presName="hierRoot2" presStyleCnt="0">
        <dgm:presLayoutVars>
          <dgm:hierBranch val="init"/>
        </dgm:presLayoutVars>
      </dgm:prSet>
      <dgm:spPr/>
    </dgm:pt>
    <dgm:pt modelId="{589B916C-C045-4181-B9B9-B04DBF5932EF}" type="pres">
      <dgm:prSet presAssocID="{81C5C68C-CF8D-40DD-9E4C-1F98F67B9E7D}" presName="rootComposite" presStyleCnt="0"/>
      <dgm:spPr/>
    </dgm:pt>
    <dgm:pt modelId="{F772006E-1C55-4802-A11D-1C7A5590E89E}" type="pres">
      <dgm:prSet presAssocID="{81C5C68C-CF8D-40DD-9E4C-1F98F67B9E7D}" presName="rootText" presStyleLbl="node3" presStyleIdx="4" presStyleCnt="7" custScaleX="156688" custScaleY="406245" custLinFactY="-63414" custLinFactNeighborX="76686" custLinFactNeighborY="-100000">
        <dgm:presLayoutVars>
          <dgm:chPref val="3"/>
        </dgm:presLayoutVars>
      </dgm:prSet>
      <dgm:spPr/>
    </dgm:pt>
    <dgm:pt modelId="{22E68D35-838E-4F6E-8BC7-6027437D969C}" type="pres">
      <dgm:prSet presAssocID="{81C5C68C-CF8D-40DD-9E4C-1F98F67B9E7D}" presName="rootConnector" presStyleLbl="node3" presStyleIdx="4" presStyleCnt="7"/>
      <dgm:spPr/>
    </dgm:pt>
    <dgm:pt modelId="{7745928F-C3E2-45A0-93FB-5476CEDC048A}" type="pres">
      <dgm:prSet presAssocID="{81C5C68C-CF8D-40DD-9E4C-1F98F67B9E7D}" presName="hierChild4" presStyleCnt="0"/>
      <dgm:spPr/>
    </dgm:pt>
    <dgm:pt modelId="{15337803-316E-4FA2-9481-D607FA7464BF}" type="pres">
      <dgm:prSet presAssocID="{81C5C68C-CF8D-40DD-9E4C-1F98F67B9E7D}" presName="hierChild5" presStyleCnt="0"/>
      <dgm:spPr/>
    </dgm:pt>
    <dgm:pt modelId="{1823F112-E194-44FF-AD53-DB77E9CD95DA}" type="pres">
      <dgm:prSet presAssocID="{63EB1192-E3D3-4ED3-9F1F-D8411B2D4693}" presName="Name35" presStyleLbl="parChTrans1D3" presStyleIdx="5" presStyleCnt="7"/>
      <dgm:spPr/>
    </dgm:pt>
    <dgm:pt modelId="{7F0CA8A1-E30A-48E8-A023-E3B334448AD6}" type="pres">
      <dgm:prSet presAssocID="{80D8F81C-FCFE-4E9F-9336-08ABA060D43B}" presName="hierRoot2" presStyleCnt="0">
        <dgm:presLayoutVars>
          <dgm:hierBranch val="init"/>
        </dgm:presLayoutVars>
      </dgm:prSet>
      <dgm:spPr/>
    </dgm:pt>
    <dgm:pt modelId="{81129574-DAA7-4809-92F6-80A87F9218B6}" type="pres">
      <dgm:prSet presAssocID="{80D8F81C-FCFE-4E9F-9336-08ABA060D43B}" presName="rootComposite" presStyleCnt="0"/>
      <dgm:spPr/>
    </dgm:pt>
    <dgm:pt modelId="{2B4D36CE-8AD0-44F5-A952-FC6553883D4F}" type="pres">
      <dgm:prSet presAssocID="{80D8F81C-FCFE-4E9F-9336-08ABA060D43B}" presName="rootText" presStyleLbl="node3" presStyleIdx="5" presStyleCnt="7" custScaleX="156688" custScaleY="406245" custLinFactY="157470" custLinFactNeighborX="39376" custLinFactNeighborY="200000">
        <dgm:presLayoutVars>
          <dgm:chPref val="3"/>
        </dgm:presLayoutVars>
      </dgm:prSet>
      <dgm:spPr/>
    </dgm:pt>
    <dgm:pt modelId="{1728B2B1-E438-4047-B6A1-474F8F35D750}" type="pres">
      <dgm:prSet presAssocID="{80D8F81C-FCFE-4E9F-9336-08ABA060D43B}" presName="rootConnector" presStyleLbl="node3" presStyleIdx="5" presStyleCnt="7"/>
      <dgm:spPr/>
    </dgm:pt>
    <dgm:pt modelId="{17268851-C55F-48BA-A2AD-A985B95BDA9F}" type="pres">
      <dgm:prSet presAssocID="{80D8F81C-FCFE-4E9F-9336-08ABA060D43B}" presName="hierChild4" presStyleCnt="0"/>
      <dgm:spPr/>
    </dgm:pt>
    <dgm:pt modelId="{6322B1B8-2133-4691-8CDB-0454E416469C}" type="pres">
      <dgm:prSet presAssocID="{80D8F81C-FCFE-4E9F-9336-08ABA060D43B}" presName="hierChild5" presStyleCnt="0"/>
      <dgm:spPr/>
    </dgm:pt>
    <dgm:pt modelId="{04412B42-8332-4DD5-9F27-FE7CAE35CC01}" type="pres">
      <dgm:prSet presAssocID="{2C43CA45-B23E-49EE-8124-6EBF3EC566B4}" presName="Name35" presStyleLbl="parChTrans1D3" presStyleIdx="6" presStyleCnt="7"/>
      <dgm:spPr/>
    </dgm:pt>
    <dgm:pt modelId="{54CE5C55-D6E2-454C-909D-FC43422D8BBB}" type="pres">
      <dgm:prSet presAssocID="{229B2266-7828-41AF-B0D2-A418E5D4061A}" presName="hierRoot2" presStyleCnt="0">
        <dgm:presLayoutVars>
          <dgm:hierBranch val="init"/>
        </dgm:presLayoutVars>
      </dgm:prSet>
      <dgm:spPr/>
    </dgm:pt>
    <dgm:pt modelId="{F85712E6-DA1F-451B-8ED5-13205D5E9EC8}" type="pres">
      <dgm:prSet presAssocID="{229B2266-7828-41AF-B0D2-A418E5D4061A}" presName="rootComposite" presStyleCnt="0"/>
      <dgm:spPr/>
    </dgm:pt>
    <dgm:pt modelId="{D67227C0-E46A-4BEE-94D5-5901884B0B8A}" type="pres">
      <dgm:prSet presAssocID="{229B2266-7828-41AF-B0D2-A418E5D4061A}" presName="rootText" presStyleLbl="node3" presStyleIdx="6" presStyleCnt="7" custScaleX="156688" custScaleY="406245" custLinFactY="-65404" custLinFactNeighborX="101" custLinFactNeighborY="-100000">
        <dgm:presLayoutVars>
          <dgm:chPref val="3"/>
        </dgm:presLayoutVars>
      </dgm:prSet>
      <dgm:spPr/>
    </dgm:pt>
    <dgm:pt modelId="{49439795-423F-4070-942F-876F5D83B17B}" type="pres">
      <dgm:prSet presAssocID="{229B2266-7828-41AF-B0D2-A418E5D4061A}" presName="rootConnector" presStyleLbl="node3" presStyleIdx="6" presStyleCnt="7"/>
      <dgm:spPr/>
    </dgm:pt>
    <dgm:pt modelId="{2255FD82-68A4-4FFE-8668-5F55FAF24E02}" type="pres">
      <dgm:prSet presAssocID="{229B2266-7828-41AF-B0D2-A418E5D4061A}" presName="hierChild4" presStyleCnt="0"/>
      <dgm:spPr/>
    </dgm:pt>
    <dgm:pt modelId="{5DA5C8A9-B69B-4C70-B138-5D6616682490}" type="pres">
      <dgm:prSet presAssocID="{229B2266-7828-41AF-B0D2-A418E5D4061A}" presName="hierChild5" presStyleCnt="0"/>
      <dgm:spPr/>
    </dgm:pt>
    <dgm:pt modelId="{2E6B03E3-2838-4016-B688-103790DD8A25}" type="pres">
      <dgm:prSet presAssocID="{06E197E1-44A9-4560-BDBF-ACB708C26B8A}" presName="hierChild5" presStyleCnt="0"/>
      <dgm:spPr/>
    </dgm:pt>
    <dgm:pt modelId="{730C506E-52AD-4E56-B14B-D2DCB28F2FAD}" type="pres">
      <dgm:prSet presAssocID="{6BD46243-9A9F-4091-AEE6-B27179A2CBE8}" presName="hierChild3" presStyleCnt="0"/>
      <dgm:spPr/>
    </dgm:pt>
  </dgm:ptLst>
  <dgm:cxnLst>
    <dgm:cxn modelId="{8AAA260B-8F78-4243-8E86-71C1A229C6AF}" type="presOf" srcId="{63EB1192-E3D3-4ED3-9F1F-D8411B2D4693}" destId="{1823F112-E194-44FF-AD53-DB77E9CD95DA}" srcOrd="0" destOrd="0" presId="urn:microsoft.com/office/officeart/2005/8/layout/orgChart1"/>
    <dgm:cxn modelId="{DEDEAE13-895D-4524-88BD-4DD43B7291E6}" type="presOf" srcId="{19192F65-53FE-4243-A86C-F60FFDC6F96C}" destId="{6C0FACA9-0A32-4847-9E58-BCD328EB74D0}" srcOrd="1" destOrd="0" presId="urn:microsoft.com/office/officeart/2005/8/layout/orgChart1"/>
    <dgm:cxn modelId="{D9794020-58AC-49A9-A973-6719D4D4AB50}" type="presOf" srcId="{E6039CF3-7D8A-4D83-A2BD-81A6460AFF68}" destId="{80C72CC9-5685-4F13-94C5-9FAF3835F219}" srcOrd="0" destOrd="0" presId="urn:microsoft.com/office/officeart/2005/8/layout/orgChart1"/>
    <dgm:cxn modelId="{E5017021-4EAC-4F1D-BAD9-2B216BA564C8}" srcId="{76481125-025B-4B6B-BD09-41A20652C14A}" destId="{6BD46243-9A9F-4091-AEE6-B27179A2CBE8}" srcOrd="0" destOrd="0" parTransId="{8E957ABE-DC67-43C0-B32F-DB43203BF87C}" sibTransId="{93871E5E-4619-4581-95B3-67535062DBB0}"/>
    <dgm:cxn modelId="{EE7AED22-1047-4068-BBEE-5F8CD4D69485}" type="presOf" srcId="{245B2032-A8DB-4248-AAF6-09161ABDA1AB}" destId="{4AB1C3E8-BEDB-490B-BBF8-FB4D150569BC}" srcOrd="1" destOrd="0" presId="urn:microsoft.com/office/officeart/2005/8/layout/orgChart1"/>
    <dgm:cxn modelId="{AF40F726-1E72-4550-915C-BEEE35C9BCAD}" type="presOf" srcId="{2C43CA45-B23E-49EE-8124-6EBF3EC566B4}" destId="{04412B42-8332-4DD5-9F27-FE7CAE35CC01}" srcOrd="0" destOrd="0" presId="urn:microsoft.com/office/officeart/2005/8/layout/orgChart1"/>
    <dgm:cxn modelId="{A058E12B-2ECB-4CDD-909C-F27E3DC20ECE}" type="presOf" srcId="{47C4399C-7782-4DC4-A896-783969523950}" destId="{3F9D6901-2E74-4745-8CAF-49174E269441}" srcOrd="0" destOrd="0" presId="urn:microsoft.com/office/officeart/2005/8/layout/orgChart1"/>
    <dgm:cxn modelId="{E0F5875C-F23A-40FC-9DBC-99455FA863BD}" srcId="{6BD46243-9A9F-4091-AEE6-B27179A2CBE8}" destId="{47C4399C-7782-4DC4-A896-783969523950}" srcOrd="0" destOrd="0" parTransId="{C38BC4E2-6B83-4E49-93A3-8DA83EF4103B}" sibTransId="{74B65DD1-7648-410A-BB4A-C731F8749951}"/>
    <dgm:cxn modelId="{8091E664-8617-42EF-9D09-E385924F0AB1}" srcId="{47C4399C-7782-4DC4-A896-783969523950}" destId="{19192F65-53FE-4243-A86C-F60FFDC6F96C}" srcOrd="1" destOrd="0" parTransId="{85A54028-2C04-4137-A098-6FFDEA48B2B2}" sibTransId="{9C5C9049-896A-4824-85E1-C0C3FEE06C83}"/>
    <dgm:cxn modelId="{246E6948-A1D5-4F27-B577-35FDF5A9EB6D}" type="presOf" srcId="{6917E403-05B9-401D-9AE5-935EA74FB1DE}" destId="{2625136C-4619-4285-BB05-0FDB5A581A4E}" srcOrd="0" destOrd="0" presId="urn:microsoft.com/office/officeart/2005/8/layout/orgChart1"/>
    <dgm:cxn modelId="{B8782869-E378-46AE-8AD8-1F712ABE6CEA}" srcId="{06E197E1-44A9-4560-BDBF-ACB708C26B8A}" destId="{80D8F81C-FCFE-4E9F-9336-08ABA060D43B}" srcOrd="1" destOrd="0" parTransId="{63EB1192-E3D3-4ED3-9F1F-D8411B2D4693}" sibTransId="{5BD5DB75-24CA-4275-B336-9B9EEE6D0252}"/>
    <dgm:cxn modelId="{D5DC7E49-DD48-4032-9A3A-819A381FC7F7}" type="presOf" srcId="{229B2266-7828-41AF-B0D2-A418E5D4061A}" destId="{49439795-423F-4070-942F-876F5D83B17B}" srcOrd="1" destOrd="0" presId="urn:microsoft.com/office/officeart/2005/8/layout/orgChart1"/>
    <dgm:cxn modelId="{403D496C-FBB1-4AB6-89BD-E90D5F3734F4}" type="presOf" srcId="{95926F02-32DC-40DA-8376-66ABF95AE168}" destId="{2AD14CEB-B0C9-459B-BEF7-5C21DCCBF171}" srcOrd="0" destOrd="0" presId="urn:microsoft.com/office/officeart/2005/8/layout/orgChart1"/>
    <dgm:cxn modelId="{91FEC06E-B369-41AE-BF1D-38AC4800D20F}" type="presOf" srcId="{B66EC2C7-3F13-47A2-B075-E7FE4AA1C4E5}" destId="{FF5FE714-A1AA-49E7-A2FF-0ECB780C6EA3}" srcOrd="0" destOrd="0" presId="urn:microsoft.com/office/officeart/2005/8/layout/orgChart1"/>
    <dgm:cxn modelId="{107A5E71-0800-463C-BF38-0AE877D2124F}" type="presOf" srcId="{85A54028-2C04-4137-A098-6FFDEA48B2B2}" destId="{DE4DCAE9-CB4C-4614-AD31-72D545F56557}" srcOrd="0" destOrd="0" presId="urn:microsoft.com/office/officeart/2005/8/layout/orgChart1"/>
    <dgm:cxn modelId="{38522772-AFFC-4A87-B7C7-1E91FFD866C0}" srcId="{47C4399C-7782-4DC4-A896-783969523950}" destId="{1BB14165-8D6F-416B-8FFF-CFCC7A02914D}" srcOrd="3" destOrd="0" parTransId="{95926F02-32DC-40DA-8376-66ABF95AE168}" sibTransId="{CACBC2D3-D28F-4DA1-844A-A6086F223A6F}"/>
    <dgm:cxn modelId="{6F7DCB73-84B8-4B64-B1F2-EBEEAD61E381}" type="presOf" srcId="{229B2266-7828-41AF-B0D2-A418E5D4061A}" destId="{D67227C0-E46A-4BEE-94D5-5901884B0B8A}" srcOrd="0" destOrd="0" presId="urn:microsoft.com/office/officeart/2005/8/layout/orgChart1"/>
    <dgm:cxn modelId="{B8B0CE53-E44C-428B-B486-C703F6392149}" type="presOf" srcId="{245B2032-A8DB-4248-AAF6-09161ABDA1AB}" destId="{E2D1B775-A19E-4006-8804-AFC4810775A9}" srcOrd="0" destOrd="0" presId="urn:microsoft.com/office/officeart/2005/8/layout/orgChart1"/>
    <dgm:cxn modelId="{49FB8E75-B9CC-49CF-9DE7-2E9A6B2F5AAA}" type="presOf" srcId="{2ACB8075-9331-49C7-BD23-A9CD240DB04D}" destId="{D3AFC38F-692A-41C4-AEDE-B40AB27127E4}" srcOrd="0" destOrd="0" presId="urn:microsoft.com/office/officeart/2005/8/layout/orgChart1"/>
    <dgm:cxn modelId="{A61AC275-172D-4292-8E9F-988929FC1A87}" type="presOf" srcId="{6BD46243-9A9F-4091-AEE6-B27179A2CBE8}" destId="{0EF879A4-0E70-452D-AF70-CDAFDEACD4C9}" srcOrd="0" destOrd="0" presId="urn:microsoft.com/office/officeart/2005/8/layout/orgChart1"/>
    <dgm:cxn modelId="{8603EC98-E04F-44AF-9612-F8DD1BC11E37}" type="presOf" srcId="{81C5C68C-CF8D-40DD-9E4C-1F98F67B9E7D}" destId="{22E68D35-838E-4F6E-8BC7-6027437D969C}" srcOrd="1" destOrd="0" presId="urn:microsoft.com/office/officeart/2005/8/layout/orgChart1"/>
    <dgm:cxn modelId="{44F1039B-AC39-4FC9-B73E-1CBEB9D76EB9}" type="presOf" srcId="{06E197E1-44A9-4560-BDBF-ACB708C26B8A}" destId="{B844C602-5B5B-411B-8142-E509B718088F}" srcOrd="0" destOrd="0" presId="urn:microsoft.com/office/officeart/2005/8/layout/orgChart1"/>
    <dgm:cxn modelId="{9E20139C-3AAA-4C00-8EAF-3008616D06AC}" type="presOf" srcId="{06E197E1-44A9-4560-BDBF-ACB708C26B8A}" destId="{E9E5A505-901D-4B7E-BB15-EA10DA6F9563}" srcOrd="1" destOrd="0" presId="urn:microsoft.com/office/officeart/2005/8/layout/orgChart1"/>
    <dgm:cxn modelId="{115AC9A2-6ABC-470E-A8B5-71A6A8068F12}" type="presOf" srcId="{80D8F81C-FCFE-4E9F-9336-08ABA060D43B}" destId="{2B4D36CE-8AD0-44F5-A952-FC6553883D4F}" srcOrd="0" destOrd="0" presId="urn:microsoft.com/office/officeart/2005/8/layout/orgChart1"/>
    <dgm:cxn modelId="{5F1579A3-F609-4409-98D9-A41EA300C007}" type="presOf" srcId="{19192F65-53FE-4243-A86C-F60FFDC6F96C}" destId="{9B4F2B31-DFA6-403D-8B8D-BD2753B06106}" srcOrd="0" destOrd="0" presId="urn:microsoft.com/office/officeart/2005/8/layout/orgChart1"/>
    <dgm:cxn modelId="{36B690A4-98BE-4528-98AB-F6E70AF874A4}" type="presOf" srcId="{80D8F81C-FCFE-4E9F-9336-08ABA060D43B}" destId="{1728B2B1-E438-4047-B6A1-474F8F35D750}" srcOrd="1" destOrd="0" presId="urn:microsoft.com/office/officeart/2005/8/layout/orgChart1"/>
    <dgm:cxn modelId="{77B992AC-230C-43CE-B7FE-60EA47443BE6}" type="presOf" srcId="{1BB14165-8D6F-416B-8FFF-CFCC7A02914D}" destId="{CBE74EDA-0574-4474-ABF7-5E62D0487B4C}" srcOrd="0" destOrd="0" presId="urn:microsoft.com/office/officeart/2005/8/layout/orgChart1"/>
    <dgm:cxn modelId="{9585BEAF-3315-4AF6-8431-DEC05A5934B9}" srcId="{06E197E1-44A9-4560-BDBF-ACB708C26B8A}" destId="{81C5C68C-CF8D-40DD-9E4C-1F98F67B9E7D}" srcOrd="0" destOrd="0" parTransId="{6917E403-05B9-401D-9AE5-935EA74FB1DE}" sibTransId="{D8AF50EC-1A19-4A16-B833-944CE38BCAA5}"/>
    <dgm:cxn modelId="{1239FEB0-B087-4F0D-BE68-6FCB17BFCE5E}" type="presOf" srcId="{81C5C68C-CF8D-40DD-9E4C-1F98F67B9E7D}" destId="{F772006E-1C55-4802-A11D-1C7A5590E89E}" srcOrd="0" destOrd="0" presId="urn:microsoft.com/office/officeart/2005/8/layout/orgChart1"/>
    <dgm:cxn modelId="{57E52CC2-C40A-4830-AD10-617692F897ED}" srcId="{6BD46243-9A9F-4091-AEE6-B27179A2CBE8}" destId="{06E197E1-44A9-4560-BDBF-ACB708C26B8A}" srcOrd="1" destOrd="0" parTransId="{E6039CF3-7D8A-4D83-A2BD-81A6460AFF68}" sibTransId="{CA4237F7-6855-4A03-9C9F-39632BC91CDF}"/>
    <dgm:cxn modelId="{5B76D5C5-8555-4E81-BB7C-5ECD1BA5D889}" type="presOf" srcId="{1BB14165-8D6F-416B-8FFF-CFCC7A02914D}" destId="{DAD34690-F0DD-4DBC-A52C-F33547D035BD}" srcOrd="1" destOrd="0" presId="urn:microsoft.com/office/officeart/2005/8/layout/orgChart1"/>
    <dgm:cxn modelId="{DAA629D8-6B93-4DA5-9E76-78A87B91FB35}" type="presOf" srcId="{FA808E9F-D17C-4D67-ACBE-7DF567480714}" destId="{9983F6EB-269B-4449-A75A-D149C8B8C69F}" srcOrd="0" destOrd="0" presId="urn:microsoft.com/office/officeart/2005/8/layout/orgChart1"/>
    <dgm:cxn modelId="{5A4C6BD9-C42B-4659-9374-4D6E9F3E5B5C}" type="presOf" srcId="{C38BC4E2-6B83-4E49-93A3-8DA83EF4103B}" destId="{F2CCAED8-4C21-4A43-BA28-B3D369109F4A}" srcOrd="0" destOrd="0" presId="urn:microsoft.com/office/officeart/2005/8/layout/orgChart1"/>
    <dgm:cxn modelId="{45E44DD9-4400-4F44-B456-9249FC3B803E}" srcId="{47C4399C-7782-4DC4-A896-783969523950}" destId="{B66EC2C7-3F13-47A2-B075-E7FE4AA1C4E5}" srcOrd="2" destOrd="0" parTransId="{2ACB8075-9331-49C7-BD23-A9CD240DB04D}" sibTransId="{C51B8945-280D-413D-A993-1BC80DC6C3E6}"/>
    <dgm:cxn modelId="{B50A7BE0-DDFC-4B82-A296-32375681F639}" type="presOf" srcId="{6BD46243-9A9F-4091-AEE6-B27179A2CBE8}" destId="{520235FA-DFCC-4955-835B-68B61420A1A7}" srcOrd="1" destOrd="0" presId="urn:microsoft.com/office/officeart/2005/8/layout/orgChart1"/>
    <dgm:cxn modelId="{D00E73E3-8547-44D6-B901-594A5F3BB9B6}" type="presOf" srcId="{47C4399C-7782-4DC4-A896-783969523950}" destId="{559A2E3B-DB8A-4B1F-BD9E-6852A56F082C}" srcOrd="1" destOrd="0" presId="urn:microsoft.com/office/officeart/2005/8/layout/orgChart1"/>
    <dgm:cxn modelId="{7C2AC8EA-924E-4188-AAD2-61B1350B8696}" srcId="{06E197E1-44A9-4560-BDBF-ACB708C26B8A}" destId="{229B2266-7828-41AF-B0D2-A418E5D4061A}" srcOrd="2" destOrd="0" parTransId="{2C43CA45-B23E-49EE-8124-6EBF3EC566B4}" sibTransId="{6E318AA8-D5B1-44E6-B993-6CA2147FEAEE}"/>
    <dgm:cxn modelId="{0867F5EC-8A87-4C30-BDF8-6C22A52F36F1}" srcId="{47C4399C-7782-4DC4-A896-783969523950}" destId="{245B2032-A8DB-4248-AAF6-09161ABDA1AB}" srcOrd="0" destOrd="0" parTransId="{FA808E9F-D17C-4D67-ACBE-7DF567480714}" sibTransId="{8FD83209-0E5B-481B-B81A-C97993178BC8}"/>
    <dgm:cxn modelId="{88A0D5ED-687E-4BAE-889F-6A286E29B199}" type="presOf" srcId="{B66EC2C7-3F13-47A2-B075-E7FE4AA1C4E5}" destId="{832CA5FE-ACBE-4BCE-A846-7DF10F7A73EA}" srcOrd="1" destOrd="0" presId="urn:microsoft.com/office/officeart/2005/8/layout/orgChart1"/>
    <dgm:cxn modelId="{BA49DCEF-DB91-4FC5-B703-B63C2ECB3B96}" type="presOf" srcId="{76481125-025B-4B6B-BD09-41A20652C14A}" destId="{AF993A81-0153-4B06-853A-FFA560BFC73D}" srcOrd="0" destOrd="0" presId="urn:microsoft.com/office/officeart/2005/8/layout/orgChart1"/>
    <dgm:cxn modelId="{F574EB60-6572-48AD-83F0-9875CDF94E65}" type="presParOf" srcId="{AF993A81-0153-4B06-853A-FFA560BFC73D}" destId="{C353719A-DA66-4DD5-8B7B-5702107CB4C1}" srcOrd="0" destOrd="0" presId="urn:microsoft.com/office/officeart/2005/8/layout/orgChart1"/>
    <dgm:cxn modelId="{B913049A-7B8F-42E1-943C-FC8D4D3342A0}" type="presParOf" srcId="{C353719A-DA66-4DD5-8B7B-5702107CB4C1}" destId="{A1964995-7330-470E-B4AE-49457B988780}" srcOrd="0" destOrd="0" presId="urn:microsoft.com/office/officeart/2005/8/layout/orgChart1"/>
    <dgm:cxn modelId="{6FE9BFB8-A78B-4740-AFB6-086D7E532509}" type="presParOf" srcId="{A1964995-7330-470E-B4AE-49457B988780}" destId="{0EF879A4-0E70-452D-AF70-CDAFDEACD4C9}" srcOrd="0" destOrd="0" presId="urn:microsoft.com/office/officeart/2005/8/layout/orgChart1"/>
    <dgm:cxn modelId="{45089A55-9F03-457C-BD70-5FAFF07DB626}" type="presParOf" srcId="{A1964995-7330-470E-B4AE-49457B988780}" destId="{520235FA-DFCC-4955-835B-68B61420A1A7}" srcOrd="1" destOrd="0" presId="urn:microsoft.com/office/officeart/2005/8/layout/orgChart1"/>
    <dgm:cxn modelId="{2C2D2AFE-A6EF-4151-8435-1EC42D28D998}" type="presParOf" srcId="{C353719A-DA66-4DD5-8B7B-5702107CB4C1}" destId="{66E8D508-84C0-4FC6-9EE9-215C98505266}" srcOrd="1" destOrd="0" presId="urn:microsoft.com/office/officeart/2005/8/layout/orgChart1"/>
    <dgm:cxn modelId="{8F60B9E9-1571-440E-8CB5-041382AE5A17}" type="presParOf" srcId="{66E8D508-84C0-4FC6-9EE9-215C98505266}" destId="{F2CCAED8-4C21-4A43-BA28-B3D369109F4A}" srcOrd="0" destOrd="0" presId="urn:microsoft.com/office/officeart/2005/8/layout/orgChart1"/>
    <dgm:cxn modelId="{2C1390BE-7364-4EF7-9FDE-E39747B68346}" type="presParOf" srcId="{66E8D508-84C0-4FC6-9EE9-215C98505266}" destId="{1DC2444E-489A-4129-A65F-147B2C0F7E0A}" srcOrd="1" destOrd="0" presId="urn:microsoft.com/office/officeart/2005/8/layout/orgChart1"/>
    <dgm:cxn modelId="{787F3585-CBE3-481A-936A-AB5462E2FA1E}" type="presParOf" srcId="{1DC2444E-489A-4129-A65F-147B2C0F7E0A}" destId="{D600EDF7-61CE-4CF1-8F95-07D79C6DAB88}" srcOrd="0" destOrd="0" presId="urn:microsoft.com/office/officeart/2005/8/layout/orgChart1"/>
    <dgm:cxn modelId="{736008DC-8CAC-4181-9388-5BC1F18BD686}" type="presParOf" srcId="{D600EDF7-61CE-4CF1-8F95-07D79C6DAB88}" destId="{3F9D6901-2E74-4745-8CAF-49174E269441}" srcOrd="0" destOrd="0" presId="urn:microsoft.com/office/officeart/2005/8/layout/orgChart1"/>
    <dgm:cxn modelId="{68FBF1FC-4F7F-4E9B-A330-5BD7CA069414}" type="presParOf" srcId="{D600EDF7-61CE-4CF1-8F95-07D79C6DAB88}" destId="{559A2E3B-DB8A-4B1F-BD9E-6852A56F082C}" srcOrd="1" destOrd="0" presId="urn:microsoft.com/office/officeart/2005/8/layout/orgChart1"/>
    <dgm:cxn modelId="{04AF6B41-2194-479B-A069-4975D94BAB7B}" type="presParOf" srcId="{1DC2444E-489A-4129-A65F-147B2C0F7E0A}" destId="{7967D2F2-8A53-46FC-9D03-BF43B89277F8}" srcOrd="1" destOrd="0" presId="urn:microsoft.com/office/officeart/2005/8/layout/orgChart1"/>
    <dgm:cxn modelId="{3C06F410-B73C-4D5B-989C-977BFDE91E06}" type="presParOf" srcId="{7967D2F2-8A53-46FC-9D03-BF43B89277F8}" destId="{9983F6EB-269B-4449-A75A-D149C8B8C69F}" srcOrd="0" destOrd="0" presId="urn:microsoft.com/office/officeart/2005/8/layout/orgChart1"/>
    <dgm:cxn modelId="{7E20E7D4-8FC0-4CAC-82F5-AA27761D16E9}" type="presParOf" srcId="{7967D2F2-8A53-46FC-9D03-BF43B89277F8}" destId="{090C896B-4BC4-4078-8C76-A5948F48371B}" srcOrd="1" destOrd="0" presId="urn:microsoft.com/office/officeart/2005/8/layout/orgChart1"/>
    <dgm:cxn modelId="{51ECB01E-BB90-40AA-A7A1-0ECF8DA17257}" type="presParOf" srcId="{090C896B-4BC4-4078-8C76-A5948F48371B}" destId="{113DE19D-DF3B-4FDF-ADD0-8B9DFB50720E}" srcOrd="0" destOrd="0" presId="urn:microsoft.com/office/officeart/2005/8/layout/orgChart1"/>
    <dgm:cxn modelId="{09A8C05D-4708-4293-897F-E3260D72BB30}" type="presParOf" srcId="{113DE19D-DF3B-4FDF-ADD0-8B9DFB50720E}" destId="{E2D1B775-A19E-4006-8804-AFC4810775A9}" srcOrd="0" destOrd="0" presId="urn:microsoft.com/office/officeart/2005/8/layout/orgChart1"/>
    <dgm:cxn modelId="{ABBE95A2-7FA9-4344-AFA8-818E252BF78C}" type="presParOf" srcId="{113DE19D-DF3B-4FDF-ADD0-8B9DFB50720E}" destId="{4AB1C3E8-BEDB-490B-BBF8-FB4D150569BC}" srcOrd="1" destOrd="0" presId="urn:microsoft.com/office/officeart/2005/8/layout/orgChart1"/>
    <dgm:cxn modelId="{726AC571-77D8-4594-8112-E40C8DF394EA}" type="presParOf" srcId="{090C896B-4BC4-4078-8C76-A5948F48371B}" destId="{8194FCC5-EC95-4751-8463-C83AEF6C9A85}" srcOrd="1" destOrd="0" presId="urn:microsoft.com/office/officeart/2005/8/layout/orgChart1"/>
    <dgm:cxn modelId="{536578F1-92EF-4529-9CD5-E5C4EDBC59E3}" type="presParOf" srcId="{090C896B-4BC4-4078-8C76-A5948F48371B}" destId="{ABBA9C19-E9C4-40B4-A46A-BF51B1378FD1}" srcOrd="2" destOrd="0" presId="urn:microsoft.com/office/officeart/2005/8/layout/orgChart1"/>
    <dgm:cxn modelId="{269A8D56-D343-40EF-B0D2-BEDF52F3C085}" type="presParOf" srcId="{7967D2F2-8A53-46FC-9D03-BF43B89277F8}" destId="{DE4DCAE9-CB4C-4614-AD31-72D545F56557}" srcOrd="2" destOrd="0" presId="urn:microsoft.com/office/officeart/2005/8/layout/orgChart1"/>
    <dgm:cxn modelId="{07165743-1AB6-40E7-BBCD-335FF0C952DC}" type="presParOf" srcId="{7967D2F2-8A53-46FC-9D03-BF43B89277F8}" destId="{2D1C2D08-32D3-4D2E-8994-96D3E32E4533}" srcOrd="3" destOrd="0" presId="urn:microsoft.com/office/officeart/2005/8/layout/orgChart1"/>
    <dgm:cxn modelId="{3470A3E1-46D5-4746-B7DD-38A28C547ED9}" type="presParOf" srcId="{2D1C2D08-32D3-4D2E-8994-96D3E32E4533}" destId="{48C8FA89-B646-49F4-9734-BE16A350D7DE}" srcOrd="0" destOrd="0" presId="urn:microsoft.com/office/officeart/2005/8/layout/orgChart1"/>
    <dgm:cxn modelId="{E7A9D28D-F319-4706-96EC-4DAE3257AC46}" type="presParOf" srcId="{48C8FA89-B646-49F4-9734-BE16A350D7DE}" destId="{9B4F2B31-DFA6-403D-8B8D-BD2753B06106}" srcOrd="0" destOrd="0" presId="urn:microsoft.com/office/officeart/2005/8/layout/orgChart1"/>
    <dgm:cxn modelId="{8A8122CD-F11D-4C35-86C0-789F1211415C}" type="presParOf" srcId="{48C8FA89-B646-49F4-9734-BE16A350D7DE}" destId="{6C0FACA9-0A32-4847-9E58-BCD328EB74D0}" srcOrd="1" destOrd="0" presId="urn:microsoft.com/office/officeart/2005/8/layout/orgChart1"/>
    <dgm:cxn modelId="{8A167C5D-94BC-4CBC-AF2F-E23A1194627D}" type="presParOf" srcId="{2D1C2D08-32D3-4D2E-8994-96D3E32E4533}" destId="{01CCD7E6-111C-47E5-842F-7CC25B1B359C}" srcOrd="1" destOrd="0" presId="urn:microsoft.com/office/officeart/2005/8/layout/orgChart1"/>
    <dgm:cxn modelId="{42A9E82D-953A-40D5-9017-C780665921F7}" type="presParOf" srcId="{2D1C2D08-32D3-4D2E-8994-96D3E32E4533}" destId="{B36854BF-6981-4D2A-9007-97FF36626CC3}" srcOrd="2" destOrd="0" presId="urn:microsoft.com/office/officeart/2005/8/layout/orgChart1"/>
    <dgm:cxn modelId="{2B8F24C0-37F9-444A-952C-FF75824AC4D0}" type="presParOf" srcId="{7967D2F2-8A53-46FC-9D03-BF43B89277F8}" destId="{D3AFC38F-692A-41C4-AEDE-B40AB27127E4}" srcOrd="4" destOrd="0" presId="urn:microsoft.com/office/officeart/2005/8/layout/orgChart1"/>
    <dgm:cxn modelId="{256B52F7-EEAA-4C30-A032-F1A7E6C227F4}" type="presParOf" srcId="{7967D2F2-8A53-46FC-9D03-BF43B89277F8}" destId="{77882220-6594-43D6-A055-330CA847B2E8}" srcOrd="5" destOrd="0" presId="urn:microsoft.com/office/officeart/2005/8/layout/orgChart1"/>
    <dgm:cxn modelId="{D4D48AF8-57E6-468D-A0F4-48D9A832A70D}" type="presParOf" srcId="{77882220-6594-43D6-A055-330CA847B2E8}" destId="{89A2F5B0-5428-439C-8F54-73A3C533AEBB}" srcOrd="0" destOrd="0" presId="urn:microsoft.com/office/officeart/2005/8/layout/orgChart1"/>
    <dgm:cxn modelId="{25998476-F511-407A-ABFA-C5512496209F}" type="presParOf" srcId="{89A2F5B0-5428-439C-8F54-73A3C533AEBB}" destId="{FF5FE714-A1AA-49E7-A2FF-0ECB780C6EA3}" srcOrd="0" destOrd="0" presId="urn:microsoft.com/office/officeart/2005/8/layout/orgChart1"/>
    <dgm:cxn modelId="{49A681A6-BD98-4C2A-AD70-616F79209C75}" type="presParOf" srcId="{89A2F5B0-5428-439C-8F54-73A3C533AEBB}" destId="{832CA5FE-ACBE-4BCE-A846-7DF10F7A73EA}" srcOrd="1" destOrd="0" presId="urn:microsoft.com/office/officeart/2005/8/layout/orgChart1"/>
    <dgm:cxn modelId="{ABED524F-522C-49DC-BB4C-2F3E7722AD81}" type="presParOf" srcId="{77882220-6594-43D6-A055-330CA847B2E8}" destId="{C926351B-E423-47B5-A9CE-D8728C9FC018}" srcOrd="1" destOrd="0" presId="urn:microsoft.com/office/officeart/2005/8/layout/orgChart1"/>
    <dgm:cxn modelId="{9085FE5C-8C14-41D2-A77E-2CA45CAA2964}" type="presParOf" srcId="{77882220-6594-43D6-A055-330CA847B2E8}" destId="{D737A46E-173F-467A-8B5F-56C5FDE1627F}" srcOrd="2" destOrd="0" presId="urn:microsoft.com/office/officeart/2005/8/layout/orgChart1"/>
    <dgm:cxn modelId="{F32E99A1-4845-4E0A-88D3-F81049CA31AD}" type="presParOf" srcId="{7967D2F2-8A53-46FC-9D03-BF43B89277F8}" destId="{2AD14CEB-B0C9-459B-BEF7-5C21DCCBF171}" srcOrd="6" destOrd="0" presId="urn:microsoft.com/office/officeart/2005/8/layout/orgChart1"/>
    <dgm:cxn modelId="{CA76C698-3953-4F65-86CA-0F8150267077}" type="presParOf" srcId="{7967D2F2-8A53-46FC-9D03-BF43B89277F8}" destId="{DCB06A31-C368-4F3C-A55F-7F742FF88423}" srcOrd="7" destOrd="0" presId="urn:microsoft.com/office/officeart/2005/8/layout/orgChart1"/>
    <dgm:cxn modelId="{FEF82F13-EF2A-46C6-AEB6-D822343383A8}" type="presParOf" srcId="{DCB06A31-C368-4F3C-A55F-7F742FF88423}" destId="{EAEA1559-092F-498F-AAD1-C4688C6CFF38}" srcOrd="0" destOrd="0" presId="urn:microsoft.com/office/officeart/2005/8/layout/orgChart1"/>
    <dgm:cxn modelId="{9B6897E0-953C-4D22-BA6E-6621D0B4D977}" type="presParOf" srcId="{EAEA1559-092F-498F-AAD1-C4688C6CFF38}" destId="{CBE74EDA-0574-4474-ABF7-5E62D0487B4C}" srcOrd="0" destOrd="0" presId="urn:microsoft.com/office/officeart/2005/8/layout/orgChart1"/>
    <dgm:cxn modelId="{64A710A3-9F4C-4E38-9D6F-FC6006F20861}" type="presParOf" srcId="{EAEA1559-092F-498F-AAD1-C4688C6CFF38}" destId="{DAD34690-F0DD-4DBC-A52C-F33547D035BD}" srcOrd="1" destOrd="0" presId="urn:microsoft.com/office/officeart/2005/8/layout/orgChart1"/>
    <dgm:cxn modelId="{8915788D-D911-4CAA-9ABA-50919C28CB92}" type="presParOf" srcId="{DCB06A31-C368-4F3C-A55F-7F742FF88423}" destId="{B88E8D52-AE9B-4E85-B3C4-DEDF541664CE}" srcOrd="1" destOrd="0" presId="urn:microsoft.com/office/officeart/2005/8/layout/orgChart1"/>
    <dgm:cxn modelId="{24B4EDEC-B099-4C04-A2A1-4DDD01CFF19F}" type="presParOf" srcId="{DCB06A31-C368-4F3C-A55F-7F742FF88423}" destId="{5FFA364E-3527-459A-BD53-5BAB080B8D5E}" srcOrd="2" destOrd="0" presId="urn:microsoft.com/office/officeart/2005/8/layout/orgChart1"/>
    <dgm:cxn modelId="{E855C593-48F0-47B3-BE17-E340D2C255BF}" type="presParOf" srcId="{1DC2444E-489A-4129-A65F-147B2C0F7E0A}" destId="{94A288AE-8534-4921-809F-306C782D0371}" srcOrd="2" destOrd="0" presId="urn:microsoft.com/office/officeart/2005/8/layout/orgChart1"/>
    <dgm:cxn modelId="{C7081695-7AF2-4453-8E47-D4882F345B52}" type="presParOf" srcId="{66E8D508-84C0-4FC6-9EE9-215C98505266}" destId="{80C72CC9-5685-4F13-94C5-9FAF3835F219}" srcOrd="2" destOrd="0" presId="urn:microsoft.com/office/officeart/2005/8/layout/orgChart1"/>
    <dgm:cxn modelId="{86BEA4B7-E5A7-4290-9C49-4BCDB6CC1F45}" type="presParOf" srcId="{66E8D508-84C0-4FC6-9EE9-215C98505266}" destId="{ECB40B10-8352-4E74-BA52-A2148E58CBF3}" srcOrd="3" destOrd="0" presId="urn:microsoft.com/office/officeart/2005/8/layout/orgChart1"/>
    <dgm:cxn modelId="{14A5E2F3-E74E-4330-9D3B-78A57A8ACCE9}" type="presParOf" srcId="{ECB40B10-8352-4E74-BA52-A2148E58CBF3}" destId="{B1818FB0-D133-4712-8DA3-B4AEA1453812}" srcOrd="0" destOrd="0" presId="urn:microsoft.com/office/officeart/2005/8/layout/orgChart1"/>
    <dgm:cxn modelId="{CEF489DB-DD99-4462-AB9C-A9F2B83EA98C}" type="presParOf" srcId="{B1818FB0-D133-4712-8DA3-B4AEA1453812}" destId="{B844C602-5B5B-411B-8142-E509B718088F}" srcOrd="0" destOrd="0" presId="urn:microsoft.com/office/officeart/2005/8/layout/orgChart1"/>
    <dgm:cxn modelId="{19D367E1-9055-40DA-8EC2-E1457B1FD9D4}" type="presParOf" srcId="{B1818FB0-D133-4712-8DA3-B4AEA1453812}" destId="{E9E5A505-901D-4B7E-BB15-EA10DA6F9563}" srcOrd="1" destOrd="0" presId="urn:microsoft.com/office/officeart/2005/8/layout/orgChart1"/>
    <dgm:cxn modelId="{C0DD7BA1-DBDF-424C-8AF9-F7838C0F8312}" type="presParOf" srcId="{ECB40B10-8352-4E74-BA52-A2148E58CBF3}" destId="{576F148F-2A28-465F-A039-390B8BD79A0C}" srcOrd="1" destOrd="0" presId="urn:microsoft.com/office/officeart/2005/8/layout/orgChart1"/>
    <dgm:cxn modelId="{558A7E49-3E08-48D5-97B9-CEB5CA412B2F}" type="presParOf" srcId="{576F148F-2A28-465F-A039-390B8BD79A0C}" destId="{2625136C-4619-4285-BB05-0FDB5A581A4E}" srcOrd="0" destOrd="0" presId="urn:microsoft.com/office/officeart/2005/8/layout/orgChart1"/>
    <dgm:cxn modelId="{B562E6AA-FE53-47A0-BC19-333D823A5E3B}" type="presParOf" srcId="{576F148F-2A28-465F-A039-390B8BD79A0C}" destId="{FD80ABD8-8113-4C39-BF29-04AB2B7F4366}" srcOrd="1" destOrd="0" presId="urn:microsoft.com/office/officeart/2005/8/layout/orgChart1"/>
    <dgm:cxn modelId="{3ED0822A-0898-4638-9E00-C465CBC9F006}" type="presParOf" srcId="{FD80ABD8-8113-4C39-BF29-04AB2B7F4366}" destId="{589B916C-C045-4181-B9B9-B04DBF5932EF}" srcOrd="0" destOrd="0" presId="urn:microsoft.com/office/officeart/2005/8/layout/orgChart1"/>
    <dgm:cxn modelId="{B3359D16-04D8-4C9B-8E1E-189EA05AF148}" type="presParOf" srcId="{589B916C-C045-4181-B9B9-B04DBF5932EF}" destId="{F772006E-1C55-4802-A11D-1C7A5590E89E}" srcOrd="0" destOrd="0" presId="urn:microsoft.com/office/officeart/2005/8/layout/orgChart1"/>
    <dgm:cxn modelId="{DCD6183A-A4AC-45D2-A000-A6C0CFAE68AC}" type="presParOf" srcId="{589B916C-C045-4181-B9B9-B04DBF5932EF}" destId="{22E68D35-838E-4F6E-8BC7-6027437D969C}" srcOrd="1" destOrd="0" presId="urn:microsoft.com/office/officeart/2005/8/layout/orgChart1"/>
    <dgm:cxn modelId="{51EEFEBB-42A4-4301-BC73-06EC9C3ED9D2}" type="presParOf" srcId="{FD80ABD8-8113-4C39-BF29-04AB2B7F4366}" destId="{7745928F-C3E2-45A0-93FB-5476CEDC048A}" srcOrd="1" destOrd="0" presId="urn:microsoft.com/office/officeart/2005/8/layout/orgChart1"/>
    <dgm:cxn modelId="{CF5FE50C-4DDF-4830-A373-EDDB5E0909AB}" type="presParOf" srcId="{FD80ABD8-8113-4C39-BF29-04AB2B7F4366}" destId="{15337803-316E-4FA2-9481-D607FA7464BF}" srcOrd="2" destOrd="0" presId="urn:microsoft.com/office/officeart/2005/8/layout/orgChart1"/>
    <dgm:cxn modelId="{03BBB6F3-C9D4-42B0-9900-71DB3978366F}" type="presParOf" srcId="{576F148F-2A28-465F-A039-390B8BD79A0C}" destId="{1823F112-E194-44FF-AD53-DB77E9CD95DA}" srcOrd="2" destOrd="0" presId="urn:microsoft.com/office/officeart/2005/8/layout/orgChart1"/>
    <dgm:cxn modelId="{E6784859-36A4-4F0C-92F7-723B9507CA06}" type="presParOf" srcId="{576F148F-2A28-465F-A039-390B8BD79A0C}" destId="{7F0CA8A1-E30A-48E8-A023-E3B334448AD6}" srcOrd="3" destOrd="0" presId="urn:microsoft.com/office/officeart/2005/8/layout/orgChart1"/>
    <dgm:cxn modelId="{361C0F87-CDE4-4D2F-BC1C-619053904AE0}" type="presParOf" srcId="{7F0CA8A1-E30A-48E8-A023-E3B334448AD6}" destId="{81129574-DAA7-4809-92F6-80A87F9218B6}" srcOrd="0" destOrd="0" presId="urn:microsoft.com/office/officeart/2005/8/layout/orgChart1"/>
    <dgm:cxn modelId="{A088B0D5-EF04-4251-872B-F40EACF92924}" type="presParOf" srcId="{81129574-DAA7-4809-92F6-80A87F9218B6}" destId="{2B4D36CE-8AD0-44F5-A952-FC6553883D4F}" srcOrd="0" destOrd="0" presId="urn:microsoft.com/office/officeart/2005/8/layout/orgChart1"/>
    <dgm:cxn modelId="{1793DA87-2A0F-474E-9386-7B3CF84C1FB2}" type="presParOf" srcId="{81129574-DAA7-4809-92F6-80A87F9218B6}" destId="{1728B2B1-E438-4047-B6A1-474F8F35D750}" srcOrd="1" destOrd="0" presId="urn:microsoft.com/office/officeart/2005/8/layout/orgChart1"/>
    <dgm:cxn modelId="{DE1C3AAB-6053-4114-A9AE-B3586D82CA0B}" type="presParOf" srcId="{7F0CA8A1-E30A-48E8-A023-E3B334448AD6}" destId="{17268851-C55F-48BA-A2AD-A985B95BDA9F}" srcOrd="1" destOrd="0" presId="urn:microsoft.com/office/officeart/2005/8/layout/orgChart1"/>
    <dgm:cxn modelId="{624E2532-8F5E-4C0D-84EF-B80B817DB8BB}" type="presParOf" srcId="{7F0CA8A1-E30A-48E8-A023-E3B334448AD6}" destId="{6322B1B8-2133-4691-8CDB-0454E416469C}" srcOrd="2" destOrd="0" presId="urn:microsoft.com/office/officeart/2005/8/layout/orgChart1"/>
    <dgm:cxn modelId="{A25AE24B-1BFA-43C3-BE45-3435CB21DFA6}" type="presParOf" srcId="{576F148F-2A28-465F-A039-390B8BD79A0C}" destId="{04412B42-8332-4DD5-9F27-FE7CAE35CC01}" srcOrd="4" destOrd="0" presId="urn:microsoft.com/office/officeart/2005/8/layout/orgChart1"/>
    <dgm:cxn modelId="{C9C58D6F-8696-45F9-A619-54B784EF37C8}" type="presParOf" srcId="{576F148F-2A28-465F-A039-390B8BD79A0C}" destId="{54CE5C55-D6E2-454C-909D-FC43422D8BBB}" srcOrd="5" destOrd="0" presId="urn:microsoft.com/office/officeart/2005/8/layout/orgChart1"/>
    <dgm:cxn modelId="{7FF8A76E-60B6-4C1B-8A73-DBB6C6BDE652}" type="presParOf" srcId="{54CE5C55-D6E2-454C-909D-FC43422D8BBB}" destId="{F85712E6-DA1F-451B-8ED5-13205D5E9EC8}" srcOrd="0" destOrd="0" presId="urn:microsoft.com/office/officeart/2005/8/layout/orgChart1"/>
    <dgm:cxn modelId="{952B188E-CCC2-460C-B261-024EDF345A02}" type="presParOf" srcId="{F85712E6-DA1F-451B-8ED5-13205D5E9EC8}" destId="{D67227C0-E46A-4BEE-94D5-5901884B0B8A}" srcOrd="0" destOrd="0" presId="urn:microsoft.com/office/officeart/2005/8/layout/orgChart1"/>
    <dgm:cxn modelId="{F2D5DC02-BFC2-4827-B949-C4AD7ED61447}" type="presParOf" srcId="{F85712E6-DA1F-451B-8ED5-13205D5E9EC8}" destId="{49439795-423F-4070-942F-876F5D83B17B}" srcOrd="1" destOrd="0" presId="urn:microsoft.com/office/officeart/2005/8/layout/orgChart1"/>
    <dgm:cxn modelId="{AAA2B6AE-13E9-475F-84E4-D9857E1B6DCE}" type="presParOf" srcId="{54CE5C55-D6E2-454C-909D-FC43422D8BBB}" destId="{2255FD82-68A4-4FFE-8668-5F55FAF24E02}" srcOrd="1" destOrd="0" presId="urn:microsoft.com/office/officeart/2005/8/layout/orgChart1"/>
    <dgm:cxn modelId="{25487162-9288-4F9C-B65A-F1B286E92782}" type="presParOf" srcId="{54CE5C55-D6E2-454C-909D-FC43422D8BBB}" destId="{5DA5C8A9-B69B-4C70-B138-5D6616682490}" srcOrd="2" destOrd="0" presId="urn:microsoft.com/office/officeart/2005/8/layout/orgChart1"/>
    <dgm:cxn modelId="{A9E08482-47F6-4586-AAC5-FC3EDEF575BF}" type="presParOf" srcId="{ECB40B10-8352-4E74-BA52-A2148E58CBF3}" destId="{2E6B03E3-2838-4016-B688-103790DD8A25}" srcOrd="2" destOrd="0" presId="urn:microsoft.com/office/officeart/2005/8/layout/orgChart1"/>
    <dgm:cxn modelId="{E44518FD-CB7F-409C-955D-B33A67290ACF}" type="presParOf" srcId="{C353719A-DA66-4DD5-8B7B-5702107CB4C1}" destId="{730C506E-52AD-4E56-B14B-D2DCB28F2FAD}"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412B42-8332-4DD5-9F27-FE7CAE35CC01}">
      <dsp:nvSpPr>
        <dsp:cNvPr id="0" name=""/>
        <dsp:cNvSpPr/>
      </dsp:nvSpPr>
      <dsp:spPr>
        <a:xfrm>
          <a:off x="2536333" y="1021905"/>
          <a:ext cx="516014" cy="197522"/>
        </a:xfrm>
        <a:custGeom>
          <a:avLst/>
          <a:gdLst/>
          <a:ahLst/>
          <a:cxnLst/>
          <a:rect l="0" t="0" r="0" b="0"/>
          <a:pathLst>
            <a:path>
              <a:moveTo>
                <a:pt x="0" y="0"/>
              </a:moveTo>
              <a:lnTo>
                <a:pt x="0" y="158267"/>
              </a:lnTo>
              <a:lnTo>
                <a:pt x="516014" y="158267"/>
              </a:lnTo>
              <a:lnTo>
                <a:pt x="516014" y="1975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23F112-E194-44FF-AD53-DB77E9CD95DA}">
      <dsp:nvSpPr>
        <dsp:cNvPr id="0" name=""/>
        <dsp:cNvSpPr/>
      </dsp:nvSpPr>
      <dsp:spPr>
        <a:xfrm>
          <a:off x="2489170" y="1021905"/>
          <a:ext cx="91440" cy="1174905"/>
        </a:xfrm>
        <a:custGeom>
          <a:avLst/>
          <a:gdLst/>
          <a:ahLst/>
          <a:cxnLst/>
          <a:rect l="0" t="0" r="0" b="0"/>
          <a:pathLst>
            <a:path>
              <a:moveTo>
                <a:pt x="47163" y="0"/>
              </a:moveTo>
              <a:lnTo>
                <a:pt x="47163" y="1135651"/>
              </a:lnTo>
              <a:lnTo>
                <a:pt x="45720" y="1135651"/>
              </a:lnTo>
              <a:lnTo>
                <a:pt x="45720" y="11749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25136C-4619-4285-BB05-0FDB5A581A4E}">
      <dsp:nvSpPr>
        <dsp:cNvPr id="0" name=""/>
        <dsp:cNvSpPr/>
      </dsp:nvSpPr>
      <dsp:spPr>
        <a:xfrm>
          <a:off x="2010086" y="1021905"/>
          <a:ext cx="526246" cy="201241"/>
        </a:xfrm>
        <a:custGeom>
          <a:avLst/>
          <a:gdLst/>
          <a:ahLst/>
          <a:cxnLst/>
          <a:rect l="0" t="0" r="0" b="0"/>
          <a:pathLst>
            <a:path>
              <a:moveTo>
                <a:pt x="526246" y="0"/>
              </a:moveTo>
              <a:lnTo>
                <a:pt x="526246" y="161987"/>
              </a:lnTo>
              <a:lnTo>
                <a:pt x="0" y="161987"/>
              </a:lnTo>
              <a:lnTo>
                <a:pt x="0" y="201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72CC9-5685-4F13-94C5-9FAF3835F219}">
      <dsp:nvSpPr>
        <dsp:cNvPr id="0" name=""/>
        <dsp:cNvSpPr/>
      </dsp:nvSpPr>
      <dsp:spPr>
        <a:xfrm>
          <a:off x="1584631" y="423369"/>
          <a:ext cx="951701" cy="267506"/>
        </a:xfrm>
        <a:custGeom>
          <a:avLst/>
          <a:gdLst/>
          <a:ahLst/>
          <a:cxnLst/>
          <a:rect l="0" t="0" r="0" b="0"/>
          <a:pathLst>
            <a:path>
              <a:moveTo>
                <a:pt x="0" y="0"/>
              </a:moveTo>
              <a:lnTo>
                <a:pt x="0" y="228252"/>
              </a:lnTo>
              <a:lnTo>
                <a:pt x="951701" y="228252"/>
              </a:lnTo>
              <a:lnTo>
                <a:pt x="951701" y="2675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D14CEB-B0C9-459B-BEF7-5C21DCCBF171}">
      <dsp:nvSpPr>
        <dsp:cNvPr id="0" name=""/>
        <dsp:cNvSpPr/>
      </dsp:nvSpPr>
      <dsp:spPr>
        <a:xfrm>
          <a:off x="763855" y="1022116"/>
          <a:ext cx="124989" cy="1573228"/>
        </a:xfrm>
        <a:custGeom>
          <a:avLst/>
          <a:gdLst/>
          <a:ahLst/>
          <a:cxnLst/>
          <a:rect l="0" t="0" r="0" b="0"/>
          <a:pathLst>
            <a:path>
              <a:moveTo>
                <a:pt x="0" y="0"/>
              </a:moveTo>
              <a:lnTo>
                <a:pt x="0" y="1573228"/>
              </a:lnTo>
              <a:lnTo>
                <a:pt x="124989" y="15732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AFC38F-692A-41C4-AEDE-B40AB27127E4}">
      <dsp:nvSpPr>
        <dsp:cNvPr id="0" name=""/>
        <dsp:cNvSpPr/>
      </dsp:nvSpPr>
      <dsp:spPr>
        <a:xfrm>
          <a:off x="635632" y="1022116"/>
          <a:ext cx="128223" cy="1573240"/>
        </a:xfrm>
        <a:custGeom>
          <a:avLst/>
          <a:gdLst/>
          <a:ahLst/>
          <a:cxnLst/>
          <a:rect l="0" t="0" r="0" b="0"/>
          <a:pathLst>
            <a:path>
              <a:moveTo>
                <a:pt x="128223" y="0"/>
              </a:moveTo>
              <a:lnTo>
                <a:pt x="128223" y="1573240"/>
              </a:lnTo>
              <a:lnTo>
                <a:pt x="0" y="15732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4DCAE9-CB4C-4614-AD31-72D545F56557}">
      <dsp:nvSpPr>
        <dsp:cNvPr id="0" name=""/>
        <dsp:cNvSpPr/>
      </dsp:nvSpPr>
      <dsp:spPr>
        <a:xfrm>
          <a:off x="763855" y="1022116"/>
          <a:ext cx="138055" cy="601408"/>
        </a:xfrm>
        <a:custGeom>
          <a:avLst/>
          <a:gdLst/>
          <a:ahLst/>
          <a:cxnLst/>
          <a:rect l="0" t="0" r="0" b="0"/>
          <a:pathLst>
            <a:path>
              <a:moveTo>
                <a:pt x="0" y="0"/>
              </a:moveTo>
              <a:lnTo>
                <a:pt x="0" y="601408"/>
              </a:lnTo>
              <a:lnTo>
                <a:pt x="138055" y="601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83F6EB-269B-4449-A75A-D149C8B8C69F}">
      <dsp:nvSpPr>
        <dsp:cNvPr id="0" name=""/>
        <dsp:cNvSpPr/>
      </dsp:nvSpPr>
      <dsp:spPr>
        <a:xfrm>
          <a:off x="635632" y="1022116"/>
          <a:ext cx="128223" cy="601946"/>
        </a:xfrm>
        <a:custGeom>
          <a:avLst/>
          <a:gdLst/>
          <a:ahLst/>
          <a:cxnLst/>
          <a:rect l="0" t="0" r="0" b="0"/>
          <a:pathLst>
            <a:path>
              <a:moveTo>
                <a:pt x="128223" y="0"/>
              </a:moveTo>
              <a:lnTo>
                <a:pt x="128223" y="601946"/>
              </a:lnTo>
              <a:lnTo>
                <a:pt x="0" y="6019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CAED8-4C21-4A43-BA28-B3D369109F4A}">
      <dsp:nvSpPr>
        <dsp:cNvPr id="0" name=""/>
        <dsp:cNvSpPr/>
      </dsp:nvSpPr>
      <dsp:spPr>
        <a:xfrm>
          <a:off x="763855" y="423369"/>
          <a:ext cx="820775" cy="267718"/>
        </a:xfrm>
        <a:custGeom>
          <a:avLst/>
          <a:gdLst/>
          <a:ahLst/>
          <a:cxnLst/>
          <a:rect l="0" t="0" r="0" b="0"/>
          <a:pathLst>
            <a:path>
              <a:moveTo>
                <a:pt x="820775" y="0"/>
              </a:moveTo>
              <a:lnTo>
                <a:pt x="820775" y="228463"/>
              </a:lnTo>
              <a:lnTo>
                <a:pt x="0" y="228463"/>
              </a:lnTo>
              <a:lnTo>
                <a:pt x="0" y="2677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F879A4-0E70-452D-AF70-CDAFDEACD4C9}">
      <dsp:nvSpPr>
        <dsp:cNvPr id="0" name=""/>
        <dsp:cNvSpPr/>
      </dsp:nvSpPr>
      <dsp:spPr>
        <a:xfrm>
          <a:off x="1037628" y="92339"/>
          <a:ext cx="1094006" cy="331029"/>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Pemimpin Divisi Infomation Technology</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1037628" y="92339"/>
        <a:ext cx="1094006" cy="331029"/>
      </dsp:txXfrm>
    </dsp:sp>
    <dsp:sp modelId="{3F9D6901-2E74-4745-8CAF-49174E269441}">
      <dsp:nvSpPr>
        <dsp:cNvPr id="0" name=""/>
        <dsp:cNvSpPr/>
      </dsp:nvSpPr>
      <dsp:spPr>
        <a:xfrm>
          <a:off x="216852" y="691087"/>
          <a:ext cx="1094006" cy="331029"/>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Wakil Pemimpin Divisi IT - Development</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216852" y="691087"/>
        <a:ext cx="1094006" cy="331029"/>
      </dsp:txXfrm>
    </dsp:sp>
    <dsp:sp modelId="{E2D1B775-A19E-4006-8804-AFC4810775A9}">
      <dsp:nvSpPr>
        <dsp:cNvPr id="0" name=""/>
        <dsp:cNvSpPr/>
      </dsp:nvSpPr>
      <dsp:spPr>
        <a:xfrm>
          <a:off x="1" y="1244376"/>
          <a:ext cx="635631" cy="759374"/>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Pemimpin Grup Planning &amp; Govermance</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1" y="1244376"/>
        <a:ext cx="635631" cy="759374"/>
      </dsp:txXfrm>
    </dsp:sp>
    <dsp:sp modelId="{9B4F2B31-DFA6-403D-8B8D-BD2753B06106}">
      <dsp:nvSpPr>
        <dsp:cNvPr id="0" name=""/>
        <dsp:cNvSpPr/>
      </dsp:nvSpPr>
      <dsp:spPr>
        <a:xfrm>
          <a:off x="901911" y="1243838"/>
          <a:ext cx="635631" cy="759374"/>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Pemimpin Grup Application Management Core &amp; Non Core Banking</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901911" y="1243838"/>
        <a:ext cx="635631" cy="759374"/>
      </dsp:txXfrm>
    </dsp:sp>
    <dsp:sp modelId="{FF5FE714-A1AA-49E7-A2FF-0ECB780C6EA3}">
      <dsp:nvSpPr>
        <dsp:cNvPr id="0" name=""/>
        <dsp:cNvSpPr/>
      </dsp:nvSpPr>
      <dsp:spPr>
        <a:xfrm>
          <a:off x="1" y="2215670"/>
          <a:ext cx="635631" cy="759374"/>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Pemimpin Grup Project Management</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1" y="2215670"/>
        <a:ext cx="635631" cy="759374"/>
      </dsp:txXfrm>
    </dsp:sp>
    <dsp:sp modelId="{CBE74EDA-0574-4474-ABF7-5E62D0487B4C}">
      <dsp:nvSpPr>
        <dsp:cNvPr id="0" name=""/>
        <dsp:cNvSpPr/>
      </dsp:nvSpPr>
      <dsp:spPr>
        <a:xfrm>
          <a:off x="888845" y="2215658"/>
          <a:ext cx="635631" cy="759374"/>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Pemimpin Grup Business Inteligence &amp; Data Analytic</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888845" y="2215658"/>
        <a:ext cx="635631" cy="759374"/>
      </dsp:txXfrm>
    </dsp:sp>
    <dsp:sp modelId="{B844C602-5B5B-411B-8142-E509B718088F}">
      <dsp:nvSpPr>
        <dsp:cNvPr id="0" name=""/>
        <dsp:cNvSpPr/>
      </dsp:nvSpPr>
      <dsp:spPr>
        <a:xfrm>
          <a:off x="1989330" y="690876"/>
          <a:ext cx="1094006" cy="331029"/>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Wakil Pemimpin Divisi IT - Operation</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1989330" y="690876"/>
        <a:ext cx="1094006" cy="331029"/>
      </dsp:txXfrm>
    </dsp:sp>
    <dsp:sp modelId="{F772006E-1C55-4802-A11D-1C7A5590E89E}">
      <dsp:nvSpPr>
        <dsp:cNvPr id="0" name=""/>
        <dsp:cNvSpPr/>
      </dsp:nvSpPr>
      <dsp:spPr>
        <a:xfrm>
          <a:off x="1717197" y="1223147"/>
          <a:ext cx="585778" cy="759374"/>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Pemimpin Grup Network, System &amp; Risk Management</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1717197" y="1223147"/>
        <a:ext cx="585778" cy="759374"/>
      </dsp:txXfrm>
    </dsp:sp>
    <dsp:sp modelId="{2B4D36CE-8AD0-44F5-A952-FC6553883D4F}">
      <dsp:nvSpPr>
        <dsp:cNvPr id="0" name=""/>
        <dsp:cNvSpPr/>
      </dsp:nvSpPr>
      <dsp:spPr>
        <a:xfrm>
          <a:off x="2242000" y="2196811"/>
          <a:ext cx="585778" cy="759374"/>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Pemimpin Grup Operation Management DC &amp; DRC</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2242000" y="2196811"/>
        <a:ext cx="585778" cy="759374"/>
      </dsp:txXfrm>
    </dsp:sp>
    <dsp:sp modelId="{D67227C0-E46A-4BEE-94D5-5901884B0B8A}">
      <dsp:nvSpPr>
        <dsp:cNvPr id="0" name=""/>
        <dsp:cNvSpPr/>
      </dsp:nvSpPr>
      <dsp:spPr>
        <a:xfrm>
          <a:off x="2759458" y="1219427"/>
          <a:ext cx="585778" cy="759374"/>
        </a:xfrm>
        <a:prstGeom prst="rect">
          <a:avLst/>
        </a:prstGeom>
        <a:solidFill>
          <a:schemeClr val="accent1">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id-ID" sz="700" kern="1200">
              <a:latin typeface="Times New Roman" panose="02020603050405020304" pitchFamily="18" charset="0"/>
              <a:ea typeface="Tahoma" panose="020B0604030504040204" pitchFamily="34" charset="0"/>
              <a:cs typeface="Times New Roman" panose="02020603050405020304" pitchFamily="18" charset="0"/>
            </a:rPr>
            <a:t>Pemimpin Group Helpdesk &amp; Support</a:t>
          </a:r>
          <a:endParaRPr lang="en-GB" sz="7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2759458" y="1219427"/>
        <a:ext cx="585778" cy="75937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 ma:contentTypeID="0x0101003D0736109915E64389DD225785B865BD" ma:contentTypeVersion="0" ma:contentTypeDescription="Buat sebuah dokumen baru." ma:contentTypeScope="" ma:versionID="7e00f9658745eeae7f79e76c39b2e298">
  <xsd:schema xmlns:xsd="http://www.w3.org/2001/XMLSchema" xmlns:xs="http://www.w3.org/2001/XMLSchema" xmlns:p="http://schemas.microsoft.com/office/2006/metadata/properties" targetNamespace="http://schemas.microsoft.com/office/2006/metadata/properties" ma:root="true" ma:fieldsID="cc11a4b945469159a9c5760f97b9f9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FB27B-E890-458D-92CF-163EE0111A9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2167FA3-0D10-444A-96F7-5AF6FF4D194B}">
  <ds:schemaRefs>
    <ds:schemaRef ds:uri="http://schemas.microsoft.com/sharepoint/v3/contenttype/forms"/>
  </ds:schemaRefs>
</ds:datastoreItem>
</file>

<file path=customXml/itemProps3.xml><?xml version="1.0" encoding="utf-8"?>
<ds:datastoreItem xmlns:ds="http://schemas.openxmlformats.org/officeDocument/2006/customXml" ds:itemID="{5950B15C-79C3-4D38-9C11-C0B7DCFAA1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7F6E09F-2132-44B2-AFD9-1A831AA05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228</Pages>
  <Words>32716</Words>
  <Characters>186485</Characters>
  <Application>Microsoft Office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218764</CharactersWithSpaces>
  <SharedDoc>false</SharedDoc>
  <HLinks>
    <vt:vector size="966" baseType="variant">
      <vt:variant>
        <vt:i4>1769525</vt:i4>
      </vt:variant>
      <vt:variant>
        <vt:i4>1073</vt:i4>
      </vt:variant>
      <vt:variant>
        <vt:i4>0</vt:i4>
      </vt:variant>
      <vt:variant>
        <vt:i4>5</vt:i4>
      </vt:variant>
      <vt:variant>
        <vt:lpwstr/>
      </vt:variant>
      <vt:variant>
        <vt:lpwstr>_Toc51173228</vt:lpwstr>
      </vt:variant>
      <vt:variant>
        <vt:i4>1310773</vt:i4>
      </vt:variant>
      <vt:variant>
        <vt:i4>1067</vt:i4>
      </vt:variant>
      <vt:variant>
        <vt:i4>0</vt:i4>
      </vt:variant>
      <vt:variant>
        <vt:i4>5</vt:i4>
      </vt:variant>
      <vt:variant>
        <vt:lpwstr/>
      </vt:variant>
      <vt:variant>
        <vt:lpwstr>_Toc51173227</vt:lpwstr>
      </vt:variant>
      <vt:variant>
        <vt:i4>1376309</vt:i4>
      </vt:variant>
      <vt:variant>
        <vt:i4>1061</vt:i4>
      </vt:variant>
      <vt:variant>
        <vt:i4>0</vt:i4>
      </vt:variant>
      <vt:variant>
        <vt:i4>5</vt:i4>
      </vt:variant>
      <vt:variant>
        <vt:lpwstr/>
      </vt:variant>
      <vt:variant>
        <vt:lpwstr>_Toc51173226</vt:lpwstr>
      </vt:variant>
      <vt:variant>
        <vt:i4>1441845</vt:i4>
      </vt:variant>
      <vt:variant>
        <vt:i4>1055</vt:i4>
      </vt:variant>
      <vt:variant>
        <vt:i4>0</vt:i4>
      </vt:variant>
      <vt:variant>
        <vt:i4>5</vt:i4>
      </vt:variant>
      <vt:variant>
        <vt:lpwstr/>
      </vt:variant>
      <vt:variant>
        <vt:lpwstr>_Toc51173225</vt:lpwstr>
      </vt:variant>
      <vt:variant>
        <vt:i4>1507381</vt:i4>
      </vt:variant>
      <vt:variant>
        <vt:i4>1049</vt:i4>
      </vt:variant>
      <vt:variant>
        <vt:i4>0</vt:i4>
      </vt:variant>
      <vt:variant>
        <vt:i4>5</vt:i4>
      </vt:variant>
      <vt:variant>
        <vt:lpwstr/>
      </vt:variant>
      <vt:variant>
        <vt:lpwstr>_Toc51173224</vt:lpwstr>
      </vt:variant>
      <vt:variant>
        <vt:i4>1048629</vt:i4>
      </vt:variant>
      <vt:variant>
        <vt:i4>1043</vt:i4>
      </vt:variant>
      <vt:variant>
        <vt:i4>0</vt:i4>
      </vt:variant>
      <vt:variant>
        <vt:i4>5</vt:i4>
      </vt:variant>
      <vt:variant>
        <vt:lpwstr/>
      </vt:variant>
      <vt:variant>
        <vt:lpwstr>_Toc51173223</vt:lpwstr>
      </vt:variant>
      <vt:variant>
        <vt:i4>1114165</vt:i4>
      </vt:variant>
      <vt:variant>
        <vt:i4>1037</vt:i4>
      </vt:variant>
      <vt:variant>
        <vt:i4>0</vt:i4>
      </vt:variant>
      <vt:variant>
        <vt:i4>5</vt:i4>
      </vt:variant>
      <vt:variant>
        <vt:lpwstr/>
      </vt:variant>
      <vt:variant>
        <vt:lpwstr>_Toc51173222</vt:lpwstr>
      </vt:variant>
      <vt:variant>
        <vt:i4>1179701</vt:i4>
      </vt:variant>
      <vt:variant>
        <vt:i4>1031</vt:i4>
      </vt:variant>
      <vt:variant>
        <vt:i4>0</vt:i4>
      </vt:variant>
      <vt:variant>
        <vt:i4>5</vt:i4>
      </vt:variant>
      <vt:variant>
        <vt:lpwstr/>
      </vt:variant>
      <vt:variant>
        <vt:lpwstr>_Toc51173221</vt:lpwstr>
      </vt:variant>
      <vt:variant>
        <vt:i4>1245237</vt:i4>
      </vt:variant>
      <vt:variant>
        <vt:i4>1025</vt:i4>
      </vt:variant>
      <vt:variant>
        <vt:i4>0</vt:i4>
      </vt:variant>
      <vt:variant>
        <vt:i4>5</vt:i4>
      </vt:variant>
      <vt:variant>
        <vt:lpwstr/>
      </vt:variant>
      <vt:variant>
        <vt:lpwstr>_Toc51173220</vt:lpwstr>
      </vt:variant>
      <vt:variant>
        <vt:i4>1703990</vt:i4>
      </vt:variant>
      <vt:variant>
        <vt:i4>1019</vt:i4>
      </vt:variant>
      <vt:variant>
        <vt:i4>0</vt:i4>
      </vt:variant>
      <vt:variant>
        <vt:i4>5</vt:i4>
      </vt:variant>
      <vt:variant>
        <vt:lpwstr/>
      </vt:variant>
      <vt:variant>
        <vt:lpwstr>_Toc51173219</vt:lpwstr>
      </vt:variant>
      <vt:variant>
        <vt:i4>1769526</vt:i4>
      </vt:variant>
      <vt:variant>
        <vt:i4>1013</vt:i4>
      </vt:variant>
      <vt:variant>
        <vt:i4>0</vt:i4>
      </vt:variant>
      <vt:variant>
        <vt:i4>5</vt:i4>
      </vt:variant>
      <vt:variant>
        <vt:lpwstr/>
      </vt:variant>
      <vt:variant>
        <vt:lpwstr>_Toc51173218</vt:lpwstr>
      </vt:variant>
      <vt:variant>
        <vt:i4>1310774</vt:i4>
      </vt:variant>
      <vt:variant>
        <vt:i4>1007</vt:i4>
      </vt:variant>
      <vt:variant>
        <vt:i4>0</vt:i4>
      </vt:variant>
      <vt:variant>
        <vt:i4>5</vt:i4>
      </vt:variant>
      <vt:variant>
        <vt:lpwstr/>
      </vt:variant>
      <vt:variant>
        <vt:lpwstr>_Toc51173217</vt:lpwstr>
      </vt:variant>
      <vt:variant>
        <vt:i4>1376310</vt:i4>
      </vt:variant>
      <vt:variant>
        <vt:i4>1001</vt:i4>
      </vt:variant>
      <vt:variant>
        <vt:i4>0</vt:i4>
      </vt:variant>
      <vt:variant>
        <vt:i4>5</vt:i4>
      </vt:variant>
      <vt:variant>
        <vt:lpwstr/>
      </vt:variant>
      <vt:variant>
        <vt:lpwstr>_Toc51173216</vt:lpwstr>
      </vt:variant>
      <vt:variant>
        <vt:i4>1441846</vt:i4>
      </vt:variant>
      <vt:variant>
        <vt:i4>995</vt:i4>
      </vt:variant>
      <vt:variant>
        <vt:i4>0</vt:i4>
      </vt:variant>
      <vt:variant>
        <vt:i4>5</vt:i4>
      </vt:variant>
      <vt:variant>
        <vt:lpwstr/>
      </vt:variant>
      <vt:variant>
        <vt:lpwstr>_Toc51173215</vt:lpwstr>
      </vt:variant>
      <vt:variant>
        <vt:i4>1507382</vt:i4>
      </vt:variant>
      <vt:variant>
        <vt:i4>989</vt:i4>
      </vt:variant>
      <vt:variant>
        <vt:i4>0</vt:i4>
      </vt:variant>
      <vt:variant>
        <vt:i4>5</vt:i4>
      </vt:variant>
      <vt:variant>
        <vt:lpwstr/>
      </vt:variant>
      <vt:variant>
        <vt:lpwstr>_Toc51173214</vt:lpwstr>
      </vt:variant>
      <vt:variant>
        <vt:i4>1048630</vt:i4>
      </vt:variant>
      <vt:variant>
        <vt:i4>983</vt:i4>
      </vt:variant>
      <vt:variant>
        <vt:i4>0</vt:i4>
      </vt:variant>
      <vt:variant>
        <vt:i4>5</vt:i4>
      </vt:variant>
      <vt:variant>
        <vt:lpwstr/>
      </vt:variant>
      <vt:variant>
        <vt:lpwstr>_Toc51173213</vt:lpwstr>
      </vt:variant>
      <vt:variant>
        <vt:i4>1114166</vt:i4>
      </vt:variant>
      <vt:variant>
        <vt:i4>977</vt:i4>
      </vt:variant>
      <vt:variant>
        <vt:i4>0</vt:i4>
      </vt:variant>
      <vt:variant>
        <vt:i4>5</vt:i4>
      </vt:variant>
      <vt:variant>
        <vt:lpwstr/>
      </vt:variant>
      <vt:variant>
        <vt:lpwstr>_Toc51173212</vt:lpwstr>
      </vt:variant>
      <vt:variant>
        <vt:i4>1179702</vt:i4>
      </vt:variant>
      <vt:variant>
        <vt:i4>971</vt:i4>
      </vt:variant>
      <vt:variant>
        <vt:i4>0</vt:i4>
      </vt:variant>
      <vt:variant>
        <vt:i4>5</vt:i4>
      </vt:variant>
      <vt:variant>
        <vt:lpwstr/>
      </vt:variant>
      <vt:variant>
        <vt:lpwstr>_Toc51173211</vt:lpwstr>
      </vt:variant>
      <vt:variant>
        <vt:i4>1245238</vt:i4>
      </vt:variant>
      <vt:variant>
        <vt:i4>965</vt:i4>
      </vt:variant>
      <vt:variant>
        <vt:i4>0</vt:i4>
      </vt:variant>
      <vt:variant>
        <vt:i4>5</vt:i4>
      </vt:variant>
      <vt:variant>
        <vt:lpwstr/>
      </vt:variant>
      <vt:variant>
        <vt:lpwstr>_Toc51173210</vt:lpwstr>
      </vt:variant>
      <vt:variant>
        <vt:i4>1703991</vt:i4>
      </vt:variant>
      <vt:variant>
        <vt:i4>959</vt:i4>
      </vt:variant>
      <vt:variant>
        <vt:i4>0</vt:i4>
      </vt:variant>
      <vt:variant>
        <vt:i4>5</vt:i4>
      </vt:variant>
      <vt:variant>
        <vt:lpwstr/>
      </vt:variant>
      <vt:variant>
        <vt:lpwstr>_Toc51173209</vt:lpwstr>
      </vt:variant>
      <vt:variant>
        <vt:i4>1769527</vt:i4>
      </vt:variant>
      <vt:variant>
        <vt:i4>953</vt:i4>
      </vt:variant>
      <vt:variant>
        <vt:i4>0</vt:i4>
      </vt:variant>
      <vt:variant>
        <vt:i4>5</vt:i4>
      </vt:variant>
      <vt:variant>
        <vt:lpwstr/>
      </vt:variant>
      <vt:variant>
        <vt:lpwstr>_Toc51173208</vt:lpwstr>
      </vt:variant>
      <vt:variant>
        <vt:i4>1310775</vt:i4>
      </vt:variant>
      <vt:variant>
        <vt:i4>947</vt:i4>
      </vt:variant>
      <vt:variant>
        <vt:i4>0</vt:i4>
      </vt:variant>
      <vt:variant>
        <vt:i4>5</vt:i4>
      </vt:variant>
      <vt:variant>
        <vt:lpwstr/>
      </vt:variant>
      <vt:variant>
        <vt:lpwstr>_Toc51173207</vt:lpwstr>
      </vt:variant>
      <vt:variant>
        <vt:i4>1179698</vt:i4>
      </vt:variant>
      <vt:variant>
        <vt:i4>938</vt:i4>
      </vt:variant>
      <vt:variant>
        <vt:i4>0</vt:i4>
      </vt:variant>
      <vt:variant>
        <vt:i4>5</vt:i4>
      </vt:variant>
      <vt:variant>
        <vt:lpwstr/>
      </vt:variant>
      <vt:variant>
        <vt:lpwstr>_Toc51020771</vt:lpwstr>
      </vt:variant>
      <vt:variant>
        <vt:i4>1376317</vt:i4>
      </vt:variant>
      <vt:variant>
        <vt:i4>833</vt:i4>
      </vt:variant>
      <vt:variant>
        <vt:i4>0</vt:i4>
      </vt:variant>
      <vt:variant>
        <vt:i4>5</vt:i4>
      </vt:variant>
      <vt:variant>
        <vt:lpwstr/>
      </vt:variant>
      <vt:variant>
        <vt:lpwstr>_Toc51019210</vt:lpwstr>
      </vt:variant>
      <vt:variant>
        <vt:i4>1835068</vt:i4>
      </vt:variant>
      <vt:variant>
        <vt:i4>827</vt:i4>
      </vt:variant>
      <vt:variant>
        <vt:i4>0</vt:i4>
      </vt:variant>
      <vt:variant>
        <vt:i4>5</vt:i4>
      </vt:variant>
      <vt:variant>
        <vt:lpwstr/>
      </vt:variant>
      <vt:variant>
        <vt:lpwstr>_Toc51019209</vt:lpwstr>
      </vt:variant>
      <vt:variant>
        <vt:i4>1900604</vt:i4>
      </vt:variant>
      <vt:variant>
        <vt:i4>821</vt:i4>
      </vt:variant>
      <vt:variant>
        <vt:i4>0</vt:i4>
      </vt:variant>
      <vt:variant>
        <vt:i4>5</vt:i4>
      </vt:variant>
      <vt:variant>
        <vt:lpwstr/>
      </vt:variant>
      <vt:variant>
        <vt:lpwstr>_Toc51019208</vt:lpwstr>
      </vt:variant>
      <vt:variant>
        <vt:i4>1179708</vt:i4>
      </vt:variant>
      <vt:variant>
        <vt:i4>815</vt:i4>
      </vt:variant>
      <vt:variant>
        <vt:i4>0</vt:i4>
      </vt:variant>
      <vt:variant>
        <vt:i4>5</vt:i4>
      </vt:variant>
      <vt:variant>
        <vt:lpwstr/>
      </vt:variant>
      <vt:variant>
        <vt:lpwstr>_Toc51019207</vt:lpwstr>
      </vt:variant>
      <vt:variant>
        <vt:i4>1245244</vt:i4>
      </vt:variant>
      <vt:variant>
        <vt:i4>809</vt:i4>
      </vt:variant>
      <vt:variant>
        <vt:i4>0</vt:i4>
      </vt:variant>
      <vt:variant>
        <vt:i4>5</vt:i4>
      </vt:variant>
      <vt:variant>
        <vt:lpwstr/>
      </vt:variant>
      <vt:variant>
        <vt:lpwstr>_Toc51019206</vt:lpwstr>
      </vt:variant>
      <vt:variant>
        <vt:i4>1048636</vt:i4>
      </vt:variant>
      <vt:variant>
        <vt:i4>803</vt:i4>
      </vt:variant>
      <vt:variant>
        <vt:i4>0</vt:i4>
      </vt:variant>
      <vt:variant>
        <vt:i4>5</vt:i4>
      </vt:variant>
      <vt:variant>
        <vt:lpwstr/>
      </vt:variant>
      <vt:variant>
        <vt:lpwstr>_Toc51019205</vt:lpwstr>
      </vt:variant>
      <vt:variant>
        <vt:i4>1114172</vt:i4>
      </vt:variant>
      <vt:variant>
        <vt:i4>797</vt:i4>
      </vt:variant>
      <vt:variant>
        <vt:i4>0</vt:i4>
      </vt:variant>
      <vt:variant>
        <vt:i4>5</vt:i4>
      </vt:variant>
      <vt:variant>
        <vt:lpwstr/>
      </vt:variant>
      <vt:variant>
        <vt:lpwstr>_Toc51019204</vt:lpwstr>
      </vt:variant>
      <vt:variant>
        <vt:i4>1441852</vt:i4>
      </vt:variant>
      <vt:variant>
        <vt:i4>791</vt:i4>
      </vt:variant>
      <vt:variant>
        <vt:i4>0</vt:i4>
      </vt:variant>
      <vt:variant>
        <vt:i4>5</vt:i4>
      </vt:variant>
      <vt:variant>
        <vt:lpwstr/>
      </vt:variant>
      <vt:variant>
        <vt:lpwstr>_Toc51019203</vt:lpwstr>
      </vt:variant>
      <vt:variant>
        <vt:i4>1507388</vt:i4>
      </vt:variant>
      <vt:variant>
        <vt:i4>785</vt:i4>
      </vt:variant>
      <vt:variant>
        <vt:i4>0</vt:i4>
      </vt:variant>
      <vt:variant>
        <vt:i4>5</vt:i4>
      </vt:variant>
      <vt:variant>
        <vt:lpwstr/>
      </vt:variant>
      <vt:variant>
        <vt:lpwstr>_Toc51019202</vt:lpwstr>
      </vt:variant>
      <vt:variant>
        <vt:i4>1310780</vt:i4>
      </vt:variant>
      <vt:variant>
        <vt:i4>779</vt:i4>
      </vt:variant>
      <vt:variant>
        <vt:i4>0</vt:i4>
      </vt:variant>
      <vt:variant>
        <vt:i4>5</vt:i4>
      </vt:variant>
      <vt:variant>
        <vt:lpwstr/>
      </vt:variant>
      <vt:variant>
        <vt:lpwstr>_Toc51019201</vt:lpwstr>
      </vt:variant>
      <vt:variant>
        <vt:i4>1376316</vt:i4>
      </vt:variant>
      <vt:variant>
        <vt:i4>773</vt:i4>
      </vt:variant>
      <vt:variant>
        <vt:i4>0</vt:i4>
      </vt:variant>
      <vt:variant>
        <vt:i4>5</vt:i4>
      </vt:variant>
      <vt:variant>
        <vt:lpwstr/>
      </vt:variant>
      <vt:variant>
        <vt:lpwstr>_Toc51019200</vt:lpwstr>
      </vt:variant>
      <vt:variant>
        <vt:i4>2031669</vt:i4>
      </vt:variant>
      <vt:variant>
        <vt:i4>767</vt:i4>
      </vt:variant>
      <vt:variant>
        <vt:i4>0</vt:i4>
      </vt:variant>
      <vt:variant>
        <vt:i4>5</vt:i4>
      </vt:variant>
      <vt:variant>
        <vt:lpwstr/>
      </vt:variant>
      <vt:variant>
        <vt:lpwstr>_Toc51019199</vt:lpwstr>
      </vt:variant>
      <vt:variant>
        <vt:i4>1966133</vt:i4>
      </vt:variant>
      <vt:variant>
        <vt:i4>761</vt:i4>
      </vt:variant>
      <vt:variant>
        <vt:i4>0</vt:i4>
      </vt:variant>
      <vt:variant>
        <vt:i4>5</vt:i4>
      </vt:variant>
      <vt:variant>
        <vt:lpwstr/>
      </vt:variant>
      <vt:variant>
        <vt:lpwstr>_Toc51019198</vt:lpwstr>
      </vt:variant>
      <vt:variant>
        <vt:i4>1114165</vt:i4>
      </vt:variant>
      <vt:variant>
        <vt:i4>755</vt:i4>
      </vt:variant>
      <vt:variant>
        <vt:i4>0</vt:i4>
      </vt:variant>
      <vt:variant>
        <vt:i4>5</vt:i4>
      </vt:variant>
      <vt:variant>
        <vt:lpwstr/>
      </vt:variant>
      <vt:variant>
        <vt:lpwstr>_Toc51019197</vt:lpwstr>
      </vt:variant>
      <vt:variant>
        <vt:i4>1048629</vt:i4>
      </vt:variant>
      <vt:variant>
        <vt:i4>749</vt:i4>
      </vt:variant>
      <vt:variant>
        <vt:i4>0</vt:i4>
      </vt:variant>
      <vt:variant>
        <vt:i4>5</vt:i4>
      </vt:variant>
      <vt:variant>
        <vt:lpwstr/>
      </vt:variant>
      <vt:variant>
        <vt:lpwstr>_Toc51019196</vt:lpwstr>
      </vt:variant>
      <vt:variant>
        <vt:i4>1245237</vt:i4>
      </vt:variant>
      <vt:variant>
        <vt:i4>743</vt:i4>
      </vt:variant>
      <vt:variant>
        <vt:i4>0</vt:i4>
      </vt:variant>
      <vt:variant>
        <vt:i4>5</vt:i4>
      </vt:variant>
      <vt:variant>
        <vt:lpwstr/>
      </vt:variant>
      <vt:variant>
        <vt:lpwstr>_Toc51019195</vt:lpwstr>
      </vt:variant>
      <vt:variant>
        <vt:i4>1179701</vt:i4>
      </vt:variant>
      <vt:variant>
        <vt:i4>737</vt:i4>
      </vt:variant>
      <vt:variant>
        <vt:i4>0</vt:i4>
      </vt:variant>
      <vt:variant>
        <vt:i4>5</vt:i4>
      </vt:variant>
      <vt:variant>
        <vt:lpwstr/>
      </vt:variant>
      <vt:variant>
        <vt:lpwstr>_Toc51019194</vt:lpwstr>
      </vt:variant>
      <vt:variant>
        <vt:i4>1376309</vt:i4>
      </vt:variant>
      <vt:variant>
        <vt:i4>731</vt:i4>
      </vt:variant>
      <vt:variant>
        <vt:i4>0</vt:i4>
      </vt:variant>
      <vt:variant>
        <vt:i4>5</vt:i4>
      </vt:variant>
      <vt:variant>
        <vt:lpwstr/>
      </vt:variant>
      <vt:variant>
        <vt:lpwstr>_Toc51019193</vt:lpwstr>
      </vt:variant>
      <vt:variant>
        <vt:i4>1310773</vt:i4>
      </vt:variant>
      <vt:variant>
        <vt:i4>725</vt:i4>
      </vt:variant>
      <vt:variant>
        <vt:i4>0</vt:i4>
      </vt:variant>
      <vt:variant>
        <vt:i4>5</vt:i4>
      </vt:variant>
      <vt:variant>
        <vt:lpwstr/>
      </vt:variant>
      <vt:variant>
        <vt:lpwstr>_Toc51019192</vt:lpwstr>
      </vt:variant>
      <vt:variant>
        <vt:i4>1507381</vt:i4>
      </vt:variant>
      <vt:variant>
        <vt:i4>719</vt:i4>
      </vt:variant>
      <vt:variant>
        <vt:i4>0</vt:i4>
      </vt:variant>
      <vt:variant>
        <vt:i4>5</vt:i4>
      </vt:variant>
      <vt:variant>
        <vt:lpwstr/>
      </vt:variant>
      <vt:variant>
        <vt:lpwstr>_Toc51019191</vt:lpwstr>
      </vt:variant>
      <vt:variant>
        <vt:i4>1441845</vt:i4>
      </vt:variant>
      <vt:variant>
        <vt:i4>713</vt:i4>
      </vt:variant>
      <vt:variant>
        <vt:i4>0</vt:i4>
      </vt:variant>
      <vt:variant>
        <vt:i4>5</vt:i4>
      </vt:variant>
      <vt:variant>
        <vt:lpwstr/>
      </vt:variant>
      <vt:variant>
        <vt:lpwstr>_Toc51019190</vt:lpwstr>
      </vt:variant>
      <vt:variant>
        <vt:i4>2031668</vt:i4>
      </vt:variant>
      <vt:variant>
        <vt:i4>707</vt:i4>
      </vt:variant>
      <vt:variant>
        <vt:i4>0</vt:i4>
      </vt:variant>
      <vt:variant>
        <vt:i4>5</vt:i4>
      </vt:variant>
      <vt:variant>
        <vt:lpwstr/>
      </vt:variant>
      <vt:variant>
        <vt:lpwstr>_Toc51019189</vt:lpwstr>
      </vt:variant>
      <vt:variant>
        <vt:i4>1966132</vt:i4>
      </vt:variant>
      <vt:variant>
        <vt:i4>701</vt:i4>
      </vt:variant>
      <vt:variant>
        <vt:i4>0</vt:i4>
      </vt:variant>
      <vt:variant>
        <vt:i4>5</vt:i4>
      </vt:variant>
      <vt:variant>
        <vt:lpwstr/>
      </vt:variant>
      <vt:variant>
        <vt:lpwstr>_Toc51019188</vt:lpwstr>
      </vt:variant>
      <vt:variant>
        <vt:i4>1114164</vt:i4>
      </vt:variant>
      <vt:variant>
        <vt:i4>695</vt:i4>
      </vt:variant>
      <vt:variant>
        <vt:i4>0</vt:i4>
      </vt:variant>
      <vt:variant>
        <vt:i4>5</vt:i4>
      </vt:variant>
      <vt:variant>
        <vt:lpwstr/>
      </vt:variant>
      <vt:variant>
        <vt:lpwstr>_Toc51019187</vt:lpwstr>
      </vt:variant>
      <vt:variant>
        <vt:i4>1048628</vt:i4>
      </vt:variant>
      <vt:variant>
        <vt:i4>689</vt:i4>
      </vt:variant>
      <vt:variant>
        <vt:i4>0</vt:i4>
      </vt:variant>
      <vt:variant>
        <vt:i4>5</vt:i4>
      </vt:variant>
      <vt:variant>
        <vt:lpwstr/>
      </vt:variant>
      <vt:variant>
        <vt:lpwstr>_Toc51019186</vt:lpwstr>
      </vt:variant>
      <vt:variant>
        <vt:i4>1245236</vt:i4>
      </vt:variant>
      <vt:variant>
        <vt:i4>683</vt:i4>
      </vt:variant>
      <vt:variant>
        <vt:i4>0</vt:i4>
      </vt:variant>
      <vt:variant>
        <vt:i4>5</vt:i4>
      </vt:variant>
      <vt:variant>
        <vt:lpwstr/>
      </vt:variant>
      <vt:variant>
        <vt:lpwstr>_Toc51019185</vt:lpwstr>
      </vt:variant>
      <vt:variant>
        <vt:i4>1179700</vt:i4>
      </vt:variant>
      <vt:variant>
        <vt:i4>677</vt:i4>
      </vt:variant>
      <vt:variant>
        <vt:i4>0</vt:i4>
      </vt:variant>
      <vt:variant>
        <vt:i4>5</vt:i4>
      </vt:variant>
      <vt:variant>
        <vt:lpwstr/>
      </vt:variant>
      <vt:variant>
        <vt:lpwstr>_Toc51019184</vt:lpwstr>
      </vt:variant>
      <vt:variant>
        <vt:i4>1376308</vt:i4>
      </vt:variant>
      <vt:variant>
        <vt:i4>671</vt:i4>
      </vt:variant>
      <vt:variant>
        <vt:i4>0</vt:i4>
      </vt:variant>
      <vt:variant>
        <vt:i4>5</vt:i4>
      </vt:variant>
      <vt:variant>
        <vt:lpwstr/>
      </vt:variant>
      <vt:variant>
        <vt:lpwstr>_Toc51019183</vt:lpwstr>
      </vt:variant>
      <vt:variant>
        <vt:i4>1310772</vt:i4>
      </vt:variant>
      <vt:variant>
        <vt:i4>665</vt:i4>
      </vt:variant>
      <vt:variant>
        <vt:i4>0</vt:i4>
      </vt:variant>
      <vt:variant>
        <vt:i4>5</vt:i4>
      </vt:variant>
      <vt:variant>
        <vt:lpwstr/>
      </vt:variant>
      <vt:variant>
        <vt:lpwstr>_Toc51019182</vt:lpwstr>
      </vt:variant>
      <vt:variant>
        <vt:i4>1441843</vt:i4>
      </vt:variant>
      <vt:variant>
        <vt:i4>656</vt:i4>
      </vt:variant>
      <vt:variant>
        <vt:i4>0</vt:i4>
      </vt:variant>
      <vt:variant>
        <vt:i4>5</vt:i4>
      </vt:variant>
      <vt:variant>
        <vt:lpwstr/>
      </vt:variant>
      <vt:variant>
        <vt:lpwstr>_Toc51020765</vt:lpwstr>
      </vt:variant>
      <vt:variant>
        <vt:i4>1507379</vt:i4>
      </vt:variant>
      <vt:variant>
        <vt:i4>650</vt:i4>
      </vt:variant>
      <vt:variant>
        <vt:i4>0</vt:i4>
      </vt:variant>
      <vt:variant>
        <vt:i4>5</vt:i4>
      </vt:variant>
      <vt:variant>
        <vt:lpwstr/>
      </vt:variant>
      <vt:variant>
        <vt:lpwstr>_Toc51020764</vt:lpwstr>
      </vt:variant>
      <vt:variant>
        <vt:i4>1048627</vt:i4>
      </vt:variant>
      <vt:variant>
        <vt:i4>644</vt:i4>
      </vt:variant>
      <vt:variant>
        <vt:i4>0</vt:i4>
      </vt:variant>
      <vt:variant>
        <vt:i4>5</vt:i4>
      </vt:variant>
      <vt:variant>
        <vt:lpwstr/>
      </vt:variant>
      <vt:variant>
        <vt:lpwstr>_Toc51020763</vt:lpwstr>
      </vt:variant>
      <vt:variant>
        <vt:i4>1114163</vt:i4>
      </vt:variant>
      <vt:variant>
        <vt:i4>638</vt:i4>
      </vt:variant>
      <vt:variant>
        <vt:i4>0</vt:i4>
      </vt:variant>
      <vt:variant>
        <vt:i4>5</vt:i4>
      </vt:variant>
      <vt:variant>
        <vt:lpwstr/>
      </vt:variant>
      <vt:variant>
        <vt:lpwstr>_Toc51020762</vt:lpwstr>
      </vt:variant>
      <vt:variant>
        <vt:i4>1179699</vt:i4>
      </vt:variant>
      <vt:variant>
        <vt:i4>632</vt:i4>
      </vt:variant>
      <vt:variant>
        <vt:i4>0</vt:i4>
      </vt:variant>
      <vt:variant>
        <vt:i4>5</vt:i4>
      </vt:variant>
      <vt:variant>
        <vt:lpwstr/>
      </vt:variant>
      <vt:variant>
        <vt:lpwstr>_Toc51020761</vt:lpwstr>
      </vt:variant>
      <vt:variant>
        <vt:i4>1245235</vt:i4>
      </vt:variant>
      <vt:variant>
        <vt:i4>626</vt:i4>
      </vt:variant>
      <vt:variant>
        <vt:i4>0</vt:i4>
      </vt:variant>
      <vt:variant>
        <vt:i4>5</vt:i4>
      </vt:variant>
      <vt:variant>
        <vt:lpwstr/>
      </vt:variant>
      <vt:variant>
        <vt:lpwstr>_Toc51020760</vt:lpwstr>
      </vt:variant>
      <vt:variant>
        <vt:i4>1703984</vt:i4>
      </vt:variant>
      <vt:variant>
        <vt:i4>620</vt:i4>
      </vt:variant>
      <vt:variant>
        <vt:i4>0</vt:i4>
      </vt:variant>
      <vt:variant>
        <vt:i4>5</vt:i4>
      </vt:variant>
      <vt:variant>
        <vt:lpwstr/>
      </vt:variant>
      <vt:variant>
        <vt:lpwstr>_Toc51020759</vt:lpwstr>
      </vt:variant>
      <vt:variant>
        <vt:i4>1769520</vt:i4>
      </vt:variant>
      <vt:variant>
        <vt:i4>614</vt:i4>
      </vt:variant>
      <vt:variant>
        <vt:i4>0</vt:i4>
      </vt:variant>
      <vt:variant>
        <vt:i4>5</vt:i4>
      </vt:variant>
      <vt:variant>
        <vt:lpwstr/>
      </vt:variant>
      <vt:variant>
        <vt:lpwstr>_Toc51020758</vt:lpwstr>
      </vt:variant>
      <vt:variant>
        <vt:i4>1310768</vt:i4>
      </vt:variant>
      <vt:variant>
        <vt:i4>608</vt:i4>
      </vt:variant>
      <vt:variant>
        <vt:i4>0</vt:i4>
      </vt:variant>
      <vt:variant>
        <vt:i4>5</vt:i4>
      </vt:variant>
      <vt:variant>
        <vt:lpwstr/>
      </vt:variant>
      <vt:variant>
        <vt:lpwstr>_Toc51020757</vt:lpwstr>
      </vt:variant>
      <vt:variant>
        <vt:i4>1376304</vt:i4>
      </vt:variant>
      <vt:variant>
        <vt:i4>602</vt:i4>
      </vt:variant>
      <vt:variant>
        <vt:i4>0</vt:i4>
      </vt:variant>
      <vt:variant>
        <vt:i4>5</vt:i4>
      </vt:variant>
      <vt:variant>
        <vt:lpwstr/>
      </vt:variant>
      <vt:variant>
        <vt:lpwstr>_Toc51020756</vt:lpwstr>
      </vt:variant>
      <vt:variant>
        <vt:i4>1441840</vt:i4>
      </vt:variant>
      <vt:variant>
        <vt:i4>596</vt:i4>
      </vt:variant>
      <vt:variant>
        <vt:i4>0</vt:i4>
      </vt:variant>
      <vt:variant>
        <vt:i4>5</vt:i4>
      </vt:variant>
      <vt:variant>
        <vt:lpwstr/>
      </vt:variant>
      <vt:variant>
        <vt:lpwstr>_Toc51020755</vt:lpwstr>
      </vt:variant>
      <vt:variant>
        <vt:i4>1507376</vt:i4>
      </vt:variant>
      <vt:variant>
        <vt:i4>590</vt:i4>
      </vt:variant>
      <vt:variant>
        <vt:i4>0</vt:i4>
      </vt:variant>
      <vt:variant>
        <vt:i4>5</vt:i4>
      </vt:variant>
      <vt:variant>
        <vt:lpwstr/>
      </vt:variant>
      <vt:variant>
        <vt:lpwstr>_Toc51020754</vt:lpwstr>
      </vt:variant>
      <vt:variant>
        <vt:i4>1048624</vt:i4>
      </vt:variant>
      <vt:variant>
        <vt:i4>584</vt:i4>
      </vt:variant>
      <vt:variant>
        <vt:i4>0</vt:i4>
      </vt:variant>
      <vt:variant>
        <vt:i4>5</vt:i4>
      </vt:variant>
      <vt:variant>
        <vt:lpwstr/>
      </vt:variant>
      <vt:variant>
        <vt:lpwstr>_Toc51020753</vt:lpwstr>
      </vt:variant>
      <vt:variant>
        <vt:i4>1114160</vt:i4>
      </vt:variant>
      <vt:variant>
        <vt:i4>578</vt:i4>
      </vt:variant>
      <vt:variant>
        <vt:i4>0</vt:i4>
      </vt:variant>
      <vt:variant>
        <vt:i4>5</vt:i4>
      </vt:variant>
      <vt:variant>
        <vt:lpwstr/>
      </vt:variant>
      <vt:variant>
        <vt:lpwstr>_Toc51020752</vt:lpwstr>
      </vt:variant>
      <vt:variant>
        <vt:i4>1179696</vt:i4>
      </vt:variant>
      <vt:variant>
        <vt:i4>572</vt:i4>
      </vt:variant>
      <vt:variant>
        <vt:i4>0</vt:i4>
      </vt:variant>
      <vt:variant>
        <vt:i4>5</vt:i4>
      </vt:variant>
      <vt:variant>
        <vt:lpwstr/>
      </vt:variant>
      <vt:variant>
        <vt:lpwstr>_Toc51020751</vt:lpwstr>
      </vt:variant>
      <vt:variant>
        <vt:i4>1245232</vt:i4>
      </vt:variant>
      <vt:variant>
        <vt:i4>566</vt:i4>
      </vt:variant>
      <vt:variant>
        <vt:i4>0</vt:i4>
      </vt:variant>
      <vt:variant>
        <vt:i4>5</vt:i4>
      </vt:variant>
      <vt:variant>
        <vt:lpwstr/>
      </vt:variant>
      <vt:variant>
        <vt:lpwstr>_Toc51020750</vt:lpwstr>
      </vt:variant>
      <vt:variant>
        <vt:i4>1703985</vt:i4>
      </vt:variant>
      <vt:variant>
        <vt:i4>560</vt:i4>
      </vt:variant>
      <vt:variant>
        <vt:i4>0</vt:i4>
      </vt:variant>
      <vt:variant>
        <vt:i4>5</vt:i4>
      </vt:variant>
      <vt:variant>
        <vt:lpwstr/>
      </vt:variant>
      <vt:variant>
        <vt:lpwstr>_Toc51020749</vt:lpwstr>
      </vt:variant>
      <vt:variant>
        <vt:i4>1769521</vt:i4>
      </vt:variant>
      <vt:variant>
        <vt:i4>554</vt:i4>
      </vt:variant>
      <vt:variant>
        <vt:i4>0</vt:i4>
      </vt:variant>
      <vt:variant>
        <vt:i4>5</vt:i4>
      </vt:variant>
      <vt:variant>
        <vt:lpwstr/>
      </vt:variant>
      <vt:variant>
        <vt:lpwstr>_Toc51020748</vt:lpwstr>
      </vt:variant>
      <vt:variant>
        <vt:i4>1310769</vt:i4>
      </vt:variant>
      <vt:variant>
        <vt:i4>548</vt:i4>
      </vt:variant>
      <vt:variant>
        <vt:i4>0</vt:i4>
      </vt:variant>
      <vt:variant>
        <vt:i4>5</vt:i4>
      </vt:variant>
      <vt:variant>
        <vt:lpwstr/>
      </vt:variant>
      <vt:variant>
        <vt:lpwstr>_Toc51020747</vt:lpwstr>
      </vt:variant>
      <vt:variant>
        <vt:i4>1376305</vt:i4>
      </vt:variant>
      <vt:variant>
        <vt:i4>542</vt:i4>
      </vt:variant>
      <vt:variant>
        <vt:i4>0</vt:i4>
      </vt:variant>
      <vt:variant>
        <vt:i4>5</vt:i4>
      </vt:variant>
      <vt:variant>
        <vt:lpwstr/>
      </vt:variant>
      <vt:variant>
        <vt:lpwstr>_Toc51020746</vt:lpwstr>
      </vt:variant>
      <vt:variant>
        <vt:i4>1441841</vt:i4>
      </vt:variant>
      <vt:variant>
        <vt:i4>536</vt:i4>
      </vt:variant>
      <vt:variant>
        <vt:i4>0</vt:i4>
      </vt:variant>
      <vt:variant>
        <vt:i4>5</vt:i4>
      </vt:variant>
      <vt:variant>
        <vt:lpwstr/>
      </vt:variant>
      <vt:variant>
        <vt:lpwstr>_Toc51020745</vt:lpwstr>
      </vt:variant>
      <vt:variant>
        <vt:i4>1507377</vt:i4>
      </vt:variant>
      <vt:variant>
        <vt:i4>530</vt:i4>
      </vt:variant>
      <vt:variant>
        <vt:i4>0</vt:i4>
      </vt:variant>
      <vt:variant>
        <vt:i4>5</vt:i4>
      </vt:variant>
      <vt:variant>
        <vt:lpwstr/>
      </vt:variant>
      <vt:variant>
        <vt:lpwstr>_Toc51020744</vt:lpwstr>
      </vt:variant>
      <vt:variant>
        <vt:i4>1048625</vt:i4>
      </vt:variant>
      <vt:variant>
        <vt:i4>524</vt:i4>
      </vt:variant>
      <vt:variant>
        <vt:i4>0</vt:i4>
      </vt:variant>
      <vt:variant>
        <vt:i4>5</vt:i4>
      </vt:variant>
      <vt:variant>
        <vt:lpwstr/>
      </vt:variant>
      <vt:variant>
        <vt:lpwstr>_Toc51020743</vt:lpwstr>
      </vt:variant>
      <vt:variant>
        <vt:i4>1114161</vt:i4>
      </vt:variant>
      <vt:variant>
        <vt:i4>518</vt:i4>
      </vt:variant>
      <vt:variant>
        <vt:i4>0</vt:i4>
      </vt:variant>
      <vt:variant>
        <vt:i4>5</vt:i4>
      </vt:variant>
      <vt:variant>
        <vt:lpwstr/>
      </vt:variant>
      <vt:variant>
        <vt:lpwstr>_Toc51020742</vt:lpwstr>
      </vt:variant>
      <vt:variant>
        <vt:i4>1179697</vt:i4>
      </vt:variant>
      <vt:variant>
        <vt:i4>512</vt:i4>
      </vt:variant>
      <vt:variant>
        <vt:i4>0</vt:i4>
      </vt:variant>
      <vt:variant>
        <vt:i4>5</vt:i4>
      </vt:variant>
      <vt:variant>
        <vt:lpwstr/>
      </vt:variant>
      <vt:variant>
        <vt:lpwstr>_Toc51020741</vt:lpwstr>
      </vt:variant>
      <vt:variant>
        <vt:i4>1245233</vt:i4>
      </vt:variant>
      <vt:variant>
        <vt:i4>506</vt:i4>
      </vt:variant>
      <vt:variant>
        <vt:i4>0</vt:i4>
      </vt:variant>
      <vt:variant>
        <vt:i4>5</vt:i4>
      </vt:variant>
      <vt:variant>
        <vt:lpwstr/>
      </vt:variant>
      <vt:variant>
        <vt:lpwstr>_Toc51020740</vt:lpwstr>
      </vt:variant>
      <vt:variant>
        <vt:i4>1703990</vt:i4>
      </vt:variant>
      <vt:variant>
        <vt:i4>500</vt:i4>
      </vt:variant>
      <vt:variant>
        <vt:i4>0</vt:i4>
      </vt:variant>
      <vt:variant>
        <vt:i4>5</vt:i4>
      </vt:variant>
      <vt:variant>
        <vt:lpwstr/>
      </vt:variant>
      <vt:variant>
        <vt:lpwstr>_Toc51020739</vt:lpwstr>
      </vt:variant>
      <vt:variant>
        <vt:i4>1769526</vt:i4>
      </vt:variant>
      <vt:variant>
        <vt:i4>494</vt:i4>
      </vt:variant>
      <vt:variant>
        <vt:i4>0</vt:i4>
      </vt:variant>
      <vt:variant>
        <vt:i4>5</vt:i4>
      </vt:variant>
      <vt:variant>
        <vt:lpwstr/>
      </vt:variant>
      <vt:variant>
        <vt:lpwstr>_Toc51020738</vt:lpwstr>
      </vt:variant>
      <vt:variant>
        <vt:i4>1310774</vt:i4>
      </vt:variant>
      <vt:variant>
        <vt:i4>488</vt:i4>
      </vt:variant>
      <vt:variant>
        <vt:i4>0</vt:i4>
      </vt:variant>
      <vt:variant>
        <vt:i4>5</vt:i4>
      </vt:variant>
      <vt:variant>
        <vt:lpwstr/>
      </vt:variant>
      <vt:variant>
        <vt:lpwstr>_Toc51020737</vt:lpwstr>
      </vt:variant>
      <vt:variant>
        <vt:i4>1376310</vt:i4>
      </vt:variant>
      <vt:variant>
        <vt:i4>482</vt:i4>
      </vt:variant>
      <vt:variant>
        <vt:i4>0</vt:i4>
      </vt:variant>
      <vt:variant>
        <vt:i4>5</vt:i4>
      </vt:variant>
      <vt:variant>
        <vt:lpwstr/>
      </vt:variant>
      <vt:variant>
        <vt:lpwstr>_Toc51020736</vt:lpwstr>
      </vt:variant>
      <vt:variant>
        <vt:i4>1507385</vt:i4>
      </vt:variant>
      <vt:variant>
        <vt:i4>473</vt:i4>
      </vt:variant>
      <vt:variant>
        <vt:i4>0</vt:i4>
      </vt:variant>
      <vt:variant>
        <vt:i4>5</vt:i4>
      </vt:variant>
      <vt:variant>
        <vt:lpwstr/>
      </vt:variant>
      <vt:variant>
        <vt:lpwstr>_Toc51019151</vt:lpwstr>
      </vt:variant>
      <vt:variant>
        <vt:i4>1114165</vt:i4>
      </vt:variant>
      <vt:variant>
        <vt:i4>464</vt:i4>
      </vt:variant>
      <vt:variant>
        <vt:i4>0</vt:i4>
      </vt:variant>
      <vt:variant>
        <vt:i4>5</vt:i4>
      </vt:variant>
      <vt:variant>
        <vt:lpwstr/>
      </vt:variant>
      <vt:variant>
        <vt:lpwstr>_Toc51085758</vt:lpwstr>
      </vt:variant>
      <vt:variant>
        <vt:i4>1966133</vt:i4>
      </vt:variant>
      <vt:variant>
        <vt:i4>458</vt:i4>
      </vt:variant>
      <vt:variant>
        <vt:i4>0</vt:i4>
      </vt:variant>
      <vt:variant>
        <vt:i4>5</vt:i4>
      </vt:variant>
      <vt:variant>
        <vt:lpwstr/>
      </vt:variant>
      <vt:variant>
        <vt:lpwstr>_Toc51085757</vt:lpwstr>
      </vt:variant>
      <vt:variant>
        <vt:i4>2031669</vt:i4>
      </vt:variant>
      <vt:variant>
        <vt:i4>452</vt:i4>
      </vt:variant>
      <vt:variant>
        <vt:i4>0</vt:i4>
      </vt:variant>
      <vt:variant>
        <vt:i4>5</vt:i4>
      </vt:variant>
      <vt:variant>
        <vt:lpwstr/>
      </vt:variant>
      <vt:variant>
        <vt:lpwstr>_Toc51085756</vt:lpwstr>
      </vt:variant>
      <vt:variant>
        <vt:i4>1835061</vt:i4>
      </vt:variant>
      <vt:variant>
        <vt:i4>446</vt:i4>
      </vt:variant>
      <vt:variant>
        <vt:i4>0</vt:i4>
      </vt:variant>
      <vt:variant>
        <vt:i4>5</vt:i4>
      </vt:variant>
      <vt:variant>
        <vt:lpwstr/>
      </vt:variant>
      <vt:variant>
        <vt:lpwstr>_Toc51085755</vt:lpwstr>
      </vt:variant>
      <vt:variant>
        <vt:i4>1900597</vt:i4>
      </vt:variant>
      <vt:variant>
        <vt:i4>440</vt:i4>
      </vt:variant>
      <vt:variant>
        <vt:i4>0</vt:i4>
      </vt:variant>
      <vt:variant>
        <vt:i4>5</vt:i4>
      </vt:variant>
      <vt:variant>
        <vt:lpwstr/>
      </vt:variant>
      <vt:variant>
        <vt:lpwstr>_Toc51085754</vt:lpwstr>
      </vt:variant>
      <vt:variant>
        <vt:i4>1703989</vt:i4>
      </vt:variant>
      <vt:variant>
        <vt:i4>434</vt:i4>
      </vt:variant>
      <vt:variant>
        <vt:i4>0</vt:i4>
      </vt:variant>
      <vt:variant>
        <vt:i4>5</vt:i4>
      </vt:variant>
      <vt:variant>
        <vt:lpwstr/>
      </vt:variant>
      <vt:variant>
        <vt:lpwstr>_Toc51085753</vt:lpwstr>
      </vt:variant>
      <vt:variant>
        <vt:i4>1769525</vt:i4>
      </vt:variant>
      <vt:variant>
        <vt:i4>428</vt:i4>
      </vt:variant>
      <vt:variant>
        <vt:i4>0</vt:i4>
      </vt:variant>
      <vt:variant>
        <vt:i4>5</vt:i4>
      </vt:variant>
      <vt:variant>
        <vt:lpwstr/>
      </vt:variant>
      <vt:variant>
        <vt:lpwstr>_Toc51085752</vt:lpwstr>
      </vt:variant>
      <vt:variant>
        <vt:i4>1572917</vt:i4>
      </vt:variant>
      <vt:variant>
        <vt:i4>422</vt:i4>
      </vt:variant>
      <vt:variant>
        <vt:i4>0</vt:i4>
      </vt:variant>
      <vt:variant>
        <vt:i4>5</vt:i4>
      </vt:variant>
      <vt:variant>
        <vt:lpwstr/>
      </vt:variant>
      <vt:variant>
        <vt:lpwstr>_Toc51085751</vt:lpwstr>
      </vt:variant>
      <vt:variant>
        <vt:i4>1638453</vt:i4>
      </vt:variant>
      <vt:variant>
        <vt:i4>416</vt:i4>
      </vt:variant>
      <vt:variant>
        <vt:i4>0</vt:i4>
      </vt:variant>
      <vt:variant>
        <vt:i4>5</vt:i4>
      </vt:variant>
      <vt:variant>
        <vt:lpwstr/>
      </vt:variant>
      <vt:variant>
        <vt:lpwstr>_Toc51085750</vt:lpwstr>
      </vt:variant>
      <vt:variant>
        <vt:i4>1048628</vt:i4>
      </vt:variant>
      <vt:variant>
        <vt:i4>410</vt:i4>
      </vt:variant>
      <vt:variant>
        <vt:i4>0</vt:i4>
      </vt:variant>
      <vt:variant>
        <vt:i4>5</vt:i4>
      </vt:variant>
      <vt:variant>
        <vt:lpwstr/>
      </vt:variant>
      <vt:variant>
        <vt:lpwstr>_Toc51085749</vt:lpwstr>
      </vt:variant>
      <vt:variant>
        <vt:i4>1114164</vt:i4>
      </vt:variant>
      <vt:variant>
        <vt:i4>404</vt:i4>
      </vt:variant>
      <vt:variant>
        <vt:i4>0</vt:i4>
      </vt:variant>
      <vt:variant>
        <vt:i4>5</vt:i4>
      </vt:variant>
      <vt:variant>
        <vt:lpwstr/>
      </vt:variant>
      <vt:variant>
        <vt:lpwstr>_Toc51085748</vt:lpwstr>
      </vt:variant>
      <vt:variant>
        <vt:i4>1966132</vt:i4>
      </vt:variant>
      <vt:variant>
        <vt:i4>398</vt:i4>
      </vt:variant>
      <vt:variant>
        <vt:i4>0</vt:i4>
      </vt:variant>
      <vt:variant>
        <vt:i4>5</vt:i4>
      </vt:variant>
      <vt:variant>
        <vt:lpwstr/>
      </vt:variant>
      <vt:variant>
        <vt:lpwstr>_Toc51085747</vt:lpwstr>
      </vt:variant>
      <vt:variant>
        <vt:i4>2031668</vt:i4>
      </vt:variant>
      <vt:variant>
        <vt:i4>392</vt:i4>
      </vt:variant>
      <vt:variant>
        <vt:i4>0</vt:i4>
      </vt:variant>
      <vt:variant>
        <vt:i4>5</vt:i4>
      </vt:variant>
      <vt:variant>
        <vt:lpwstr/>
      </vt:variant>
      <vt:variant>
        <vt:lpwstr>_Toc51085746</vt:lpwstr>
      </vt:variant>
      <vt:variant>
        <vt:i4>1835060</vt:i4>
      </vt:variant>
      <vt:variant>
        <vt:i4>386</vt:i4>
      </vt:variant>
      <vt:variant>
        <vt:i4>0</vt:i4>
      </vt:variant>
      <vt:variant>
        <vt:i4>5</vt:i4>
      </vt:variant>
      <vt:variant>
        <vt:lpwstr/>
      </vt:variant>
      <vt:variant>
        <vt:lpwstr>_Toc51085745</vt:lpwstr>
      </vt:variant>
      <vt:variant>
        <vt:i4>1900596</vt:i4>
      </vt:variant>
      <vt:variant>
        <vt:i4>380</vt:i4>
      </vt:variant>
      <vt:variant>
        <vt:i4>0</vt:i4>
      </vt:variant>
      <vt:variant>
        <vt:i4>5</vt:i4>
      </vt:variant>
      <vt:variant>
        <vt:lpwstr/>
      </vt:variant>
      <vt:variant>
        <vt:lpwstr>_Toc51085744</vt:lpwstr>
      </vt:variant>
      <vt:variant>
        <vt:i4>1703988</vt:i4>
      </vt:variant>
      <vt:variant>
        <vt:i4>374</vt:i4>
      </vt:variant>
      <vt:variant>
        <vt:i4>0</vt:i4>
      </vt:variant>
      <vt:variant>
        <vt:i4>5</vt:i4>
      </vt:variant>
      <vt:variant>
        <vt:lpwstr/>
      </vt:variant>
      <vt:variant>
        <vt:lpwstr>_Toc51085743</vt:lpwstr>
      </vt:variant>
      <vt:variant>
        <vt:i4>1769524</vt:i4>
      </vt:variant>
      <vt:variant>
        <vt:i4>368</vt:i4>
      </vt:variant>
      <vt:variant>
        <vt:i4>0</vt:i4>
      </vt:variant>
      <vt:variant>
        <vt:i4>5</vt:i4>
      </vt:variant>
      <vt:variant>
        <vt:lpwstr/>
      </vt:variant>
      <vt:variant>
        <vt:lpwstr>_Toc51085742</vt:lpwstr>
      </vt:variant>
      <vt:variant>
        <vt:i4>1572916</vt:i4>
      </vt:variant>
      <vt:variant>
        <vt:i4>362</vt:i4>
      </vt:variant>
      <vt:variant>
        <vt:i4>0</vt:i4>
      </vt:variant>
      <vt:variant>
        <vt:i4>5</vt:i4>
      </vt:variant>
      <vt:variant>
        <vt:lpwstr/>
      </vt:variant>
      <vt:variant>
        <vt:lpwstr>_Toc51085741</vt:lpwstr>
      </vt:variant>
      <vt:variant>
        <vt:i4>1638452</vt:i4>
      </vt:variant>
      <vt:variant>
        <vt:i4>356</vt:i4>
      </vt:variant>
      <vt:variant>
        <vt:i4>0</vt:i4>
      </vt:variant>
      <vt:variant>
        <vt:i4>5</vt:i4>
      </vt:variant>
      <vt:variant>
        <vt:lpwstr/>
      </vt:variant>
      <vt:variant>
        <vt:lpwstr>_Toc51085740</vt:lpwstr>
      </vt:variant>
      <vt:variant>
        <vt:i4>1048627</vt:i4>
      </vt:variant>
      <vt:variant>
        <vt:i4>350</vt:i4>
      </vt:variant>
      <vt:variant>
        <vt:i4>0</vt:i4>
      </vt:variant>
      <vt:variant>
        <vt:i4>5</vt:i4>
      </vt:variant>
      <vt:variant>
        <vt:lpwstr/>
      </vt:variant>
      <vt:variant>
        <vt:lpwstr>_Toc51085739</vt:lpwstr>
      </vt:variant>
      <vt:variant>
        <vt:i4>1114163</vt:i4>
      </vt:variant>
      <vt:variant>
        <vt:i4>344</vt:i4>
      </vt:variant>
      <vt:variant>
        <vt:i4>0</vt:i4>
      </vt:variant>
      <vt:variant>
        <vt:i4>5</vt:i4>
      </vt:variant>
      <vt:variant>
        <vt:lpwstr/>
      </vt:variant>
      <vt:variant>
        <vt:lpwstr>_Toc51085738</vt:lpwstr>
      </vt:variant>
      <vt:variant>
        <vt:i4>1966131</vt:i4>
      </vt:variant>
      <vt:variant>
        <vt:i4>338</vt:i4>
      </vt:variant>
      <vt:variant>
        <vt:i4>0</vt:i4>
      </vt:variant>
      <vt:variant>
        <vt:i4>5</vt:i4>
      </vt:variant>
      <vt:variant>
        <vt:lpwstr/>
      </vt:variant>
      <vt:variant>
        <vt:lpwstr>_Toc51085737</vt:lpwstr>
      </vt:variant>
      <vt:variant>
        <vt:i4>2031667</vt:i4>
      </vt:variant>
      <vt:variant>
        <vt:i4>332</vt:i4>
      </vt:variant>
      <vt:variant>
        <vt:i4>0</vt:i4>
      </vt:variant>
      <vt:variant>
        <vt:i4>5</vt:i4>
      </vt:variant>
      <vt:variant>
        <vt:lpwstr/>
      </vt:variant>
      <vt:variant>
        <vt:lpwstr>_Toc51085736</vt:lpwstr>
      </vt:variant>
      <vt:variant>
        <vt:i4>1835059</vt:i4>
      </vt:variant>
      <vt:variant>
        <vt:i4>326</vt:i4>
      </vt:variant>
      <vt:variant>
        <vt:i4>0</vt:i4>
      </vt:variant>
      <vt:variant>
        <vt:i4>5</vt:i4>
      </vt:variant>
      <vt:variant>
        <vt:lpwstr/>
      </vt:variant>
      <vt:variant>
        <vt:lpwstr>_Toc51085735</vt:lpwstr>
      </vt:variant>
      <vt:variant>
        <vt:i4>1900595</vt:i4>
      </vt:variant>
      <vt:variant>
        <vt:i4>320</vt:i4>
      </vt:variant>
      <vt:variant>
        <vt:i4>0</vt:i4>
      </vt:variant>
      <vt:variant>
        <vt:i4>5</vt:i4>
      </vt:variant>
      <vt:variant>
        <vt:lpwstr/>
      </vt:variant>
      <vt:variant>
        <vt:lpwstr>_Toc51085734</vt:lpwstr>
      </vt:variant>
      <vt:variant>
        <vt:i4>1703987</vt:i4>
      </vt:variant>
      <vt:variant>
        <vt:i4>314</vt:i4>
      </vt:variant>
      <vt:variant>
        <vt:i4>0</vt:i4>
      </vt:variant>
      <vt:variant>
        <vt:i4>5</vt:i4>
      </vt:variant>
      <vt:variant>
        <vt:lpwstr/>
      </vt:variant>
      <vt:variant>
        <vt:lpwstr>_Toc51085733</vt:lpwstr>
      </vt:variant>
      <vt:variant>
        <vt:i4>1769523</vt:i4>
      </vt:variant>
      <vt:variant>
        <vt:i4>308</vt:i4>
      </vt:variant>
      <vt:variant>
        <vt:i4>0</vt:i4>
      </vt:variant>
      <vt:variant>
        <vt:i4>5</vt:i4>
      </vt:variant>
      <vt:variant>
        <vt:lpwstr/>
      </vt:variant>
      <vt:variant>
        <vt:lpwstr>_Toc51085732</vt:lpwstr>
      </vt:variant>
      <vt:variant>
        <vt:i4>1572915</vt:i4>
      </vt:variant>
      <vt:variant>
        <vt:i4>302</vt:i4>
      </vt:variant>
      <vt:variant>
        <vt:i4>0</vt:i4>
      </vt:variant>
      <vt:variant>
        <vt:i4>5</vt:i4>
      </vt:variant>
      <vt:variant>
        <vt:lpwstr/>
      </vt:variant>
      <vt:variant>
        <vt:lpwstr>_Toc51085731</vt:lpwstr>
      </vt:variant>
      <vt:variant>
        <vt:i4>1638451</vt:i4>
      </vt:variant>
      <vt:variant>
        <vt:i4>296</vt:i4>
      </vt:variant>
      <vt:variant>
        <vt:i4>0</vt:i4>
      </vt:variant>
      <vt:variant>
        <vt:i4>5</vt:i4>
      </vt:variant>
      <vt:variant>
        <vt:lpwstr/>
      </vt:variant>
      <vt:variant>
        <vt:lpwstr>_Toc51085730</vt:lpwstr>
      </vt:variant>
      <vt:variant>
        <vt:i4>1048626</vt:i4>
      </vt:variant>
      <vt:variant>
        <vt:i4>290</vt:i4>
      </vt:variant>
      <vt:variant>
        <vt:i4>0</vt:i4>
      </vt:variant>
      <vt:variant>
        <vt:i4>5</vt:i4>
      </vt:variant>
      <vt:variant>
        <vt:lpwstr/>
      </vt:variant>
      <vt:variant>
        <vt:lpwstr>_Toc51085729</vt:lpwstr>
      </vt:variant>
      <vt:variant>
        <vt:i4>1114162</vt:i4>
      </vt:variant>
      <vt:variant>
        <vt:i4>284</vt:i4>
      </vt:variant>
      <vt:variant>
        <vt:i4>0</vt:i4>
      </vt:variant>
      <vt:variant>
        <vt:i4>5</vt:i4>
      </vt:variant>
      <vt:variant>
        <vt:lpwstr/>
      </vt:variant>
      <vt:variant>
        <vt:lpwstr>_Toc51085728</vt:lpwstr>
      </vt:variant>
      <vt:variant>
        <vt:i4>1966130</vt:i4>
      </vt:variant>
      <vt:variant>
        <vt:i4>278</vt:i4>
      </vt:variant>
      <vt:variant>
        <vt:i4>0</vt:i4>
      </vt:variant>
      <vt:variant>
        <vt:i4>5</vt:i4>
      </vt:variant>
      <vt:variant>
        <vt:lpwstr/>
      </vt:variant>
      <vt:variant>
        <vt:lpwstr>_Toc51085727</vt:lpwstr>
      </vt:variant>
      <vt:variant>
        <vt:i4>2031666</vt:i4>
      </vt:variant>
      <vt:variant>
        <vt:i4>272</vt:i4>
      </vt:variant>
      <vt:variant>
        <vt:i4>0</vt:i4>
      </vt:variant>
      <vt:variant>
        <vt:i4>5</vt:i4>
      </vt:variant>
      <vt:variant>
        <vt:lpwstr/>
      </vt:variant>
      <vt:variant>
        <vt:lpwstr>_Toc51085726</vt:lpwstr>
      </vt:variant>
      <vt:variant>
        <vt:i4>1835058</vt:i4>
      </vt:variant>
      <vt:variant>
        <vt:i4>266</vt:i4>
      </vt:variant>
      <vt:variant>
        <vt:i4>0</vt:i4>
      </vt:variant>
      <vt:variant>
        <vt:i4>5</vt:i4>
      </vt:variant>
      <vt:variant>
        <vt:lpwstr/>
      </vt:variant>
      <vt:variant>
        <vt:lpwstr>_Toc51085725</vt:lpwstr>
      </vt:variant>
      <vt:variant>
        <vt:i4>1900594</vt:i4>
      </vt:variant>
      <vt:variant>
        <vt:i4>260</vt:i4>
      </vt:variant>
      <vt:variant>
        <vt:i4>0</vt:i4>
      </vt:variant>
      <vt:variant>
        <vt:i4>5</vt:i4>
      </vt:variant>
      <vt:variant>
        <vt:lpwstr/>
      </vt:variant>
      <vt:variant>
        <vt:lpwstr>_Toc51085724</vt:lpwstr>
      </vt:variant>
      <vt:variant>
        <vt:i4>1703986</vt:i4>
      </vt:variant>
      <vt:variant>
        <vt:i4>254</vt:i4>
      </vt:variant>
      <vt:variant>
        <vt:i4>0</vt:i4>
      </vt:variant>
      <vt:variant>
        <vt:i4>5</vt:i4>
      </vt:variant>
      <vt:variant>
        <vt:lpwstr/>
      </vt:variant>
      <vt:variant>
        <vt:lpwstr>_Toc51085723</vt:lpwstr>
      </vt:variant>
      <vt:variant>
        <vt:i4>1769522</vt:i4>
      </vt:variant>
      <vt:variant>
        <vt:i4>248</vt:i4>
      </vt:variant>
      <vt:variant>
        <vt:i4>0</vt:i4>
      </vt:variant>
      <vt:variant>
        <vt:i4>5</vt:i4>
      </vt:variant>
      <vt:variant>
        <vt:lpwstr/>
      </vt:variant>
      <vt:variant>
        <vt:lpwstr>_Toc51085722</vt:lpwstr>
      </vt:variant>
      <vt:variant>
        <vt:i4>1572914</vt:i4>
      </vt:variant>
      <vt:variant>
        <vt:i4>242</vt:i4>
      </vt:variant>
      <vt:variant>
        <vt:i4>0</vt:i4>
      </vt:variant>
      <vt:variant>
        <vt:i4>5</vt:i4>
      </vt:variant>
      <vt:variant>
        <vt:lpwstr/>
      </vt:variant>
      <vt:variant>
        <vt:lpwstr>_Toc51085721</vt:lpwstr>
      </vt:variant>
      <vt:variant>
        <vt:i4>1638450</vt:i4>
      </vt:variant>
      <vt:variant>
        <vt:i4>236</vt:i4>
      </vt:variant>
      <vt:variant>
        <vt:i4>0</vt:i4>
      </vt:variant>
      <vt:variant>
        <vt:i4>5</vt:i4>
      </vt:variant>
      <vt:variant>
        <vt:lpwstr/>
      </vt:variant>
      <vt:variant>
        <vt:lpwstr>_Toc51085720</vt:lpwstr>
      </vt:variant>
      <vt:variant>
        <vt:i4>1048625</vt:i4>
      </vt:variant>
      <vt:variant>
        <vt:i4>230</vt:i4>
      </vt:variant>
      <vt:variant>
        <vt:i4>0</vt:i4>
      </vt:variant>
      <vt:variant>
        <vt:i4>5</vt:i4>
      </vt:variant>
      <vt:variant>
        <vt:lpwstr/>
      </vt:variant>
      <vt:variant>
        <vt:lpwstr>_Toc51085719</vt:lpwstr>
      </vt:variant>
      <vt:variant>
        <vt:i4>1114161</vt:i4>
      </vt:variant>
      <vt:variant>
        <vt:i4>224</vt:i4>
      </vt:variant>
      <vt:variant>
        <vt:i4>0</vt:i4>
      </vt:variant>
      <vt:variant>
        <vt:i4>5</vt:i4>
      </vt:variant>
      <vt:variant>
        <vt:lpwstr/>
      </vt:variant>
      <vt:variant>
        <vt:lpwstr>_Toc51085718</vt:lpwstr>
      </vt:variant>
      <vt:variant>
        <vt:i4>1966129</vt:i4>
      </vt:variant>
      <vt:variant>
        <vt:i4>218</vt:i4>
      </vt:variant>
      <vt:variant>
        <vt:i4>0</vt:i4>
      </vt:variant>
      <vt:variant>
        <vt:i4>5</vt:i4>
      </vt:variant>
      <vt:variant>
        <vt:lpwstr/>
      </vt:variant>
      <vt:variant>
        <vt:lpwstr>_Toc51085717</vt:lpwstr>
      </vt:variant>
      <vt:variant>
        <vt:i4>2031665</vt:i4>
      </vt:variant>
      <vt:variant>
        <vt:i4>212</vt:i4>
      </vt:variant>
      <vt:variant>
        <vt:i4>0</vt:i4>
      </vt:variant>
      <vt:variant>
        <vt:i4>5</vt:i4>
      </vt:variant>
      <vt:variant>
        <vt:lpwstr/>
      </vt:variant>
      <vt:variant>
        <vt:lpwstr>_Toc51085716</vt:lpwstr>
      </vt:variant>
      <vt:variant>
        <vt:i4>1835057</vt:i4>
      </vt:variant>
      <vt:variant>
        <vt:i4>206</vt:i4>
      </vt:variant>
      <vt:variant>
        <vt:i4>0</vt:i4>
      </vt:variant>
      <vt:variant>
        <vt:i4>5</vt:i4>
      </vt:variant>
      <vt:variant>
        <vt:lpwstr/>
      </vt:variant>
      <vt:variant>
        <vt:lpwstr>_Toc51085715</vt:lpwstr>
      </vt:variant>
      <vt:variant>
        <vt:i4>1900593</vt:i4>
      </vt:variant>
      <vt:variant>
        <vt:i4>200</vt:i4>
      </vt:variant>
      <vt:variant>
        <vt:i4>0</vt:i4>
      </vt:variant>
      <vt:variant>
        <vt:i4>5</vt:i4>
      </vt:variant>
      <vt:variant>
        <vt:lpwstr/>
      </vt:variant>
      <vt:variant>
        <vt:lpwstr>_Toc51085714</vt:lpwstr>
      </vt:variant>
      <vt:variant>
        <vt:i4>1703985</vt:i4>
      </vt:variant>
      <vt:variant>
        <vt:i4>194</vt:i4>
      </vt:variant>
      <vt:variant>
        <vt:i4>0</vt:i4>
      </vt:variant>
      <vt:variant>
        <vt:i4>5</vt:i4>
      </vt:variant>
      <vt:variant>
        <vt:lpwstr/>
      </vt:variant>
      <vt:variant>
        <vt:lpwstr>_Toc51085713</vt:lpwstr>
      </vt:variant>
      <vt:variant>
        <vt:i4>1769521</vt:i4>
      </vt:variant>
      <vt:variant>
        <vt:i4>188</vt:i4>
      </vt:variant>
      <vt:variant>
        <vt:i4>0</vt:i4>
      </vt:variant>
      <vt:variant>
        <vt:i4>5</vt:i4>
      </vt:variant>
      <vt:variant>
        <vt:lpwstr/>
      </vt:variant>
      <vt:variant>
        <vt:lpwstr>_Toc51085712</vt:lpwstr>
      </vt:variant>
      <vt:variant>
        <vt:i4>1572913</vt:i4>
      </vt:variant>
      <vt:variant>
        <vt:i4>182</vt:i4>
      </vt:variant>
      <vt:variant>
        <vt:i4>0</vt:i4>
      </vt:variant>
      <vt:variant>
        <vt:i4>5</vt:i4>
      </vt:variant>
      <vt:variant>
        <vt:lpwstr/>
      </vt:variant>
      <vt:variant>
        <vt:lpwstr>_Toc51085711</vt:lpwstr>
      </vt:variant>
      <vt:variant>
        <vt:i4>1638449</vt:i4>
      </vt:variant>
      <vt:variant>
        <vt:i4>176</vt:i4>
      </vt:variant>
      <vt:variant>
        <vt:i4>0</vt:i4>
      </vt:variant>
      <vt:variant>
        <vt:i4>5</vt:i4>
      </vt:variant>
      <vt:variant>
        <vt:lpwstr/>
      </vt:variant>
      <vt:variant>
        <vt:lpwstr>_Toc51085710</vt:lpwstr>
      </vt:variant>
      <vt:variant>
        <vt:i4>1048624</vt:i4>
      </vt:variant>
      <vt:variant>
        <vt:i4>170</vt:i4>
      </vt:variant>
      <vt:variant>
        <vt:i4>0</vt:i4>
      </vt:variant>
      <vt:variant>
        <vt:i4>5</vt:i4>
      </vt:variant>
      <vt:variant>
        <vt:lpwstr/>
      </vt:variant>
      <vt:variant>
        <vt:lpwstr>_Toc51085709</vt:lpwstr>
      </vt:variant>
      <vt:variant>
        <vt:i4>1114160</vt:i4>
      </vt:variant>
      <vt:variant>
        <vt:i4>164</vt:i4>
      </vt:variant>
      <vt:variant>
        <vt:i4>0</vt:i4>
      </vt:variant>
      <vt:variant>
        <vt:i4>5</vt:i4>
      </vt:variant>
      <vt:variant>
        <vt:lpwstr/>
      </vt:variant>
      <vt:variant>
        <vt:lpwstr>_Toc51085708</vt:lpwstr>
      </vt:variant>
      <vt:variant>
        <vt:i4>1966128</vt:i4>
      </vt:variant>
      <vt:variant>
        <vt:i4>158</vt:i4>
      </vt:variant>
      <vt:variant>
        <vt:i4>0</vt:i4>
      </vt:variant>
      <vt:variant>
        <vt:i4>5</vt:i4>
      </vt:variant>
      <vt:variant>
        <vt:lpwstr/>
      </vt:variant>
      <vt:variant>
        <vt:lpwstr>_Toc51085707</vt:lpwstr>
      </vt:variant>
      <vt:variant>
        <vt:i4>2031664</vt:i4>
      </vt:variant>
      <vt:variant>
        <vt:i4>152</vt:i4>
      </vt:variant>
      <vt:variant>
        <vt:i4>0</vt:i4>
      </vt:variant>
      <vt:variant>
        <vt:i4>5</vt:i4>
      </vt:variant>
      <vt:variant>
        <vt:lpwstr/>
      </vt:variant>
      <vt:variant>
        <vt:lpwstr>_Toc51085706</vt:lpwstr>
      </vt:variant>
      <vt:variant>
        <vt:i4>1835056</vt:i4>
      </vt:variant>
      <vt:variant>
        <vt:i4>146</vt:i4>
      </vt:variant>
      <vt:variant>
        <vt:i4>0</vt:i4>
      </vt:variant>
      <vt:variant>
        <vt:i4>5</vt:i4>
      </vt:variant>
      <vt:variant>
        <vt:lpwstr/>
      </vt:variant>
      <vt:variant>
        <vt:lpwstr>_Toc51085705</vt:lpwstr>
      </vt:variant>
      <vt:variant>
        <vt:i4>1900592</vt:i4>
      </vt:variant>
      <vt:variant>
        <vt:i4>140</vt:i4>
      </vt:variant>
      <vt:variant>
        <vt:i4>0</vt:i4>
      </vt:variant>
      <vt:variant>
        <vt:i4>5</vt:i4>
      </vt:variant>
      <vt:variant>
        <vt:lpwstr/>
      </vt:variant>
      <vt:variant>
        <vt:lpwstr>_Toc51085704</vt:lpwstr>
      </vt:variant>
      <vt:variant>
        <vt:i4>1703984</vt:i4>
      </vt:variant>
      <vt:variant>
        <vt:i4>134</vt:i4>
      </vt:variant>
      <vt:variant>
        <vt:i4>0</vt:i4>
      </vt:variant>
      <vt:variant>
        <vt:i4>5</vt:i4>
      </vt:variant>
      <vt:variant>
        <vt:lpwstr/>
      </vt:variant>
      <vt:variant>
        <vt:lpwstr>_Toc51085703</vt:lpwstr>
      </vt:variant>
      <vt:variant>
        <vt:i4>1769520</vt:i4>
      </vt:variant>
      <vt:variant>
        <vt:i4>128</vt:i4>
      </vt:variant>
      <vt:variant>
        <vt:i4>0</vt:i4>
      </vt:variant>
      <vt:variant>
        <vt:i4>5</vt:i4>
      </vt:variant>
      <vt:variant>
        <vt:lpwstr/>
      </vt:variant>
      <vt:variant>
        <vt:lpwstr>_Toc51085702</vt:lpwstr>
      </vt:variant>
      <vt:variant>
        <vt:i4>1572912</vt:i4>
      </vt:variant>
      <vt:variant>
        <vt:i4>122</vt:i4>
      </vt:variant>
      <vt:variant>
        <vt:i4>0</vt:i4>
      </vt:variant>
      <vt:variant>
        <vt:i4>5</vt:i4>
      </vt:variant>
      <vt:variant>
        <vt:lpwstr/>
      </vt:variant>
      <vt:variant>
        <vt:lpwstr>_Toc51085701</vt:lpwstr>
      </vt:variant>
      <vt:variant>
        <vt:i4>1638448</vt:i4>
      </vt:variant>
      <vt:variant>
        <vt:i4>116</vt:i4>
      </vt:variant>
      <vt:variant>
        <vt:i4>0</vt:i4>
      </vt:variant>
      <vt:variant>
        <vt:i4>5</vt:i4>
      </vt:variant>
      <vt:variant>
        <vt:lpwstr/>
      </vt:variant>
      <vt:variant>
        <vt:lpwstr>_Toc51085700</vt:lpwstr>
      </vt:variant>
      <vt:variant>
        <vt:i4>1114169</vt:i4>
      </vt:variant>
      <vt:variant>
        <vt:i4>110</vt:i4>
      </vt:variant>
      <vt:variant>
        <vt:i4>0</vt:i4>
      </vt:variant>
      <vt:variant>
        <vt:i4>5</vt:i4>
      </vt:variant>
      <vt:variant>
        <vt:lpwstr/>
      </vt:variant>
      <vt:variant>
        <vt:lpwstr>_Toc51085699</vt:lpwstr>
      </vt:variant>
      <vt:variant>
        <vt:i4>1048633</vt:i4>
      </vt:variant>
      <vt:variant>
        <vt:i4>104</vt:i4>
      </vt:variant>
      <vt:variant>
        <vt:i4>0</vt:i4>
      </vt:variant>
      <vt:variant>
        <vt:i4>5</vt:i4>
      </vt:variant>
      <vt:variant>
        <vt:lpwstr/>
      </vt:variant>
      <vt:variant>
        <vt:lpwstr>_Toc51085698</vt:lpwstr>
      </vt:variant>
      <vt:variant>
        <vt:i4>2031673</vt:i4>
      </vt:variant>
      <vt:variant>
        <vt:i4>98</vt:i4>
      </vt:variant>
      <vt:variant>
        <vt:i4>0</vt:i4>
      </vt:variant>
      <vt:variant>
        <vt:i4>5</vt:i4>
      </vt:variant>
      <vt:variant>
        <vt:lpwstr/>
      </vt:variant>
      <vt:variant>
        <vt:lpwstr>_Toc51085697</vt:lpwstr>
      </vt:variant>
      <vt:variant>
        <vt:i4>1966137</vt:i4>
      </vt:variant>
      <vt:variant>
        <vt:i4>92</vt:i4>
      </vt:variant>
      <vt:variant>
        <vt:i4>0</vt:i4>
      </vt:variant>
      <vt:variant>
        <vt:i4>5</vt:i4>
      </vt:variant>
      <vt:variant>
        <vt:lpwstr/>
      </vt:variant>
      <vt:variant>
        <vt:lpwstr>_Toc51085696</vt:lpwstr>
      </vt:variant>
      <vt:variant>
        <vt:i4>1900601</vt:i4>
      </vt:variant>
      <vt:variant>
        <vt:i4>86</vt:i4>
      </vt:variant>
      <vt:variant>
        <vt:i4>0</vt:i4>
      </vt:variant>
      <vt:variant>
        <vt:i4>5</vt:i4>
      </vt:variant>
      <vt:variant>
        <vt:lpwstr/>
      </vt:variant>
      <vt:variant>
        <vt:lpwstr>_Toc51085695</vt:lpwstr>
      </vt:variant>
      <vt:variant>
        <vt:i4>1835065</vt:i4>
      </vt:variant>
      <vt:variant>
        <vt:i4>80</vt:i4>
      </vt:variant>
      <vt:variant>
        <vt:i4>0</vt:i4>
      </vt:variant>
      <vt:variant>
        <vt:i4>5</vt:i4>
      </vt:variant>
      <vt:variant>
        <vt:lpwstr/>
      </vt:variant>
      <vt:variant>
        <vt:lpwstr>_Toc51085694</vt:lpwstr>
      </vt:variant>
      <vt:variant>
        <vt:i4>1769529</vt:i4>
      </vt:variant>
      <vt:variant>
        <vt:i4>74</vt:i4>
      </vt:variant>
      <vt:variant>
        <vt:i4>0</vt:i4>
      </vt:variant>
      <vt:variant>
        <vt:i4>5</vt:i4>
      </vt:variant>
      <vt:variant>
        <vt:lpwstr/>
      </vt:variant>
      <vt:variant>
        <vt:lpwstr>_Toc51085693</vt:lpwstr>
      </vt:variant>
      <vt:variant>
        <vt:i4>1703993</vt:i4>
      </vt:variant>
      <vt:variant>
        <vt:i4>68</vt:i4>
      </vt:variant>
      <vt:variant>
        <vt:i4>0</vt:i4>
      </vt:variant>
      <vt:variant>
        <vt:i4>5</vt:i4>
      </vt:variant>
      <vt:variant>
        <vt:lpwstr/>
      </vt:variant>
      <vt:variant>
        <vt:lpwstr>_Toc51085692</vt:lpwstr>
      </vt:variant>
      <vt:variant>
        <vt:i4>1638457</vt:i4>
      </vt:variant>
      <vt:variant>
        <vt:i4>62</vt:i4>
      </vt:variant>
      <vt:variant>
        <vt:i4>0</vt:i4>
      </vt:variant>
      <vt:variant>
        <vt:i4>5</vt:i4>
      </vt:variant>
      <vt:variant>
        <vt:lpwstr/>
      </vt:variant>
      <vt:variant>
        <vt:lpwstr>_Toc51085691</vt:lpwstr>
      </vt:variant>
      <vt:variant>
        <vt:i4>1572921</vt:i4>
      </vt:variant>
      <vt:variant>
        <vt:i4>56</vt:i4>
      </vt:variant>
      <vt:variant>
        <vt:i4>0</vt:i4>
      </vt:variant>
      <vt:variant>
        <vt:i4>5</vt:i4>
      </vt:variant>
      <vt:variant>
        <vt:lpwstr/>
      </vt:variant>
      <vt:variant>
        <vt:lpwstr>_Toc51085690</vt:lpwstr>
      </vt:variant>
      <vt:variant>
        <vt:i4>1114168</vt:i4>
      </vt:variant>
      <vt:variant>
        <vt:i4>50</vt:i4>
      </vt:variant>
      <vt:variant>
        <vt:i4>0</vt:i4>
      </vt:variant>
      <vt:variant>
        <vt:i4>5</vt:i4>
      </vt:variant>
      <vt:variant>
        <vt:lpwstr/>
      </vt:variant>
      <vt:variant>
        <vt:lpwstr>_Toc51085689</vt:lpwstr>
      </vt:variant>
      <vt:variant>
        <vt:i4>1048632</vt:i4>
      </vt:variant>
      <vt:variant>
        <vt:i4>44</vt:i4>
      </vt:variant>
      <vt:variant>
        <vt:i4>0</vt:i4>
      </vt:variant>
      <vt:variant>
        <vt:i4>5</vt:i4>
      </vt:variant>
      <vt:variant>
        <vt:lpwstr/>
      </vt:variant>
      <vt:variant>
        <vt:lpwstr>_Toc51085688</vt:lpwstr>
      </vt:variant>
      <vt:variant>
        <vt:i4>2031672</vt:i4>
      </vt:variant>
      <vt:variant>
        <vt:i4>38</vt:i4>
      </vt:variant>
      <vt:variant>
        <vt:i4>0</vt:i4>
      </vt:variant>
      <vt:variant>
        <vt:i4>5</vt:i4>
      </vt:variant>
      <vt:variant>
        <vt:lpwstr/>
      </vt:variant>
      <vt:variant>
        <vt:lpwstr>_Toc51085687</vt:lpwstr>
      </vt:variant>
      <vt:variant>
        <vt:i4>1966136</vt:i4>
      </vt:variant>
      <vt:variant>
        <vt:i4>32</vt:i4>
      </vt:variant>
      <vt:variant>
        <vt:i4>0</vt:i4>
      </vt:variant>
      <vt:variant>
        <vt:i4>5</vt:i4>
      </vt:variant>
      <vt:variant>
        <vt:lpwstr/>
      </vt:variant>
      <vt:variant>
        <vt:lpwstr>_Toc51085686</vt:lpwstr>
      </vt:variant>
      <vt:variant>
        <vt:i4>1900600</vt:i4>
      </vt:variant>
      <vt:variant>
        <vt:i4>26</vt:i4>
      </vt:variant>
      <vt:variant>
        <vt:i4>0</vt:i4>
      </vt:variant>
      <vt:variant>
        <vt:i4>5</vt:i4>
      </vt:variant>
      <vt:variant>
        <vt:lpwstr/>
      </vt:variant>
      <vt:variant>
        <vt:lpwstr>_Toc51085685</vt:lpwstr>
      </vt:variant>
      <vt:variant>
        <vt:i4>1835064</vt:i4>
      </vt:variant>
      <vt:variant>
        <vt:i4>20</vt:i4>
      </vt:variant>
      <vt:variant>
        <vt:i4>0</vt:i4>
      </vt:variant>
      <vt:variant>
        <vt:i4>5</vt:i4>
      </vt:variant>
      <vt:variant>
        <vt:lpwstr/>
      </vt:variant>
      <vt:variant>
        <vt:lpwstr>_Toc51085684</vt:lpwstr>
      </vt:variant>
      <vt:variant>
        <vt:i4>1769528</vt:i4>
      </vt:variant>
      <vt:variant>
        <vt:i4>14</vt:i4>
      </vt:variant>
      <vt:variant>
        <vt:i4>0</vt:i4>
      </vt:variant>
      <vt:variant>
        <vt:i4>5</vt:i4>
      </vt:variant>
      <vt:variant>
        <vt:lpwstr/>
      </vt:variant>
      <vt:variant>
        <vt:lpwstr>_Toc51085683</vt:lpwstr>
      </vt:variant>
      <vt:variant>
        <vt:i4>1703992</vt:i4>
      </vt:variant>
      <vt:variant>
        <vt:i4>8</vt:i4>
      </vt:variant>
      <vt:variant>
        <vt:i4>0</vt:i4>
      </vt:variant>
      <vt:variant>
        <vt:i4>5</vt:i4>
      </vt:variant>
      <vt:variant>
        <vt:lpwstr/>
      </vt:variant>
      <vt:variant>
        <vt:lpwstr>_Toc51085682</vt:lpwstr>
      </vt:variant>
      <vt:variant>
        <vt:i4>1638456</vt:i4>
      </vt:variant>
      <vt:variant>
        <vt:i4>2</vt:i4>
      </vt:variant>
      <vt:variant>
        <vt:i4>0</vt:i4>
      </vt:variant>
      <vt:variant>
        <vt:i4>5</vt:i4>
      </vt:variant>
      <vt:variant>
        <vt:lpwstr/>
      </vt:variant>
      <vt:variant>
        <vt:lpwstr>_Toc51085681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Aulia Hidayat</dc:creator>
  <cp:keywords/>
  <cp:lastModifiedBy>Vania Cikanindi</cp:lastModifiedBy>
  <cp:revision>13</cp:revision>
  <cp:lastPrinted>2020-09-21T02:48:00Z</cp:lastPrinted>
  <dcterms:created xsi:type="dcterms:W3CDTF">2020-09-19T07:55:00Z</dcterms:created>
  <dcterms:modified xsi:type="dcterms:W3CDTF">2020-10-06T10:12:00Z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0x0101003D0736109915E64389DD225785B865BD</vt:lpwstr>
  </property>
</Properties>
</file>